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omments.xml" ContentType="application/vnd.openxmlformats-officedocument.wordprocessingml.comments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F2F8C7F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2DF2F3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CE3636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2789B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D9949F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276815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D0E30B" w14:textId="77777777" w:rsidR="006338C4" w:rsidRDefault="00E272E0">
      <w:pPr>
        <w:pStyle w:val="Heading1"/>
        <w:spacing w:before="187"/>
        <w:ind w:left="2640" w:right="2640" w:firstLine="0"/>
        <w:jc w:val="center"/>
        <w:rPr>
          <w:b w:val="0"/>
          <w:bCs w:val="0"/>
        </w:rPr>
      </w:pPr>
      <w:bookmarkStart w:id="0" w:name="Introduction"/>
      <w:bookmarkStart w:id="1" w:name="Relevant_Background"/>
      <w:bookmarkStart w:id="2" w:name="Mechanisms_and_Observational_Signatures_"/>
      <w:bookmarkStart w:id="3" w:name="Thermal_Dimming"/>
      <w:bookmarkStart w:id="4" w:name="Dimming_Physics_and_Observations_Summary"/>
      <w:bookmarkStart w:id="5" w:name="Coronal_Dimming_Case_Studies"/>
      <w:bookmarkStart w:id="6" w:name="Observations_and_Analysis"/>
      <w:bookmarkStart w:id="7" w:name="Simple_Dimming_Case"/>
      <w:bookmarkStart w:id="8" w:name="Flare-Dimming_Deconvolution_Method"/>
      <w:bookmarkStart w:id="9" w:name="Error_Estimates_for_Flare-Dimming_Deconv"/>
      <w:bookmarkStart w:id="10" w:name="Dimming_Parameterization_Results"/>
      <w:bookmarkStart w:id="11" w:name="Semi-Statistical_Study_of_Dimming-CME_Re"/>
      <w:bookmarkStart w:id="12" w:name="Introduction_to_Dimming_and_CME_Paramete"/>
      <w:bookmarkStart w:id="13" w:name="Dimming_Parameterization"/>
      <w:bookmarkStart w:id="14" w:name="CME_Parameterization"/>
      <w:bookmarkStart w:id="15" w:name="Overview_of_MinXSS_Solar_CubeSat"/>
      <w:bookmarkStart w:id="16" w:name="Coronal_Dimming_Event_List_and_Ancillary"/>
      <w:bookmarkStart w:id="17" w:name="MinXSS_CubeSat_Mass/Power_Tables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>
        <w:rPr>
          <w:w w:val="110"/>
        </w:rPr>
        <w:t xml:space="preserve">Chapter  </w:t>
      </w:r>
      <w:r>
        <w:rPr>
          <w:spacing w:val="1"/>
          <w:w w:val="110"/>
        </w:rPr>
        <w:t xml:space="preserve"> </w:t>
      </w:r>
      <w:r>
        <w:rPr>
          <w:w w:val="110"/>
        </w:rPr>
        <w:t>6</w:t>
      </w:r>
    </w:p>
    <w:p w14:paraId="6EA2E8BF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AC7D9B9" w14:textId="77777777" w:rsidR="006338C4" w:rsidRDefault="006338C4">
      <w:pPr>
        <w:spacing w:before="6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5FF8959A" w14:textId="77777777" w:rsidR="006338C4" w:rsidRDefault="00E272E0">
      <w:pPr>
        <w:ind w:left="2640" w:right="26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18" w:name="Case_Studies_Summary"/>
      <w:bookmarkEnd w:id="18"/>
      <w:r>
        <w:rPr>
          <w:rFonts w:ascii="Times New Roman"/>
          <w:b/>
          <w:spacing w:val="-1"/>
          <w:w w:val="110"/>
          <w:sz w:val="24"/>
        </w:rPr>
        <w:t>Ove</w:t>
      </w:r>
      <w:r>
        <w:rPr>
          <w:rFonts w:ascii="Times New Roman"/>
          <w:b/>
          <w:spacing w:val="-2"/>
          <w:w w:val="110"/>
          <w:sz w:val="24"/>
        </w:rPr>
        <w:t>r</w:t>
      </w:r>
      <w:r>
        <w:rPr>
          <w:rFonts w:ascii="Times New Roman"/>
          <w:b/>
          <w:spacing w:val="-1"/>
          <w:w w:val="110"/>
          <w:sz w:val="24"/>
        </w:rPr>
        <w:t>view</w:t>
      </w:r>
      <w:r>
        <w:rPr>
          <w:rFonts w:ascii="Times New Roman"/>
          <w:b/>
          <w:spacing w:val="3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38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MinXSS</w:t>
      </w:r>
      <w:proofErr w:type="spellEnd"/>
      <w:r>
        <w:rPr>
          <w:rFonts w:ascii="Times New Roman"/>
          <w:b/>
          <w:spacing w:val="3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Solar</w:t>
      </w:r>
      <w:r>
        <w:rPr>
          <w:rFonts w:ascii="Times New Roman"/>
          <w:b/>
          <w:spacing w:val="38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C</w:t>
      </w:r>
      <w:r>
        <w:rPr>
          <w:rFonts w:ascii="Times New Roman"/>
          <w:b/>
          <w:spacing w:val="1"/>
          <w:w w:val="110"/>
          <w:sz w:val="24"/>
        </w:rPr>
        <w:t>ub</w:t>
      </w:r>
      <w:r>
        <w:rPr>
          <w:rFonts w:ascii="Times New Roman"/>
          <w:b/>
          <w:w w:val="110"/>
          <w:sz w:val="24"/>
        </w:rPr>
        <w:t>e</w:t>
      </w:r>
      <w:r>
        <w:rPr>
          <w:rFonts w:ascii="Times New Roman"/>
          <w:b/>
          <w:spacing w:val="1"/>
          <w:w w:val="110"/>
          <w:sz w:val="24"/>
        </w:rPr>
        <w:t>Sa</w:t>
      </w:r>
      <w:r>
        <w:rPr>
          <w:rFonts w:ascii="Times New Roman"/>
          <w:b/>
          <w:w w:val="110"/>
          <w:sz w:val="24"/>
        </w:rPr>
        <w:t>t</w:t>
      </w:r>
      <w:proofErr w:type="spellEnd"/>
    </w:p>
    <w:p w14:paraId="5E901779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8E177B0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CB98901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4C9E50C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064D699" w14:textId="77777777" w:rsidR="006338C4" w:rsidRDefault="00E272E0">
      <w:pPr>
        <w:pStyle w:val="BodyText"/>
        <w:spacing w:before="155" w:line="455" w:lineRule="auto"/>
        <w:ind w:right="98" w:firstLine="576"/>
        <w:jc w:val="both"/>
      </w:pPr>
      <w:bookmarkStart w:id="19" w:name="Solar_Corona"/>
      <w:bookmarkEnd w:id="19"/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Miniature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5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5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MinXSS</w:t>
      </w:r>
      <w:proofErr w:type="spellEnd"/>
      <w:r>
        <w:rPr>
          <w:w w:val="105"/>
        </w:rPr>
        <w:t>)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three-unit</w:t>
      </w:r>
      <w:r>
        <w:rPr>
          <w:spacing w:val="4"/>
          <w:w w:val="105"/>
        </w:rPr>
        <w:t xml:space="preserve"> </w:t>
      </w:r>
      <w:r>
        <w:rPr>
          <w:w w:val="105"/>
        </w:rPr>
        <w:t>(3U)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4"/>
          <w:w w:val="105"/>
        </w:rPr>
        <w:t xml:space="preserve"> </w:t>
      </w:r>
      <w:r>
        <w:rPr>
          <w:w w:val="105"/>
        </w:rPr>
        <w:t>developed</w:t>
      </w:r>
      <w:r>
        <w:rPr>
          <w:spacing w:val="4"/>
          <w:w w:val="105"/>
        </w:rPr>
        <w:t xml:space="preserve"> </w:t>
      </w:r>
      <w:proofErr w:type="gramStart"/>
      <w:r>
        <w:rPr>
          <w:w w:val="105"/>
        </w:rPr>
        <w:t>at</w:t>
      </w:r>
      <w:r>
        <w:rPr>
          <w:w w:val="121"/>
        </w:rPr>
        <w:t xml:space="preserve"> </w:t>
      </w:r>
      <w:bookmarkStart w:id="20" w:name="Physics_of_Solar_Eruptive_Event_Initiati"/>
      <w:bookmarkStart w:id="21" w:name="Doppler_and_Bandpass_Dimming"/>
      <w:bookmarkEnd w:id="20"/>
      <w:bookmarkEnd w:id="21"/>
      <w:r>
        <w:rPr>
          <w:w w:val="121"/>
        </w:rPr>
        <w:t xml:space="preserve"> </w:t>
      </w:r>
      <w:bookmarkStart w:id="22" w:name="Dimming_and_CME_Parameters_Correlation"/>
      <w:bookmarkEnd w:id="22"/>
      <w:r>
        <w:rPr>
          <w:w w:val="105"/>
        </w:rPr>
        <w:t>the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Laboratory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Space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sics</w:t>
      </w:r>
      <w:r>
        <w:rPr>
          <w:spacing w:val="7"/>
          <w:w w:val="105"/>
        </w:rPr>
        <w:t xml:space="preserve"> </w:t>
      </w:r>
      <w:r>
        <w:rPr>
          <w:w w:val="105"/>
        </w:rPr>
        <w:t>at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Colorado,</w:t>
      </w:r>
      <w:r>
        <w:rPr>
          <w:spacing w:val="10"/>
          <w:w w:val="105"/>
        </w:rPr>
        <w:t xml:space="preserve"> </w:t>
      </w:r>
      <w:r>
        <w:rPr>
          <w:w w:val="105"/>
        </w:rPr>
        <w:t>Boulder.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Ov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8"/>
          <w:w w:val="105"/>
        </w:rPr>
        <w:t xml:space="preserve"> </w:t>
      </w:r>
      <w:proofErr w:type="gramStart"/>
      <w:r>
        <w:rPr>
          <w:w w:val="105"/>
        </w:rPr>
        <w:t>40</w:t>
      </w:r>
      <w:r>
        <w:rPr>
          <w:w w:val="99"/>
        </w:rPr>
        <w:t xml:space="preserve"> </w:t>
      </w:r>
      <w:bookmarkStart w:id="23" w:name="Space_Weather"/>
      <w:bookmarkEnd w:id="23"/>
      <w:r>
        <w:rPr>
          <w:w w:val="99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proofErr w:type="gramEnd"/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pr</w:t>
      </w:r>
      <w:r>
        <w:rPr>
          <w:spacing w:val="1"/>
          <w:w w:val="105"/>
        </w:rPr>
        <w:t>o</w:t>
      </w:r>
      <w:r>
        <w:rPr>
          <w:w w:val="105"/>
        </w:rPr>
        <w:t>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35"/>
          <w:w w:val="105"/>
        </w:rPr>
        <w:t xml:space="preserve"> </w:t>
      </w:r>
      <w:r>
        <w:rPr>
          <w:w w:val="105"/>
        </w:rPr>
        <w:t>professional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ntor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from</w:t>
      </w:r>
      <w:r>
        <w:rPr>
          <w:spacing w:val="49"/>
          <w:w w:val="103"/>
        </w:rPr>
        <w:t xml:space="preserve"> </w:t>
      </w:r>
      <w:bookmarkStart w:id="24" w:name="EUV_Emission"/>
      <w:bookmarkEnd w:id="24"/>
      <w:r>
        <w:rPr>
          <w:w w:val="105"/>
        </w:rPr>
        <w:t>professors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Aerospace</w:t>
      </w:r>
      <w:r>
        <w:rPr>
          <w:spacing w:val="27"/>
          <w:w w:val="105"/>
        </w:rPr>
        <w:t xml:space="preserve"> </w:t>
      </w:r>
      <w:r>
        <w:rPr>
          <w:w w:val="105"/>
        </w:rPr>
        <w:t>Engineering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partm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7"/>
          <w:w w:val="105"/>
        </w:rPr>
        <w:t xml:space="preserve"> </w:t>
      </w:r>
      <w:r>
        <w:rPr>
          <w:w w:val="105"/>
        </w:rPr>
        <w:t>at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Colorado,</w:t>
      </w:r>
      <w:r>
        <w:rPr>
          <w:spacing w:val="29"/>
          <w:w w:val="105"/>
        </w:rPr>
        <w:t xml:space="preserve"> </w:t>
      </w:r>
      <w:r>
        <w:rPr>
          <w:w w:val="105"/>
        </w:rPr>
        <w:t>Boulder</w:t>
      </w:r>
      <w:r>
        <w:rPr>
          <w:spacing w:val="39"/>
          <w:w w:val="116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spacing w:val="8"/>
          <w:w w:val="105"/>
        </w:rPr>
        <w:t xml:space="preserve"> </w:t>
      </w:r>
      <w:r>
        <w:rPr>
          <w:w w:val="105"/>
        </w:rPr>
        <w:t>Laboratory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sics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engineers.</w:t>
      </w:r>
      <w:r>
        <w:rPr>
          <w:spacing w:val="45"/>
          <w:w w:val="105"/>
        </w:rPr>
        <w:t xml:space="preserve"> </w:t>
      </w:r>
      <w:r>
        <w:rPr>
          <w:w w:val="105"/>
        </w:rPr>
        <w:t>I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8"/>
          <w:w w:val="105"/>
        </w:rPr>
        <w:t xml:space="preserve"> </w:t>
      </w:r>
      <w:r>
        <w:rPr>
          <w:w w:val="105"/>
        </w:rPr>
        <w:t>personally</w:t>
      </w:r>
      <w:r>
        <w:rPr>
          <w:spacing w:val="59"/>
          <w:w w:val="104"/>
        </w:rPr>
        <w:t xml:space="preserve"> </w:t>
      </w:r>
      <w:r>
        <w:rPr>
          <w:w w:val="105"/>
        </w:rPr>
        <w:t>spent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22"/>
          <w:w w:val="105"/>
        </w:rPr>
        <w:t xml:space="preserve"> </w:t>
      </w:r>
      <w:r>
        <w:rPr>
          <w:w w:val="105"/>
        </w:rPr>
        <w:t>4500</w:t>
      </w:r>
      <w:r>
        <w:rPr>
          <w:spacing w:val="21"/>
          <w:w w:val="105"/>
        </w:rPr>
        <w:t xml:space="preserve"> </w:t>
      </w:r>
      <w:r>
        <w:rPr>
          <w:w w:val="105"/>
        </w:rPr>
        <w:t>hours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1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time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this</w:t>
      </w:r>
      <w:r>
        <w:rPr>
          <w:spacing w:val="21"/>
          <w:w w:val="105"/>
        </w:rPr>
        <w:t xml:space="preserve"> </w:t>
      </w:r>
      <w:r>
        <w:rPr>
          <w:w w:val="105"/>
        </w:rPr>
        <w:t>writing</w:t>
      </w:r>
      <w:ins w:id="25" w:author="Tom Woods" w:date="2016-02-06T14:06:00Z">
        <w:r>
          <w:rPr>
            <w:w w:val="105"/>
          </w:rPr>
          <w:t>, thus representing a significant engineering part of my graduate studies</w:t>
        </w:r>
      </w:ins>
      <w:r>
        <w:rPr>
          <w:w w:val="105"/>
        </w:rPr>
        <w:t>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21"/>
          <w:w w:val="105"/>
        </w:rPr>
        <w:t xml:space="preserve"> </w:t>
      </w:r>
      <w:r>
        <w:rPr>
          <w:w w:val="105"/>
        </w:rPr>
        <w:t>objective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95"/>
        </w:rPr>
        <w:t xml:space="preserve"> </w:t>
      </w:r>
      <w:bookmarkStart w:id="26" w:name="Parameterization_Methods"/>
      <w:bookmarkEnd w:id="26"/>
      <w:proofErr w:type="spellStart"/>
      <w:r>
        <w:rPr>
          <w:w w:val="105"/>
        </w:rPr>
        <w:t>MinXSS</w:t>
      </w:r>
      <w:proofErr w:type="spellEnd"/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study</w:t>
      </w:r>
      <w:r>
        <w:rPr>
          <w:spacing w:val="35"/>
          <w:w w:val="105"/>
        </w:rPr>
        <w:t xml:space="preserve"> </w:t>
      </w:r>
      <w:r>
        <w:rPr>
          <w:w w:val="105"/>
        </w:rPr>
        <w:t>processes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dynam</w:t>
      </w:r>
      <w:r>
        <w:rPr>
          <w:spacing w:val="-2"/>
          <w:w w:val="105"/>
        </w:rPr>
        <w:t>ic</w:t>
      </w:r>
      <w:r>
        <w:rPr>
          <w:spacing w:val="35"/>
          <w:w w:val="105"/>
        </w:rPr>
        <w:t xml:space="preserve"> </w:t>
      </w:r>
      <w:r>
        <w:rPr>
          <w:w w:val="105"/>
        </w:rPr>
        <w:t>sun,</w:t>
      </w:r>
      <w:r>
        <w:rPr>
          <w:spacing w:val="37"/>
          <w:w w:val="105"/>
        </w:rPr>
        <w:t xml:space="preserve"> </w:t>
      </w:r>
      <w:r>
        <w:rPr>
          <w:w w:val="105"/>
        </w:rPr>
        <w:t>from</w:t>
      </w:r>
      <w:r>
        <w:rPr>
          <w:spacing w:val="35"/>
          <w:w w:val="105"/>
        </w:rPr>
        <w:t xml:space="preserve"> </w:t>
      </w:r>
      <w:r>
        <w:rPr>
          <w:w w:val="105"/>
        </w:rPr>
        <w:t>quiet</w:t>
      </w:r>
      <w:r>
        <w:rPr>
          <w:spacing w:val="35"/>
          <w:w w:val="105"/>
        </w:rPr>
        <w:t xml:space="preserve"> </w:t>
      </w:r>
      <w:r>
        <w:rPr>
          <w:w w:val="105"/>
        </w:rPr>
        <w:t>sun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w w:val="105"/>
        </w:rPr>
        <w:t>solar</w:t>
      </w:r>
      <w:r>
        <w:rPr>
          <w:spacing w:val="35"/>
          <w:w w:val="105"/>
        </w:rPr>
        <w:t xml:space="preserve"> </w:t>
      </w:r>
      <w:r>
        <w:rPr>
          <w:w w:val="105"/>
        </w:rPr>
        <w:t>flares,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proofErr w:type="gramStart"/>
      <w:r>
        <w:rPr>
          <w:spacing w:val="-2"/>
          <w:w w:val="105"/>
        </w:rPr>
        <w:t>f</w:t>
      </w:r>
      <w:r>
        <w:rPr>
          <w:spacing w:val="-1"/>
          <w:w w:val="105"/>
        </w:rPr>
        <w:t>urth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w w:val="116"/>
        </w:rPr>
        <w:t xml:space="preserve"> </w:t>
      </w:r>
      <w:bookmarkStart w:id="27" w:name="Instrument_Descriptions"/>
      <w:bookmarkStart w:id="28" w:name="Dimming_Light_Curve_Fitting_Method"/>
      <w:bookmarkEnd w:id="27"/>
      <w:bookmarkEnd w:id="28"/>
      <w:r>
        <w:rPr>
          <w:w w:val="116"/>
        </w:rPr>
        <w:t xml:space="preserve"> </w:t>
      </w:r>
      <w:bookmarkStart w:id="29" w:name="Dimming_Fit_Uncertainty_Computation"/>
      <w:bookmarkEnd w:id="29"/>
      <w:r>
        <w:rPr>
          <w:w w:val="105"/>
        </w:rPr>
        <w:t>understand</w:t>
      </w:r>
      <w:proofErr w:type="gramEnd"/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</w:t>
      </w:r>
      <w:r>
        <w:rPr>
          <w:spacing w:val="48"/>
          <w:w w:val="105"/>
        </w:rPr>
        <w:t xml:space="preserve"> </w:t>
      </w:r>
      <w:r>
        <w:rPr>
          <w:w w:val="105"/>
        </w:rPr>
        <w:t>these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48"/>
          <w:w w:val="105"/>
        </w:rPr>
        <w:t xml:space="preserve"> </w:t>
      </w:r>
      <w:r>
        <w:rPr>
          <w:w w:val="105"/>
        </w:rPr>
        <w:t>in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sun</w:t>
      </w:r>
      <w:r>
        <w:rPr>
          <w:spacing w:val="48"/>
          <w:w w:val="105"/>
        </w:rPr>
        <w:t xml:space="preserve"> </w:t>
      </w:r>
      <w:r>
        <w:rPr>
          <w:w w:val="105"/>
        </w:rPr>
        <w:t>influence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Earths</w:t>
      </w:r>
      <w:r>
        <w:rPr>
          <w:spacing w:val="49"/>
          <w:w w:val="105"/>
        </w:rPr>
        <w:t xml:space="preserve"> </w:t>
      </w:r>
      <w:r>
        <w:rPr>
          <w:w w:val="105"/>
        </w:rPr>
        <w:t>atmosphere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8"/>
          <w:w w:val="105"/>
        </w:rPr>
        <w:t xml:space="preserve"> </w:t>
      </w:r>
      <w:r>
        <w:rPr>
          <w:w w:val="105"/>
        </w:rPr>
        <w:t>unique</w:t>
      </w:r>
      <w:r>
        <w:rPr>
          <w:spacing w:val="25"/>
          <w:w w:val="99"/>
        </w:rPr>
        <w:t xml:space="preserve"> </w:t>
      </w:r>
      <w:r>
        <w:rPr>
          <w:w w:val="105"/>
        </w:rPr>
        <w:t>spectral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solar</w:t>
      </w:r>
      <w:r>
        <w:rPr>
          <w:spacing w:val="13"/>
          <w:w w:val="105"/>
        </w:rPr>
        <w:t xml:space="preserve"> </w:t>
      </w:r>
      <w:r>
        <w:rPr>
          <w:w w:val="105"/>
        </w:rPr>
        <w:t>soft</w:t>
      </w:r>
      <w:r>
        <w:rPr>
          <w:spacing w:val="14"/>
          <w:w w:val="105"/>
        </w:rPr>
        <w:t xml:space="preserve"> </w:t>
      </w:r>
      <w:r>
        <w:rPr>
          <w:w w:val="105"/>
        </w:rPr>
        <w:t>x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ray</w:t>
      </w:r>
      <w:r>
        <w:rPr>
          <w:spacing w:val="-3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(SXRs).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tudy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solar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ins w:id="30" w:author="Tom Woods" w:date="2016-02-06T14:08:00Z">
        <w:r>
          <w:rPr>
            <w:spacing w:val="-3"/>
            <w:w w:val="105"/>
          </w:rPr>
          <w:t>,</w:t>
        </w:r>
      </w:ins>
      <w:r>
        <w:rPr>
          <w:spacing w:val="13"/>
          <w:w w:val="105"/>
        </w:rPr>
        <w:t xml:space="preserve"> </w:t>
      </w:r>
      <w:del w:id="31" w:author="Tom Woods" w:date="2016-02-06T14:07:00Z">
        <w:r w:rsidDel="00E272E0">
          <w:rPr>
            <w:spacing w:val="-3"/>
            <w:w w:val="105"/>
          </w:rPr>
          <w:delText>s</w:delText>
        </w:r>
        <w:r w:rsidDel="00E272E0">
          <w:rPr>
            <w:spacing w:val="-2"/>
            <w:w w:val="105"/>
          </w:rPr>
          <w:delText>u</w:delText>
        </w:r>
      </w:del>
      <w:ins w:id="32" w:author="Tom Woods" w:date="2016-02-06T14:08:00Z">
        <w:r>
          <w:rPr>
            <w:spacing w:val="-3"/>
            <w:w w:val="105"/>
          </w:rPr>
          <w:t>which often have</w:t>
        </w:r>
      </w:ins>
      <w:del w:id="33" w:author="Tom Woods" w:date="2016-02-06T14:07:00Z">
        <w:r w:rsidDel="00E272E0">
          <w:rPr>
            <w:spacing w:val="-3"/>
            <w:w w:val="105"/>
          </w:rPr>
          <w:delText>c</w:delText>
        </w:r>
        <w:r w:rsidDel="00E272E0">
          <w:rPr>
            <w:spacing w:val="-2"/>
            <w:w w:val="105"/>
          </w:rPr>
          <w:delText>h</w:delText>
        </w:r>
        <w:r w:rsidDel="00E272E0">
          <w:rPr>
            <w:spacing w:val="13"/>
            <w:w w:val="105"/>
          </w:rPr>
          <w:delText xml:space="preserve"> </w:delText>
        </w:r>
        <w:r w:rsidDel="00E272E0">
          <w:rPr>
            <w:w w:val="105"/>
          </w:rPr>
          <w:delText>as</w:delText>
        </w:r>
      </w:del>
      <w:r>
        <w:rPr>
          <w:spacing w:val="14"/>
          <w:w w:val="105"/>
        </w:rPr>
        <w:t xml:space="preserve"> </w:t>
      </w:r>
      <w:r>
        <w:rPr>
          <w:w w:val="105"/>
        </w:rPr>
        <w:t>solar</w:t>
      </w:r>
      <w:r>
        <w:rPr>
          <w:spacing w:val="41"/>
          <w:w w:val="113"/>
        </w:rPr>
        <w:t xml:space="preserve"> </w:t>
      </w:r>
      <w:bookmarkStart w:id="34" w:name="Physics_Motivation_and_Fit_Types"/>
      <w:bookmarkEnd w:id="34"/>
      <w:r>
        <w:rPr>
          <w:w w:val="105"/>
        </w:rPr>
        <w:t>flares</w:t>
      </w:r>
      <w:ins w:id="35" w:author="Tom Woods" w:date="2016-02-06T14:07:00Z">
        <w:r>
          <w:rPr>
            <w:w w:val="105"/>
          </w:rPr>
          <w:t>, CMEs, and related coronal dimming,</w:t>
        </w:r>
      </w:ins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thread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ty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1"/>
          <w:w w:val="105"/>
        </w:rPr>
        <w:t xml:space="preserve"> </w:t>
      </w:r>
      <w:r>
        <w:rPr>
          <w:w w:val="105"/>
        </w:rPr>
        <w:t>this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next</w:t>
      </w:r>
      <w:r>
        <w:rPr>
          <w:spacing w:val="32"/>
          <w:w w:val="105"/>
        </w:rPr>
        <w:t xml:space="preserve"> </w:t>
      </w:r>
      <w:r>
        <w:rPr>
          <w:w w:val="105"/>
        </w:rPr>
        <w:t>together</w:t>
      </w:r>
      <w:r>
        <w:rPr>
          <w:spacing w:val="33"/>
          <w:w w:val="105"/>
        </w:rPr>
        <w:t xml:space="preserve"> </w:t>
      </w:r>
      <w:r>
        <w:rPr>
          <w:w w:val="105"/>
        </w:rPr>
        <w:t>with</w:t>
      </w:r>
      <w:r>
        <w:rPr>
          <w:spacing w:val="31"/>
          <w:w w:val="105"/>
        </w:rPr>
        <w:t xml:space="preserve"> </w:t>
      </w:r>
      <w:r>
        <w:rPr>
          <w:w w:val="105"/>
        </w:rPr>
        <w:t>preceding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ins w:id="36" w:author="Tom Woods" w:date="2016-02-06T14:06:00Z">
        <w:r>
          <w:rPr>
            <w:spacing w:val="-2"/>
            <w:w w:val="105"/>
          </w:rPr>
          <w:t xml:space="preserve"> about coronal dimming</w:t>
        </w:r>
      </w:ins>
      <w:r>
        <w:rPr>
          <w:spacing w:val="-1"/>
          <w:w w:val="105"/>
        </w:rPr>
        <w:t>.</w:t>
      </w:r>
    </w:p>
    <w:p w14:paraId="1789923D" w14:textId="77777777" w:rsidR="006338C4" w:rsidRDefault="00E272E0">
      <w:pPr>
        <w:pStyle w:val="BodyText"/>
        <w:spacing w:before="8" w:line="448" w:lineRule="auto"/>
        <w:ind w:right="98" w:firstLine="576"/>
        <w:jc w:val="both"/>
      </w:pPr>
      <w:bookmarkStart w:id="37" w:name="Wave_Dimming"/>
      <w:bookmarkEnd w:id="37"/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enabling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ology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advan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d</w:t>
      </w:r>
      <w:r>
        <w:rPr>
          <w:spacing w:val="48"/>
          <w:w w:val="105"/>
        </w:rPr>
        <w:t xml:space="preserve"> </w:t>
      </w:r>
      <w:r>
        <w:rPr>
          <w:w w:val="105"/>
        </w:rPr>
        <w:t>solar</w:t>
      </w:r>
      <w:r>
        <w:rPr>
          <w:spacing w:val="49"/>
          <w:w w:val="105"/>
        </w:rPr>
        <w:t xml:space="preserve"> </w:t>
      </w:r>
      <w:r>
        <w:rPr>
          <w:w w:val="105"/>
        </w:rPr>
        <w:t>SXR</w:t>
      </w:r>
      <w:r>
        <w:rPr>
          <w:spacing w:val="48"/>
          <w:w w:val="105"/>
        </w:rPr>
        <w:t xml:space="preserve"> </w:t>
      </w:r>
      <w:r>
        <w:rPr>
          <w:w w:val="105"/>
        </w:rPr>
        <w:t>spectral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8"/>
          <w:w w:val="105"/>
        </w:rPr>
        <w:t xml:space="preserve"> </w:t>
      </w:r>
      <w:r>
        <w:rPr>
          <w:w w:val="105"/>
        </w:rPr>
        <w:t>is</w:t>
      </w:r>
      <w:r>
        <w:rPr>
          <w:spacing w:val="49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w w:val="99"/>
        </w:rPr>
        <w:t xml:space="preserve"> </w:t>
      </w:r>
      <w:bookmarkStart w:id="38" w:name="Observations_and_Event_Selection"/>
      <w:bookmarkEnd w:id="38"/>
      <w:r>
        <w:rPr>
          <w:w w:val="99"/>
        </w:rPr>
        <w:t xml:space="preserve"> </w:t>
      </w:r>
      <w:bookmarkStart w:id="39" w:name="Flare-Dimming_Deconvolution_Method_Stati"/>
      <w:bookmarkEnd w:id="39"/>
      <w:proofErr w:type="spellStart"/>
      <w:r>
        <w:rPr>
          <w:w w:val="105"/>
        </w:rPr>
        <w:t>Amptek</w:t>
      </w:r>
      <w:proofErr w:type="spellEnd"/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X123,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commercial</w:t>
      </w:r>
      <w:r>
        <w:rPr>
          <w:spacing w:val="16"/>
          <w:w w:val="105"/>
        </w:rPr>
        <w:t xml:space="preserve"> </w:t>
      </w:r>
      <w:r>
        <w:rPr>
          <w:w w:val="105"/>
        </w:rPr>
        <w:t>o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-the-shelf</w:t>
      </w:r>
      <w:r>
        <w:rPr>
          <w:spacing w:val="16"/>
          <w:w w:val="105"/>
        </w:rPr>
        <w:t xml:space="preserve"> </w:t>
      </w:r>
      <w:r>
        <w:rPr>
          <w:w w:val="105"/>
        </w:rPr>
        <w:t>silicon</w:t>
      </w:r>
      <w:r>
        <w:rPr>
          <w:spacing w:val="16"/>
          <w:w w:val="105"/>
        </w:rPr>
        <w:t xml:space="preserve"> </w:t>
      </w:r>
      <w:r>
        <w:rPr>
          <w:w w:val="105"/>
        </w:rPr>
        <w:t>drift</w:t>
      </w:r>
      <w:r>
        <w:rPr>
          <w:spacing w:val="16"/>
          <w:w w:val="105"/>
        </w:rPr>
        <w:t xml:space="preserve"> </w:t>
      </w:r>
      <w:r>
        <w:rPr>
          <w:w w:val="105"/>
        </w:rPr>
        <w:t>detector.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Amptek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X123</w:t>
      </w:r>
      <w:r>
        <w:rPr>
          <w:spacing w:val="16"/>
          <w:w w:val="105"/>
        </w:rPr>
        <w:t xml:space="preserve"> </w:t>
      </w:r>
      <w:r>
        <w:rPr>
          <w:w w:val="105"/>
        </w:rPr>
        <w:t>has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16"/>
          <w:w w:val="105"/>
        </w:rPr>
        <w:t xml:space="preserve"> </w:t>
      </w:r>
      <w:r>
        <w:rPr>
          <w:w w:val="105"/>
        </w:rPr>
        <w:t>mass</w:t>
      </w:r>
      <w:r>
        <w:rPr>
          <w:spacing w:val="22"/>
        </w:rPr>
        <w:t xml:space="preserve"> </w:t>
      </w:r>
      <w:r>
        <w:rPr>
          <w:w w:val="105"/>
        </w:rPr>
        <w:t>(324</w:t>
      </w:r>
      <w:r>
        <w:rPr>
          <w:spacing w:val="17"/>
          <w:w w:val="105"/>
        </w:rPr>
        <w:t xml:space="preserve"> </w:t>
      </w:r>
      <w:r>
        <w:rPr>
          <w:w w:val="105"/>
        </w:rPr>
        <w:t>g</w:t>
      </w:r>
      <w:r>
        <w:rPr>
          <w:spacing w:val="18"/>
          <w:w w:val="105"/>
        </w:rPr>
        <w:t xml:space="preserve"> </w:t>
      </w:r>
      <w:r>
        <w:rPr>
          <w:w w:val="105"/>
        </w:rPr>
        <w:t>after</w:t>
      </w:r>
      <w:r>
        <w:rPr>
          <w:spacing w:val="18"/>
          <w:w w:val="105"/>
        </w:rPr>
        <w:t xml:space="preserve"> </w:t>
      </w:r>
      <w:r>
        <w:rPr>
          <w:w w:val="105"/>
        </w:rPr>
        <w:t>modification),</w:t>
      </w:r>
      <w:r>
        <w:rPr>
          <w:spacing w:val="18"/>
          <w:w w:val="105"/>
        </w:rPr>
        <w:t xml:space="preserve"> </w:t>
      </w:r>
      <w:r>
        <w:rPr>
          <w:w w:val="105"/>
        </w:rPr>
        <w:t>modest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18"/>
          <w:w w:val="105"/>
        </w:rPr>
        <w:t xml:space="preserve"> </w:t>
      </w:r>
      <w:r>
        <w:rPr>
          <w:w w:val="105"/>
        </w:rPr>
        <w:t>consumption</w:t>
      </w:r>
      <w:r>
        <w:rPr>
          <w:spacing w:val="18"/>
          <w:w w:val="105"/>
        </w:rPr>
        <w:t xml:space="preserve"> </w:t>
      </w:r>
      <w:r>
        <w:rPr>
          <w:w w:val="105"/>
        </w:rPr>
        <w:t>(2.50</w:t>
      </w:r>
      <w:r>
        <w:rPr>
          <w:spacing w:val="18"/>
          <w:w w:val="105"/>
        </w:rPr>
        <w:t xml:space="preserve"> </w:t>
      </w:r>
      <w:r>
        <w:rPr>
          <w:w w:val="105"/>
        </w:rPr>
        <w:t>W),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small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6.86</w:t>
      </w:r>
      <w:r>
        <w:rPr>
          <w:spacing w:val="18"/>
          <w:w w:val="105"/>
        </w:rPr>
        <w:t xml:space="preserve"> </w:t>
      </w:r>
      <w:r>
        <w:rPr>
          <w:w w:val="105"/>
        </w:rPr>
        <w:t>x</w:t>
      </w:r>
      <w:r>
        <w:rPr>
          <w:spacing w:val="18"/>
          <w:w w:val="105"/>
        </w:rPr>
        <w:t xml:space="preserve"> </w:t>
      </w:r>
      <w:r>
        <w:rPr>
          <w:w w:val="105"/>
        </w:rPr>
        <w:t>9.91</w:t>
      </w:r>
      <w:r>
        <w:rPr>
          <w:spacing w:val="18"/>
          <w:w w:val="105"/>
        </w:rPr>
        <w:t xml:space="preserve"> </w:t>
      </w:r>
      <w:r>
        <w:rPr>
          <w:w w:val="105"/>
        </w:rPr>
        <w:t>x</w:t>
      </w:r>
    </w:p>
    <w:p w14:paraId="13BBDBCB" w14:textId="77777777" w:rsidR="006338C4" w:rsidRDefault="00E272E0">
      <w:pPr>
        <w:pStyle w:val="BodyText"/>
        <w:spacing w:before="15" w:line="455" w:lineRule="auto"/>
        <w:ind w:right="98"/>
      </w:pPr>
      <w:bookmarkStart w:id="40" w:name="Obscuration_Dimming"/>
      <w:bookmarkStart w:id="41" w:name="Complex_Dimming_Case"/>
      <w:bookmarkEnd w:id="40"/>
      <w:bookmarkEnd w:id="41"/>
      <w:r>
        <w:rPr>
          <w:w w:val="105"/>
        </w:rPr>
        <w:t>2.54</w:t>
      </w:r>
      <w:r>
        <w:rPr>
          <w:spacing w:val="3"/>
          <w:w w:val="105"/>
        </w:rPr>
        <w:t xml:space="preserve"> </w:t>
      </w:r>
      <w:r>
        <w:rPr>
          <w:w w:val="105"/>
        </w:rPr>
        <w:t>cm),</w:t>
      </w:r>
      <w:r>
        <w:rPr>
          <w:spacing w:val="5"/>
          <w:w w:val="105"/>
        </w:rPr>
        <w:t xml:space="preserve"> </w:t>
      </w:r>
      <w:r>
        <w:rPr>
          <w:w w:val="105"/>
        </w:rPr>
        <w:t>making</w:t>
      </w:r>
      <w:r>
        <w:rPr>
          <w:spacing w:val="3"/>
          <w:w w:val="105"/>
        </w:rPr>
        <w:t xml:space="preserve"> </w:t>
      </w:r>
      <w:r>
        <w:rPr>
          <w:w w:val="105"/>
        </w:rPr>
        <w:t>it</w:t>
      </w:r>
      <w:r>
        <w:rPr>
          <w:spacing w:val="3"/>
          <w:w w:val="105"/>
        </w:rPr>
        <w:t xml:space="preserve"> </w:t>
      </w:r>
      <w:r>
        <w:rPr>
          <w:w w:val="105"/>
        </w:rPr>
        <w:t>ideal</w:t>
      </w:r>
      <w:r>
        <w:rPr>
          <w:spacing w:val="3"/>
          <w:w w:val="105"/>
        </w:rPr>
        <w:t xml:space="preserve"> </w:t>
      </w:r>
      <w:r>
        <w:rPr>
          <w:w w:val="105"/>
        </w:rPr>
        <w:t>for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3"/>
          <w:w w:val="105"/>
        </w:rPr>
        <w:t xml:space="preserve"> </w:t>
      </w:r>
      <w:r>
        <w:rPr>
          <w:w w:val="105"/>
        </w:rPr>
        <w:t>an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4"/>
          <w:w w:val="105"/>
        </w:rPr>
        <w:t xml:space="preserve"> </w:t>
      </w:r>
      <w:r>
        <w:rPr>
          <w:w w:val="105"/>
        </w:rPr>
        <w:t>mission:</w:t>
      </w:r>
      <w:r>
        <w:rPr>
          <w:spacing w:val="30"/>
          <w:w w:val="98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science</w:t>
      </w:r>
      <w:r>
        <w:rPr>
          <w:spacing w:val="14"/>
          <w:w w:val="105"/>
        </w:rPr>
        <w:t xml:space="preserve"> </w:t>
      </w:r>
      <w:r>
        <w:rPr>
          <w:w w:val="105"/>
        </w:rPr>
        <w:t>objectives,</w:t>
      </w:r>
      <w:r>
        <w:rPr>
          <w:spacing w:val="15"/>
          <w:w w:val="105"/>
        </w:rPr>
        <w:t xml:space="preserve"> </w:t>
      </w:r>
      <w:r>
        <w:rPr>
          <w:w w:val="105"/>
        </w:rPr>
        <w:t>subsystems,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lessons</w:t>
      </w:r>
      <w:r>
        <w:rPr>
          <w:spacing w:val="15"/>
          <w:w w:val="105"/>
        </w:rPr>
        <w:t xml:space="preserve"> </w:t>
      </w:r>
      <w:r>
        <w:rPr>
          <w:w w:val="105"/>
        </w:rPr>
        <w:t>learned.</w:t>
      </w:r>
    </w:p>
    <w:p w14:paraId="28EBC5FA" w14:textId="77777777" w:rsidR="006338C4" w:rsidRDefault="006338C4">
      <w:pPr>
        <w:spacing w:before="9"/>
        <w:rPr>
          <w:rFonts w:ascii="Times New Roman" w:eastAsia="Times New Roman" w:hAnsi="Times New Roman" w:cs="Times New Roman"/>
        </w:rPr>
      </w:pPr>
    </w:p>
    <w:p w14:paraId="7816C961" w14:textId="77777777" w:rsidR="006338C4" w:rsidRDefault="00E272E0">
      <w:pPr>
        <w:pStyle w:val="Heading1"/>
        <w:numPr>
          <w:ilvl w:val="1"/>
          <w:numId w:val="5"/>
        </w:numPr>
        <w:tabs>
          <w:tab w:val="left" w:pos="1108"/>
        </w:tabs>
        <w:rPr>
          <w:b w:val="0"/>
          <w:bCs w:val="0"/>
        </w:rPr>
      </w:pPr>
      <w:bookmarkStart w:id="42" w:name="Brief_CubeSat_Introduction"/>
      <w:bookmarkEnd w:id="42"/>
      <w:r>
        <w:rPr>
          <w:w w:val="110"/>
        </w:rPr>
        <w:t>Brief</w:t>
      </w:r>
      <w:r>
        <w:rPr>
          <w:spacing w:val="58"/>
          <w:w w:val="110"/>
        </w:rPr>
        <w:t xml:space="preserve"> </w:t>
      </w:r>
      <w:proofErr w:type="spellStart"/>
      <w:r>
        <w:rPr>
          <w:w w:val="110"/>
        </w:rPr>
        <w:t>C</w:t>
      </w:r>
      <w:r>
        <w:rPr>
          <w:spacing w:val="1"/>
          <w:w w:val="110"/>
        </w:rPr>
        <w:t>ub</w:t>
      </w:r>
      <w:r>
        <w:rPr>
          <w:w w:val="110"/>
        </w:rPr>
        <w:t>e</w:t>
      </w:r>
      <w:r>
        <w:rPr>
          <w:spacing w:val="1"/>
          <w:w w:val="110"/>
        </w:rPr>
        <w:t>Sa</w:t>
      </w:r>
      <w:r>
        <w:rPr>
          <w:w w:val="110"/>
        </w:rPr>
        <w:t>t</w:t>
      </w:r>
      <w:proofErr w:type="spellEnd"/>
      <w:r>
        <w:rPr>
          <w:spacing w:val="59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oduction</w:t>
      </w:r>
    </w:p>
    <w:p w14:paraId="1D388BF8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5E7B25" w14:textId="77777777" w:rsidR="006338C4" w:rsidRDefault="00E272E0">
      <w:pPr>
        <w:pStyle w:val="BodyText"/>
        <w:spacing w:before="162" w:line="455" w:lineRule="auto"/>
        <w:ind w:right="98" w:firstLine="576"/>
        <w:jc w:val="both"/>
      </w:pPr>
      <w:bookmarkStart w:id="43" w:name="Mass-loss_Dimming"/>
      <w:bookmarkEnd w:id="43"/>
      <w:proofErr w:type="spellStart"/>
      <w:r>
        <w:rPr>
          <w:w w:val="105"/>
        </w:rPr>
        <w:t>CubeSats</w:t>
      </w:r>
      <w:proofErr w:type="spellEnd"/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ow</w:t>
      </w:r>
      <w:r>
        <w:rPr>
          <w:spacing w:val="21"/>
          <w:w w:val="105"/>
        </w:rPr>
        <w:t xml:space="preserve"> </w:t>
      </w:r>
      <w:r>
        <w:rPr>
          <w:w w:val="105"/>
        </w:rPr>
        <w:t>becoming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viable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icle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space.</w:t>
      </w:r>
      <w:r>
        <w:rPr>
          <w:spacing w:val="4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com-</w:t>
      </w:r>
      <w:r>
        <w:rPr>
          <w:spacing w:val="49"/>
          <w:w w:val="99"/>
        </w:rPr>
        <w:t xml:space="preserve"> </w:t>
      </w:r>
      <w:proofErr w:type="spellStart"/>
      <w:proofErr w:type="gramStart"/>
      <w:r>
        <w:rPr>
          <w:w w:val="105"/>
        </w:rPr>
        <w:t>mercial</w:t>
      </w:r>
      <w:proofErr w:type="spellEnd"/>
      <w:r>
        <w:rPr>
          <w:w w:val="105"/>
        </w:rPr>
        <w:t xml:space="preserve"> 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ies</w:t>
      </w:r>
      <w:proofErr w:type="gramEnd"/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go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rnm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w w:val="105"/>
        </w:rPr>
        <w:t xml:space="preserve">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laboratories,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ies</w:t>
      </w:r>
      <w:r>
        <w:rPr>
          <w:w w:val="105"/>
        </w:rPr>
        <w:t xml:space="preserve"> 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</w:t>
      </w:r>
      <w:r>
        <w:rPr>
          <w:spacing w:val="-3"/>
          <w:w w:val="105"/>
        </w:rPr>
        <w:t>e</w:t>
      </w:r>
      <w:r>
        <w:rPr>
          <w:w w:val="105"/>
        </w:rPr>
        <w:t xml:space="preserve">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to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miniaturize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2"/>
          <w:w w:val="105"/>
        </w:rPr>
        <w:t xml:space="preserve"> </w:t>
      </w:r>
      <w:r>
        <w:rPr>
          <w:w w:val="105"/>
        </w:rPr>
        <w:t>requisite</w:t>
      </w:r>
    </w:p>
    <w:p w14:paraId="4CA6E9F2" w14:textId="77777777" w:rsidR="006338C4" w:rsidRDefault="006338C4">
      <w:pPr>
        <w:spacing w:line="455" w:lineRule="auto"/>
        <w:jc w:val="both"/>
        <w:sectPr w:rsidR="006338C4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3A69C8E6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074CED2F" w14:textId="77777777" w:rsidR="006338C4" w:rsidRDefault="00E272E0">
      <w:pPr>
        <w:pStyle w:val="BodyText"/>
        <w:spacing w:before="58" w:line="455" w:lineRule="auto"/>
        <w:ind w:right="118"/>
        <w:jc w:val="both"/>
      </w:pPr>
      <w:r>
        <w:pict w14:anchorId="7068A9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3" type="#_x0000_t75" style="position:absolute;left:0;text-align:left;margin-left:149.5pt;margin-top:356.1pt;width:283.45pt;height:239.85pt;z-index:-18136;mso-position-horizontal-relative:page">
            <v:imagedata r:id="rId8" o:title=""/>
            <w10:wrap anchorx="page"/>
          </v:shape>
        </w:pict>
      </w:r>
      <w:proofErr w:type="gramStart"/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ologies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satellites,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sophistication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ins w:id="44" w:author="Tom Woods" w:date="2016-02-06T14:12:00Z">
        <w:r>
          <w:rPr>
            <w:spacing w:val="1"/>
            <w:w w:val="105"/>
          </w:rPr>
          <w:t>compact</w:t>
        </w:r>
      </w:ins>
      <w:ins w:id="45" w:author="Tom Woods" w:date="2016-02-06T14:11:00Z">
        <w:r>
          <w:rPr>
            <w:spacing w:val="1"/>
            <w:w w:val="105"/>
          </w:rPr>
          <w:t xml:space="preserve"> </w:t>
        </w:r>
      </w:ins>
      <w:r>
        <w:rPr>
          <w:w w:val="105"/>
        </w:rPr>
        <w:t>size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space-based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"/>
          <w:w w:val="105"/>
        </w:rPr>
        <w:t xml:space="preserve"> </w:t>
      </w:r>
      <w:ins w:id="46" w:author="Tom Woods" w:date="2016-02-06T14:13:00Z">
        <w:r>
          <w:rPr>
            <w:spacing w:val="2"/>
            <w:w w:val="105"/>
          </w:rPr>
          <w:t xml:space="preserve">are </w:t>
        </w:r>
      </w:ins>
      <w:r>
        <w:rPr>
          <w:w w:val="105"/>
        </w:rPr>
        <w:t>increas</w:t>
      </w:r>
      <w:ins w:id="47" w:author="Tom Woods" w:date="2016-02-06T14:13:00Z">
        <w:r>
          <w:rPr>
            <w:w w:val="105"/>
          </w:rPr>
          <w:t>ingly important</w:t>
        </w:r>
      </w:ins>
      <w:ins w:id="48" w:author="Tom Woods" w:date="2016-02-06T14:14:00Z">
        <w:r>
          <w:rPr>
            <w:w w:val="105"/>
          </w:rPr>
          <w:t xml:space="preserve"> to enable </w:t>
        </w:r>
        <w:proofErr w:type="spellStart"/>
        <w:r>
          <w:rPr>
            <w:w w:val="105"/>
          </w:rPr>
          <w:t>CubeSat</w:t>
        </w:r>
        <w:proofErr w:type="spellEnd"/>
        <w:r>
          <w:rPr>
            <w:w w:val="105"/>
          </w:rPr>
          <w:t xml:space="preserve"> science missions</w:t>
        </w:r>
      </w:ins>
      <w:del w:id="49" w:author="Tom Woods" w:date="2016-02-06T14:13:00Z">
        <w:r w:rsidDel="00E272E0">
          <w:rPr>
            <w:w w:val="105"/>
          </w:rPr>
          <w:delText>es</w:delText>
        </w:r>
      </w:del>
      <w:r>
        <w:rPr>
          <w:w w:val="105"/>
        </w:rPr>
        <w:t>.</w:t>
      </w:r>
      <w:r>
        <w:rPr>
          <w:spacing w:val="29"/>
          <w:w w:val="109"/>
        </w:rPr>
        <w:t xml:space="preserve"> </w:t>
      </w:r>
      <w:ins w:id="50" w:author="Tom Woods" w:date="2016-02-06T14:17:00Z">
        <w:r>
          <w:rPr>
            <w:spacing w:val="29"/>
            <w:w w:val="109"/>
          </w:rPr>
          <w:t xml:space="preserve">For example, </w:t>
        </w:r>
      </w:ins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Colorado</w:t>
      </w:r>
      <w:del w:id="51" w:author="Tom Woods" w:date="2016-02-06T14:16:00Z">
        <w:r w:rsidDel="00E272E0">
          <w:rPr>
            <w:w w:val="105"/>
          </w:rPr>
          <w:delText>,</w:delText>
        </w:r>
      </w:del>
      <w:r>
        <w:rPr>
          <w:spacing w:val="19"/>
          <w:w w:val="105"/>
        </w:rPr>
        <w:t xml:space="preserve"> </w:t>
      </w:r>
      <w:del w:id="52" w:author="Tom Woods" w:date="2016-02-06T14:16:00Z">
        <w:r w:rsidDel="00E272E0">
          <w:rPr>
            <w:w w:val="105"/>
          </w:rPr>
          <w:delText>Boulder</w:delText>
        </w:r>
        <w:r w:rsidDel="00E272E0">
          <w:rPr>
            <w:spacing w:val="17"/>
            <w:w w:val="105"/>
          </w:rPr>
          <w:delText xml:space="preserve"> </w:delText>
        </w:r>
      </w:del>
      <w:r>
        <w:rPr>
          <w:w w:val="105"/>
        </w:rPr>
        <w:t>(CU)</w:t>
      </w:r>
      <w:r>
        <w:rPr>
          <w:spacing w:val="18"/>
          <w:w w:val="105"/>
        </w:rPr>
        <w:t xml:space="preserve"> </w:t>
      </w:r>
      <w:del w:id="53" w:author="Tom Woods" w:date="2016-02-06T14:15:00Z">
        <w:r w:rsidDel="00E272E0">
          <w:rPr>
            <w:w w:val="105"/>
          </w:rPr>
          <w:delText>and</w:delText>
        </w:r>
        <w:r w:rsidDel="00E272E0">
          <w:rPr>
            <w:spacing w:val="17"/>
            <w:w w:val="105"/>
          </w:rPr>
          <w:delText xml:space="preserve"> </w:delText>
        </w:r>
      </w:del>
      <w:ins w:id="54" w:author="Tom Woods" w:date="2016-02-06T14:15:00Z">
        <w:r>
          <w:rPr>
            <w:w w:val="105"/>
          </w:rPr>
          <w:t>Aerospace Engineering Science (AES) department and</w:t>
        </w:r>
        <w:r>
          <w:rPr>
            <w:spacing w:val="17"/>
            <w:w w:val="105"/>
          </w:rPr>
          <w:t xml:space="preserve"> </w:t>
        </w:r>
      </w:ins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Laboratory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Space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sics</w:t>
      </w:r>
      <w:r>
        <w:rPr>
          <w:spacing w:val="37"/>
        </w:rPr>
        <w:t xml:space="preserve"> </w:t>
      </w:r>
      <w:r>
        <w:rPr>
          <w:w w:val="105"/>
        </w:rPr>
        <w:t>(LASP)</w:t>
      </w:r>
      <w:del w:id="55" w:author="Tom Woods" w:date="2016-02-06T14:16:00Z">
        <w:r w:rsidDel="00E272E0">
          <w:rPr>
            <w:w w:val="105"/>
          </w:rPr>
          <w:delText>,</w:delText>
        </w:r>
      </w:del>
      <w:r>
        <w:rPr>
          <w:spacing w:val="10"/>
          <w:w w:val="105"/>
        </w:rPr>
        <w:t xml:space="preserve"> </w:t>
      </w:r>
      <w:r>
        <w:rPr>
          <w:w w:val="105"/>
        </w:rPr>
        <w:t>developed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orad</w:t>
      </w:r>
      <w:r>
        <w:rPr>
          <w:spacing w:val="-2"/>
          <w:w w:val="105"/>
        </w:rPr>
        <w:t>o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1"/>
          <w:w w:val="105"/>
        </w:rPr>
        <w:t xml:space="preserve"> </w:t>
      </w:r>
      <w:r>
        <w:rPr>
          <w:w w:val="105"/>
        </w:rPr>
        <w:t>Space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Exp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1"/>
          <w:w w:val="105"/>
        </w:rPr>
        <w:t xml:space="preserve"> </w:t>
      </w:r>
      <w:r>
        <w:rPr>
          <w:w w:val="105"/>
        </w:rPr>
        <w:t>(CSSWE;</w:t>
      </w:r>
      <w:r>
        <w:rPr>
          <w:spacing w:val="10"/>
          <w:w w:val="105"/>
        </w:rPr>
        <w:t xml:space="preserve"> </w:t>
      </w:r>
      <w:r>
        <w:rPr>
          <w:w w:val="105"/>
        </w:rPr>
        <w:t>Li</w:t>
      </w:r>
      <w:r>
        <w:rPr>
          <w:spacing w:val="11"/>
          <w:w w:val="105"/>
        </w:rPr>
        <w:t xml:space="preserve"> </w:t>
      </w:r>
      <w:r>
        <w:rPr>
          <w:w w:val="105"/>
        </w:rPr>
        <w:t>et</w:t>
      </w:r>
      <w:r>
        <w:rPr>
          <w:spacing w:val="11"/>
          <w:w w:val="105"/>
        </w:rPr>
        <w:t xml:space="preserve"> </w:t>
      </w:r>
      <w:r>
        <w:rPr>
          <w:w w:val="105"/>
        </w:rPr>
        <w:t>al.</w:t>
      </w:r>
      <w:r>
        <w:rPr>
          <w:spacing w:val="11"/>
          <w:w w:val="105"/>
        </w:rPr>
        <w:t xml:space="preserve"> </w:t>
      </w:r>
      <w:r>
        <w:rPr>
          <w:w w:val="105"/>
        </w:rPr>
        <w:t>2012;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Ger</w:t>
      </w:r>
      <w:proofErr w:type="spellEnd"/>
      <w:r>
        <w:rPr>
          <w:w w:val="105"/>
        </w:rPr>
        <w:t>-</w:t>
      </w:r>
      <w:r>
        <w:rPr>
          <w:spacing w:val="41"/>
          <w:w w:val="99"/>
        </w:rPr>
        <w:t xml:space="preserve"> </w:t>
      </w:r>
      <w:proofErr w:type="spellStart"/>
      <w:r>
        <w:rPr>
          <w:w w:val="105"/>
        </w:rPr>
        <w:t>hardt</w:t>
      </w:r>
      <w:proofErr w:type="spellEnd"/>
      <w:r>
        <w:rPr>
          <w:spacing w:val="11"/>
          <w:w w:val="105"/>
        </w:rPr>
        <w:t xml:space="preserve"> </w:t>
      </w:r>
      <w:r>
        <w:rPr>
          <w:w w:val="105"/>
        </w:rPr>
        <w:t>et</w:t>
      </w:r>
      <w:r>
        <w:rPr>
          <w:spacing w:val="11"/>
          <w:w w:val="105"/>
        </w:rPr>
        <w:t xml:space="preserve"> </w:t>
      </w:r>
      <w:r>
        <w:rPr>
          <w:w w:val="105"/>
        </w:rPr>
        <w:t>al.</w:t>
      </w:r>
      <w:r>
        <w:rPr>
          <w:spacing w:val="11"/>
          <w:w w:val="105"/>
        </w:rPr>
        <w:t xml:space="preserve"> </w:t>
      </w:r>
      <w:r>
        <w:rPr>
          <w:w w:val="105"/>
        </w:rPr>
        <w:t>2013)</w:t>
      </w:r>
      <w:r>
        <w:rPr>
          <w:spacing w:val="11"/>
          <w:w w:val="105"/>
        </w:rPr>
        <w:t xml:space="preserve"> </w:t>
      </w:r>
      <w:r>
        <w:rPr>
          <w:w w:val="105"/>
        </w:rPr>
        <w:t>three-unit</w:t>
      </w:r>
      <w:r>
        <w:rPr>
          <w:spacing w:val="11"/>
          <w:w w:val="105"/>
        </w:rPr>
        <w:t xml:space="preserve"> </w:t>
      </w:r>
      <w:r>
        <w:rPr>
          <w:w w:val="105"/>
        </w:rPr>
        <w:t>(3U)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2012</w:t>
      </w:r>
      <w:ins w:id="56" w:author="Tom Woods" w:date="2016-02-06T14:18:00Z">
        <w:r>
          <w:rPr>
            <w:spacing w:val="11"/>
            <w:w w:val="105"/>
          </w:rPr>
          <w:t xml:space="preserve">, </w:t>
        </w:r>
      </w:ins>
      <w:del w:id="57" w:author="Tom Woods" w:date="2016-02-06T14:18:00Z">
        <w:r w:rsidDel="00E272E0">
          <w:rPr>
            <w:spacing w:val="11"/>
            <w:w w:val="105"/>
          </w:rPr>
          <w:delText xml:space="preserve"> </w:delText>
        </w:r>
        <w:r w:rsidDel="00E272E0">
          <w:rPr>
            <w:w w:val="105"/>
          </w:rPr>
          <w:delText>and</w:delText>
        </w:r>
        <w:r w:rsidDel="00E272E0">
          <w:rPr>
            <w:spacing w:val="11"/>
            <w:w w:val="105"/>
          </w:rPr>
          <w:delText xml:space="preserve"> </w:delText>
        </w:r>
      </w:del>
      <w:r>
        <w:rPr>
          <w:w w:val="105"/>
        </w:rPr>
        <w:t>operated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45"/>
          <w:w w:val="104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s</w:t>
      </w:r>
      <w:ins w:id="58" w:author="Tom Woods" w:date="2016-02-06T14:18:00Z">
        <w:r>
          <w:rPr>
            <w:spacing w:val="-2"/>
            <w:w w:val="105"/>
          </w:rPr>
          <w:t xml:space="preserve">, and </w:t>
        </w:r>
        <w:r>
          <w:rPr>
            <w:w w:val="105"/>
          </w:rPr>
          <w:t>has</w:t>
        </w:r>
        <w:r>
          <w:rPr>
            <w:spacing w:val="34"/>
            <w:w w:val="105"/>
          </w:rPr>
          <w:t xml:space="preserve"> </w:t>
        </w:r>
        <w:r>
          <w:rPr>
            <w:w w:val="105"/>
          </w:rPr>
          <w:t>resulted</w:t>
        </w:r>
        <w:r>
          <w:rPr>
            <w:spacing w:val="34"/>
            <w:w w:val="105"/>
          </w:rPr>
          <w:t xml:space="preserve"> </w:t>
        </w:r>
        <w:r>
          <w:rPr>
            <w:w w:val="105"/>
          </w:rPr>
          <w:t>in</w:t>
        </w:r>
        <w:r>
          <w:rPr>
            <w:spacing w:val="35"/>
            <w:w w:val="105"/>
          </w:rPr>
          <w:t xml:space="preserve"> </w:t>
        </w:r>
        <w:r>
          <w:rPr>
            <w:spacing w:val="-2"/>
            <w:w w:val="105"/>
          </w:rPr>
          <w:t>many</w:t>
        </w:r>
        <w:r>
          <w:rPr>
            <w:spacing w:val="34"/>
            <w:w w:val="105"/>
          </w:rPr>
          <w:t xml:space="preserve"> </w:t>
        </w:r>
        <w:r>
          <w:rPr>
            <w:spacing w:val="-1"/>
            <w:w w:val="105"/>
          </w:rPr>
          <w:t>p</w:t>
        </w:r>
        <w:r>
          <w:rPr>
            <w:spacing w:val="-2"/>
            <w:w w:val="105"/>
          </w:rPr>
          <w:t>ee</w:t>
        </w:r>
        <w:r>
          <w:rPr>
            <w:spacing w:val="-1"/>
            <w:w w:val="105"/>
          </w:rPr>
          <w:t>r</w:t>
        </w:r>
        <w:r>
          <w:rPr>
            <w:spacing w:val="-2"/>
            <w:w w:val="105"/>
          </w:rPr>
          <w:t>-</w:t>
        </w:r>
        <w:r>
          <w:rPr>
            <w:spacing w:val="-1"/>
            <w:w w:val="105"/>
          </w:rPr>
          <w:t>r</w:t>
        </w:r>
        <w:r>
          <w:rPr>
            <w:spacing w:val="-2"/>
            <w:w w:val="105"/>
          </w:rPr>
          <w:t>e</w:t>
        </w:r>
        <w:r>
          <w:rPr>
            <w:spacing w:val="-1"/>
            <w:w w:val="105"/>
          </w:rPr>
          <w:t>v</w:t>
        </w:r>
        <w:r>
          <w:rPr>
            <w:spacing w:val="-2"/>
            <w:w w:val="105"/>
          </w:rPr>
          <w:t>iewe</w:t>
        </w:r>
        <w:r>
          <w:rPr>
            <w:spacing w:val="-1"/>
            <w:w w:val="105"/>
          </w:rPr>
          <w:t>d</w:t>
        </w:r>
        <w:r>
          <w:rPr>
            <w:spacing w:val="34"/>
            <w:w w:val="105"/>
          </w:rPr>
          <w:t xml:space="preserve"> </w:t>
        </w:r>
        <w:r>
          <w:rPr>
            <w:w w:val="105"/>
          </w:rPr>
          <w:t>journal</w:t>
        </w:r>
        <w:r>
          <w:rPr>
            <w:spacing w:val="34"/>
            <w:w w:val="105"/>
          </w:rPr>
          <w:t xml:space="preserve"> </w:t>
        </w:r>
        <w:r>
          <w:rPr>
            <w:w w:val="105"/>
          </w:rPr>
          <w:t>articles</w:t>
        </w:r>
      </w:ins>
      <w:r>
        <w:rPr>
          <w:spacing w:val="-1"/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ins w:id="59" w:author="Tom Woods" w:date="2016-02-06T14:18:00Z">
        <w:r>
          <w:rPr>
            <w:spacing w:val="26"/>
            <w:w w:val="105"/>
          </w:rPr>
          <w:t xml:space="preserve">CSSWE </w:t>
        </w:r>
      </w:ins>
      <w:r>
        <w:rPr>
          <w:w w:val="105"/>
        </w:rPr>
        <w:t>science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w w:val="105"/>
        </w:rPr>
        <w:t>high-energy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elec</w:t>
      </w:r>
      <w:r>
        <w:rPr>
          <w:spacing w:val="-1"/>
          <w:w w:val="105"/>
        </w:rPr>
        <w:t>tron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protons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26"/>
          <w:w w:val="105"/>
        </w:rPr>
        <w:t xml:space="preserve"> </w:t>
      </w:r>
      <w:r>
        <w:rPr>
          <w:w w:val="105"/>
        </w:rPr>
        <w:t>Earth</w:t>
      </w:r>
      <w:r>
        <w:rPr>
          <w:spacing w:val="26"/>
          <w:w w:val="105"/>
        </w:rPr>
        <w:t xml:space="preserve"> </w:t>
      </w:r>
      <w:r>
        <w:rPr>
          <w:w w:val="105"/>
        </w:rPr>
        <w:t>orbit</w:t>
      </w:r>
      <w:r>
        <w:rPr>
          <w:spacing w:val="47"/>
          <w:w w:val="138"/>
        </w:rPr>
        <w:t xml:space="preserve"> </w:t>
      </w:r>
      <w:r>
        <w:rPr>
          <w:w w:val="105"/>
        </w:rPr>
        <w:t>(LEO)</w:t>
      </w:r>
      <w:r>
        <w:rPr>
          <w:spacing w:val="34"/>
          <w:w w:val="105"/>
        </w:rPr>
        <w:t xml:space="preserve"> </w:t>
      </w:r>
      <w:proofErr w:type="spellStart"/>
      <w:r>
        <w:rPr>
          <w:w w:val="105"/>
        </w:rPr>
        <w:t>and</w:t>
      </w:r>
      <w:del w:id="60" w:author="Tom Woods" w:date="2016-02-06T14:18:00Z">
        <w:r w:rsidDel="00E272E0">
          <w:rPr>
            <w:spacing w:val="34"/>
            <w:w w:val="105"/>
          </w:rPr>
          <w:delText xml:space="preserve"> </w:delText>
        </w:r>
        <w:r w:rsidDel="00E272E0">
          <w:rPr>
            <w:w w:val="105"/>
          </w:rPr>
          <w:delText>has</w:delText>
        </w:r>
        <w:r w:rsidDel="00E272E0">
          <w:rPr>
            <w:spacing w:val="34"/>
            <w:w w:val="105"/>
          </w:rPr>
          <w:delText xml:space="preserve"> </w:delText>
        </w:r>
        <w:r w:rsidDel="00E272E0">
          <w:rPr>
            <w:w w:val="105"/>
          </w:rPr>
          <w:delText>resulted</w:delText>
        </w:r>
        <w:r w:rsidDel="00E272E0">
          <w:rPr>
            <w:spacing w:val="34"/>
            <w:w w:val="105"/>
          </w:rPr>
          <w:delText xml:space="preserve"> </w:delText>
        </w:r>
        <w:r w:rsidDel="00E272E0">
          <w:rPr>
            <w:w w:val="105"/>
          </w:rPr>
          <w:delText>in</w:delText>
        </w:r>
        <w:r w:rsidDel="00E272E0">
          <w:rPr>
            <w:spacing w:val="35"/>
            <w:w w:val="105"/>
          </w:rPr>
          <w:delText xml:space="preserve"> </w:delText>
        </w:r>
        <w:r w:rsidDel="00E272E0">
          <w:rPr>
            <w:spacing w:val="-2"/>
            <w:w w:val="105"/>
          </w:rPr>
          <w:delText>many</w:delText>
        </w:r>
        <w:r w:rsidDel="00E272E0">
          <w:rPr>
            <w:spacing w:val="34"/>
            <w:w w:val="105"/>
          </w:rPr>
          <w:delText xml:space="preserve"> </w:delText>
        </w:r>
        <w:r w:rsidDel="00E272E0">
          <w:rPr>
            <w:spacing w:val="-1"/>
            <w:w w:val="105"/>
          </w:rPr>
          <w:delText>p</w:delText>
        </w:r>
        <w:r w:rsidDel="00E272E0">
          <w:rPr>
            <w:spacing w:val="-2"/>
            <w:w w:val="105"/>
          </w:rPr>
          <w:delText>ee</w:delText>
        </w:r>
        <w:r w:rsidDel="00E272E0">
          <w:rPr>
            <w:spacing w:val="-1"/>
            <w:w w:val="105"/>
          </w:rPr>
          <w:delText>r</w:delText>
        </w:r>
        <w:r w:rsidDel="00E272E0">
          <w:rPr>
            <w:spacing w:val="-2"/>
            <w:w w:val="105"/>
          </w:rPr>
          <w:delText>-</w:delText>
        </w:r>
        <w:r w:rsidDel="00E272E0">
          <w:rPr>
            <w:spacing w:val="-1"/>
            <w:w w:val="105"/>
          </w:rPr>
          <w:delText>r</w:delText>
        </w:r>
        <w:r w:rsidDel="00E272E0">
          <w:rPr>
            <w:spacing w:val="-2"/>
            <w:w w:val="105"/>
          </w:rPr>
          <w:delText>e</w:delText>
        </w:r>
        <w:r w:rsidDel="00E272E0">
          <w:rPr>
            <w:spacing w:val="-1"/>
            <w:w w:val="105"/>
          </w:rPr>
          <w:delText>v</w:delText>
        </w:r>
        <w:r w:rsidDel="00E272E0">
          <w:rPr>
            <w:spacing w:val="-2"/>
            <w:w w:val="105"/>
          </w:rPr>
          <w:delText>iewe</w:delText>
        </w:r>
        <w:r w:rsidDel="00E272E0">
          <w:rPr>
            <w:spacing w:val="-1"/>
            <w:w w:val="105"/>
          </w:rPr>
          <w:delText>d</w:delText>
        </w:r>
        <w:r w:rsidDel="00E272E0">
          <w:rPr>
            <w:spacing w:val="34"/>
            <w:w w:val="105"/>
          </w:rPr>
          <w:delText xml:space="preserve"> </w:delText>
        </w:r>
        <w:r w:rsidDel="00E272E0">
          <w:rPr>
            <w:w w:val="105"/>
          </w:rPr>
          <w:delText>journal</w:delText>
        </w:r>
        <w:r w:rsidDel="00E272E0">
          <w:rPr>
            <w:spacing w:val="34"/>
            <w:w w:val="105"/>
          </w:rPr>
          <w:delText xml:space="preserve"> </w:delText>
        </w:r>
        <w:r w:rsidDel="00E272E0">
          <w:rPr>
            <w:w w:val="105"/>
          </w:rPr>
          <w:delText>articles</w:delText>
        </w:r>
      </w:del>
      <w:proofErr w:type="gramStart"/>
      <w:r>
        <w:rPr>
          <w:w w:val="105"/>
        </w:rPr>
        <w:t>.</w:t>
      </w:r>
      <w:ins w:id="61" w:author="Tom Woods" w:date="2016-02-06T14:19:00Z">
        <w:r>
          <w:rPr>
            <w:w w:val="105"/>
          </w:rPr>
          <w:t>was</w:t>
        </w:r>
        <w:proofErr w:type="spellEnd"/>
        <w:proofErr w:type="gramEnd"/>
        <w:r>
          <w:rPr>
            <w:w w:val="105"/>
          </w:rPr>
          <w:t xml:space="preserve"> developed as a compact version of the REPT instrument flown on the NASA Van Allen Probes.</w:t>
        </w:r>
      </w:ins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35"/>
          <w:w w:val="105"/>
        </w:rPr>
        <w:t xml:space="preserve"> </w:t>
      </w:r>
      <w:ins w:id="62" w:author="Tom Woods" w:date="2016-02-06T14:20:00Z">
        <w:r>
          <w:rPr>
            <w:spacing w:val="35"/>
            <w:w w:val="105"/>
          </w:rPr>
          <w:t xml:space="preserve">on </w:t>
        </w:r>
        <w:proofErr w:type="spellStart"/>
        <w:r>
          <w:rPr>
            <w:spacing w:val="35"/>
            <w:w w:val="105"/>
          </w:rPr>
          <w:t>MinXSS</w:t>
        </w:r>
        <w:proofErr w:type="spellEnd"/>
        <w:r>
          <w:rPr>
            <w:spacing w:val="35"/>
            <w:w w:val="105"/>
          </w:rPr>
          <w:t xml:space="preserve"> </w:t>
        </w:r>
      </w:ins>
      <w:r>
        <w:rPr>
          <w:w w:val="105"/>
        </w:rPr>
        <w:t>builds</w:t>
      </w:r>
      <w:r>
        <w:rPr>
          <w:spacing w:val="34"/>
          <w:w w:val="105"/>
        </w:rPr>
        <w:t xml:space="preserve"> </w:t>
      </w:r>
      <w:r>
        <w:rPr>
          <w:w w:val="105"/>
        </w:rPr>
        <w:t>on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39"/>
        </w:rPr>
        <w:t xml:space="preserve"> </w:t>
      </w:r>
      <w:r>
        <w:rPr>
          <w:w w:val="105"/>
        </w:rPr>
        <w:t>success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es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advant</w:t>
      </w:r>
      <w:r>
        <w:rPr>
          <w:spacing w:val="-4"/>
          <w:w w:val="105"/>
        </w:rPr>
        <w:t>age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ins w:id="63" w:author="Tom Woods" w:date="2016-02-06T14:20:00Z">
        <w:r>
          <w:rPr>
            <w:spacing w:val="13"/>
            <w:w w:val="105"/>
          </w:rPr>
          <w:t xml:space="preserve">a </w:t>
        </w:r>
      </w:ins>
      <w:r>
        <w:rPr>
          <w:w w:val="105"/>
        </w:rPr>
        <w:t>new</w:t>
      </w:r>
      <w:r>
        <w:rPr>
          <w:spacing w:val="13"/>
          <w:w w:val="105"/>
        </w:rPr>
        <w:t xml:space="preserve"> </w:t>
      </w:r>
      <w:r>
        <w:rPr>
          <w:w w:val="105"/>
        </w:rPr>
        <w:t>commercially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avai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ab</w:t>
      </w:r>
      <w:r>
        <w:rPr>
          <w:spacing w:val="-4"/>
          <w:w w:val="105"/>
        </w:rPr>
        <w:t>le</w:t>
      </w:r>
      <w:r>
        <w:rPr>
          <w:spacing w:val="13"/>
          <w:w w:val="105"/>
        </w:rPr>
        <w:t xml:space="preserve"> </w:t>
      </w:r>
      <w:r>
        <w:rPr>
          <w:w w:val="105"/>
        </w:rPr>
        <w:t>precision</w:t>
      </w:r>
      <w:r>
        <w:rPr>
          <w:spacing w:val="13"/>
          <w:w w:val="105"/>
        </w:rPr>
        <w:t xml:space="preserve"> </w:t>
      </w:r>
      <w:r>
        <w:rPr>
          <w:w w:val="105"/>
        </w:rPr>
        <w:t>three-axis</w:t>
      </w:r>
      <w:r>
        <w:rPr>
          <w:spacing w:val="14"/>
          <w:w w:val="105"/>
        </w:rPr>
        <w:t xml:space="preserve"> </w:t>
      </w:r>
      <w:r>
        <w:rPr>
          <w:w w:val="105"/>
        </w:rPr>
        <w:t>attitude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determina</w:t>
      </w:r>
      <w:proofErr w:type="spellEnd"/>
      <w:r>
        <w:rPr>
          <w:w w:val="105"/>
        </w:rPr>
        <w:t>-</w:t>
      </w:r>
      <w:r>
        <w:rPr>
          <w:spacing w:val="41"/>
          <w:w w:val="106"/>
        </w:rPr>
        <w:t xml:space="preserve"> </w:t>
      </w:r>
      <w:proofErr w:type="spellStart"/>
      <w:r>
        <w:rPr>
          <w:w w:val="105"/>
        </w:rPr>
        <w:t>tion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ol</w:t>
      </w:r>
      <w:r>
        <w:rPr>
          <w:spacing w:val="23"/>
          <w:w w:val="105"/>
        </w:rPr>
        <w:t xml:space="preserve"> </w:t>
      </w:r>
      <w:ins w:id="64" w:author="Tom Woods" w:date="2016-02-06T14:20:00Z">
        <w:r>
          <w:rPr>
            <w:spacing w:val="23"/>
            <w:w w:val="105"/>
          </w:rPr>
          <w:t xml:space="preserve">system </w:t>
        </w:r>
      </w:ins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ach</w:t>
      </w:r>
      <w:r>
        <w:rPr>
          <w:spacing w:val="-3"/>
          <w:w w:val="105"/>
        </w:rPr>
        <w:t>ie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fine</w:t>
      </w:r>
      <w:r>
        <w:rPr>
          <w:spacing w:val="23"/>
          <w:w w:val="105"/>
        </w:rPr>
        <w:t xml:space="preserve"> </w:t>
      </w:r>
      <w:r>
        <w:rPr>
          <w:w w:val="105"/>
        </w:rPr>
        <w:t>target</w:t>
      </w:r>
      <w:r>
        <w:rPr>
          <w:spacing w:val="23"/>
          <w:w w:val="105"/>
        </w:rPr>
        <w:t xml:space="preserve"> </w:t>
      </w:r>
      <w:r>
        <w:rPr>
          <w:w w:val="105"/>
        </w:rPr>
        <w:t>pointing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ard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sun.</w:t>
      </w:r>
      <w:r>
        <w:rPr>
          <w:spacing w:val="55"/>
          <w:w w:val="105"/>
        </w:rPr>
        <w:t xml:space="preserve"> </w:t>
      </w: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23"/>
          <w:w w:val="105"/>
        </w:rPr>
        <w:t xml:space="preserve"> </w:t>
      </w:r>
      <w:r>
        <w:rPr>
          <w:w w:val="105"/>
        </w:rPr>
        <w:t>date,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majority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CubeSats</w:t>
      </w:r>
      <w:proofErr w:type="spellEnd"/>
      <w:r>
        <w:rPr>
          <w:spacing w:val="39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38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ology</w:t>
      </w:r>
      <w:r>
        <w:rPr>
          <w:spacing w:val="39"/>
          <w:w w:val="105"/>
        </w:rPr>
        <w:t xml:space="preserve"> </w:t>
      </w:r>
      <w:r>
        <w:rPr>
          <w:w w:val="105"/>
        </w:rPr>
        <w:t>demonstrations;</w:t>
      </w:r>
      <w:r>
        <w:rPr>
          <w:spacing w:val="51"/>
          <w:w w:val="105"/>
        </w:rPr>
        <w:t xml:space="preserve"> </w:t>
      </w:r>
      <w:r>
        <w:rPr>
          <w:w w:val="105"/>
        </w:rPr>
        <w:t>their</w:t>
      </w:r>
      <w:r>
        <w:rPr>
          <w:spacing w:val="38"/>
          <w:w w:val="105"/>
        </w:rPr>
        <w:t xml:space="preserve"> </w:t>
      </w:r>
      <w:r>
        <w:rPr>
          <w:w w:val="105"/>
        </w:rPr>
        <w:t>goal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105"/>
        </w:rPr>
        <w:t xml:space="preserve"> </w:t>
      </w:r>
      <w:r>
        <w:rPr>
          <w:w w:val="105"/>
        </w:rPr>
        <w:t>increase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ology</w:t>
      </w:r>
      <w:r>
        <w:rPr>
          <w:spacing w:val="39"/>
          <w:w w:val="105"/>
        </w:rPr>
        <w:t xml:space="preserve"> </w:t>
      </w:r>
      <w:r>
        <w:rPr>
          <w:w w:val="105"/>
        </w:rPr>
        <w:t>readiness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95"/>
        </w:rPr>
        <w:t xml:space="preserve"> </w:t>
      </w:r>
      <w:r>
        <w:rPr>
          <w:w w:val="105"/>
        </w:rPr>
        <w:t>new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ologies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old</w:t>
      </w:r>
      <w:ins w:id="65" w:author="Tom Woods" w:date="2016-02-06T14:21:00Z">
        <w:r>
          <w:rPr>
            <w:w w:val="105"/>
          </w:rPr>
          <w:t>er</w:t>
        </w:r>
      </w:ins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ologies</w:t>
      </w:r>
      <w:r>
        <w:rPr>
          <w:spacing w:val="25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5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27"/>
          <w:w w:val="105"/>
        </w:rPr>
        <w:t xml:space="preserve"> </w:t>
      </w:r>
      <w:r>
        <w:rPr>
          <w:w w:val="105"/>
        </w:rPr>
        <w:t>miniaturized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use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CubeSats</w:t>
      </w:r>
      <w:proofErr w:type="spellEnd"/>
      <w:r>
        <w:rPr>
          <w:w w:val="105"/>
        </w:rPr>
        <w:t>.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45"/>
          <w:w w:val="98"/>
        </w:rPr>
        <w:t xml:space="preserve"> </w:t>
      </w:r>
      <w:r>
        <w:rPr>
          <w:spacing w:val="-2"/>
          <w:w w:val="105"/>
        </w:rPr>
        <w:t>(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Figure</w:t>
      </w:r>
      <w:r>
        <w:rPr>
          <w:spacing w:val="15"/>
          <w:w w:val="105"/>
        </w:rPr>
        <w:t xml:space="preserve"> </w:t>
      </w:r>
      <w:r>
        <w:rPr>
          <w:w w:val="105"/>
        </w:rPr>
        <w:t>6.1)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6"/>
          <w:w w:val="105"/>
        </w:rPr>
        <w:t xml:space="preserve"> </w:t>
      </w:r>
      <w:r>
        <w:rPr>
          <w:w w:val="105"/>
        </w:rPr>
        <w:t>science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its</w:t>
      </w:r>
      <w:r>
        <w:rPr>
          <w:spacing w:val="16"/>
          <w:w w:val="105"/>
        </w:rPr>
        <w:t xml:space="preserve"> </w:t>
      </w:r>
      <w:r>
        <w:rPr>
          <w:w w:val="105"/>
        </w:rPr>
        <w:t>primary</w:t>
      </w:r>
      <w:r>
        <w:rPr>
          <w:spacing w:val="15"/>
          <w:w w:val="105"/>
        </w:rPr>
        <w:t xml:space="preserve"> </w:t>
      </w:r>
      <w:r>
        <w:rPr>
          <w:w w:val="105"/>
        </w:rPr>
        <w:t>mission</w:t>
      </w:r>
      <w:ins w:id="66" w:author="Tom Woods" w:date="2016-02-06T14:21:00Z">
        <w:r>
          <w:rPr>
            <w:w w:val="105"/>
          </w:rPr>
          <w:t>, s</w:t>
        </w:r>
      </w:ins>
      <w:del w:id="67" w:author="Tom Woods" w:date="2016-02-06T14:21:00Z">
        <w:r w:rsidDel="00E272E0">
          <w:rPr>
            <w:w w:val="105"/>
          </w:rPr>
          <w:delText>.</w:delText>
        </w:r>
        <w:r w:rsidDel="00E272E0">
          <w:rPr>
            <w:spacing w:val="48"/>
            <w:w w:val="105"/>
          </w:rPr>
          <w:delText xml:space="preserve"> </w:delText>
        </w:r>
        <w:r w:rsidDel="00E272E0">
          <w:rPr>
            <w:w w:val="105"/>
          </w:rPr>
          <w:delText>S</w:delText>
        </w:r>
      </w:del>
      <w:r>
        <w:rPr>
          <w:w w:val="105"/>
        </w:rPr>
        <w:t>o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17"/>
          <w:w w:val="105"/>
        </w:rPr>
        <w:t xml:space="preserve"> </w:t>
      </w:r>
      <w:r>
        <w:rPr>
          <w:w w:val="105"/>
        </w:rPr>
        <w:t>starts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10"/>
        </w:rPr>
        <w:t xml:space="preserve"> </w:t>
      </w:r>
      <w:ins w:id="68" w:author="Tom Woods" w:date="2016-02-06T14:22:00Z">
        <w:r>
          <w:rPr>
            <w:spacing w:val="23"/>
            <w:w w:val="110"/>
          </w:rPr>
          <w:t xml:space="preserve">the discussion of its mission </w:t>
        </w:r>
      </w:ins>
      <w:r>
        <w:rPr>
          <w:w w:val="105"/>
        </w:rPr>
        <w:t>science</w:t>
      </w:r>
      <w:ins w:id="69" w:author="Tom Woods" w:date="2016-02-06T14:22:00Z">
        <w:r>
          <w:rPr>
            <w:w w:val="105"/>
          </w:rPr>
          <w:t xml:space="preserve"> objectives</w:t>
        </w:r>
      </w:ins>
      <w:r>
        <w:rPr>
          <w:w w:val="105"/>
        </w:rPr>
        <w:t>.</w:t>
      </w:r>
    </w:p>
    <w:p w14:paraId="2D33DE72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39E981FF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4E2CF185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D3A6C03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354E69C2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1C3C19EF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48BBB33A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63D783E5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5DEBE180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3D36C843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79AD873B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1129DAEC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0DC04636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4523B1E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01B2BBE7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40DF43C4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50378E8C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7E646141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6BF3F6FE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09575C32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7778AF9F" w14:textId="77777777" w:rsidR="006338C4" w:rsidRDefault="00E272E0">
      <w:pPr>
        <w:pStyle w:val="BodyText"/>
        <w:spacing w:before="133"/>
        <w:ind w:left="218"/>
      </w:pPr>
      <w:r>
        <w:rPr>
          <w:w w:val="110"/>
        </w:rPr>
        <w:t>Figure</w:t>
      </w:r>
      <w:r>
        <w:rPr>
          <w:spacing w:val="-9"/>
          <w:w w:val="110"/>
        </w:rPr>
        <w:t xml:space="preserve"> </w:t>
      </w:r>
      <w:r>
        <w:rPr>
          <w:w w:val="110"/>
        </w:rPr>
        <w:t>6.1:</w:t>
      </w:r>
      <w:r>
        <w:rPr>
          <w:spacing w:val="10"/>
          <w:w w:val="110"/>
        </w:rPr>
        <w:t xml:space="preserve"> </w:t>
      </w:r>
      <w:r>
        <w:rPr>
          <w:w w:val="110"/>
        </w:rPr>
        <w:t>Photo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MinXSS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family</w:t>
      </w:r>
      <w:r>
        <w:rPr>
          <w:spacing w:val="-8"/>
          <w:w w:val="110"/>
        </w:rPr>
        <w:t xml:space="preserve"> </w:t>
      </w:r>
      <w:r>
        <w:rPr>
          <w:w w:val="110"/>
        </w:rPr>
        <w:t>(left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t)</w:t>
      </w:r>
      <w:r>
        <w:rPr>
          <w:spacing w:val="-2"/>
          <w:w w:val="110"/>
        </w:rPr>
        <w:t>:</w:t>
      </w:r>
      <w:r>
        <w:rPr>
          <w:spacing w:val="10"/>
          <w:w w:val="110"/>
        </w:rPr>
        <w:t xml:space="preserve"> </w:t>
      </w:r>
      <w:r>
        <w:rPr>
          <w:w w:val="110"/>
        </w:rPr>
        <w:t>prototype</w:t>
      </w:r>
      <w:r>
        <w:rPr>
          <w:spacing w:val="-8"/>
          <w:w w:val="110"/>
        </w:rPr>
        <w:t xml:space="preserve"> </w:t>
      </w:r>
      <w:r>
        <w:rPr>
          <w:w w:val="110"/>
        </w:rPr>
        <w:t>unit,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fligh</w:t>
      </w:r>
      <w:r>
        <w:rPr>
          <w:spacing w:val="-1"/>
          <w:w w:val="110"/>
        </w:rPr>
        <w:t>t</w:t>
      </w:r>
      <w:r>
        <w:rPr>
          <w:spacing w:val="-8"/>
          <w:w w:val="110"/>
        </w:rPr>
        <w:t xml:space="preserve"> </w:t>
      </w:r>
      <w:r>
        <w:rPr>
          <w:spacing w:val="1"/>
          <w:w w:val="110"/>
        </w:rPr>
        <w:t>model</w:t>
      </w:r>
      <w:r>
        <w:rPr>
          <w:spacing w:val="-7"/>
          <w:w w:val="110"/>
        </w:rPr>
        <w:t xml:space="preserve"> </w:t>
      </w:r>
      <w:r>
        <w:rPr>
          <w:w w:val="110"/>
        </w:rPr>
        <w:t>(FM)-1,</w:t>
      </w:r>
      <w:r>
        <w:rPr>
          <w:spacing w:val="-9"/>
          <w:w w:val="110"/>
        </w:rPr>
        <w:t xml:space="preserve"> </w:t>
      </w:r>
      <w:r>
        <w:rPr>
          <w:w w:val="110"/>
        </w:rPr>
        <w:t>FM-2.</w:t>
      </w:r>
    </w:p>
    <w:p w14:paraId="6BF64F36" w14:textId="77777777" w:rsidR="006338C4" w:rsidRDefault="006338C4">
      <w:pPr>
        <w:sectPr w:rsidR="006338C4">
          <w:headerReference w:type="even" r:id="rId9"/>
          <w:headerReference w:type="default" r:id="rId10"/>
          <w:pgSz w:w="12240" w:h="15840"/>
          <w:pgMar w:top="1340" w:right="1320" w:bottom="280" w:left="1340" w:header="1132" w:footer="0" w:gutter="0"/>
          <w:pgNumType w:start="71"/>
          <w:cols w:space="720"/>
        </w:sectPr>
      </w:pPr>
    </w:p>
    <w:p w14:paraId="6349AC8C" w14:textId="77777777" w:rsidR="006338C4" w:rsidRDefault="006338C4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1C6D6049" w14:textId="77777777" w:rsidR="006338C4" w:rsidRDefault="00E272E0">
      <w:pPr>
        <w:pStyle w:val="Heading1"/>
        <w:numPr>
          <w:ilvl w:val="1"/>
          <w:numId w:val="5"/>
        </w:numPr>
        <w:tabs>
          <w:tab w:val="left" w:pos="1108"/>
        </w:tabs>
        <w:spacing w:before="55"/>
        <w:rPr>
          <w:b w:val="0"/>
          <w:bCs w:val="0"/>
        </w:rPr>
      </w:pPr>
      <w:bookmarkStart w:id="70" w:name="Science_Objectives"/>
      <w:bookmarkEnd w:id="70"/>
      <w:r>
        <w:rPr>
          <w:w w:val="115"/>
        </w:rPr>
        <w:t>Science</w:t>
      </w:r>
      <w:r>
        <w:rPr>
          <w:spacing w:val="-17"/>
          <w:w w:val="115"/>
        </w:rPr>
        <w:t xml:space="preserve"> </w:t>
      </w:r>
      <w:r>
        <w:rPr>
          <w:w w:val="115"/>
        </w:rPr>
        <w:t>Objectives</w:t>
      </w:r>
    </w:p>
    <w:p w14:paraId="2B1399CD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A0019AD" w14:textId="77777777" w:rsidR="006338C4" w:rsidRDefault="00E272E0">
      <w:pPr>
        <w:pStyle w:val="BodyText"/>
        <w:spacing w:before="162" w:line="455" w:lineRule="auto"/>
        <w:ind w:right="119" w:firstLine="576"/>
        <w:jc w:val="both"/>
      </w:pPr>
      <w:r>
        <w:rPr>
          <w:w w:val="105"/>
        </w:rPr>
        <w:t>There</w:t>
      </w:r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4"/>
          <w:w w:val="105"/>
        </w:rPr>
        <w:t xml:space="preserve"> </w:t>
      </w:r>
      <w:r>
        <w:rPr>
          <w:w w:val="105"/>
        </w:rPr>
        <w:t>history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solar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XR</w:t>
      </w:r>
      <w:r>
        <w:rPr>
          <w:spacing w:val="34"/>
          <w:w w:val="105"/>
        </w:rPr>
        <w:t xml:space="preserve"> </w:t>
      </w:r>
      <w:r>
        <w:rPr>
          <w:w w:val="105"/>
        </w:rPr>
        <w:t>spectral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w w:val="105"/>
        </w:rPr>
        <w:t>past</w:t>
      </w:r>
      <w:r>
        <w:rPr>
          <w:spacing w:val="34"/>
          <w:w w:val="105"/>
        </w:rPr>
        <w:t xml:space="preserve"> </w:t>
      </w:r>
      <w:r>
        <w:rPr>
          <w:w w:val="105"/>
        </w:rPr>
        <w:t>three</w:t>
      </w:r>
      <w:r>
        <w:rPr>
          <w:spacing w:val="34"/>
          <w:w w:val="105"/>
        </w:rPr>
        <w:t xml:space="preserve"> </w:t>
      </w:r>
      <w:r>
        <w:rPr>
          <w:w w:val="105"/>
        </w:rPr>
        <w:t>decades,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55"/>
          <w:w w:val="138"/>
        </w:rPr>
        <w:t xml:space="preserve"> </w:t>
      </w:r>
      <w:r>
        <w:rPr>
          <w:w w:val="105"/>
        </w:rPr>
        <w:t>with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25"/>
          <w:w w:val="105"/>
        </w:rPr>
        <w:t xml:space="preserve"> </w:t>
      </w:r>
      <w:r>
        <w:rPr>
          <w:w w:val="105"/>
        </w:rPr>
        <w:t>gap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spectrally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esol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0.46</w:t>
      </w:r>
      <w:r>
        <w:rPr>
          <w:spacing w:val="25"/>
          <w:w w:val="105"/>
        </w:rPr>
        <w:t xml:space="preserve"> </w:t>
      </w:r>
      <w:r>
        <w:rPr>
          <w:w w:val="105"/>
        </w:rPr>
        <w:t>nm</w:t>
      </w:r>
      <w:r>
        <w:rPr>
          <w:spacing w:val="26"/>
          <w:w w:val="105"/>
        </w:rPr>
        <w:t xml:space="preserve"> </w:t>
      </w:r>
      <w:r>
        <w:rPr>
          <w:w w:val="105"/>
        </w:rPr>
        <w:t>range</w:t>
      </w:r>
      <w:r>
        <w:rPr>
          <w:spacing w:val="26"/>
          <w:w w:val="105"/>
        </w:rPr>
        <w:t xml:space="preserve"> </w:t>
      </w:r>
      <w:r>
        <w:rPr>
          <w:w w:val="105"/>
        </w:rPr>
        <w:t>(see</w:t>
      </w:r>
      <w:r>
        <w:rPr>
          <w:spacing w:val="26"/>
          <w:w w:val="105"/>
        </w:rPr>
        <w:t xml:space="preserve"> </w:t>
      </w: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r>
        <w:rPr>
          <w:w w:val="105"/>
        </w:rPr>
        <w:t>6.2).</w:t>
      </w:r>
      <w:r>
        <w:rPr>
          <w:spacing w:val="35"/>
          <w:w w:val="109"/>
        </w:rPr>
        <w:t xml:space="preserve"> </w:t>
      </w:r>
      <w:r>
        <w:rPr>
          <w:w w:val="105"/>
        </w:rPr>
        <w:t>There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42"/>
          <w:w w:val="105"/>
        </w:rPr>
        <w:t xml:space="preserve"> </w:t>
      </w:r>
      <w:r>
        <w:rPr>
          <w:w w:val="105"/>
        </w:rPr>
        <w:t>new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isco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ies</w:t>
      </w:r>
      <w:r>
        <w:rPr>
          <w:spacing w:val="41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42"/>
          <w:w w:val="105"/>
        </w:rPr>
        <w:t xml:space="preserve"> </w:t>
      </w:r>
      <w:r>
        <w:rPr>
          <w:w w:val="105"/>
        </w:rPr>
        <w:t>solar</w:t>
      </w:r>
      <w:r>
        <w:rPr>
          <w:spacing w:val="42"/>
          <w:w w:val="105"/>
        </w:rPr>
        <w:t xml:space="preserve"> </w:t>
      </w:r>
      <w:r>
        <w:rPr>
          <w:w w:val="105"/>
        </w:rPr>
        <w:t>flares</w:t>
      </w:r>
      <w:r>
        <w:rPr>
          <w:spacing w:val="42"/>
          <w:w w:val="105"/>
        </w:rPr>
        <w:t xml:space="preserve"> </w:t>
      </w:r>
      <w:r>
        <w:rPr>
          <w:w w:val="105"/>
        </w:rPr>
        <w:t>during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1980s</w:t>
      </w:r>
      <w:r>
        <w:rPr>
          <w:spacing w:val="42"/>
          <w:w w:val="105"/>
        </w:rPr>
        <w:t xml:space="preserve"> </w:t>
      </w:r>
      <w:r>
        <w:rPr>
          <w:w w:val="105"/>
        </w:rPr>
        <w:t>using</w:t>
      </w:r>
      <w:r>
        <w:rPr>
          <w:spacing w:val="41"/>
          <w:w w:val="105"/>
        </w:rPr>
        <w:t xml:space="preserve"> </w:t>
      </w:r>
      <w:r>
        <w:rPr>
          <w:w w:val="105"/>
        </w:rPr>
        <w:t>solar</w:t>
      </w:r>
      <w:r>
        <w:rPr>
          <w:spacing w:val="42"/>
          <w:w w:val="105"/>
        </w:rPr>
        <w:t xml:space="preserve"> </w:t>
      </w:r>
      <w:r>
        <w:rPr>
          <w:w w:val="105"/>
        </w:rPr>
        <w:t>SXR</w:t>
      </w:r>
      <w:r>
        <w:rPr>
          <w:spacing w:val="42"/>
          <w:w w:val="105"/>
        </w:rPr>
        <w:t xml:space="preserve"> </w:t>
      </w:r>
      <w:r>
        <w:rPr>
          <w:w w:val="105"/>
        </w:rPr>
        <w:t>spectral</w:t>
      </w:r>
      <w:r>
        <w:rPr>
          <w:spacing w:val="41"/>
          <w:w w:val="106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8"/>
          <w:w w:val="105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partm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Defense</w:t>
      </w:r>
      <w:r>
        <w:rPr>
          <w:spacing w:val="39"/>
          <w:w w:val="105"/>
        </w:rPr>
        <w:t xml:space="preserve"> </w:t>
      </w:r>
      <w:r>
        <w:rPr>
          <w:w w:val="105"/>
        </w:rPr>
        <w:t>P78-1,</w:t>
      </w:r>
      <w:r>
        <w:rPr>
          <w:spacing w:val="44"/>
          <w:w w:val="105"/>
        </w:rPr>
        <w:t xml:space="preserve"> </w:t>
      </w:r>
      <w:r>
        <w:rPr>
          <w:w w:val="105"/>
        </w:rPr>
        <w:t>NASA</w:t>
      </w:r>
      <w:r>
        <w:rPr>
          <w:spacing w:val="39"/>
          <w:w w:val="105"/>
        </w:rPr>
        <w:t xml:space="preserve"> </w:t>
      </w:r>
      <w:r>
        <w:rPr>
          <w:w w:val="105"/>
        </w:rPr>
        <w:t>Solar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mum</w:t>
      </w:r>
      <w:r>
        <w:rPr>
          <w:spacing w:val="38"/>
          <w:w w:val="105"/>
        </w:rPr>
        <w:t xml:space="preserve"> </w:t>
      </w:r>
      <w:r>
        <w:rPr>
          <w:w w:val="105"/>
        </w:rPr>
        <w:t>Mission</w:t>
      </w:r>
      <w:r>
        <w:rPr>
          <w:spacing w:val="39"/>
          <w:w w:val="105"/>
        </w:rPr>
        <w:t xml:space="preserve"> </w:t>
      </w:r>
      <w:r>
        <w:rPr>
          <w:w w:val="105"/>
        </w:rPr>
        <w:t>(SMM),</w:t>
      </w:r>
      <w:r>
        <w:rPr>
          <w:spacing w:val="21"/>
          <w:w w:val="109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Japan</w:t>
      </w:r>
      <w:r>
        <w:rPr>
          <w:spacing w:val="34"/>
          <w:w w:val="105"/>
        </w:rPr>
        <w:t xml:space="preserve"> </w:t>
      </w:r>
      <w:r>
        <w:rPr>
          <w:w w:val="105"/>
        </w:rPr>
        <w:t>Aerospace</w:t>
      </w:r>
      <w:r>
        <w:rPr>
          <w:spacing w:val="34"/>
          <w:w w:val="105"/>
        </w:rPr>
        <w:t xml:space="preserve"> </w:t>
      </w:r>
      <w:r>
        <w:rPr>
          <w:w w:val="105"/>
        </w:rPr>
        <w:t>Exploration</w:t>
      </w:r>
      <w:r>
        <w:rPr>
          <w:spacing w:val="34"/>
          <w:w w:val="105"/>
        </w:rPr>
        <w:t xml:space="preserve"> </w:t>
      </w:r>
      <w:r>
        <w:rPr>
          <w:w w:val="105"/>
        </w:rPr>
        <w:t>Agency</w:t>
      </w:r>
      <w:r>
        <w:rPr>
          <w:spacing w:val="34"/>
          <w:w w:val="105"/>
        </w:rPr>
        <w:t xml:space="preserve"> </w:t>
      </w:r>
      <w:proofErr w:type="spellStart"/>
      <w:r>
        <w:rPr>
          <w:w w:val="105"/>
        </w:rPr>
        <w:t>Hinotori</w:t>
      </w:r>
      <w:proofErr w:type="spellEnd"/>
      <w:r>
        <w:rPr>
          <w:spacing w:val="35"/>
          <w:w w:val="105"/>
        </w:rPr>
        <w:t xml:space="preserve"> </w:t>
      </w:r>
      <w:r>
        <w:rPr>
          <w:w w:val="105"/>
        </w:rPr>
        <w:t>satellites.</w:t>
      </w:r>
      <w:r>
        <w:rPr>
          <w:spacing w:val="33"/>
          <w:w w:val="105"/>
        </w:rPr>
        <w:t xml:space="preserve"> </w:t>
      </w:r>
      <w:r>
        <w:rPr>
          <w:spacing w:val="-7"/>
          <w:w w:val="105"/>
        </w:rPr>
        <w:t>For</w:t>
      </w:r>
      <w:r>
        <w:rPr>
          <w:spacing w:val="34"/>
          <w:w w:val="105"/>
        </w:rPr>
        <w:t xml:space="preserve"> </w:t>
      </w:r>
      <w:r>
        <w:rPr>
          <w:w w:val="105"/>
        </w:rPr>
        <w:t>example,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osc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34"/>
          <w:w w:val="105"/>
        </w:rPr>
        <w:t xml:space="preserve"> </w:t>
      </w:r>
      <w:r>
        <w:rPr>
          <w:w w:val="105"/>
        </w:rPr>
        <w:t>(1990)</w:t>
      </w:r>
      <w:r>
        <w:rPr>
          <w:spacing w:val="34"/>
          <w:w w:val="105"/>
        </w:rPr>
        <w:t xml:space="preserve"> </w:t>
      </w:r>
      <w:r>
        <w:rPr>
          <w:w w:val="105"/>
        </w:rPr>
        <w:t>pro-</w:t>
      </w:r>
      <w:r>
        <w:rPr>
          <w:spacing w:val="28"/>
          <w:w w:val="99"/>
        </w:rPr>
        <w:t xml:space="preserve"> </w:t>
      </w:r>
      <w:r>
        <w:rPr>
          <w:w w:val="105"/>
        </w:rPr>
        <w:t>vides</w:t>
      </w:r>
      <w:r>
        <w:rPr>
          <w:spacing w:val="11"/>
          <w:w w:val="105"/>
        </w:rPr>
        <w:t xml:space="preserve"> </w:t>
      </w:r>
      <w:r>
        <w:rPr>
          <w:w w:val="105"/>
        </w:rPr>
        <w:t>results</w:t>
      </w:r>
      <w:r>
        <w:rPr>
          <w:spacing w:val="11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12"/>
          <w:w w:val="105"/>
        </w:rPr>
        <w:t xml:space="preserve"> </w:t>
      </w:r>
      <w:r>
        <w:rPr>
          <w:w w:val="105"/>
        </w:rPr>
        <w:t>flare</w:t>
      </w:r>
      <w:r>
        <w:rPr>
          <w:spacing w:val="11"/>
          <w:w w:val="105"/>
        </w:rPr>
        <w:t xml:space="preserve"> </w:t>
      </w:r>
      <w:r>
        <w:rPr>
          <w:w w:val="105"/>
        </w:rPr>
        <w:t>temperatures,</w:t>
      </w:r>
      <w:r>
        <w:rPr>
          <w:spacing w:val="14"/>
          <w:w w:val="105"/>
        </w:rPr>
        <w:t xml:space="preserve"> </w:t>
      </w:r>
      <w:r>
        <w:rPr>
          <w:w w:val="105"/>
        </w:rPr>
        <w:t>electron</w:t>
      </w:r>
      <w:r>
        <w:rPr>
          <w:spacing w:val="12"/>
          <w:w w:val="105"/>
        </w:rPr>
        <w:t xml:space="preserve"> </w:t>
      </w:r>
      <w:r>
        <w:rPr>
          <w:w w:val="105"/>
        </w:rPr>
        <w:t>densities,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ntal</w:t>
      </w:r>
      <w:r>
        <w:rPr>
          <w:spacing w:val="11"/>
          <w:w w:val="105"/>
        </w:rPr>
        <w:t xml:space="preserve"> </w:t>
      </w:r>
      <w:r>
        <w:rPr>
          <w:w w:val="105"/>
        </w:rPr>
        <w:t>abundances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some</w:t>
      </w:r>
      <w:r>
        <w:rPr>
          <w:spacing w:val="12"/>
          <w:w w:val="105"/>
        </w:rPr>
        <w:t xml:space="preserve"> </w:t>
      </w:r>
      <w:r>
        <w:rPr>
          <w:w w:val="105"/>
        </w:rPr>
        <w:t>flares</w:t>
      </w:r>
      <w:r>
        <w:rPr>
          <w:spacing w:val="29"/>
        </w:rPr>
        <w:t xml:space="preserve"> </w:t>
      </w:r>
      <w:r>
        <w:rPr>
          <w:w w:val="105"/>
        </w:rPr>
        <w:t>during</w:t>
      </w:r>
      <w:r>
        <w:rPr>
          <w:spacing w:val="16"/>
          <w:w w:val="105"/>
        </w:rPr>
        <w:t xml:space="preserve"> </w:t>
      </w:r>
      <w:r>
        <w:rPr>
          <w:w w:val="105"/>
        </w:rPr>
        <w:t>these</w:t>
      </w:r>
      <w:r>
        <w:rPr>
          <w:spacing w:val="17"/>
          <w:w w:val="105"/>
        </w:rPr>
        <w:t xml:space="preserve"> </w:t>
      </w:r>
      <w:r>
        <w:rPr>
          <w:w w:val="105"/>
        </w:rPr>
        <w:t>missions.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review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flare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from</w:t>
      </w:r>
      <w:r>
        <w:rPr>
          <w:spacing w:val="17"/>
          <w:w w:val="105"/>
        </w:rPr>
        <w:t xml:space="preserve"> </w:t>
      </w:r>
      <w:proofErr w:type="spellStart"/>
      <w:r>
        <w:rPr>
          <w:spacing w:val="-6"/>
          <w:w w:val="105"/>
        </w:rPr>
        <w:t>Yohkoh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Compton</w:t>
      </w:r>
      <w:r>
        <w:rPr>
          <w:spacing w:val="17"/>
          <w:w w:val="105"/>
        </w:rPr>
        <w:t xml:space="preserve"> </w:t>
      </w:r>
      <w:r>
        <w:rPr>
          <w:w w:val="105"/>
        </w:rPr>
        <w:t>Gamma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Ray</w:t>
      </w:r>
      <w:r>
        <w:rPr>
          <w:spacing w:val="37"/>
          <w:w w:val="104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(CGRO),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hard</w:t>
      </w:r>
      <w:r>
        <w:rPr>
          <w:spacing w:val="20"/>
          <w:w w:val="105"/>
        </w:rPr>
        <w:t xml:space="preserve"> </w:t>
      </w:r>
      <w:r>
        <w:rPr>
          <w:w w:val="105"/>
        </w:rPr>
        <w:t>(higher</w:t>
      </w:r>
      <w:r>
        <w:rPr>
          <w:spacing w:val="20"/>
          <w:w w:val="105"/>
        </w:rPr>
        <w:t xml:space="preserve"> </w:t>
      </w:r>
      <w:r>
        <w:rPr>
          <w:w w:val="105"/>
        </w:rPr>
        <w:t>energy)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ray</w:t>
      </w:r>
      <w:r>
        <w:rPr>
          <w:spacing w:val="20"/>
          <w:w w:val="105"/>
        </w:rPr>
        <w:t xml:space="preserve"> </w:t>
      </w:r>
      <w:r>
        <w:rPr>
          <w:w w:val="105"/>
        </w:rPr>
        <w:t>(HXR)</w:t>
      </w:r>
      <w:r>
        <w:rPr>
          <w:spacing w:val="20"/>
          <w:w w:val="105"/>
        </w:rPr>
        <w:t xml:space="preserve"> </w:t>
      </w:r>
      <w:r>
        <w:rPr>
          <w:w w:val="105"/>
        </w:rPr>
        <w:t>range,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Sterling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10"/>
        </w:rPr>
        <w:t xml:space="preserve"> </w:t>
      </w:r>
      <w:r>
        <w:rPr>
          <w:w w:val="105"/>
        </w:rPr>
        <w:t>Hudson</w:t>
      </w:r>
      <w:r>
        <w:rPr>
          <w:spacing w:val="13"/>
          <w:w w:val="105"/>
        </w:rPr>
        <w:t xml:space="preserve"> </w:t>
      </w:r>
      <w:r>
        <w:rPr>
          <w:w w:val="105"/>
        </w:rPr>
        <w:t>(1997).</w:t>
      </w:r>
      <w:r>
        <w:rPr>
          <w:spacing w:val="42"/>
          <w:w w:val="105"/>
        </w:rPr>
        <w:t xml:space="preserve"> </w:t>
      </w:r>
      <w:r>
        <w:rPr>
          <w:w w:val="105"/>
        </w:rPr>
        <w:t>These</w:t>
      </w:r>
      <w:r>
        <w:rPr>
          <w:spacing w:val="13"/>
          <w:w w:val="105"/>
        </w:rPr>
        <w:t xml:space="preserve"> </w:t>
      </w:r>
      <w:r>
        <w:rPr>
          <w:w w:val="105"/>
        </w:rPr>
        <w:t>earlier</w:t>
      </w:r>
      <w:r>
        <w:rPr>
          <w:spacing w:val="15"/>
          <w:w w:val="105"/>
        </w:rPr>
        <w:t xml:space="preserve"> </w:t>
      </w:r>
      <w:r>
        <w:rPr>
          <w:w w:val="105"/>
        </w:rPr>
        <w:t>missions</w:t>
      </w:r>
      <w:r>
        <w:rPr>
          <w:spacing w:val="13"/>
          <w:w w:val="105"/>
        </w:rPr>
        <w:t xml:space="preserve"> </w:t>
      </w:r>
      <w:r>
        <w:rPr>
          <w:w w:val="105"/>
        </w:rPr>
        <w:t>laid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solid</w:t>
      </w:r>
      <w:r>
        <w:rPr>
          <w:spacing w:val="14"/>
          <w:w w:val="105"/>
        </w:rPr>
        <w:t xml:space="preserve"> </w:t>
      </w:r>
      <w:r>
        <w:rPr>
          <w:w w:val="105"/>
        </w:rPr>
        <w:t>foundation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studies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flare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sics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flare</w:t>
      </w:r>
      <w:r>
        <w:rPr>
          <w:spacing w:val="21"/>
          <w:w w:val="99"/>
        </w:rPr>
        <w:t xml:space="preserve"> </w:t>
      </w:r>
      <w:r>
        <w:rPr>
          <w:w w:val="105"/>
        </w:rPr>
        <w:t>spectral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ili</w:t>
      </w:r>
      <w:r>
        <w:rPr>
          <w:spacing w:val="-2"/>
          <w:w w:val="105"/>
        </w:rPr>
        <w:t>ty</w:t>
      </w:r>
      <w:r>
        <w:rPr>
          <w:spacing w:val="45"/>
          <w:w w:val="105"/>
        </w:rPr>
        <w:t xml:space="preserve"> </w:t>
      </w:r>
      <w:r>
        <w:rPr>
          <w:w w:val="105"/>
        </w:rPr>
        <w:t>that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uv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proofErr w:type="spellEnd"/>
      <w:r>
        <w:rPr>
          <w:spacing w:val="45"/>
          <w:w w:val="105"/>
        </w:rPr>
        <w:t xml:space="preserve"> </w:t>
      </w:r>
      <w:proofErr w:type="spellStart"/>
      <w:r>
        <w:rPr>
          <w:spacing w:val="-1"/>
          <w:w w:val="105"/>
        </w:rPr>
        <w:t>Ramaty</w:t>
      </w:r>
      <w:proofErr w:type="spellEnd"/>
      <w:r>
        <w:rPr>
          <w:spacing w:val="45"/>
          <w:w w:val="105"/>
        </w:rPr>
        <w:t xml:space="preserve"> </w:t>
      </w:r>
      <w:r>
        <w:rPr>
          <w:w w:val="105"/>
        </w:rPr>
        <w:t>High-Energy</w:t>
      </w:r>
      <w:r>
        <w:rPr>
          <w:spacing w:val="44"/>
          <w:w w:val="105"/>
        </w:rPr>
        <w:t xml:space="preserve"> </w:t>
      </w:r>
      <w:r>
        <w:rPr>
          <w:w w:val="105"/>
        </w:rPr>
        <w:t>Solar</w:t>
      </w:r>
      <w:r>
        <w:rPr>
          <w:spacing w:val="45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45"/>
          <w:w w:val="105"/>
        </w:rPr>
        <w:t xml:space="preserve"> </w:t>
      </w:r>
      <w:r>
        <w:rPr>
          <w:w w:val="105"/>
        </w:rPr>
        <w:t>Imager</w:t>
      </w:r>
      <w:r>
        <w:rPr>
          <w:spacing w:val="44"/>
          <w:w w:val="105"/>
        </w:rPr>
        <w:t xml:space="preserve"> </w:t>
      </w:r>
      <w:r>
        <w:rPr>
          <w:w w:val="105"/>
        </w:rPr>
        <w:t>(RHESSI;</w:t>
      </w:r>
      <w:r>
        <w:rPr>
          <w:spacing w:val="33"/>
          <w:w w:val="98"/>
        </w:rPr>
        <w:t xml:space="preserve"> </w:t>
      </w:r>
      <w:r>
        <w:rPr>
          <w:w w:val="105"/>
        </w:rPr>
        <w:t>Lin</w:t>
      </w:r>
      <w:r>
        <w:rPr>
          <w:spacing w:val="1"/>
          <w:w w:val="105"/>
        </w:rPr>
        <w:t xml:space="preserve"> </w:t>
      </w:r>
      <w:r>
        <w:rPr>
          <w:w w:val="105"/>
        </w:rPr>
        <w:t>et al.</w:t>
      </w:r>
      <w:r>
        <w:rPr>
          <w:spacing w:val="1"/>
          <w:w w:val="105"/>
        </w:rPr>
        <w:t xml:space="preserve"> </w:t>
      </w:r>
      <w:r>
        <w:rPr>
          <w:w w:val="105"/>
        </w:rPr>
        <w:t>2002)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SDO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</w:t>
      </w:r>
      <w:r>
        <w:rPr>
          <w:spacing w:val="-3"/>
          <w:w w:val="105"/>
        </w:rPr>
        <w:t>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day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the HXR and</w:t>
      </w:r>
      <w:r>
        <w:rPr>
          <w:spacing w:val="1"/>
          <w:w w:val="105"/>
        </w:rPr>
        <w:t xml:space="preserve"> </w:t>
      </w:r>
      <w:r>
        <w:rPr>
          <w:w w:val="105"/>
        </w:rPr>
        <w:t>EUV ranges,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y.</w:t>
      </w:r>
      <w:r>
        <w:rPr>
          <w:spacing w:val="40"/>
          <w:w w:val="105"/>
        </w:rPr>
        <w:t xml:space="preserve"> </w:t>
      </w:r>
      <w:r>
        <w:rPr>
          <w:w w:val="105"/>
        </w:rPr>
        <w:t>Other</w:t>
      </w:r>
      <w:r>
        <w:rPr>
          <w:spacing w:val="1"/>
          <w:w w:val="105"/>
        </w:rPr>
        <w:t xml:space="preserve"> </w:t>
      </w:r>
      <w:r>
        <w:rPr>
          <w:w w:val="105"/>
        </w:rPr>
        <w:t>missions</w:t>
      </w:r>
      <w:r>
        <w:rPr>
          <w:spacing w:val="31"/>
        </w:rPr>
        <w:t xml:space="preserve"> </w:t>
      </w:r>
      <w:r>
        <w:rPr>
          <w:w w:val="105"/>
        </w:rPr>
        <w:t>that</w:t>
      </w:r>
      <w:r>
        <w:rPr>
          <w:spacing w:val="4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6"/>
          <w:w w:val="105"/>
        </w:rPr>
        <w:t xml:space="preserve"> </w:t>
      </w:r>
      <w:r>
        <w:rPr>
          <w:w w:val="105"/>
        </w:rPr>
        <w:t>our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und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solar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ray</w:t>
      </w:r>
      <w:r>
        <w:rPr>
          <w:spacing w:val="46"/>
          <w:w w:val="105"/>
        </w:rPr>
        <w:t xml:space="preserve"> </w:t>
      </w:r>
      <w:r>
        <w:rPr>
          <w:w w:val="105"/>
        </w:rPr>
        <w:t>spectrum,</w:t>
      </w:r>
      <w:r>
        <w:rPr>
          <w:spacing w:val="51"/>
          <w:w w:val="105"/>
        </w:rPr>
        <w:t xml:space="preserve"> </w:t>
      </w:r>
      <w:r>
        <w:rPr>
          <w:w w:val="105"/>
        </w:rPr>
        <w:t>as</w:t>
      </w:r>
      <w:r>
        <w:rPr>
          <w:spacing w:val="46"/>
          <w:w w:val="105"/>
        </w:rPr>
        <w:t xml:space="preserve"> </w:t>
      </w:r>
      <w:r>
        <w:rPr>
          <w:w w:val="105"/>
        </w:rPr>
        <w:t>listed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7"/>
          <w:w w:val="105"/>
        </w:rPr>
        <w:t xml:space="preserve"> </w:t>
      </w:r>
      <w:r>
        <w:rPr>
          <w:w w:val="105"/>
        </w:rPr>
        <w:t>Figure</w:t>
      </w:r>
      <w:r>
        <w:rPr>
          <w:spacing w:val="46"/>
          <w:w w:val="105"/>
        </w:rPr>
        <w:t xml:space="preserve"> </w:t>
      </w:r>
      <w:r>
        <w:rPr>
          <w:w w:val="105"/>
        </w:rPr>
        <w:t>6.2,</w:t>
      </w:r>
      <w:r>
        <w:rPr>
          <w:spacing w:val="59"/>
          <w:w w:val="102"/>
        </w:rPr>
        <w:t xml:space="preserve"> </w:t>
      </w:r>
      <w:r>
        <w:rPr>
          <w:w w:val="105"/>
        </w:rPr>
        <w:t>include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Solar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Heliospheric</w:t>
      </w:r>
      <w:proofErr w:type="spellEnd"/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ins w:id="71" w:author="Tom Woods" w:date="2016-02-06T14:24:00Z">
        <w:r>
          <w:rPr>
            <w:spacing w:val="-2"/>
            <w:w w:val="105"/>
          </w:rPr>
          <w:t>’</w:t>
        </w:r>
      </w:ins>
      <w:r>
        <w:rPr>
          <w:spacing w:val="-3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(SOHO)</w:t>
      </w:r>
      <w:r>
        <w:rPr>
          <w:spacing w:val="11"/>
          <w:w w:val="105"/>
        </w:rPr>
        <w:t xml:space="preserve"> </w:t>
      </w:r>
      <w:r>
        <w:rPr>
          <w:w w:val="105"/>
        </w:rPr>
        <w:t>Coronal</w:t>
      </w:r>
      <w:r>
        <w:rPr>
          <w:spacing w:val="11"/>
          <w:w w:val="105"/>
        </w:rPr>
        <w:t xml:space="preserve"> </w:t>
      </w:r>
      <w:r>
        <w:rPr>
          <w:w w:val="105"/>
        </w:rPr>
        <w:t>Diagnostic</w:t>
      </w:r>
      <w:r>
        <w:rPr>
          <w:spacing w:val="11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11"/>
          <w:w w:val="105"/>
        </w:rPr>
        <w:t xml:space="preserve"> </w:t>
      </w:r>
      <w:r>
        <w:rPr>
          <w:w w:val="105"/>
        </w:rPr>
        <w:t>(CDS),</w:t>
      </w:r>
      <w:r>
        <w:rPr>
          <w:spacing w:val="34"/>
          <w:w w:val="109"/>
        </w:rPr>
        <w:t xml:space="preserve"> </w:t>
      </w:r>
      <w:proofErr w:type="spellStart"/>
      <w:r>
        <w:rPr>
          <w:w w:val="105"/>
        </w:rPr>
        <w:t>Hinode</w:t>
      </w:r>
      <w:ins w:id="72" w:author="Tom Woods" w:date="2016-02-06T14:24:00Z">
        <w:r>
          <w:rPr>
            <w:w w:val="105"/>
          </w:rPr>
          <w:t>’</w:t>
        </w:r>
      </w:ins>
      <w:r>
        <w:rPr>
          <w:w w:val="105"/>
        </w:rPr>
        <w:t>s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EUV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Imagin</w:t>
      </w:r>
      <w:r>
        <w:rPr>
          <w:spacing w:val="-2"/>
          <w:w w:val="105"/>
        </w:rPr>
        <w:t>g</w:t>
      </w:r>
      <w:r>
        <w:rPr>
          <w:spacing w:val="8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7"/>
          <w:w w:val="105"/>
        </w:rPr>
        <w:t xml:space="preserve"> </w:t>
      </w:r>
      <w:r>
        <w:rPr>
          <w:w w:val="105"/>
        </w:rPr>
        <w:t>(EIS),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G</w:t>
      </w:r>
      <w:r>
        <w:rPr>
          <w:spacing w:val="-4"/>
          <w:w w:val="105"/>
        </w:rPr>
        <w:t>SA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-2</w:t>
      </w:r>
      <w:ins w:id="73" w:author="Tom Woods" w:date="2016-02-06T14:24:00Z">
        <w:r>
          <w:rPr>
            <w:spacing w:val="-4"/>
            <w:w w:val="105"/>
          </w:rPr>
          <w:t>’</w:t>
        </w:r>
      </w:ins>
      <w:r>
        <w:rPr>
          <w:spacing w:val="-4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Solar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7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</w:t>
      </w:r>
      <w:r>
        <w:rPr>
          <w:spacing w:val="-2"/>
          <w:w w:val="105"/>
        </w:rPr>
        <w:t>XS</w:t>
      </w:r>
      <w:r>
        <w:rPr>
          <w:spacing w:val="-1"/>
          <w:w w:val="105"/>
        </w:rPr>
        <w:t>)</w:t>
      </w:r>
      <w:r>
        <w:rPr>
          <w:spacing w:val="7"/>
          <w:w w:val="105"/>
        </w:rPr>
        <w:t xml:space="preserve"> </w:t>
      </w:r>
      <w:r>
        <w:rPr>
          <w:w w:val="105"/>
        </w:rPr>
        <w:t>Cadmium-</w:t>
      </w:r>
      <w:r>
        <w:rPr>
          <w:spacing w:val="59"/>
          <w:w w:val="99"/>
        </w:rPr>
        <w:t xml:space="preserve"> </w:t>
      </w:r>
      <w:r>
        <w:rPr>
          <w:spacing w:val="-3"/>
          <w:w w:val="105"/>
        </w:rPr>
        <w:t>Zi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c-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ell</w:t>
      </w:r>
      <w:r>
        <w:rPr>
          <w:spacing w:val="-2"/>
          <w:w w:val="105"/>
        </w:rPr>
        <w:t>ur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(CZT)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Si</w:t>
      </w:r>
      <w:r>
        <w:rPr>
          <w:spacing w:val="19"/>
          <w:w w:val="105"/>
        </w:rPr>
        <w:t xml:space="preserve"> </w:t>
      </w:r>
      <w:r>
        <w:rPr>
          <w:w w:val="105"/>
        </w:rPr>
        <w:t>detectors,</w:t>
      </w:r>
      <w:r>
        <w:rPr>
          <w:spacing w:val="21"/>
          <w:w w:val="105"/>
        </w:rPr>
        <w:t xml:space="preserve"> </w:t>
      </w:r>
      <w:r>
        <w:rPr>
          <w:w w:val="105"/>
        </w:rPr>
        <w:t>SMM</w:t>
      </w:r>
      <w:ins w:id="74" w:author="Tom Woods" w:date="2016-02-06T14:24:00Z">
        <w:r>
          <w:rPr>
            <w:w w:val="105"/>
          </w:rPr>
          <w:t>’</w:t>
        </w:r>
      </w:ins>
      <w:r>
        <w:rPr>
          <w:w w:val="105"/>
        </w:rPr>
        <w:t>s</w:t>
      </w:r>
      <w:r>
        <w:rPr>
          <w:spacing w:val="19"/>
          <w:w w:val="105"/>
        </w:rPr>
        <w:t xml:space="preserve"> </w:t>
      </w:r>
      <w:r>
        <w:rPr>
          <w:w w:val="105"/>
        </w:rPr>
        <w:t>Bragg</w:t>
      </w:r>
      <w:r>
        <w:rPr>
          <w:spacing w:val="18"/>
          <w:w w:val="105"/>
        </w:rPr>
        <w:t xml:space="preserve"> </w:t>
      </w:r>
      <w:r>
        <w:rPr>
          <w:w w:val="105"/>
        </w:rPr>
        <w:t>Crystal</w:t>
      </w:r>
      <w:r>
        <w:rPr>
          <w:spacing w:val="19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19"/>
          <w:w w:val="105"/>
        </w:rPr>
        <w:t xml:space="preserve"> </w:t>
      </w:r>
      <w:r>
        <w:rPr>
          <w:w w:val="105"/>
        </w:rPr>
        <w:t>(BCS)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Flat</w:t>
      </w:r>
      <w:r>
        <w:rPr>
          <w:spacing w:val="19"/>
          <w:w w:val="105"/>
        </w:rPr>
        <w:t xml:space="preserve"> </w:t>
      </w:r>
      <w:r>
        <w:rPr>
          <w:w w:val="105"/>
        </w:rPr>
        <w:t>Crystal</w:t>
      </w:r>
      <w:r>
        <w:rPr>
          <w:spacing w:val="31"/>
          <w:w w:val="106"/>
        </w:rPr>
        <w:t xml:space="preserve"> </w:t>
      </w:r>
      <w:r>
        <w:rPr>
          <w:w w:val="105"/>
        </w:rPr>
        <w:t>Spectrometer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(FC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),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CGRO</w:t>
      </w:r>
      <w:ins w:id="75" w:author="Tom Woods" w:date="2016-02-06T14:24:00Z">
        <w:r>
          <w:rPr>
            <w:spacing w:val="-2"/>
            <w:w w:val="105"/>
          </w:rPr>
          <w:t>’</w:t>
        </w:r>
      </w:ins>
      <w:r>
        <w:rPr>
          <w:spacing w:val="-3"/>
          <w:w w:val="105"/>
        </w:rPr>
        <w:t>s</w:t>
      </w:r>
      <w:r>
        <w:rPr>
          <w:spacing w:val="50"/>
          <w:w w:val="105"/>
        </w:rPr>
        <w:t xml:space="preserve"> </w:t>
      </w:r>
      <w:r>
        <w:rPr>
          <w:w w:val="105"/>
        </w:rPr>
        <w:t>Burst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spacing w:val="-3"/>
          <w:w w:val="105"/>
        </w:rPr>
        <w:t>Tran</w:t>
      </w:r>
      <w:r>
        <w:rPr>
          <w:spacing w:val="-4"/>
          <w:w w:val="105"/>
        </w:rPr>
        <w:t>sie</w:t>
      </w:r>
      <w:r>
        <w:rPr>
          <w:spacing w:val="-3"/>
          <w:w w:val="105"/>
        </w:rPr>
        <w:t>nt</w:t>
      </w:r>
      <w:r>
        <w:rPr>
          <w:spacing w:val="50"/>
          <w:w w:val="105"/>
        </w:rPr>
        <w:t xml:space="preserve"> </w:t>
      </w:r>
      <w:r>
        <w:rPr>
          <w:w w:val="105"/>
        </w:rPr>
        <w:t>Source</w:t>
      </w:r>
      <w:r>
        <w:rPr>
          <w:spacing w:val="50"/>
          <w:w w:val="105"/>
        </w:rPr>
        <w:t xml:space="preserve"> </w:t>
      </w:r>
      <w:r>
        <w:rPr>
          <w:w w:val="105"/>
        </w:rPr>
        <w:t>Experiment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(B</w:t>
      </w:r>
      <w:r>
        <w:rPr>
          <w:spacing w:val="-4"/>
          <w:w w:val="105"/>
        </w:rPr>
        <w:t>A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E),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Hinotori</w:t>
      </w:r>
      <w:ins w:id="76" w:author="Tom Woods" w:date="2016-02-06T14:24:00Z">
        <w:r>
          <w:rPr>
            <w:w w:val="105"/>
          </w:rPr>
          <w:t>’</w:t>
        </w:r>
      </w:ins>
      <w:r>
        <w:rPr>
          <w:w w:val="105"/>
        </w:rPr>
        <w:t>s</w:t>
      </w:r>
      <w:proofErr w:type="spellEnd"/>
      <w:r>
        <w:rPr>
          <w:spacing w:val="50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13"/>
        </w:rPr>
        <w:t xml:space="preserve"> </w:t>
      </w:r>
      <w:r>
        <w:rPr>
          <w:w w:val="105"/>
        </w:rPr>
        <w:t>Flare</w:t>
      </w:r>
      <w:r>
        <w:rPr>
          <w:spacing w:val="38"/>
          <w:w w:val="105"/>
        </w:rPr>
        <w:t xml:space="preserve"> </w:t>
      </w:r>
      <w:r>
        <w:rPr>
          <w:w w:val="105"/>
        </w:rPr>
        <w:t>Monitor</w:t>
      </w:r>
      <w:r>
        <w:rPr>
          <w:spacing w:val="39"/>
          <w:w w:val="105"/>
        </w:rPr>
        <w:t xml:space="preserve"> </w:t>
      </w:r>
      <w:r>
        <w:rPr>
          <w:w w:val="105"/>
        </w:rPr>
        <w:t>(FLM)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solar</w:t>
      </w:r>
      <w:r>
        <w:rPr>
          <w:spacing w:val="38"/>
          <w:w w:val="105"/>
        </w:rPr>
        <w:t xml:space="preserve"> </w:t>
      </w:r>
      <w:r>
        <w:rPr>
          <w:w w:val="105"/>
        </w:rPr>
        <w:t>Soft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38"/>
          <w:w w:val="105"/>
        </w:rPr>
        <w:t xml:space="preserve"> </w:t>
      </w:r>
      <w:r>
        <w:rPr>
          <w:w w:val="105"/>
        </w:rPr>
        <w:t>Monitor</w:t>
      </w:r>
      <w:r>
        <w:rPr>
          <w:spacing w:val="39"/>
          <w:w w:val="105"/>
        </w:rPr>
        <w:t xml:space="preserve"> </w:t>
      </w:r>
      <w:r>
        <w:rPr>
          <w:w w:val="105"/>
        </w:rPr>
        <w:t>(HXM),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P78-1</w:t>
      </w:r>
      <w:ins w:id="77" w:author="Tom Woods" w:date="2016-02-06T14:23:00Z">
        <w:r>
          <w:rPr>
            <w:w w:val="105"/>
          </w:rPr>
          <w:t>’</w:t>
        </w:r>
      </w:ins>
      <w:r>
        <w:rPr>
          <w:w w:val="105"/>
        </w:rPr>
        <w:t>s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-3"/>
          <w:w w:val="105"/>
        </w:rPr>
        <w:t>s</w:t>
      </w:r>
      <w:r>
        <w:rPr>
          <w:spacing w:val="38"/>
          <w:w w:val="105"/>
        </w:rPr>
        <w:t xml:space="preserve"> </w:t>
      </w:r>
      <w:r>
        <w:rPr>
          <w:w w:val="105"/>
        </w:rPr>
        <w:t>(SOLEX)</w:t>
      </w:r>
      <w:r>
        <w:rPr>
          <w:spacing w:val="28"/>
          <w:w w:val="106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41"/>
          <w:w w:val="105"/>
        </w:rPr>
        <w:t xml:space="preserve"> </w:t>
      </w:r>
      <w:r>
        <w:rPr>
          <w:w w:val="105"/>
        </w:rPr>
        <w:t>Monitor</w:t>
      </w:r>
      <w:r>
        <w:rPr>
          <w:spacing w:val="41"/>
          <w:w w:val="105"/>
        </w:rPr>
        <w:t xml:space="preserve"> </w:t>
      </w:r>
      <w:r>
        <w:rPr>
          <w:w w:val="105"/>
        </w:rPr>
        <w:t>(MONEX).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solar</w:t>
      </w:r>
      <w:r>
        <w:rPr>
          <w:spacing w:val="41"/>
          <w:w w:val="105"/>
        </w:rPr>
        <w:t xml:space="preserve"> </w:t>
      </w:r>
      <w:r>
        <w:rPr>
          <w:w w:val="105"/>
        </w:rPr>
        <w:t>flare</w:t>
      </w:r>
      <w:r>
        <w:rPr>
          <w:spacing w:val="41"/>
          <w:w w:val="105"/>
        </w:rPr>
        <w:t xml:space="preserve"> </w:t>
      </w:r>
      <w:r>
        <w:rPr>
          <w:w w:val="105"/>
        </w:rPr>
        <w:t>spectral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ili</w:t>
      </w:r>
      <w:r>
        <w:rPr>
          <w:spacing w:val="-2"/>
          <w:w w:val="105"/>
        </w:rPr>
        <w:t>ty</w:t>
      </w:r>
      <w:r>
        <w:rPr>
          <w:spacing w:val="41"/>
          <w:w w:val="105"/>
        </w:rPr>
        <w:t xml:space="preserve"> </w:t>
      </w:r>
      <w:r>
        <w:rPr>
          <w:w w:val="105"/>
        </w:rPr>
        <w:t>expected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40"/>
          <w:w w:val="105"/>
        </w:rPr>
        <w:t xml:space="preserve"> </w:t>
      </w:r>
      <w:r>
        <w:rPr>
          <w:w w:val="105"/>
        </w:rPr>
        <w:t>near</w:t>
      </w:r>
      <w:r>
        <w:rPr>
          <w:spacing w:val="41"/>
          <w:w w:val="105"/>
        </w:rPr>
        <w:t xml:space="preserve"> </w:t>
      </w:r>
      <w:r>
        <w:rPr>
          <w:w w:val="105"/>
        </w:rPr>
        <w:t>2</w:t>
      </w:r>
      <w:r>
        <w:rPr>
          <w:spacing w:val="41"/>
          <w:w w:val="105"/>
        </w:rPr>
        <w:t xml:space="preserve"> </w:t>
      </w:r>
      <w:r>
        <w:rPr>
          <w:w w:val="105"/>
        </w:rPr>
        <w:t>nm</w:t>
      </w:r>
      <w:r>
        <w:rPr>
          <w:spacing w:val="41"/>
          <w:w w:val="106"/>
        </w:rPr>
        <w:t xml:space="preserve"> </w:t>
      </w:r>
      <w:r>
        <w:rPr>
          <w:w w:val="105"/>
        </w:rPr>
        <w:t>(Rodgers</w:t>
      </w:r>
      <w:r>
        <w:rPr>
          <w:spacing w:val="28"/>
          <w:w w:val="105"/>
        </w:rPr>
        <w:t xml:space="preserve"> </w:t>
      </w:r>
      <w:r>
        <w:rPr>
          <w:w w:val="105"/>
        </w:rPr>
        <w:t>et</w:t>
      </w:r>
      <w:r>
        <w:rPr>
          <w:spacing w:val="28"/>
          <w:w w:val="105"/>
        </w:rPr>
        <w:t xml:space="preserve"> </w:t>
      </w:r>
      <w:r>
        <w:rPr>
          <w:w w:val="105"/>
        </w:rPr>
        <w:t>al.,</w:t>
      </w:r>
      <w:r>
        <w:rPr>
          <w:spacing w:val="28"/>
          <w:w w:val="105"/>
        </w:rPr>
        <w:t xml:space="preserve"> </w:t>
      </w:r>
      <w:r>
        <w:rPr>
          <w:w w:val="105"/>
        </w:rPr>
        <w:t>2006),</w:t>
      </w:r>
      <w:r>
        <w:rPr>
          <w:spacing w:val="31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range</w:t>
      </w:r>
      <w:r>
        <w:rPr>
          <w:spacing w:val="29"/>
          <w:w w:val="105"/>
        </w:rPr>
        <w:t xml:space="preserve"> </w:t>
      </w:r>
      <w:r>
        <w:rPr>
          <w:w w:val="105"/>
        </w:rPr>
        <w:t>not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28"/>
          <w:w w:val="105"/>
        </w:rPr>
        <w:t xml:space="preserve"> </w:t>
      </w:r>
      <w:r>
        <w:rPr>
          <w:w w:val="105"/>
        </w:rPr>
        <w:t>spectrometer,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measure-</w:t>
      </w:r>
      <w:r>
        <w:rPr>
          <w:spacing w:val="31"/>
          <w:w w:val="99"/>
        </w:rPr>
        <w:t xml:space="preserve"> </w:t>
      </w:r>
      <w:proofErr w:type="spellStart"/>
      <w:r>
        <w:rPr>
          <w:spacing w:val="-2"/>
          <w:w w:val="105"/>
        </w:rPr>
        <w:t>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SXR</w:t>
      </w:r>
      <w:r>
        <w:rPr>
          <w:spacing w:val="23"/>
          <w:w w:val="105"/>
        </w:rPr>
        <w:t xml:space="preserve"> </w:t>
      </w:r>
      <w:r>
        <w:rPr>
          <w:w w:val="105"/>
        </w:rPr>
        <w:t>irradiance</w:t>
      </w:r>
      <w:r>
        <w:rPr>
          <w:spacing w:val="23"/>
          <w:w w:val="105"/>
        </w:rPr>
        <w:t xml:space="preserve"> </w:t>
      </w:r>
      <w:r>
        <w:rPr>
          <w:w w:val="105"/>
        </w:rPr>
        <w:t>will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mor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complete</w:t>
      </w:r>
      <w:r>
        <w:rPr>
          <w:spacing w:val="24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flare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ili</w:t>
      </w:r>
      <w:r>
        <w:rPr>
          <w:spacing w:val="-2"/>
          <w:w w:val="105"/>
        </w:rPr>
        <w:t>ty</w:t>
      </w:r>
      <w:r>
        <w:rPr>
          <w:spacing w:val="25"/>
          <w:w w:val="104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conjunction</w:t>
      </w:r>
      <w:r>
        <w:rPr>
          <w:spacing w:val="23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3"/>
          <w:w w:val="105"/>
        </w:rPr>
        <w:t xml:space="preserve"> </w:t>
      </w:r>
      <w:r>
        <w:rPr>
          <w:w w:val="105"/>
        </w:rPr>
        <w:t>RHESSI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EVE.</w:t>
      </w:r>
    </w:p>
    <w:p w14:paraId="60E5D145" w14:textId="77777777" w:rsidR="006338C4" w:rsidRDefault="00E272E0">
      <w:pPr>
        <w:pStyle w:val="BodyText"/>
        <w:spacing w:before="8" w:line="455" w:lineRule="auto"/>
        <w:ind w:right="117" w:firstLine="576"/>
        <w:jc w:val="both"/>
      </w:pPr>
      <w:r>
        <w:rPr>
          <w:w w:val="105"/>
        </w:rPr>
        <w:t>There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also</w:t>
      </w:r>
      <w:r>
        <w:rPr>
          <w:spacing w:val="-1"/>
          <w:w w:val="105"/>
        </w:rPr>
        <w:t xml:space="preserve"> </w:t>
      </w:r>
      <w:r>
        <w:rPr>
          <w:w w:val="105"/>
        </w:rPr>
        <w:t>nearly</w:t>
      </w:r>
      <w:r>
        <w:rPr>
          <w:spacing w:val="-1"/>
          <w:w w:val="105"/>
        </w:rPr>
        <w:t xml:space="preserve"> </w:t>
      </w:r>
      <w:r>
        <w:rPr>
          <w:w w:val="105"/>
        </w:rPr>
        <w:t>four</w:t>
      </w:r>
      <w:r>
        <w:rPr>
          <w:spacing w:val="-1"/>
          <w:w w:val="105"/>
        </w:rPr>
        <w:t xml:space="preserve"> </w:t>
      </w:r>
      <w:r>
        <w:rPr>
          <w:w w:val="105"/>
        </w:rPr>
        <w:t>decades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broadband</w:t>
      </w:r>
      <w:r>
        <w:rPr>
          <w:spacing w:val="-1"/>
          <w:w w:val="105"/>
        </w:rPr>
        <w:t xml:space="preserve"> </w:t>
      </w:r>
      <w:r>
        <w:rPr>
          <w:w w:val="105"/>
        </w:rPr>
        <w:t>(510</w:t>
      </w:r>
      <w:r>
        <w:rPr>
          <w:spacing w:val="-1"/>
          <w:w w:val="105"/>
        </w:rPr>
        <w:t xml:space="preserve"> </w:t>
      </w:r>
      <w:r>
        <w:rPr>
          <w:w w:val="105"/>
        </w:rPr>
        <w:t>nm</w:t>
      </w:r>
      <w:r>
        <w:rPr>
          <w:spacing w:val="-1"/>
          <w:w w:val="105"/>
        </w:rPr>
        <w:t xml:space="preserve"> </w:t>
      </w:r>
      <w:r>
        <w:rPr>
          <w:w w:val="105"/>
        </w:rPr>
        <w:t>wide)</w:t>
      </w:r>
      <w:r>
        <w:rPr>
          <w:spacing w:val="-1"/>
          <w:w w:val="105"/>
        </w:rPr>
        <w:t xml:space="preserve"> </w:t>
      </w:r>
      <w:r>
        <w:rPr>
          <w:w w:val="105"/>
        </w:rPr>
        <w:t>SXR</w:t>
      </w:r>
      <w:r>
        <w:rPr>
          <w:spacing w:val="-1"/>
          <w:w w:val="105"/>
        </w:rPr>
        <w:t xml:space="preserve"> 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9"/>
          <w:w w:val="110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Figure</w:t>
      </w:r>
      <w:r>
        <w:rPr>
          <w:spacing w:val="6"/>
          <w:w w:val="105"/>
        </w:rPr>
        <w:t xml:space="preserve"> </w:t>
      </w:r>
      <w:r>
        <w:rPr>
          <w:w w:val="105"/>
        </w:rPr>
        <w:t>6.2</w:t>
      </w:r>
      <w:r>
        <w:rPr>
          <w:spacing w:val="7"/>
          <w:w w:val="105"/>
        </w:rPr>
        <w:t xml:space="preserve"> </w:t>
      </w:r>
      <w:r>
        <w:rPr>
          <w:w w:val="105"/>
        </w:rPr>
        <w:t>because</w:t>
      </w:r>
      <w:r>
        <w:rPr>
          <w:spacing w:val="6"/>
          <w:w w:val="105"/>
        </w:rPr>
        <w:t xml:space="preserve"> </w:t>
      </w:r>
      <w:r>
        <w:rPr>
          <w:w w:val="105"/>
        </w:rPr>
        <w:t>they</w:t>
      </w:r>
      <w:r>
        <w:rPr>
          <w:spacing w:val="6"/>
          <w:w w:val="105"/>
        </w:rPr>
        <w:t xml:space="preserve"> </w:t>
      </w:r>
      <w:r>
        <w:rPr>
          <w:w w:val="105"/>
        </w:rPr>
        <w:t>do</w:t>
      </w:r>
      <w:r>
        <w:rPr>
          <w:spacing w:val="7"/>
          <w:w w:val="105"/>
        </w:rPr>
        <w:t xml:space="preserve"> </w:t>
      </w:r>
      <w:r>
        <w:rPr>
          <w:w w:val="105"/>
        </w:rPr>
        <w:t>not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spectrally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esol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7"/>
          <w:w w:val="105"/>
        </w:rPr>
        <w:t xml:space="preserve"> </w:t>
      </w:r>
      <w:r>
        <w:rPr>
          <w:w w:val="105"/>
        </w:rPr>
        <w:t>limited</w:t>
      </w:r>
      <w:r>
        <w:rPr>
          <w:spacing w:val="6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ec-</w:t>
      </w:r>
      <w:r>
        <w:rPr>
          <w:spacing w:val="48"/>
          <w:w w:val="99"/>
        </w:rPr>
        <w:t xml:space="preserve"> </w:t>
      </w:r>
      <w:proofErr w:type="spellStart"/>
      <w:r>
        <w:rPr>
          <w:w w:val="105"/>
        </w:rPr>
        <w:t>tral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information</w:t>
      </w:r>
      <w:r>
        <w:rPr>
          <w:spacing w:val="29"/>
          <w:w w:val="105"/>
        </w:rPr>
        <w:t xml:space="preserve"> </w:t>
      </w:r>
      <w:r>
        <w:rPr>
          <w:w w:val="105"/>
        </w:rPr>
        <w:t>from</w:t>
      </w:r>
      <w:r>
        <w:rPr>
          <w:spacing w:val="29"/>
          <w:w w:val="105"/>
        </w:rPr>
        <w:t xml:space="preserve"> </w:t>
      </w:r>
      <w:r>
        <w:rPr>
          <w:w w:val="105"/>
        </w:rPr>
        <w:t>these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broadband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9"/>
          <w:w w:val="105"/>
        </w:rPr>
        <w:t xml:space="preserve"> </w:t>
      </w:r>
      <w:r>
        <w:rPr>
          <w:w w:val="105"/>
        </w:rPr>
        <w:t>cannot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specific</w:t>
      </w:r>
      <w:r>
        <w:rPr>
          <w:spacing w:val="29"/>
          <w:w w:val="105"/>
        </w:rPr>
        <w:t xml:space="preserve"> </w:t>
      </w:r>
      <w:r>
        <w:rPr>
          <w:w w:val="105"/>
        </w:rPr>
        <w:t>spectral</w:t>
      </w:r>
      <w:r>
        <w:rPr>
          <w:spacing w:val="29"/>
          <w:w w:val="105"/>
        </w:rPr>
        <w:t xml:space="preserve"> </w:t>
      </w:r>
      <w:r>
        <w:rPr>
          <w:w w:val="105"/>
        </w:rPr>
        <w:t>energy</w:t>
      </w:r>
      <w:r>
        <w:rPr>
          <w:spacing w:val="54"/>
          <w:w w:val="101"/>
        </w:rPr>
        <w:t xml:space="preserve"> </w:t>
      </w:r>
      <w:r>
        <w:rPr>
          <w:w w:val="105"/>
        </w:rPr>
        <w:t>distribution,</w:t>
      </w:r>
      <w:r>
        <w:rPr>
          <w:spacing w:val="14"/>
          <w:w w:val="105"/>
        </w:rPr>
        <w:t xml:space="preserve"> </w:t>
      </w:r>
      <w:r>
        <w:rPr>
          <w:w w:val="105"/>
        </w:rPr>
        <w:t>nor</w:t>
      </w:r>
      <w:r>
        <w:rPr>
          <w:spacing w:val="11"/>
          <w:w w:val="105"/>
        </w:rPr>
        <w:t xml:space="preserve"> </w:t>
      </w:r>
      <w:r>
        <w:rPr>
          <w:w w:val="105"/>
        </w:rPr>
        <w:t>directly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vary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emission</w:t>
      </w:r>
      <w:r>
        <w:rPr>
          <w:spacing w:val="11"/>
          <w:w w:val="105"/>
        </w:rPr>
        <w:t xml:space="preserve"> </w:t>
      </w:r>
      <w:r>
        <w:rPr>
          <w:w w:val="105"/>
        </w:rPr>
        <w:t>lines</w:t>
      </w:r>
      <w:r>
        <w:rPr>
          <w:spacing w:val="10"/>
          <w:w w:val="105"/>
        </w:rPr>
        <w:t xml:space="preserve"> </w:t>
      </w:r>
      <w:r>
        <w:rPr>
          <w:w w:val="105"/>
        </w:rPr>
        <w:t>(bound-bound)</w:t>
      </w:r>
      <w:r>
        <w:rPr>
          <w:spacing w:val="11"/>
          <w:w w:val="105"/>
        </w:rPr>
        <w:t xml:space="preserve"> </w:t>
      </w:r>
      <w:r>
        <w:rPr>
          <w:w w:val="105"/>
        </w:rPr>
        <w:t>among</w:t>
      </w:r>
    </w:p>
    <w:p w14:paraId="6B9A3295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15937B43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55EC7A00" w14:textId="77777777" w:rsidR="006338C4" w:rsidRDefault="00E272E0">
      <w:pPr>
        <w:pStyle w:val="BodyText"/>
        <w:spacing w:before="58" w:line="453" w:lineRule="auto"/>
        <w:ind w:right="118"/>
        <w:jc w:val="both"/>
      </w:pPr>
      <w:proofErr w:type="gramStart"/>
      <w:r>
        <w:rPr>
          <w:w w:val="105"/>
        </w:rPr>
        <w:t>the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thermal</w:t>
      </w:r>
      <w:r>
        <w:rPr>
          <w:spacing w:val="5"/>
          <w:w w:val="105"/>
        </w:rPr>
        <w:t xml:space="preserve"> </w:t>
      </w:r>
      <w:proofErr w:type="spellStart"/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5"/>
          <w:w w:val="105"/>
        </w:rPr>
        <w:t xml:space="preserve"> </w:t>
      </w:r>
      <w:r>
        <w:rPr>
          <w:w w:val="105"/>
        </w:rPr>
        <w:t>(free-bound)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thermal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non-thermal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trah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g</w:t>
      </w:r>
      <w:r>
        <w:rPr>
          <w:spacing w:val="53"/>
          <w:w w:val="99"/>
        </w:rPr>
        <w:t xml:space="preserve"> </w:t>
      </w:r>
      <w:r>
        <w:rPr>
          <w:w w:val="105"/>
        </w:rPr>
        <w:t>(free-free)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nua.</w:t>
      </w:r>
      <w:r>
        <w:rPr>
          <w:spacing w:val="56"/>
          <w:w w:val="105"/>
        </w:rPr>
        <w:t xml:space="preserve"> </w:t>
      </w:r>
      <w:r>
        <w:rPr>
          <w:w w:val="105"/>
        </w:rPr>
        <w:t>These</w:t>
      </w:r>
      <w:r>
        <w:rPr>
          <w:spacing w:val="22"/>
          <w:w w:val="105"/>
        </w:rPr>
        <w:t xml:space="preserve"> </w:t>
      </w:r>
      <w:r>
        <w:rPr>
          <w:w w:val="105"/>
        </w:rPr>
        <w:t>broadband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include,</w:t>
      </w:r>
      <w:r>
        <w:rPr>
          <w:spacing w:val="24"/>
          <w:w w:val="105"/>
        </w:rPr>
        <w:t xml:space="preserve"> </w:t>
      </w:r>
      <w:r>
        <w:rPr>
          <w:w w:val="105"/>
        </w:rPr>
        <w:t>among</w:t>
      </w:r>
      <w:r>
        <w:rPr>
          <w:spacing w:val="22"/>
          <w:w w:val="105"/>
        </w:rPr>
        <w:t xml:space="preserve"> </w:t>
      </w:r>
      <w:r>
        <w:rPr>
          <w:w w:val="105"/>
        </w:rPr>
        <w:t>others,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22"/>
          <w:w w:val="105"/>
        </w:rPr>
        <w:t xml:space="preserve"> </w:t>
      </w:r>
      <w:r>
        <w:rPr>
          <w:w w:val="105"/>
        </w:rPr>
        <w:t>geostationary</w:t>
      </w:r>
      <w:r>
        <w:rPr>
          <w:spacing w:val="29"/>
          <w:w w:val="104"/>
        </w:rPr>
        <w:t xml:space="preserve"> </w:t>
      </w:r>
      <w:r>
        <w:rPr>
          <w:w w:val="105"/>
        </w:rPr>
        <w:t>operational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ronm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ntal</w:t>
      </w:r>
      <w:r>
        <w:rPr>
          <w:spacing w:val="10"/>
          <w:w w:val="105"/>
        </w:rPr>
        <w:t xml:space="preserve"> </w:t>
      </w:r>
      <w:r>
        <w:rPr>
          <w:w w:val="105"/>
        </w:rPr>
        <w:t>satellite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(GOE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)</w:t>
      </w:r>
      <w:r>
        <w:rPr>
          <w:spacing w:val="11"/>
          <w:w w:val="105"/>
        </w:rPr>
        <w:t xml:space="preserve"> </w:t>
      </w:r>
      <w:ins w:id="78" w:author="Tom Woods" w:date="2016-02-06T14:25:00Z">
        <w:r w:rsidR="00525BBE">
          <w:rPr>
            <w:spacing w:val="-2"/>
            <w:w w:val="105"/>
          </w:rPr>
          <w:t>X</w:t>
        </w:r>
      </w:ins>
      <w:del w:id="79" w:author="Tom Woods" w:date="2016-02-06T14:25:00Z">
        <w:r w:rsidDel="00525BBE">
          <w:rPr>
            <w:spacing w:val="-2"/>
            <w:w w:val="105"/>
          </w:rPr>
          <w:delText>x</w:delText>
        </w:r>
      </w:del>
      <w:r>
        <w:rPr>
          <w:spacing w:val="-3"/>
          <w:w w:val="105"/>
        </w:rPr>
        <w:t>-</w:t>
      </w:r>
      <w:ins w:id="80" w:author="Tom Woods" w:date="2016-02-06T14:25:00Z">
        <w:r w:rsidR="00525BBE">
          <w:rPr>
            <w:spacing w:val="-2"/>
            <w:w w:val="105"/>
          </w:rPr>
          <w:t>R</w:t>
        </w:r>
      </w:ins>
      <w:del w:id="81" w:author="Tom Woods" w:date="2016-02-06T14:25:00Z">
        <w:r w:rsidDel="00525BBE">
          <w:rPr>
            <w:spacing w:val="-2"/>
            <w:w w:val="105"/>
          </w:rPr>
          <w:delText>r</w:delText>
        </w:r>
      </w:del>
      <w:r>
        <w:rPr>
          <w:spacing w:val="-2"/>
          <w:w w:val="105"/>
        </w:rPr>
        <w:t>ay</w:t>
      </w:r>
      <w:r>
        <w:rPr>
          <w:spacing w:val="10"/>
          <w:w w:val="105"/>
        </w:rPr>
        <w:t xml:space="preserve"> </w:t>
      </w:r>
      <w:ins w:id="82" w:author="Tom Woods" w:date="2016-02-06T14:25:00Z">
        <w:r w:rsidR="00525BBE">
          <w:rPr>
            <w:w w:val="105"/>
          </w:rPr>
          <w:t>S</w:t>
        </w:r>
      </w:ins>
      <w:del w:id="83" w:author="Tom Woods" w:date="2016-02-06T14:25:00Z">
        <w:r w:rsidDel="00525BBE">
          <w:rPr>
            <w:w w:val="105"/>
          </w:rPr>
          <w:delText>s</w:delText>
        </w:r>
      </w:del>
      <w:r>
        <w:rPr>
          <w:w w:val="105"/>
        </w:rPr>
        <w:t>ensor</w:t>
      </w:r>
      <w:r>
        <w:rPr>
          <w:spacing w:val="11"/>
          <w:w w:val="105"/>
        </w:rPr>
        <w:t xml:space="preserve"> </w:t>
      </w:r>
      <w:r>
        <w:rPr>
          <w:w w:val="105"/>
        </w:rPr>
        <w:t>(XRS)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hann</w:t>
      </w:r>
      <w:r>
        <w:rPr>
          <w:spacing w:val="-2"/>
          <w:w w:val="105"/>
        </w:rPr>
        <w:t>els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0"/>
          <w:w w:val="105"/>
        </w:rPr>
        <w:t xml:space="preserve"> </w:t>
      </w:r>
      <w:r>
        <w:rPr>
          <w:w w:val="105"/>
        </w:rPr>
        <w:t>band</w:t>
      </w:r>
      <w:r>
        <w:rPr>
          <w:spacing w:val="41"/>
          <w:w w:val="110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1.625</w:t>
      </w:r>
      <w:r>
        <w:rPr>
          <w:spacing w:val="18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eV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(0.05-0.8</w:t>
      </w:r>
      <w:r>
        <w:rPr>
          <w:spacing w:val="19"/>
          <w:w w:val="105"/>
        </w:rPr>
        <w:t xml:space="preserve"> </w:t>
      </w:r>
      <w:r>
        <w:rPr>
          <w:w w:val="105"/>
        </w:rPr>
        <w:t>nm)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18"/>
          <w:w w:val="105"/>
        </w:rPr>
        <w:t xml:space="preserve"> </w:t>
      </w:r>
      <w:r>
        <w:rPr>
          <w:w w:val="105"/>
        </w:rPr>
        <w:t>broader</w:t>
      </w:r>
      <w:r>
        <w:rPr>
          <w:spacing w:val="18"/>
          <w:w w:val="105"/>
        </w:rPr>
        <w:t xml:space="preserve"> </w:t>
      </w:r>
      <w:r>
        <w:rPr>
          <w:w w:val="105"/>
        </w:rPr>
        <w:t>band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0.212</w:t>
      </w:r>
      <w:r>
        <w:rPr>
          <w:spacing w:val="18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eV</w:t>
      </w:r>
      <w:proofErr w:type="spellEnd"/>
      <w:r>
        <w:rPr>
          <w:spacing w:val="19"/>
          <w:w w:val="105"/>
        </w:rPr>
        <w:t xml:space="preserve"> </w:t>
      </w:r>
      <w:r>
        <w:rPr>
          <w:w w:val="105"/>
        </w:rPr>
        <w:t>(0.1-7</w:t>
      </w:r>
      <w:r>
        <w:rPr>
          <w:spacing w:val="18"/>
          <w:w w:val="105"/>
        </w:rPr>
        <w:t xml:space="preserve"> </w:t>
      </w:r>
      <w:r>
        <w:rPr>
          <w:w w:val="105"/>
        </w:rPr>
        <w:t>nm)</w:t>
      </w:r>
      <w:r>
        <w:rPr>
          <w:spacing w:val="18"/>
          <w:w w:val="105"/>
        </w:rPr>
        <w:t xml:space="preserve"> </w:t>
      </w:r>
      <w:r>
        <w:rPr>
          <w:w w:val="105"/>
        </w:rPr>
        <w:t>from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mis</w:t>
      </w:r>
      <w:proofErr w:type="spellEnd"/>
      <w:r>
        <w:rPr>
          <w:w w:val="105"/>
        </w:rPr>
        <w:t>-</w:t>
      </w:r>
      <w:r>
        <w:rPr>
          <w:spacing w:val="23"/>
          <w:w w:val="99"/>
        </w:rPr>
        <w:t xml:space="preserve"> </w:t>
      </w:r>
      <w:proofErr w:type="spellStart"/>
      <w:r>
        <w:rPr>
          <w:w w:val="105"/>
        </w:rPr>
        <w:t>sions</w:t>
      </w:r>
      <w:proofErr w:type="spellEnd"/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cl</w:t>
      </w:r>
      <w:r>
        <w:rPr>
          <w:spacing w:val="-1"/>
          <w:w w:val="105"/>
        </w:rPr>
        <w:t>ud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proofErr w:type="spellStart"/>
      <w:r>
        <w:rPr>
          <w:spacing w:val="-6"/>
          <w:w w:val="105"/>
        </w:rPr>
        <w:t>Yohkoh</w:t>
      </w:r>
      <w:proofErr w:type="spellEnd"/>
      <w:r>
        <w:rPr>
          <w:spacing w:val="-8"/>
          <w:w w:val="105"/>
        </w:rPr>
        <w:t xml:space="preserve"> </w:t>
      </w:r>
      <w:ins w:id="84" w:author="Tom Woods" w:date="2016-02-06T14:25:00Z">
        <w:r w:rsidR="00525BBE">
          <w:rPr>
            <w:w w:val="105"/>
          </w:rPr>
          <w:t>S</w:t>
        </w:r>
      </w:ins>
      <w:del w:id="85" w:author="Tom Woods" w:date="2016-02-06T14:25:00Z">
        <w:r w:rsidDel="00525BBE">
          <w:rPr>
            <w:w w:val="105"/>
          </w:rPr>
          <w:delText>s</w:delText>
        </w:r>
      </w:del>
      <w:r>
        <w:rPr>
          <w:w w:val="105"/>
        </w:rPr>
        <w:t>oft</w:t>
      </w:r>
      <w:r>
        <w:rPr>
          <w:spacing w:val="-7"/>
          <w:w w:val="105"/>
        </w:rPr>
        <w:t xml:space="preserve"> </w:t>
      </w:r>
      <w:ins w:id="86" w:author="Tom Woods" w:date="2016-02-06T14:25:00Z">
        <w:r w:rsidR="00525BBE">
          <w:rPr>
            <w:spacing w:val="-2"/>
            <w:w w:val="105"/>
          </w:rPr>
          <w:t>X</w:t>
        </w:r>
      </w:ins>
      <w:del w:id="87" w:author="Tom Woods" w:date="2016-02-06T14:25:00Z">
        <w:r w:rsidDel="00525BBE">
          <w:rPr>
            <w:spacing w:val="-2"/>
            <w:w w:val="105"/>
          </w:rPr>
          <w:delText>x</w:delText>
        </w:r>
      </w:del>
      <w:r>
        <w:rPr>
          <w:spacing w:val="-3"/>
          <w:w w:val="105"/>
        </w:rPr>
        <w:t>-</w:t>
      </w:r>
      <w:r>
        <w:rPr>
          <w:spacing w:val="-2"/>
          <w:w w:val="105"/>
        </w:rPr>
        <w:t>ray</w:t>
      </w:r>
      <w:r>
        <w:rPr>
          <w:spacing w:val="-6"/>
          <w:w w:val="105"/>
        </w:rPr>
        <w:t xml:space="preserve"> </w:t>
      </w:r>
      <w:ins w:id="88" w:author="Tom Woods" w:date="2016-02-06T14:25:00Z">
        <w:r w:rsidR="00525BBE">
          <w:rPr>
            <w:w w:val="105"/>
          </w:rPr>
          <w:t>T</w:t>
        </w:r>
      </w:ins>
      <w:del w:id="89" w:author="Tom Woods" w:date="2016-02-06T14:25:00Z">
        <w:r w:rsidDel="00525BBE">
          <w:rPr>
            <w:w w:val="105"/>
          </w:rPr>
          <w:delText>t</w:delText>
        </w:r>
      </w:del>
      <w:r>
        <w:rPr>
          <w:w w:val="105"/>
        </w:rPr>
        <w:t>elescope</w:t>
      </w:r>
      <w:r>
        <w:rPr>
          <w:spacing w:val="-8"/>
          <w:w w:val="105"/>
        </w:rPr>
        <w:t xml:space="preserve"> </w:t>
      </w:r>
      <w:r>
        <w:rPr>
          <w:w w:val="105"/>
        </w:rPr>
        <w:t>(</w:t>
      </w:r>
      <w:ins w:id="90" w:author="Tom Woods" w:date="2016-02-06T14:25:00Z">
        <w:r w:rsidR="00525BBE">
          <w:rPr>
            <w:w w:val="105"/>
          </w:rPr>
          <w:t xml:space="preserve">XRT, </w:t>
        </w:r>
      </w:ins>
      <w:r>
        <w:rPr>
          <w:w w:val="105"/>
        </w:rPr>
        <w:t>1991-2001; Acton</w:t>
      </w:r>
      <w:r>
        <w:rPr>
          <w:spacing w:val="-6"/>
          <w:w w:val="105"/>
        </w:rPr>
        <w:t xml:space="preserve"> </w:t>
      </w:r>
      <w:r>
        <w:rPr>
          <w:w w:val="105"/>
        </w:rPr>
        <w:t>et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al.</w:t>
      </w:r>
      <w:r>
        <w:rPr>
          <w:spacing w:val="-7"/>
          <w:w w:val="105"/>
        </w:rPr>
        <w:t xml:space="preserve"> </w:t>
      </w:r>
      <w:r>
        <w:rPr>
          <w:w w:val="105"/>
        </w:rPr>
        <w:t>1999),</w:t>
      </w:r>
      <w:r>
        <w:rPr>
          <w:spacing w:val="-2"/>
          <w:w w:val="105"/>
        </w:rPr>
        <w:t xml:space="preserve"> 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7"/>
          <w:w w:val="105"/>
        </w:rPr>
        <w:t xml:space="preserve"> </w:t>
      </w:r>
      <w:r>
        <w:rPr>
          <w:w w:val="105"/>
        </w:rPr>
        <w:t>Nitric</w:t>
      </w:r>
      <w:r>
        <w:rPr>
          <w:spacing w:val="-7"/>
          <w:w w:val="105"/>
        </w:rPr>
        <w:t xml:space="preserve"> </w:t>
      </w:r>
      <w:r>
        <w:rPr>
          <w:w w:val="105"/>
        </w:rPr>
        <w:t>Oxide</w:t>
      </w:r>
      <w:r>
        <w:rPr>
          <w:spacing w:val="51"/>
          <w:w w:val="99"/>
        </w:rPr>
        <w:t xml:space="preserve"> </w:t>
      </w:r>
      <w:r>
        <w:rPr>
          <w:w w:val="105"/>
        </w:rPr>
        <w:t>Experiment</w:t>
      </w:r>
      <w:r>
        <w:rPr>
          <w:spacing w:val="-7"/>
          <w:w w:val="105"/>
        </w:rPr>
        <w:t xml:space="preserve"> </w:t>
      </w:r>
      <w:r>
        <w:rPr>
          <w:w w:val="105"/>
        </w:rPr>
        <w:t>(SNOE,</w:t>
      </w:r>
      <w:r>
        <w:rPr>
          <w:spacing w:val="-6"/>
          <w:w w:val="105"/>
        </w:rPr>
        <w:t xml:space="preserve"> </w:t>
      </w:r>
      <w:r>
        <w:rPr>
          <w:w w:val="105"/>
        </w:rPr>
        <w:t>1998-2002;</w:t>
      </w:r>
      <w:r>
        <w:rPr>
          <w:spacing w:val="-1"/>
          <w:w w:val="105"/>
        </w:rPr>
        <w:t xml:space="preserve"> </w:t>
      </w:r>
      <w:r>
        <w:rPr>
          <w:w w:val="105"/>
        </w:rPr>
        <w:t>Bailey</w:t>
      </w:r>
      <w:r>
        <w:rPr>
          <w:spacing w:val="-5"/>
          <w:w w:val="105"/>
        </w:rPr>
        <w:t xml:space="preserve"> </w:t>
      </w:r>
      <w:r>
        <w:rPr>
          <w:w w:val="105"/>
        </w:rPr>
        <w:t>et</w:t>
      </w:r>
      <w:r>
        <w:rPr>
          <w:spacing w:val="-6"/>
          <w:w w:val="105"/>
        </w:rPr>
        <w:t xml:space="preserve"> </w:t>
      </w:r>
      <w:r>
        <w:rPr>
          <w:w w:val="105"/>
        </w:rPr>
        <w:t>al.</w:t>
      </w:r>
      <w:r>
        <w:rPr>
          <w:spacing w:val="-6"/>
          <w:w w:val="105"/>
        </w:rPr>
        <w:t xml:space="preserve"> </w:t>
      </w:r>
      <w:r>
        <w:rPr>
          <w:w w:val="105"/>
        </w:rPr>
        <w:t>2000),</w:t>
      </w:r>
      <w:r>
        <w:rPr>
          <w:spacing w:val="-3"/>
          <w:w w:val="105"/>
        </w:rPr>
        <w:t xml:space="preserve"> </w:t>
      </w:r>
      <w:r>
        <w:rPr>
          <w:w w:val="105"/>
        </w:rPr>
        <w:t>Thermosphere-Ionosphere-Mesosphere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Energet</w:t>
      </w:r>
      <w:proofErr w:type="spellEnd"/>
      <w:r>
        <w:rPr>
          <w:w w:val="105"/>
        </w:rPr>
        <w:t>-</w:t>
      </w:r>
      <w:r>
        <w:rPr>
          <w:w w:val="99"/>
        </w:rPr>
        <w:t xml:space="preserve"> </w:t>
      </w:r>
      <w:proofErr w:type="spellStart"/>
      <w:r>
        <w:rPr>
          <w:w w:val="105"/>
        </w:rPr>
        <w:t>ics</w:t>
      </w:r>
      <w:proofErr w:type="spellEnd"/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Dynamics</w:t>
      </w:r>
      <w:r>
        <w:rPr>
          <w:spacing w:val="33"/>
          <w:w w:val="105"/>
        </w:rPr>
        <w:t xml:space="preserve"> </w:t>
      </w:r>
      <w:r>
        <w:rPr>
          <w:w w:val="105"/>
        </w:rPr>
        <w:t>(TIMED,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2002-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;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et</w:t>
      </w:r>
      <w:r>
        <w:rPr>
          <w:spacing w:val="34"/>
          <w:w w:val="105"/>
        </w:rPr>
        <w:t xml:space="preserve"> </w:t>
      </w:r>
      <w:r>
        <w:rPr>
          <w:w w:val="105"/>
        </w:rPr>
        <w:t>al.</w:t>
      </w:r>
      <w:r>
        <w:rPr>
          <w:spacing w:val="32"/>
          <w:w w:val="105"/>
        </w:rPr>
        <w:t xml:space="preserve"> </w:t>
      </w:r>
      <w:r>
        <w:rPr>
          <w:w w:val="105"/>
        </w:rPr>
        <w:t>2005a),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05"/>
        </w:rPr>
        <w:t xml:space="preserve"> </w:t>
      </w:r>
      <w:r>
        <w:rPr>
          <w:w w:val="105"/>
        </w:rPr>
        <w:t>Radiation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Climate</w:t>
      </w:r>
      <w:r>
        <w:rPr>
          <w:spacing w:val="29"/>
          <w:w w:val="99"/>
        </w:rPr>
        <w:t xml:space="preserve"> </w:t>
      </w:r>
      <w:r>
        <w:rPr>
          <w:w w:val="105"/>
        </w:rPr>
        <w:t>Experiment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ORCE,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2003-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;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47"/>
          <w:w w:val="105"/>
        </w:rPr>
        <w:t xml:space="preserve"> </w:t>
      </w:r>
      <w:r>
        <w:rPr>
          <w:w w:val="105"/>
        </w:rPr>
        <w:t>et</w:t>
      </w:r>
      <w:r>
        <w:rPr>
          <w:spacing w:val="47"/>
          <w:w w:val="105"/>
        </w:rPr>
        <w:t xml:space="preserve"> </w:t>
      </w:r>
      <w:r>
        <w:rPr>
          <w:w w:val="105"/>
        </w:rPr>
        <w:t>al.</w:t>
      </w:r>
      <w:r>
        <w:rPr>
          <w:spacing w:val="48"/>
          <w:w w:val="105"/>
        </w:rPr>
        <w:t xml:space="preserve"> </w:t>
      </w:r>
      <w:r>
        <w:rPr>
          <w:w w:val="105"/>
        </w:rPr>
        <w:t>2005b),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SDO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2010-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nt).</w:t>
      </w:r>
      <w:r>
        <w:rPr>
          <w:spacing w:val="9"/>
          <w:w w:val="105"/>
        </w:rPr>
        <w:t xml:space="preserve"> </w:t>
      </w:r>
      <w:r>
        <w:rPr>
          <w:w w:val="105"/>
        </w:rPr>
        <w:t>Broadband</w:t>
      </w:r>
      <w:r>
        <w:rPr>
          <w:spacing w:val="39"/>
          <w:w w:val="110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19"/>
          <w:w w:val="105"/>
        </w:rPr>
        <w:t xml:space="preserve"> </w:t>
      </w:r>
      <w:r>
        <w:rPr>
          <w:w w:val="105"/>
        </w:rPr>
        <w:t>SXRs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h</w:t>
      </w:r>
      <w:r>
        <w:rPr>
          <w:spacing w:val="1"/>
          <w:w w:val="105"/>
        </w:rPr>
        <w:t>el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esol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an</w:t>
      </w:r>
      <w:r>
        <w:rPr>
          <w:spacing w:val="19"/>
          <w:w w:val="105"/>
        </w:rPr>
        <w:t xml:space="preserve"> </w:t>
      </w:r>
      <w:r>
        <w:rPr>
          <w:w w:val="105"/>
        </w:rPr>
        <w:t>outstanding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ionospheric</w:t>
      </w:r>
      <w:proofErr w:type="spellEnd"/>
      <w:r>
        <w:rPr>
          <w:spacing w:val="27"/>
          <w:w w:val="99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els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 xml:space="preserve"> </w:t>
      </w:r>
      <w:r>
        <w:rPr>
          <w:w w:val="105"/>
        </w:rPr>
        <w:t>as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electron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23"/>
          <w:w w:val="105"/>
        </w:rPr>
        <w:t xml:space="preserve"> </w:t>
      </w:r>
      <w:r>
        <w:rPr>
          <w:w w:val="105"/>
        </w:rPr>
        <w:t>from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Hay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tack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rvatory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51"/>
          <w:w w:val="138"/>
        </w:rPr>
        <w:t xml:space="preserve"> </w:t>
      </w:r>
      <w:r>
        <w:rPr>
          <w:w w:val="105"/>
        </w:rPr>
        <w:t>scatter</w:t>
      </w:r>
      <w:r>
        <w:rPr>
          <w:spacing w:val="33"/>
          <w:w w:val="105"/>
        </w:rPr>
        <w:t xml:space="preserve"> </w:t>
      </w:r>
      <w:r>
        <w:rPr>
          <w:w w:val="105"/>
        </w:rPr>
        <w:t>radar</w:t>
      </w:r>
      <w:r>
        <w:rPr>
          <w:spacing w:val="32"/>
          <w:w w:val="105"/>
        </w:rPr>
        <w:t xml:space="preserve"> </w:t>
      </w:r>
      <w:r>
        <w:rPr>
          <w:w w:val="105"/>
        </w:rPr>
        <w:t>at</w:t>
      </w:r>
      <w:r>
        <w:rPr>
          <w:spacing w:val="33"/>
          <w:w w:val="105"/>
        </w:rPr>
        <w:t xml:space="preserve"> </w:t>
      </w:r>
      <w:r>
        <w:rPr>
          <w:w w:val="105"/>
        </w:rPr>
        <w:t>Millstone</w:t>
      </w:r>
      <w:r>
        <w:rPr>
          <w:spacing w:val="32"/>
          <w:w w:val="105"/>
        </w:rPr>
        <w:t xml:space="preserve"> </w:t>
      </w:r>
      <w:r>
        <w:rPr>
          <w:w w:val="105"/>
        </w:rPr>
        <w:t>Hill.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particular,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SNOE</w:t>
      </w:r>
      <w:r>
        <w:rPr>
          <w:spacing w:val="33"/>
          <w:w w:val="105"/>
        </w:rPr>
        <w:t xml:space="preserve"> </w:t>
      </w:r>
      <w:r>
        <w:rPr>
          <w:w w:val="105"/>
        </w:rPr>
        <w:t>solar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able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esol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8"/>
          <w:w w:val="99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w w:val="105"/>
        </w:rPr>
        <w:t>factor-of-4</w:t>
      </w:r>
      <w:r>
        <w:rPr>
          <w:spacing w:val="52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52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els</w:t>
      </w:r>
      <w:r>
        <w:rPr>
          <w:spacing w:val="52"/>
          <w:w w:val="105"/>
        </w:rPr>
        <w:t xml:space="preserve"> </w:t>
      </w:r>
      <w:r>
        <w:rPr>
          <w:w w:val="105"/>
        </w:rPr>
        <w:t>and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52"/>
          <w:w w:val="105"/>
        </w:rPr>
        <w:t xml:space="preserve"> </w:t>
      </w:r>
      <w:r>
        <w:rPr>
          <w:w w:val="105"/>
        </w:rPr>
        <w:t>because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>SNOE</w:t>
      </w:r>
      <w:r>
        <w:rPr>
          <w:spacing w:val="52"/>
          <w:w w:val="105"/>
        </w:rPr>
        <w:t xml:space="preserve"> </w:t>
      </w:r>
      <w:r>
        <w:rPr>
          <w:w w:val="105"/>
        </w:rPr>
        <w:t>data</w:t>
      </w:r>
      <w:r>
        <w:rPr>
          <w:spacing w:val="52"/>
          <w:w w:val="105"/>
        </w:rPr>
        <w:t xml:space="preserve"> </w:t>
      </w:r>
      <w:r>
        <w:rPr>
          <w:w w:val="105"/>
        </w:rPr>
        <w:t>indicated</w:t>
      </w:r>
      <w:r>
        <w:rPr>
          <w:spacing w:val="24"/>
          <w:w w:val="110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9"/>
          <w:w w:val="105"/>
        </w:rPr>
        <w:t xml:space="preserve"> </w:t>
      </w:r>
      <w:r>
        <w:rPr>
          <w:w w:val="105"/>
        </w:rPr>
        <w:t>more</w:t>
      </w:r>
      <w:r>
        <w:rPr>
          <w:spacing w:val="29"/>
          <w:w w:val="105"/>
        </w:rPr>
        <w:t xml:space="preserve"> </w:t>
      </w:r>
      <w:r>
        <w:rPr>
          <w:w w:val="105"/>
        </w:rPr>
        <w:t>SXR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</w:t>
      </w:r>
      <w:r>
        <w:rPr>
          <w:spacing w:val="29"/>
          <w:w w:val="105"/>
        </w:rPr>
        <w:t xml:space="preserve"> </w:t>
      </w:r>
      <w:r>
        <w:rPr>
          <w:w w:val="105"/>
        </w:rPr>
        <w:t>than</w:t>
      </w:r>
      <w:r>
        <w:rPr>
          <w:spacing w:val="28"/>
          <w:w w:val="105"/>
        </w:rPr>
        <w:t xml:space="preserve"> </w:t>
      </w:r>
      <w:r>
        <w:rPr>
          <w:w w:val="105"/>
        </w:rPr>
        <w:t>had</w:t>
      </w:r>
      <w:r>
        <w:rPr>
          <w:spacing w:val="29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28"/>
          <w:w w:val="105"/>
        </w:rPr>
        <w:t xml:space="preserve"> </w:t>
      </w:r>
      <w:r>
        <w:rPr>
          <w:w w:val="105"/>
        </w:rPr>
        <w:t>previously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thought</w:t>
      </w:r>
      <w:r>
        <w:rPr>
          <w:spacing w:val="29"/>
          <w:w w:val="105"/>
        </w:rPr>
        <w:t xml:space="preserve"> </w:t>
      </w:r>
      <w:r>
        <w:rPr>
          <w:w w:val="105"/>
        </w:rPr>
        <w:t>(Solomon</w:t>
      </w:r>
      <w:r>
        <w:rPr>
          <w:spacing w:val="28"/>
          <w:w w:val="105"/>
        </w:rPr>
        <w:t xml:space="preserve"> </w:t>
      </w:r>
      <w:r>
        <w:rPr>
          <w:w w:val="105"/>
        </w:rPr>
        <w:t>et</w:t>
      </w:r>
      <w:r>
        <w:rPr>
          <w:spacing w:val="29"/>
          <w:w w:val="105"/>
        </w:rPr>
        <w:t xml:space="preserve"> </w:t>
      </w:r>
      <w:r>
        <w:rPr>
          <w:w w:val="105"/>
        </w:rPr>
        <w:t>al.,</w:t>
      </w:r>
      <w:r>
        <w:rPr>
          <w:spacing w:val="28"/>
          <w:w w:val="105"/>
        </w:rPr>
        <w:t xml:space="preserve"> </w:t>
      </w:r>
      <w:r>
        <w:rPr>
          <w:w w:val="105"/>
        </w:rPr>
        <w:t>2001).</w:t>
      </w:r>
      <w:r>
        <w:rPr>
          <w:spacing w:val="14"/>
          <w:w w:val="105"/>
        </w:rPr>
        <w:t xml:space="preserve"> </w:t>
      </w:r>
      <w:r>
        <w:rPr>
          <w:w w:val="105"/>
        </w:rPr>
        <w:t>Additional</w:t>
      </w:r>
      <w:r>
        <w:rPr>
          <w:spacing w:val="29"/>
          <w:w w:val="106"/>
        </w:rPr>
        <w:t xml:space="preserve"> </w:t>
      </w:r>
      <w:r>
        <w:rPr>
          <w:w w:val="105"/>
        </w:rPr>
        <w:t>broadband</w:t>
      </w:r>
      <w:r>
        <w:rPr>
          <w:spacing w:val="18"/>
          <w:w w:val="105"/>
        </w:rPr>
        <w:t xml:space="preserve"> </w:t>
      </w:r>
      <w:r>
        <w:rPr>
          <w:w w:val="105"/>
        </w:rPr>
        <w:t>SXR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18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19"/>
          <w:w w:val="105"/>
        </w:rPr>
        <w:t xml:space="preserve"> </w:t>
      </w:r>
      <w:r>
        <w:rPr>
          <w:w w:val="105"/>
        </w:rPr>
        <w:t>made</w:t>
      </w:r>
      <w:r>
        <w:rPr>
          <w:spacing w:val="18"/>
          <w:w w:val="105"/>
        </w:rPr>
        <w:t xml:space="preserve"> </w:t>
      </w:r>
      <w:r>
        <w:rPr>
          <w:w w:val="105"/>
        </w:rPr>
        <w:t>since</w:t>
      </w:r>
      <w:r>
        <w:rPr>
          <w:spacing w:val="18"/>
          <w:w w:val="105"/>
        </w:rPr>
        <w:t xml:space="preserve"> </w:t>
      </w:r>
      <w:r>
        <w:rPr>
          <w:w w:val="105"/>
        </w:rPr>
        <w:t>then;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erences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still</w:t>
      </w:r>
      <w:r>
        <w:rPr>
          <w:spacing w:val="18"/>
          <w:w w:val="105"/>
        </w:rPr>
        <w:t xml:space="preserve"> </w:t>
      </w:r>
      <w:r>
        <w:rPr>
          <w:w w:val="105"/>
        </w:rPr>
        <w:t>remain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un-</w:t>
      </w:r>
      <w:r>
        <w:rPr>
          <w:spacing w:val="33"/>
          <w:w w:val="99"/>
        </w:rPr>
        <w:t xml:space="preserve"> </w:t>
      </w:r>
      <w:proofErr w:type="spellStart"/>
      <w:r>
        <w:rPr>
          <w:w w:val="105"/>
        </w:rPr>
        <w:t>derstanding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XR</w:t>
      </w:r>
      <w:r>
        <w:rPr>
          <w:spacing w:val="14"/>
          <w:w w:val="105"/>
        </w:rPr>
        <w:t xml:space="preserve"> </w:t>
      </w:r>
      <w:r>
        <w:rPr>
          <w:w w:val="105"/>
        </w:rPr>
        <w:t>spectral</w:t>
      </w:r>
      <w:r>
        <w:rPr>
          <w:spacing w:val="14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atmospheric</w:t>
      </w:r>
      <w:r>
        <w:rPr>
          <w:spacing w:val="14"/>
          <w:w w:val="105"/>
        </w:rPr>
        <w:t xml:space="preserve"> </w:t>
      </w:r>
      <w:r>
        <w:rPr>
          <w:w w:val="105"/>
        </w:rPr>
        <w:t>photoelectron</w:t>
      </w:r>
      <w:r>
        <w:rPr>
          <w:spacing w:val="14"/>
          <w:w w:val="105"/>
        </w:rPr>
        <w:t xml:space="preserve"> </w:t>
      </w:r>
      <w:r>
        <w:rPr>
          <w:w w:val="105"/>
        </w:rPr>
        <w:t>flux.</w:t>
      </w:r>
      <w:r>
        <w:rPr>
          <w:spacing w:val="54"/>
          <w:w w:val="105"/>
        </w:rPr>
        <w:t xml:space="preserve"> </w:t>
      </w:r>
      <w:r>
        <w:rPr>
          <w:w w:val="105"/>
        </w:rPr>
        <w:t>Although</w:t>
      </w:r>
      <w:r>
        <w:rPr>
          <w:spacing w:val="14"/>
          <w:w w:val="105"/>
        </w:rPr>
        <w:t xml:space="preserve"> </w:t>
      </w:r>
      <w:r>
        <w:rPr>
          <w:w w:val="105"/>
        </w:rPr>
        <w:t>smaller,</w:t>
      </w:r>
      <w:r>
        <w:rPr>
          <w:spacing w:val="28"/>
          <w:w w:val="109"/>
        </w:rPr>
        <w:t xml:space="preserve"> </w:t>
      </w:r>
      <w:r>
        <w:rPr>
          <w:w w:val="105"/>
        </w:rPr>
        <w:t>these</w:t>
      </w:r>
      <w:r>
        <w:rPr>
          <w:spacing w:val="19"/>
          <w:w w:val="105"/>
        </w:rPr>
        <w:t xml:space="preserve"> </w:t>
      </w:r>
      <w:r>
        <w:rPr>
          <w:w w:val="105"/>
        </w:rPr>
        <w:t>discrepancies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ill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w w:val="105"/>
        </w:rPr>
        <w:t>large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factor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2</w:t>
      </w:r>
      <w:r>
        <w:rPr>
          <w:spacing w:val="20"/>
          <w:w w:val="105"/>
        </w:rPr>
        <w:t xml:space="preserve"> </w:t>
      </w:r>
      <w:r>
        <w:rPr>
          <w:w w:val="105"/>
        </w:rPr>
        <w:t>at</w:t>
      </w:r>
      <w:r>
        <w:rPr>
          <w:spacing w:val="20"/>
          <w:w w:val="105"/>
        </w:rPr>
        <w:t xml:space="preserve"> </w:t>
      </w:r>
      <w:r>
        <w:rPr>
          <w:w w:val="105"/>
        </w:rPr>
        <w:t>some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Figure</w:t>
      </w:r>
      <w:r>
        <w:rPr>
          <w:spacing w:val="20"/>
          <w:w w:val="105"/>
        </w:rPr>
        <w:t xml:space="preserve"> </w:t>
      </w:r>
      <w:r>
        <w:rPr>
          <w:w w:val="105"/>
        </w:rPr>
        <w:t>6.3;</w:t>
      </w:r>
      <w:r>
        <w:rPr>
          <w:spacing w:val="27"/>
          <w:w w:val="99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45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spectral</w:t>
      </w:r>
      <w:r>
        <w:rPr>
          <w:spacing w:val="45"/>
          <w:w w:val="105"/>
        </w:rPr>
        <w:t xml:space="preserve"> </w:t>
      </w:r>
      <w:r>
        <w:rPr>
          <w:w w:val="105"/>
        </w:rPr>
        <w:t>resolution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SXR</w:t>
      </w:r>
      <w:r>
        <w:rPr>
          <w:spacing w:val="46"/>
          <w:w w:val="105"/>
        </w:rPr>
        <w:t xml:space="preserve"> </w:t>
      </w:r>
      <w:r>
        <w:rPr>
          <w:w w:val="105"/>
        </w:rPr>
        <w:t>range</w:t>
      </w:r>
      <w:r>
        <w:rPr>
          <w:spacing w:val="45"/>
          <w:w w:val="105"/>
        </w:rPr>
        <w:t xml:space="preserve"> </w:t>
      </w:r>
      <w:r>
        <w:rPr>
          <w:w w:val="105"/>
        </w:rPr>
        <w:t>is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thought</w:t>
      </w:r>
      <w:r>
        <w:rPr>
          <w:spacing w:val="45"/>
          <w:w w:val="105"/>
        </w:rPr>
        <w:t xml:space="preserve"> </w:t>
      </w:r>
      <w:r>
        <w:rPr>
          <w:w w:val="105"/>
        </w:rPr>
        <w:t>to</w:t>
      </w:r>
      <w:r>
        <w:rPr>
          <w:spacing w:val="4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culprit</w:t>
      </w:r>
      <w:r>
        <w:rPr>
          <w:spacing w:val="45"/>
          <w:w w:val="105"/>
        </w:rPr>
        <w:t xml:space="preserve"> </w:t>
      </w:r>
      <w:r>
        <w:rPr>
          <w:w w:val="105"/>
        </w:rPr>
        <w:t>for</w:t>
      </w:r>
      <w:r>
        <w:rPr>
          <w:spacing w:val="46"/>
          <w:w w:val="105"/>
        </w:rPr>
        <w:t xml:space="preserve"> </w:t>
      </w:r>
      <w:r>
        <w:rPr>
          <w:w w:val="105"/>
        </w:rPr>
        <w:t>most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these</w:t>
      </w:r>
      <w:r>
        <w:rPr>
          <w:spacing w:val="29"/>
          <w:w w:val="99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agr</w:t>
      </w:r>
      <w:r>
        <w:rPr>
          <w:spacing w:val="-2"/>
          <w:w w:val="105"/>
        </w:rPr>
        <w:t>ee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spacing w:val="-6"/>
          <w:w w:val="105"/>
        </w:rPr>
        <w:t>For</w:t>
      </w:r>
      <w:r>
        <w:rPr>
          <w:spacing w:val="33"/>
          <w:w w:val="105"/>
        </w:rPr>
        <w:t xml:space="preserve"> </w:t>
      </w:r>
      <w:r>
        <w:rPr>
          <w:w w:val="105"/>
        </w:rPr>
        <w:t>example,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</w:t>
      </w:r>
      <w:r>
        <w:rPr>
          <w:spacing w:val="33"/>
          <w:w w:val="105"/>
        </w:rPr>
        <w:t xml:space="preserve"> </w:t>
      </w:r>
      <w:r>
        <w:rPr>
          <w:w w:val="105"/>
        </w:rPr>
        <w:t>et</w:t>
      </w:r>
      <w:r>
        <w:rPr>
          <w:spacing w:val="33"/>
          <w:w w:val="105"/>
        </w:rPr>
        <w:t xml:space="preserve"> </w:t>
      </w:r>
      <w:r>
        <w:rPr>
          <w:w w:val="105"/>
        </w:rPr>
        <w:t>al.</w:t>
      </w:r>
      <w:r>
        <w:rPr>
          <w:spacing w:val="33"/>
          <w:w w:val="105"/>
        </w:rPr>
        <w:t xml:space="preserve"> </w:t>
      </w:r>
      <w:r>
        <w:rPr>
          <w:w w:val="105"/>
        </w:rPr>
        <w:t>(2009)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33"/>
          <w:w w:val="105"/>
        </w:rPr>
        <w:t xml:space="preserve"> </w:t>
      </w:r>
      <w:r>
        <w:rPr>
          <w:w w:val="105"/>
        </w:rPr>
        <w:t>that</w:t>
      </w:r>
      <w:r>
        <w:rPr>
          <w:spacing w:val="32"/>
          <w:w w:val="105"/>
        </w:rPr>
        <w:t xml:space="preserve"> </w:t>
      </w:r>
      <w:r>
        <w:rPr>
          <w:w w:val="105"/>
        </w:rPr>
        <w:t>discrepancy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33"/>
          <w:w w:val="105"/>
        </w:rPr>
        <w:t xml:space="preserve"> </w:t>
      </w:r>
      <w:r>
        <w:rPr>
          <w:w w:val="105"/>
        </w:rPr>
        <w:t>photoelectron</w:t>
      </w:r>
      <w:r>
        <w:rPr>
          <w:spacing w:val="37"/>
          <w:w w:val="104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els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mpr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new</w:t>
      </w:r>
      <w:r>
        <w:rPr>
          <w:spacing w:val="9"/>
          <w:w w:val="105"/>
        </w:rPr>
        <w:t xml:space="preserve"> </w:t>
      </w:r>
      <w:r>
        <w:rPr>
          <w:w w:val="105"/>
        </w:rPr>
        <w:t>EUV</w:t>
      </w:r>
      <w:r>
        <w:rPr>
          <w:spacing w:val="10"/>
          <w:w w:val="105"/>
        </w:rPr>
        <w:t xml:space="preserve"> </w:t>
      </w:r>
      <w:r>
        <w:rPr>
          <w:w w:val="105"/>
        </w:rPr>
        <w:t>spectral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61"/>
          <w:w w:val="110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6</w:t>
      </w:r>
      <w:r>
        <w:rPr>
          <w:spacing w:val="33"/>
          <w:w w:val="105"/>
        </w:rPr>
        <w:t xml:space="preserve"> </w:t>
      </w:r>
      <w:r>
        <w:rPr>
          <w:w w:val="105"/>
        </w:rPr>
        <w:t>nm,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ici</w:t>
      </w:r>
      <w:r>
        <w:rPr>
          <w:spacing w:val="-1"/>
          <w:w w:val="105"/>
        </w:rPr>
        <w:t>pat</w:t>
      </w:r>
      <w:r>
        <w:rPr>
          <w:spacing w:val="-2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further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mpr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33"/>
          <w:w w:val="105"/>
        </w:rPr>
        <w:t xml:space="preserve"> </w:t>
      </w:r>
      <w:r>
        <w:rPr>
          <w:w w:val="105"/>
        </w:rPr>
        <w:t>new</w:t>
      </w:r>
      <w:r>
        <w:rPr>
          <w:spacing w:val="33"/>
          <w:w w:val="105"/>
        </w:rPr>
        <w:t xml:space="preserve"> </w:t>
      </w:r>
      <w:r>
        <w:rPr>
          <w:w w:val="105"/>
        </w:rPr>
        <w:t>solar</w:t>
      </w:r>
      <w:r>
        <w:rPr>
          <w:spacing w:val="34"/>
          <w:w w:val="105"/>
        </w:rPr>
        <w:t xml:space="preserve"> </w:t>
      </w:r>
      <w:r>
        <w:rPr>
          <w:w w:val="105"/>
        </w:rPr>
        <w:t>SXR</w:t>
      </w:r>
      <w:r>
        <w:rPr>
          <w:spacing w:val="33"/>
          <w:w w:val="105"/>
        </w:rPr>
        <w:t xml:space="preserve"> </w:t>
      </w:r>
      <w:r>
        <w:rPr>
          <w:w w:val="105"/>
        </w:rPr>
        <w:t>spectral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10"/>
        </w:rPr>
        <w:t xml:space="preserve"> </w:t>
      </w:r>
      <w:r>
        <w:rPr>
          <w:w w:val="105"/>
        </w:rPr>
        <w:t>atmospheric</w:t>
      </w:r>
      <w:r>
        <w:rPr>
          <w:spacing w:val="8"/>
          <w:w w:val="105"/>
        </w:rPr>
        <w:t xml:space="preserve"> </w:t>
      </w:r>
      <w:r>
        <w:rPr>
          <w:w w:val="105"/>
        </w:rPr>
        <w:t>modeling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w w:val="105"/>
        </w:rPr>
        <w:t>data</w:t>
      </w:r>
      <w:r>
        <w:rPr>
          <w:spacing w:val="8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because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its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o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all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47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its</w:t>
      </w:r>
      <w:r>
        <w:rPr>
          <w:spacing w:val="39"/>
          <w:w w:val="105"/>
        </w:rPr>
        <w:t xml:space="preserve"> </w:t>
      </w:r>
      <w:r>
        <w:rPr>
          <w:w w:val="105"/>
        </w:rPr>
        <w:t>spectral</w:t>
      </w:r>
      <w:r>
        <w:rPr>
          <w:spacing w:val="40"/>
          <w:w w:val="105"/>
        </w:rPr>
        <w:t xml:space="preserve"> </w:t>
      </w:r>
      <w:r>
        <w:rPr>
          <w:w w:val="105"/>
        </w:rPr>
        <w:t>range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tan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ou</w:t>
      </w:r>
      <w:r>
        <w:rPr>
          <w:spacing w:val="-2"/>
          <w:w w:val="105"/>
        </w:rPr>
        <w:t>sl</w:t>
      </w:r>
      <w:r>
        <w:rPr>
          <w:spacing w:val="-1"/>
          <w:w w:val="105"/>
        </w:rPr>
        <w:t>y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with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39"/>
          <w:w w:val="105"/>
        </w:rPr>
        <w:t xml:space="preserve"> </w:t>
      </w:r>
      <w:r>
        <w:rPr>
          <w:w w:val="105"/>
        </w:rPr>
        <w:t>high</w:t>
      </w:r>
      <w:r>
        <w:rPr>
          <w:spacing w:val="40"/>
          <w:w w:val="105"/>
        </w:rPr>
        <w:t xml:space="preserve"> </w:t>
      </w:r>
      <w:r>
        <w:rPr>
          <w:w w:val="105"/>
        </w:rPr>
        <w:t>spectral</w:t>
      </w:r>
      <w:r>
        <w:rPr>
          <w:spacing w:val="39"/>
          <w:w w:val="105"/>
        </w:rPr>
        <w:t xml:space="preserve"> </w:t>
      </w:r>
      <w:r>
        <w:rPr>
          <w:w w:val="105"/>
        </w:rPr>
        <w:t>resolution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0.15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eV</w:t>
      </w:r>
      <w:proofErr w:type="spellEnd"/>
      <w:r>
        <w:rPr>
          <w:spacing w:val="46"/>
          <w:w w:val="103"/>
        </w:rPr>
        <w:t xml:space="preserve"> </w:t>
      </w:r>
      <w:r>
        <w:rPr>
          <w:w w:val="105"/>
        </w:rPr>
        <w:t>full-width</w:t>
      </w:r>
      <w:r>
        <w:rPr>
          <w:spacing w:val="32"/>
          <w:w w:val="105"/>
        </w:rPr>
        <w:t xml:space="preserve"> </w:t>
      </w:r>
      <w:r>
        <w:rPr>
          <w:w w:val="105"/>
        </w:rPr>
        <w:t>at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f-</w:t>
      </w:r>
      <w:r>
        <w:rPr>
          <w:spacing w:val="-1"/>
          <w:w w:val="105"/>
        </w:rPr>
        <w:t>max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mum</w:t>
      </w:r>
      <w:r>
        <w:rPr>
          <w:spacing w:val="32"/>
          <w:w w:val="105"/>
        </w:rPr>
        <w:t xml:space="preserve"> </w:t>
      </w:r>
      <w:r>
        <w:rPr>
          <w:w w:val="105"/>
        </w:rPr>
        <w:t>(FWHM).</w:t>
      </w:r>
    </w:p>
    <w:p w14:paraId="6C1148D5" w14:textId="77777777" w:rsidR="006338C4" w:rsidRDefault="006338C4">
      <w:pPr>
        <w:spacing w:before="5"/>
        <w:rPr>
          <w:rFonts w:ascii="Times New Roman" w:eastAsia="Times New Roman" w:hAnsi="Times New Roman" w:cs="Times New Roman"/>
          <w:sz w:val="27"/>
          <w:szCs w:val="27"/>
        </w:rPr>
      </w:pPr>
    </w:p>
    <w:p w14:paraId="6E2416BA" w14:textId="77777777" w:rsidR="006338C4" w:rsidRDefault="00E272E0">
      <w:pPr>
        <w:pStyle w:val="Heading2"/>
        <w:ind w:left="183" w:firstLine="0"/>
        <w:jc w:val="both"/>
        <w:rPr>
          <w:b w:val="0"/>
          <w:bCs w:val="0"/>
        </w:rPr>
      </w:pPr>
      <w:bookmarkStart w:id="91" w:name="Solar_Flare_Studies"/>
      <w:bookmarkEnd w:id="91"/>
      <w:r>
        <w:rPr>
          <w:w w:val="115"/>
        </w:rPr>
        <w:t xml:space="preserve">6.2.1      </w:t>
      </w:r>
      <w:r>
        <w:rPr>
          <w:spacing w:val="58"/>
          <w:w w:val="115"/>
        </w:rPr>
        <w:t xml:space="preserve"> </w:t>
      </w:r>
      <w:r>
        <w:rPr>
          <w:w w:val="115"/>
        </w:rPr>
        <w:t>Solar</w:t>
      </w:r>
      <w:r>
        <w:rPr>
          <w:spacing w:val="17"/>
          <w:w w:val="115"/>
        </w:rPr>
        <w:t xml:space="preserve"> </w:t>
      </w:r>
      <w:r>
        <w:rPr>
          <w:w w:val="115"/>
        </w:rPr>
        <w:t>Flare</w:t>
      </w:r>
      <w:r>
        <w:rPr>
          <w:spacing w:val="18"/>
          <w:w w:val="115"/>
        </w:rPr>
        <w:t xml:space="preserve"> </w:t>
      </w:r>
      <w:r>
        <w:rPr>
          <w:w w:val="115"/>
        </w:rPr>
        <w:t>Studies</w:t>
      </w:r>
    </w:p>
    <w:p w14:paraId="7988C771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0F582D38" w14:textId="77777777" w:rsidR="006338C4" w:rsidRDefault="00E272E0">
      <w:pPr>
        <w:pStyle w:val="BodyText"/>
        <w:spacing w:line="455" w:lineRule="auto"/>
        <w:ind w:firstLine="576"/>
      </w:pPr>
      <w:r>
        <w:rPr>
          <w:w w:val="105"/>
        </w:rPr>
        <w:t>Spectral</w:t>
      </w:r>
      <w:r>
        <w:rPr>
          <w:spacing w:val="18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solar</w:t>
      </w:r>
      <w:r>
        <w:rPr>
          <w:spacing w:val="18"/>
          <w:w w:val="105"/>
        </w:rPr>
        <w:t xml:space="preserve"> </w:t>
      </w:r>
      <w:r>
        <w:rPr>
          <w:w w:val="105"/>
        </w:rPr>
        <w:t>irradiance</w:t>
      </w:r>
      <w:r>
        <w:rPr>
          <w:spacing w:val="19"/>
          <w:w w:val="105"/>
        </w:rPr>
        <w:t xml:space="preserve"> </w:t>
      </w:r>
      <w:r>
        <w:rPr>
          <w:w w:val="105"/>
        </w:rPr>
        <w:t>(e.g.,</w:t>
      </w:r>
      <w:r>
        <w:rPr>
          <w:spacing w:val="19"/>
          <w:w w:val="105"/>
        </w:rPr>
        <w:t xml:space="preserve"> </w:t>
      </w:r>
      <w:r>
        <w:rPr>
          <w:w w:val="105"/>
        </w:rPr>
        <w:t>CHIANTI;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spacing w:val="19"/>
          <w:w w:val="105"/>
        </w:rPr>
        <w:t xml:space="preserve"> </w:t>
      </w:r>
      <w:r>
        <w:rPr>
          <w:w w:val="105"/>
        </w:rPr>
        <w:t>et</w:t>
      </w:r>
      <w:r>
        <w:rPr>
          <w:spacing w:val="18"/>
          <w:w w:val="105"/>
        </w:rPr>
        <w:t xml:space="preserve"> </w:t>
      </w:r>
      <w:r>
        <w:rPr>
          <w:w w:val="105"/>
        </w:rPr>
        <w:t>al.</w:t>
      </w:r>
      <w:r>
        <w:rPr>
          <w:spacing w:val="18"/>
          <w:w w:val="105"/>
        </w:rPr>
        <w:t xml:space="preserve"> </w:t>
      </w:r>
      <w:r>
        <w:rPr>
          <w:w w:val="105"/>
        </w:rPr>
        <w:t>1997;</w:t>
      </w:r>
      <w:r>
        <w:rPr>
          <w:spacing w:val="19"/>
          <w:w w:val="105"/>
        </w:rPr>
        <w:t xml:space="preserve"> </w:t>
      </w:r>
      <w:proofErr w:type="spellStart"/>
      <w:r>
        <w:rPr>
          <w:spacing w:val="-1"/>
          <w:w w:val="105"/>
        </w:rPr>
        <w:t>Land</w:t>
      </w:r>
      <w:r>
        <w:rPr>
          <w:spacing w:val="-2"/>
          <w:w w:val="105"/>
        </w:rPr>
        <w:t>i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et</w:t>
      </w:r>
      <w:r>
        <w:rPr>
          <w:spacing w:val="19"/>
          <w:w w:val="105"/>
        </w:rPr>
        <w:t xml:space="preserve"> </w:t>
      </w:r>
      <w:r>
        <w:rPr>
          <w:w w:val="105"/>
        </w:rPr>
        <w:t>al.</w:t>
      </w:r>
      <w:r>
        <w:rPr>
          <w:spacing w:val="18"/>
          <w:w w:val="105"/>
        </w:rPr>
        <w:t xml:space="preserve"> </w:t>
      </w:r>
      <w:r>
        <w:rPr>
          <w:w w:val="105"/>
        </w:rPr>
        <w:t>2006)</w:t>
      </w:r>
      <w:r>
        <w:rPr>
          <w:spacing w:val="30"/>
          <w:w w:val="101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needed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rt</w:t>
      </w:r>
      <w:r>
        <w:rPr>
          <w:spacing w:val="14"/>
          <w:w w:val="105"/>
        </w:rPr>
        <w:t xml:space="preserve"> </w:t>
      </w:r>
      <w:r>
        <w:rPr>
          <w:w w:val="105"/>
        </w:rPr>
        <w:t>spectrally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w w:val="105"/>
        </w:rPr>
        <w:t>broadband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15"/>
          <w:w w:val="105"/>
        </w:rPr>
        <w:t xml:space="preserve"> </w:t>
      </w:r>
      <w:r>
        <w:rPr>
          <w:w w:val="105"/>
        </w:rPr>
        <w:t>irradiance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units. </w:t>
      </w:r>
      <w:r>
        <w:rPr>
          <w:spacing w:val="7"/>
          <w:w w:val="105"/>
        </w:rPr>
        <w:t xml:space="preserve"> </w:t>
      </w:r>
      <w:r>
        <w:rPr>
          <w:w w:val="105"/>
        </w:rPr>
        <w:t>Detailed</w:t>
      </w:r>
    </w:p>
    <w:p w14:paraId="44CB77DD" w14:textId="77777777" w:rsidR="006338C4" w:rsidRDefault="006338C4">
      <w:pPr>
        <w:spacing w:line="455" w:lineRule="auto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4CC22DCE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640D7A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65F2C3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1EFCD4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D630A1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143B45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32BB67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4C497D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2FE7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B6958C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93F39B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F52951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3F087B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D351A6C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435C80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408E57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A17267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AEA83E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792FA8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2637C4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363E15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F88A6A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E2D5BB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2E3CE0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8E24454" w14:textId="77777777" w:rsidR="006338C4" w:rsidRDefault="006338C4">
      <w:pPr>
        <w:spacing w:before="4"/>
        <w:rPr>
          <w:rFonts w:ascii="Times New Roman" w:eastAsia="Times New Roman" w:hAnsi="Times New Roman" w:cs="Times New Roman"/>
          <w:sz w:val="18"/>
          <w:szCs w:val="18"/>
        </w:rPr>
      </w:pPr>
    </w:p>
    <w:p w14:paraId="2B641406" w14:textId="5BAA76AA" w:rsidR="006338C4" w:rsidRDefault="00E272E0">
      <w:pPr>
        <w:pStyle w:val="BodyText"/>
        <w:spacing w:line="257" w:lineRule="auto"/>
      </w:pPr>
      <w:r>
        <w:pict w14:anchorId="7A49114B">
          <v:shape id="_x0000_s1032" type="#_x0000_t75" style="position:absolute;left:0;text-align:left;margin-left:107.55pt;margin-top:-289.25pt;width:396.85pt;height:268.1pt;z-index:1048;mso-position-horizontal-relative:page">
            <v:imagedata r:id="rId11" o:title=""/>
            <w10:wrap anchorx="page"/>
          </v:shape>
        </w:pict>
      </w:r>
      <w:r>
        <w:rPr>
          <w:w w:val="105"/>
        </w:rPr>
        <w:t>Figure</w:t>
      </w:r>
      <w:r>
        <w:rPr>
          <w:spacing w:val="18"/>
          <w:w w:val="105"/>
        </w:rPr>
        <w:t xml:space="preserve"> </w:t>
      </w:r>
      <w:r>
        <w:rPr>
          <w:w w:val="105"/>
        </w:rPr>
        <w:t>6.2:</w:t>
      </w:r>
      <w:r>
        <w:rPr>
          <w:spacing w:val="44"/>
          <w:w w:val="105"/>
        </w:rPr>
        <w:t xml:space="preserve"> </w:t>
      </w:r>
      <w:r>
        <w:rPr>
          <w:w w:val="105"/>
        </w:rPr>
        <w:t>History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solar</w:t>
      </w:r>
      <w:r>
        <w:rPr>
          <w:spacing w:val="19"/>
          <w:w w:val="105"/>
        </w:rPr>
        <w:t xml:space="preserve"> </w:t>
      </w:r>
      <w:r>
        <w:rPr>
          <w:w w:val="105"/>
        </w:rPr>
        <w:t>spectral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near</w:t>
      </w:r>
      <w:r>
        <w:rPr>
          <w:spacing w:val="18"/>
          <w:w w:val="105"/>
        </w:rPr>
        <w:t xml:space="preserve"> </w:t>
      </w:r>
      <w:r>
        <w:rPr>
          <w:w w:val="105"/>
        </w:rPr>
        <w:t>soft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ray</w:t>
      </w:r>
      <w:del w:id="92" w:author="Tom Woods" w:date="2016-02-06T14:28:00Z">
        <w:r w:rsidDel="0024716B">
          <w:rPr>
            <w:spacing w:val="19"/>
            <w:w w:val="105"/>
          </w:rPr>
          <w:delText xml:space="preserve"> </w:delText>
        </w:r>
        <w:r w:rsidDel="0024716B">
          <w:rPr>
            <w:w w:val="105"/>
          </w:rPr>
          <w:delText>11</w:delText>
        </w:r>
      </w:del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gies</w:t>
      </w:r>
      <w:r>
        <w:rPr>
          <w:spacing w:val="19"/>
          <w:w w:val="105"/>
        </w:rPr>
        <w:t xml:space="preserve"> </w:t>
      </w:r>
      <w:r>
        <w:rPr>
          <w:w w:val="105"/>
        </w:rPr>
        <w:t>(not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exhaus</w:t>
      </w:r>
      <w:proofErr w:type="spellEnd"/>
      <w:r>
        <w:rPr>
          <w:w w:val="105"/>
        </w:rPr>
        <w:t>-</w:t>
      </w:r>
      <w:r>
        <w:rPr>
          <w:spacing w:val="45"/>
          <w:w w:val="99"/>
        </w:rPr>
        <w:t xml:space="preserve"> </w:t>
      </w:r>
      <w:proofErr w:type="spellStart"/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ins w:id="93" w:author="Tom Woods" w:date="2016-02-06T14:28:00Z">
        <w:r w:rsidR="0024716B">
          <w:rPr>
            <w:spacing w:val="-2"/>
            <w:w w:val="105"/>
          </w:rPr>
          <w:t xml:space="preserve"> list as broadband observations are omitted</w:t>
        </w:r>
      </w:ins>
      <w:r>
        <w:rPr>
          <w:spacing w:val="-1"/>
          <w:w w:val="105"/>
        </w:rPr>
        <w:t>).</w:t>
      </w:r>
      <w:r>
        <w:rPr>
          <w:spacing w:val="47"/>
          <w:w w:val="105"/>
        </w:rPr>
        <w:t xml:space="preserve"> </w:t>
      </w:r>
      <w:r>
        <w:rPr>
          <w:w w:val="105"/>
        </w:rPr>
        <w:t>Figure</w:t>
      </w:r>
      <w:r>
        <w:rPr>
          <w:spacing w:val="21"/>
          <w:w w:val="105"/>
        </w:rPr>
        <w:t xml:space="preserve"> </w:t>
      </w:r>
      <w:r>
        <w:rPr>
          <w:w w:val="105"/>
        </w:rPr>
        <w:t>courtesy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Amir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spacing w:val="-7"/>
          <w:w w:val="105"/>
        </w:rPr>
        <w:t>T</w:t>
      </w:r>
      <w:r>
        <w:rPr>
          <w:spacing w:val="-8"/>
          <w:w w:val="105"/>
        </w:rPr>
        <w:t>om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oo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</w:p>
    <w:p w14:paraId="3960E4ED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3B1B28" w14:textId="77777777" w:rsidR="006338C4" w:rsidRDefault="006338C4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14:paraId="578DBD2C" w14:textId="77777777" w:rsidR="006338C4" w:rsidRDefault="00E272E0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029693F" wp14:editId="2FB79198">
            <wp:extent cx="3600450" cy="2571750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338C" w14:textId="359738F1" w:rsidR="006338C4" w:rsidDel="0024716B" w:rsidRDefault="006338C4">
      <w:pPr>
        <w:rPr>
          <w:del w:id="94" w:author="Tom Woods" w:date="2016-02-06T14:29:00Z"/>
          <w:rFonts w:ascii="Times New Roman" w:eastAsia="Times New Roman" w:hAnsi="Times New Roman" w:cs="Times New Roman"/>
          <w:sz w:val="20"/>
          <w:szCs w:val="20"/>
        </w:rPr>
      </w:pPr>
    </w:p>
    <w:p w14:paraId="3D8977A6" w14:textId="2F3DD010" w:rsidR="006338C4" w:rsidRDefault="00E272E0">
      <w:pPr>
        <w:pStyle w:val="BodyText"/>
        <w:spacing w:before="192" w:line="257" w:lineRule="auto"/>
      </w:pPr>
      <w:r>
        <w:rPr>
          <w:w w:val="105"/>
        </w:rPr>
        <w:t>Figure</w:t>
      </w:r>
      <w:r>
        <w:rPr>
          <w:spacing w:val="22"/>
          <w:w w:val="105"/>
        </w:rPr>
        <w:t xml:space="preserve"> </w:t>
      </w:r>
      <w:r>
        <w:rPr>
          <w:w w:val="105"/>
        </w:rPr>
        <w:t>6.3:</w:t>
      </w:r>
      <w:r>
        <w:rPr>
          <w:spacing w:val="51"/>
          <w:w w:val="105"/>
        </w:rPr>
        <w:t xml:space="preserve"> </w:t>
      </w:r>
      <w:proofErr w:type="gramStart"/>
      <w:r>
        <w:rPr>
          <w:w w:val="105"/>
        </w:rPr>
        <w:t>Solar</w:t>
      </w:r>
      <w:r>
        <w:rPr>
          <w:spacing w:val="23"/>
          <w:w w:val="105"/>
        </w:rPr>
        <w:t xml:space="preserve"> </w:t>
      </w:r>
      <w:r>
        <w:rPr>
          <w:w w:val="105"/>
        </w:rPr>
        <w:t>0.17</w:t>
      </w:r>
      <w:r>
        <w:rPr>
          <w:spacing w:val="22"/>
          <w:w w:val="105"/>
        </w:rPr>
        <w:t xml:space="preserve"> </w:t>
      </w:r>
      <w:r>
        <w:rPr>
          <w:w w:val="105"/>
        </w:rPr>
        <w:t>nm</w:t>
      </w:r>
      <w:r>
        <w:rPr>
          <w:spacing w:val="22"/>
          <w:w w:val="105"/>
        </w:rPr>
        <w:t xml:space="preserve"> </w:t>
      </w:r>
      <w:r>
        <w:rPr>
          <w:w w:val="105"/>
        </w:rPr>
        <w:t>irradiance</w:t>
      </w:r>
      <w:proofErr w:type="gramEnd"/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2"/>
          <w:w w:val="105"/>
        </w:rPr>
        <w:t xml:space="preserve"> </w:t>
      </w:r>
      <w:r>
        <w:rPr>
          <w:w w:val="105"/>
        </w:rPr>
        <w:t>broadband</w:t>
      </w:r>
      <w:r>
        <w:rPr>
          <w:spacing w:val="23"/>
          <w:w w:val="105"/>
        </w:rPr>
        <w:t xml:space="preserve"> </w:t>
      </w:r>
      <w:r>
        <w:rPr>
          <w:w w:val="105"/>
        </w:rPr>
        <w:t>SXR</w:t>
      </w:r>
      <w:r>
        <w:rPr>
          <w:spacing w:val="22"/>
          <w:w w:val="105"/>
        </w:rPr>
        <w:t xml:space="preserve"> </w:t>
      </w:r>
      <w:r>
        <w:rPr>
          <w:w w:val="105"/>
        </w:rPr>
        <w:t>photometers</w:t>
      </w:r>
      <w:r>
        <w:rPr>
          <w:spacing w:val="23"/>
          <w:w w:val="105"/>
        </w:rPr>
        <w:t xml:space="preserve"> </w:t>
      </w:r>
      <w:r>
        <w:rPr>
          <w:w w:val="105"/>
        </w:rPr>
        <w:t>onboard</w:t>
      </w:r>
      <w:r>
        <w:rPr>
          <w:spacing w:val="21"/>
          <w:w w:val="110"/>
        </w:rPr>
        <w:t xml:space="preserve"> </w:t>
      </w:r>
      <w:r>
        <w:rPr>
          <w:w w:val="105"/>
        </w:rPr>
        <w:t>NASAs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ORCE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SDO</w:t>
      </w:r>
      <w:r>
        <w:rPr>
          <w:spacing w:val="16"/>
          <w:w w:val="105"/>
        </w:rPr>
        <w:t xml:space="preserve"> </w:t>
      </w:r>
      <w:r>
        <w:rPr>
          <w:w w:val="105"/>
        </w:rPr>
        <w:t>satellites.</w:t>
      </w:r>
      <w:r>
        <w:rPr>
          <w:spacing w:val="42"/>
          <w:w w:val="105"/>
        </w:rPr>
        <w:t xml:space="preserve"> </w:t>
      </w:r>
      <w:ins w:id="95" w:author="Tom Woods" w:date="2016-02-06T14:29:00Z">
        <w:r w:rsidR="0024716B">
          <w:rPr>
            <w:spacing w:val="42"/>
            <w:w w:val="105"/>
          </w:rPr>
          <w:t xml:space="preserve">The difference between SDO ESP and SORCE XPS when not near quiet-sun conditions is likely due to lack of SXR spectra information in </w:t>
        </w:r>
        <w:r w:rsidR="00244CBA">
          <w:rPr>
            <w:spacing w:val="42"/>
            <w:w w:val="105"/>
          </w:rPr>
          <w:t>processing these broad</w:t>
        </w:r>
        <w:r w:rsidR="0024716B">
          <w:rPr>
            <w:spacing w:val="42"/>
            <w:w w:val="105"/>
          </w:rPr>
          <w:t xml:space="preserve">band measurements. </w:t>
        </w:r>
      </w:ins>
      <w:r>
        <w:rPr>
          <w:w w:val="105"/>
        </w:rPr>
        <w:t>Figure</w:t>
      </w:r>
      <w:r>
        <w:rPr>
          <w:spacing w:val="16"/>
          <w:w w:val="105"/>
        </w:rPr>
        <w:t xml:space="preserve"> </w:t>
      </w:r>
      <w:r>
        <w:rPr>
          <w:w w:val="105"/>
        </w:rPr>
        <w:t>courtesy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7"/>
          <w:w w:val="105"/>
        </w:rPr>
        <w:t>T</w:t>
      </w:r>
      <w:r>
        <w:rPr>
          <w:spacing w:val="-8"/>
          <w:w w:val="105"/>
        </w:rPr>
        <w:t>om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</w:p>
    <w:p w14:paraId="5DBFE376" w14:textId="77777777" w:rsidR="006338C4" w:rsidRDefault="006338C4">
      <w:pPr>
        <w:spacing w:line="257" w:lineRule="auto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2585FCA3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2039B9BB" w14:textId="77777777" w:rsidR="006338C4" w:rsidRDefault="00E272E0">
      <w:pPr>
        <w:pStyle w:val="BodyText"/>
        <w:spacing w:before="58" w:line="453" w:lineRule="auto"/>
        <w:ind w:right="117"/>
        <w:jc w:val="both"/>
      </w:pPr>
      <w:proofErr w:type="gramStart"/>
      <w:r>
        <w:rPr>
          <w:w w:val="105"/>
        </w:rPr>
        <w:t>modeling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estimate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SXR</w:t>
      </w:r>
      <w:r>
        <w:rPr>
          <w:spacing w:val="10"/>
          <w:w w:val="105"/>
        </w:rPr>
        <w:t xml:space="preserve"> </w:t>
      </w:r>
      <w:r>
        <w:rPr>
          <w:w w:val="105"/>
        </w:rPr>
        <w:t>spectrum</w:t>
      </w:r>
      <w:r>
        <w:rPr>
          <w:spacing w:val="10"/>
          <w:w w:val="105"/>
        </w:rPr>
        <w:t xml:space="preserve"> </w:t>
      </w:r>
      <w:r>
        <w:rPr>
          <w:w w:val="105"/>
        </w:rPr>
        <w:t>during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flare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April</w:t>
      </w:r>
      <w:r>
        <w:rPr>
          <w:spacing w:val="10"/>
          <w:w w:val="105"/>
        </w:rPr>
        <w:t xml:space="preserve"> </w:t>
      </w:r>
      <w:r>
        <w:rPr>
          <w:w w:val="105"/>
        </w:rPr>
        <w:t>2002</w:t>
      </w:r>
      <w:r>
        <w:rPr>
          <w:spacing w:val="11"/>
          <w:w w:val="105"/>
        </w:rPr>
        <w:t xml:space="preserve"> </w:t>
      </w:r>
      <w:r>
        <w:rPr>
          <w:w w:val="105"/>
        </w:rPr>
        <w:t>using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set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broadband</w:t>
      </w:r>
      <w:r>
        <w:rPr>
          <w:spacing w:val="10"/>
          <w:w w:val="105"/>
        </w:rPr>
        <w:t xml:space="preserve"> </w:t>
      </w:r>
      <w:r>
        <w:rPr>
          <w:w w:val="105"/>
        </w:rPr>
        <w:t>mea-</w:t>
      </w:r>
      <w:r>
        <w:rPr>
          <w:spacing w:val="40"/>
          <w:w w:val="106"/>
        </w:rPr>
        <w:t xml:space="preserve"> </w:t>
      </w:r>
      <w:proofErr w:type="spellStart"/>
      <w:r>
        <w:rPr>
          <w:spacing w:val="-2"/>
          <w:w w:val="105"/>
        </w:rPr>
        <w:t>s</w:t>
      </w:r>
      <w:r>
        <w:rPr>
          <w:spacing w:val="-1"/>
          <w:w w:val="105"/>
        </w:rPr>
        <w:t>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TIMED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9"/>
          <w:w w:val="105"/>
        </w:rPr>
        <w:t xml:space="preserve"> </w:t>
      </w:r>
      <w:r>
        <w:rPr>
          <w:w w:val="105"/>
        </w:rPr>
        <w:t>EUV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Exp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0"/>
          <w:w w:val="105"/>
        </w:rPr>
        <w:t xml:space="preserve"> </w:t>
      </w:r>
      <w:r>
        <w:rPr>
          <w:w w:val="105"/>
        </w:rPr>
        <w:t>(SEE)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performed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Rodgers</w:t>
      </w:r>
      <w:r>
        <w:rPr>
          <w:spacing w:val="9"/>
          <w:w w:val="105"/>
        </w:rPr>
        <w:t xml:space="preserve"> </w:t>
      </w:r>
      <w:r>
        <w:rPr>
          <w:w w:val="105"/>
        </w:rPr>
        <w:t>et</w:t>
      </w:r>
      <w:r>
        <w:rPr>
          <w:spacing w:val="10"/>
          <w:w w:val="105"/>
        </w:rPr>
        <w:t xml:space="preserve"> </w:t>
      </w:r>
      <w:r>
        <w:rPr>
          <w:w w:val="105"/>
        </w:rPr>
        <w:t>al.</w:t>
      </w:r>
      <w:r>
        <w:rPr>
          <w:spacing w:val="9"/>
          <w:w w:val="105"/>
        </w:rPr>
        <w:t xml:space="preserve"> </w:t>
      </w:r>
      <w:r>
        <w:rPr>
          <w:w w:val="105"/>
        </w:rPr>
        <w:t>(2006).</w:t>
      </w:r>
      <w:r>
        <w:rPr>
          <w:spacing w:val="57"/>
          <w:w w:val="109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CHIANTI</w:t>
      </w:r>
      <w:r>
        <w:rPr>
          <w:spacing w:val="2"/>
          <w:w w:val="105"/>
        </w:rPr>
        <w:t xml:space="preserve"> </w:t>
      </w:r>
      <w:r>
        <w:rPr>
          <w:w w:val="105"/>
        </w:rPr>
        <w:t>spectral</w:t>
      </w:r>
      <w:r>
        <w:rPr>
          <w:spacing w:val="2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part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their</w:t>
      </w:r>
      <w:r>
        <w:rPr>
          <w:spacing w:val="2"/>
          <w:w w:val="105"/>
        </w:rPr>
        <w:t xml:space="preserve"> </w:t>
      </w:r>
      <w:r>
        <w:rPr>
          <w:w w:val="105"/>
        </w:rPr>
        <w:t>analysis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also</w:t>
      </w:r>
      <w:r>
        <w:rPr>
          <w:spacing w:val="2"/>
          <w:w w:val="105"/>
        </w:rPr>
        <w:t xml:space="preserve"> </w:t>
      </w:r>
      <w:r>
        <w:rPr>
          <w:w w:val="105"/>
        </w:rPr>
        <w:t>routinely</w:t>
      </w:r>
      <w:r>
        <w:rPr>
          <w:spacing w:val="3"/>
          <w:w w:val="105"/>
        </w:rPr>
        <w:t xml:space="preserve"> </w:t>
      </w:r>
      <w:r>
        <w:rPr>
          <w:w w:val="105"/>
        </w:rPr>
        <w:t>used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processing</w:t>
      </w:r>
      <w:r>
        <w:rPr>
          <w:spacing w:val="2"/>
          <w:w w:val="105"/>
        </w:rPr>
        <w:t xml:space="preserve"> </w:t>
      </w:r>
      <w:r>
        <w:rPr>
          <w:w w:val="105"/>
        </w:rPr>
        <w:t>these</w:t>
      </w:r>
      <w:r>
        <w:rPr>
          <w:spacing w:val="26"/>
          <w:w w:val="99"/>
        </w:rPr>
        <w:t xml:space="preserve"> </w:t>
      </w:r>
      <w:r>
        <w:rPr>
          <w:w w:val="105"/>
        </w:rPr>
        <w:t>broadband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(e.g.,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et</w:t>
      </w:r>
      <w:r>
        <w:rPr>
          <w:spacing w:val="26"/>
          <w:w w:val="105"/>
        </w:rPr>
        <w:t xml:space="preserve"> </w:t>
      </w:r>
      <w:r>
        <w:rPr>
          <w:w w:val="105"/>
        </w:rPr>
        <w:t>al.</w:t>
      </w:r>
      <w:r>
        <w:rPr>
          <w:spacing w:val="25"/>
          <w:w w:val="105"/>
        </w:rPr>
        <w:t xml:space="preserve"> </w:t>
      </w:r>
      <w:r>
        <w:rPr>
          <w:w w:val="105"/>
        </w:rPr>
        <w:t>2008).</w:t>
      </w:r>
      <w:r>
        <w:rPr>
          <w:spacing w:val="56"/>
          <w:w w:val="105"/>
        </w:rPr>
        <w:t xml:space="preserve"> </w:t>
      </w:r>
      <w:r>
        <w:rPr>
          <w:w w:val="105"/>
        </w:rPr>
        <w:t>Although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CHIANTI</w:t>
      </w:r>
      <w:r>
        <w:rPr>
          <w:spacing w:val="27"/>
          <w:w w:val="105"/>
        </w:rPr>
        <w:t xml:space="preserve"> </w:t>
      </w:r>
      <w:r>
        <w:rPr>
          <w:w w:val="105"/>
        </w:rPr>
        <w:t>spectra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scaled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30"/>
          <w:w w:val="99"/>
        </w:rPr>
        <w:t xml:space="preserve"> </w:t>
      </w:r>
      <w:r>
        <w:rPr>
          <w:spacing w:val="-2"/>
          <w:w w:val="105"/>
        </w:rPr>
        <w:t>mat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broadband</w:t>
      </w:r>
      <w:r>
        <w:rPr>
          <w:spacing w:val="41"/>
          <w:w w:val="105"/>
        </w:rPr>
        <w:t xml:space="preserve"> </w:t>
      </w:r>
      <w:r>
        <w:rPr>
          <w:w w:val="105"/>
        </w:rPr>
        <w:t>SXR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data</w:t>
      </w:r>
      <w:r>
        <w:rPr>
          <w:spacing w:val="42"/>
          <w:w w:val="105"/>
        </w:rPr>
        <w:t xml:space="preserve"> </w:t>
      </w:r>
      <w:r>
        <w:rPr>
          <w:w w:val="105"/>
        </w:rPr>
        <w:t>processing,</w:t>
      </w:r>
      <w:r>
        <w:rPr>
          <w:spacing w:val="46"/>
          <w:w w:val="105"/>
        </w:rPr>
        <w:t xml:space="preserve"> </w:t>
      </w:r>
      <w:r>
        <w:rPr>
          <w:w w:val="105"/>
        </w:rPr>
        <w:t>there</w:t>
      </w:r>
      <w:r>
        <w:rPr>
          <w:spacing w:val="41"/>
          <w:w w:val="105"/>
        </w:rPr>
        <w:t xml:space="preserve"> </w:t>
      </w:r>
      <w:r>
        <w:rPr>
          <w:w w:val="105"/>
        </w:rPr>
        <w:t>are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erences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for</w:t>
      </w:r>
      <w:r>
        <w:rPr>
          <w:spacing w:val="41"/>
          <w:w w:val="105"/>
        </w:rPr>
        <w:t xml:space="preserve"> </w:t>
      </w:r>
      <w:r>
        <w:rPr>
          <w:w w:val="105"/>
        </w:rPr>
        <w:t>in-</w:t>
      </w:r>
      <w:r>
        <w:rPr>
          <w:spacing w:val="45"/>
          <w:w w:val="99"/>
        </w:rPr>
        <w:t xml:space="preserve"> </w:t>
      </w:r>
      <w:proofErr w:type="spellStart"/>
      <w:r>
        <w:rPr>
          <w:w w:val="105"/>
        </w:rPr>
        <w:t>dividual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emissions</w:t>
      </w:r>
      <w:r>
        <w:rPr>
          <w:spacing w:val="27"/>
          <w:w w:val="105"/>
        </w:rPr>
        <w:t xml:space="preserve"> </w:t>
      </w:r>
      <w:r>
        <w:rPr>
          <w:w w:val="105"/>
        </w:rPr>
        <w:t>lines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CHIANTI</w:t>
      </w:r>
      <w:r>
        <w:rPr>
          <w:spacing w:val="27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often</w:t>
      </w:r>
      <w:r>
        <w:rPr>
          <w:spacing w:val="27"/>
          <w:w w:val="105"/>
        </w:rPr>
        <w:t xml:space="preserve"> </w:t>
      </w:r>
      <w:r>
        <w:rPr>
          <w:w w:val="105"/>
        </w:rPr>
        <w:t>more</w:t>
      </w:r>
      <w:r>
        <w:rPr>
          <w:spacing w:val="27"/>
          <w:w w:val="105"/>
        </w:rPr>
        <w:t xml:space="preserve"> </w:t>
      </w:r>
      <w:r>
        <w:rPr>
          <w:w w:val="105"/>
        </w:rPr>
        <w:t>than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factor</w:t>
      </w:r>
      <w:r>
        <w:rPr>
          <w:spacing w:val="22"/>
          <w:w w:val="106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2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(W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34"/>
          <w:w w:val="105"/>
        </w:rPr>
        <w:t xml:space="preserve"> </w:t>
      </w:r>
      <w:r>
        <w:rPr>
          <w:w w:val="105"/>
        </w:rPr>
        <w:t>2009;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Lin,</w:t>
      </w:r>
      <w:r>
        <w:rPr>
          <w:spacing w:val="34"/>
          <w:w w:val="105"/>
        </w:rPr>
        <w:t xml:space="preserve"> </w:t>
      </w:r>
      <w:r>
        <w:rPr>
          <w:w w:val="105"/>
        </w:rPr>
        <w:t>2010).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Furth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rmor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37"/>
          <w:w w:val="105"/>
        </w:rPr>
        <w:t xml:space="preserve"> </w:t>
      </w:r>
      <w:r>
        <w:rPr>
          <w:w w:val="105"/>
        </w:rPr>
        <w:t>there</w:t>
      </w:r>
      <w:r>
        <w:rPr>
          <w:spacing w:val="34"/>
          <w:w w:val="105"/>
        </w:rPr>
        <w:t xml:space="preserve"> </w:t>
      </w:r>
      <w:r>
        <w:rPr>
          <w:w w:val="105"/>
        </w:rPr>
        <w:t>are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rn</w:t>
      </w:r>
      <w:r>
        <w:rPr>
          <w:spacing w:val="-2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that</w:t>
      </w:r>
      <w:r>
        <w:rPr>
          <w:spacing w:val="57"/>
          <w:w w:val="121"/>
        </w:rPr>
        <w:t xml:space="preserve"> </w:t>
      </w:r>
      <w:r>
        <w:rPr>
          <w:w w:val="105"/>
        </w:rPr>
        <w:t>CHIANTI</w:t>
      </w:r>
      <w:r>
        <w:rPr>
          <w:spacing w:val="28"/>
          <w:w w:val="105"/>
        </w:rPr>
        <w:t xml:space="preserve"> </w:t>
      </w:r>
      <w:r>
        <w:rPr>
          <w:w w:val="105"/>
        </w:rPr>
        <w:t>could</w:t>
      </w:r>
      <w:r>
        <w:rPr>
          <w:spacing w:val="2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issi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29"/>
          <w:w w:val="105"/>
        </w:rPr>
        <w:t xml:space="preserve"> </w:t>
      </w:r>
      <w:r>
        <w:rPr>
          <w:w w:val="105"/>
        </w:rPr>
        <w:t>hot</w:t>
      </w:r>
      <w:r>
        <w:rPr>
          <w:spacing w:val="28"/>
          <w:w w:val="105"/>
        </w:rPr>
        <w:t xml:space="preserve"> </w:t>
      </w:r>
      <w:r>
        <w:rPr>
          <w:w w:val="105"/>
        </w:rPr>
        <w:t>coronal</w:t>
      </w:r>
      <w:r>
        <w:rPr>
          <w:spacing w:val="29"/>
          <w:w w:val="105"/>
        </w:rPr>
        <w:t xml:space="preserve"> </w:t>
      </w:r>
      <w:r>
        <w:rPr>
          <w:w w:val="105"/>
        </w:rPr>
        <w:t>emissions</w:t>
      </w:r>
      <w:r>
        <w:rPr>
          <w:spacing w:val="29"/>
          <w:w w:val="105"/>
        </w:rPr>
        <w:t xml:space="preserve"> </w:t>
      </w:r>
      <w:r>
        <w:rPr>
          <w:w w:val="105"/>
        </w:rPr>
        <w:t>lines,</w:t>
      </w:r>
      <w:r>
        <w:rPr>
          <w:spacing w:val="32"/>
          <w:w w:val="105"/>
        </w:rPr>
        <w:t xml:space="preserve"> </w:t>
      </w:r>
      <w:r>
        <w:rPr>
          <w:w w:val="105"/>
        </w:rPr>
        <w:t>especially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XR</w:t>
      </w:r>
      <w:r>
        <w:rPr>
          <w:spacing w:val="36"/>
          <w:w w:val="106"/>
        </w:rPr>
        <w:t xml:space="preserve"> </w:t>
      </w:r>
      <w:r>
        <w:rPr>
          <w:w w:val="105"/>
        </w:rPr>
        <w:t>range</w:t>
      </w:r>
      <w:r>
        <w:rPr>
          <w:spacing w:val="13"/>
          <w:w w:val="105"/>
        </w:rPr>
        <w:t xml:space="preserve"> </w:t>
      </w:r>
      <w:r>
        <w:rPr>
          <w:w w:val="105"/>
        </w:rPr>
        <w:t>where</w:t>
      </w:r>
      <w:r>
        <w:rPr>
          <w:spacing w:val="13"/>
          <w:w w:val="105"/>
        </w:rPr>
        <w:t xml:space="preserve"> </w:t>
      </w:r>
      <w:r>
        <w:rPr>
          <w:w w:val="105"/>
        </w:rPr>
        <w:t>there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so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few</w:t>
      </w:r>
      <w:r>
        <w:rPr>
          <w:spacing w:val="14"/>
          <w:w w:val="105"/>
        </w:rPr>
        <w:t xml:space="preserve"> </w:t>
      </w:r>
      <w:r>
        <w:rPr>
          <w:w w:val="105"/>
        </w:rPr>
        <w:t>spectral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14"/>
          <w:w w:val="105"/>
        </w:rPr>
        <w:t xml:space="preserve"> </w:t>
      </w:r>
      <w:r>
        <w:rPr>
          <w:w w:val="105"/>
        </w:rPr>
        <w:t>0.5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6</w:t>
      </w:r>
      <w:r>
        <w:rPr>
          <w:spacing w:val="14"/>
          <w:w w:val="105"/>
        </w:rPr>
        <w:t xml:space="preserve"> </w:t>
      </w:r>
      <w:r>
        <w:rPr>
          <w:w w:val="105"/>
        </w:rPr>
        <w:t>nm.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15"/>
          <w:w w:val="105"/>
        </w:rPr>
        <w:t xml:space="preserve"> </w:t>
      </w:r>
      <w:r>
        <w:rPr>
          <w:w w:val="105"/>
        </w:rPr>
        <w:t>there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45"/>
          <w:w w:val="99"/>
        </w:rPr>
        <w:t xml:space="preserve"> </w:t>
      </w:r>
      <w:r>
        <w:rPr>
          <w:w w:val="105"/>
        </w:rPr>
        <w:t>factor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2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erences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when</w:t>
      </w:r>
      <w:r>
        <w:rPr>
          <w:spacing w:val="16"/>
          <w:w w:val="105"/>
        </w:rPr>
        <w:t xml:space="preserve"> </w:t>
      </w:r>
      <w:r>
        <w:rPr>
          <w:w w:val="105"/>
        </w:rPr>
        <w:t>comparing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irradiance</w:t>
      </w:r>
      <w:r>
        <w:rPr>
          <w:spacing w:val="16"/>
          <w:w w:val="105"/>
        </w:rPr>
        <w:t xml:space="preserve"> </w:t>
      </w:r>
      <w:r>
        <w:rPr>
          <w:w w:val="105"/>
        </w:rPr>
        <w:t>results</w:t>
      </w:r>
      <w:r>
        <w:rPr>
          <w:spacing w:val="16"/>
          <w:w w:val="105"/>
        </w:rPr>
        <w:t xml:space="preserve"> </w:t>
      </w:r>
      <w:r>
        <w:rPr>
          <w:w w:val="105"/>
        </w:rPr>
        <w:t>from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broadband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4"/>
          <w:w w:val="105"/>
        </w:rPr>
        <w:t xml:space="preserve"> </w:t>
      </w:r>
      <w:r>
        <w:rPr>
          <w:w w:val="105"/>
        </w:rPr>
        <w:t>are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5"/>
          <w:w w:val="105"/>
        </w:rPr>
        <w:t xml:space="preserve"> </w:t>
      </w:r>
      <w:r>
        <w:rPr>
          <w:w w:val="105"/>
        </w:rPr>
        <w:t>times</w:t>
      </w:r>
      <w:r>
        <w:rPr>
          <w:spacing w:val="44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w w:val="105"/>
        </w:rPr>
        <w:t>higher</w:t>
      </w:r>
      <w:r>
        <w:rPr>
          <w:spacing w:val="45"/>
          <w:w w:val="105"/>
        </w:rPr>
        <w:t xml:space="preserve"> </w:t>
      </w:r>
      <w:r>
        <w:rPr>
          <w:w w:val="105"/>
        </w:rPr>
        <w:t>solar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44"/>
          <w:w w:val="105"/>
        </w:rPr>
        <w:t xml:space="preserve"> </w:t>
      </w:r>
      <w:r>
        <w:rPr>
          <w:w w:val="105"/>
        </w:rPr>
        <w:t>(Figure</w:t>
      </w:r>
      <w:r>
        <w:rPr>
          <w:spacing w:val="45"/>
          <w:w w:val="105"/>
        </w:rPr>
        <w:t xml:space="preserve"> </w:t>
      </w:r>
      <w:r>
        <w:rPr>
          <w:w w:val="105"/>
        </w:rPr>
        <w:t>6.3).</w:t>
      </w:r>
      <w:r>
        <w:rPr>
          <w:spacing w:val="8"/>
          <w:w w:val="105"/>
        </w:rPr>
        <w:t xml:space="preserve"> </w:t>
      </w:r>
      <w:r>
        <w:rPr>
          <w:w w:val="105"/>
        </w:rPr>
        <w:t>These</w:t>
      </w:r>
      <w:r>
        <w:rPr>
          <w:spacing w:val="44"/>
          <w:w w:val="105"/>
        </w:rPr>
        <w:t xml:space="preserve"> </w:t>
      </w:r>
      <w:r>
        <w:rPr>
          <w:w w:val="105"/>
        </w:rPr>
        <w:t>discrepancies</w:t>
      </w:r>
      <w:r>
        <w:rPr>
          <w:spacing w:val="44"/>
          <w:w w:val="105"/>
        </w:rPr>
        <w:t xml:space="preserve"> </w:t>
      </w:r>
      <w:r>
        <w:rPr>
          <w:w w:val="105"/>
        </w:rPr>
        <w:t>can</w:t>
      </w:r>
      <w:r>
        <w:rPr>
          <w:spacing w:val="4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7"/>
          <w:w w:val="99"/>
        </w:rPr>
        <w:t xml:space="preserve"> </w:t>
      </w:r>
      <w:r>
        <w:rPr>
          <w:w w:val="105"/>
        </w:rPr>
        <w:t>partially</w:t>
      </w:r>
      <w:r>
        <w:rPr>
          <w:spacing w:val="40"/>
          <w:w w:val="105"/>
        </w:rPr>
        <w:t xml:space="preserve"> </w:t>
      </w:r>
      <w:r>
        <w:rPr>
          <w:w w:val="105"/>
        </w:rPr>
        <w:t>explained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av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ngth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w w:val="105"/>
        </w:rPr>
        <w:t>calibrations,</w:t>
      </w:r>
      <w:r>
        <w:rPr>
          <w:spacing w:val="41"/>
          <w:w w:val="105"/>
        </w:rPr>
        <w:t xml:space="preserve"> </w:t>
      </w:r>
      <w:r>
        <w:rPr>
          <w:w w:val="105"/>
        </w:rPr>
        <w:t>but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greater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3"/>
          <w:w w:val="104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owle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5"/>
          <w:w w:val="105"/>
        </w:rPr>
        <w:t xml:space="preserve"> </w:t>
      </w:r>
      <w:r>
        <w:rPr>
          <w:w w:val="105"/>
        </w:rPr>
        <w:t>dynamic</w:t>
      </w:r>
      <w:r>
        <w:rPr>
          <w:spacing w:val="6"/>
          <w:w w:val="105"/>
        </w:rPr>
        <w:t xml:space="preserve"> </w:t>
      </w:r>
      <w:r>
        <w:rPr>
          <w:w w:val="105"/>
        </w:rPr>
        <w:t>part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solar</w:t>
      </w:r>
      <w:r>
        <w:rPr>
          <w:spacing w:val="5"/>
          <w:w w:val="105"/>
        </w:rPr>
        <w:t xml:space="preserve"> </w:t>
      </w:r>
      <w:r>
        <w:rPr>
          <w:w w:val="105"/>
        </w:rPr>
        <w:t>spectrum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5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function</w:t>
      </w:r>
      <w:r>
        <w:rPr>
          <w:spacing w:val="23"/>
          <w:w w:val="104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</w:p>
    <w:p w14:paraId="6196FD78" w14:textId="77777777" w:rsidR="006338C4" w:rsidRDefault="00E272E0">
      <w:pPr>
        <w:pStyle w:val="BodyText"/>
        <w:spacing w:before="10" w:line="452" w:lineRule="auto"/>
        <w:ind w:right="117" w:firstLine="576"/>
        <w:jc w:val="both"/>
      </w:pP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spectrometer,</w:t>
      </w:r>
      <w:r>
        <w:rPr>
          <w:spacing w:val="18"/>
          <w:w w:val="105"/>
        </w:rPr>
        <w:t xml:space="preserve"> </w:t>
      </w:r>
      <w:r>
        <w:rPr>
          <w:w w:val="105"/>
        </w:rPr>
        <w:t>an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Amptek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X123-SDD,</w:t>
      </w:r>
      <w:r>
        <w:rPr>
          <w:spacing w:val="18"/>
          <w:w w:val="105"/>
        </w:rPr>
        <w:t xml:space="preserve"> </w:t>
      </w:r>
      <w:r>
        <w:rPr>
          <w:w w:val="105"/>
        </w:rPr>
        <w:t>flew</w:t>
      </w:r>
      <w:r>
        <w:rPr>
          <w:spacing w:val="18"/>
          <w:w w:val="105"/>
        </w:rPr>
        <w:t xml:space="preserve"> </w:t>
      </w:r>
      <w:r>
        <w:rPr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EVE</w:t>
      </w:r>
      <w:r>
        <w:rPr>
          <w:spacing w:val="18"/>
          <w:w w:val="105"/>
        </w:rPr>
        <w:t xml:space="preserve"> </w:t>
      </w:r>
      <w:r>
        <w:rPr>
          <w:w w:val="105"/>
        </w:rPr>
        <w:t>calibration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pay</w:t>
      </w:r>
      <w:r>
        <w:rPr>
          <w:spacing w:val="-3"/>
          <w:w w:val="105"/>
        </w:rPr>
        <w:t>-</w:t>
      </w:r>
      <w:r>
        <w:rPr>
          <w:spacing w:val="25"/>
          <w:w w:val="99"/>
        </w:rPr>
        <w:t xml:space="preserve"> </w:t>
      </w:r>
      <w:r>
        <w:rPr>
          <w:w w:val="105"/>
        </w:rPr>
        <w:t>load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June</w:t>
      </w:r>
      <w:r>
        <w:rPr>
          <w:spacing w:val="29"/>
          <w:w w:val="105"/>
        </w:rPr>
        <w:t xml:space="preserve"> </w:t>
      </w:r>
      <w:r>
        <w:rPr>
          <w:w w:val="105"/>
        </w:rPr>
        <w:t>2012,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8"/>
          <w:w w:val="105"/>
        </w:rPr>
        <w:t xml:space="preserve"> </w:t>
      </w:r>
      <w:r>
        <w:rPr>
          <w:w w:val="105"/>
        </w:rPr>
        <w:t>had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almost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factor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8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</w:t>
      </w:r>
      <w:r>
        <w:rPr>
          <w:spacing w:val="29"/>
          <w:w w:val="105"/>
        </w:rPr>
        <w:t xml:space="preserve"> </w:t>
      </w:r>
      <w:r>
        <w:rPr>
          <w:w w:val="105"/>
        </w:rPr>
        <w:t>2</w:t>
      </w:r>
      <w:r>
        <w:rPr>
          <w:spacing w:val="28"/>
          <w:w w:val="105"/>
        </w:rPr>
        <w:t xml:space="preserve"> </w:t>
      </w:r>
      <w:r>
        <w:rPr>
          <w:w w:val="105"/>
        </w:rPr>
        <w:t>nm</w:t>
      </w:r>
      <w:r>
        <w:rPr>
          <w:spacing w:val="28"/>
          <w:w w:val="105"/>
        </w:rPr>
        <w:t xml:space="preserve"> </w:t>
      </w:r>
      <w:r>
        <w:rPr>
          <w:w w:val="105"/>
        </w:rPr>
        <w:t>as</w:t>
      </w:r>
      <w:r>
        <w:rPr>
          <w:spacing w:val="29"/>
          <w:w w:val="106"/>
        </w:rPr>
        <w:t xml:space="preserve"> </w:t>
      </w:r>
      <w:r>
        <w:rPr>
          <w:w w:val="105"/>
        </w:rPr>
        <w:t>compared</w:t>
      </w:r>
      <w:r>
        <w:rPr>
          <w:spacing w:val="36"/>
          <w:w w:val="105"/>
        </w:rPr>
        <w:t xml:space="preserve"> </w:t>
      </w:r>
      <w:r>
        <w:rPr>
          <w:w w:val="105"/>
        </w:rPr>
        <w:t>with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CHIANTI</w:t>
      </w:r>
      <w:r>
        <w:rPr>
          <w:spacing w:val="37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36"/>
          <w:w w:val="105"/>
        </w:rPr>
        <w:t xml:space="preserve"> </w:t>
      </w:r>
      <w:r>
        <w:rPr>
          <w:w w:val="105"/>
        </w:rPr>
        <w:t>prediction</w:t>
      </w:r>
      <w:r>
        <w:rPr>
          <w:spacing w:val="37"/>
          <w:w w:val="105"/>
        </w:rPr>
        <w:t xml:space="preserve"> </w:t>
      </w:r>
      <w:r>
        <w:rPr>
          <w:w w:val="105"/>
        </w:rPr>
        <w:t>based</w:t>
      </w:r>
      <w:r>
        <w:rPr>
          <w:spacing w:val="36"/>
          <w:w w:val="105"/>
        </w:rPr>
        <w:t xml:space="preserve"> </w:t>
      </w:r>
      <w:r>
        <w:rPr>
          <w:w w:val="105"/>
        </w:rPr>
        <w:t>on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ORCE</w:t>
      </w:r>
      <w:r>
        <w:rPr>
          <w:spacing w:val="37"/>
          <w:w w:val="105"/>
        </w:rPr>
        <w:t xml:space="preserve"> </w:t>
      </w:r>
      <w:r>
        <w:rPr>
          <w:w w:val="105"/>
        </w:rPr>
        <w:t>XPS</w:t>
      </w:r>
      <w:r>
        <w:rPr>
          <w:spacing w:val="36"/>
          <w:w w:val="105"/>
        </w:rPr>
        <w:t xml:space="preserve"> </w:t>
      </w:r>
      <w:r>
        <w:rPr>
          <w:w w:val="105"/>
        </w:rPr>
        <w:t>broadband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0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Caspi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et</w:t>
      </w:r>
      <w:r>
        <w:rPr>
          <w:spacing w:val="10"/>
          <w:w w:val="105"/>
        </w:rPr>
        <w:t xml:space="preserve"> </w:t>
      </w:r>
      <w:r>
        <w:rPr>
          <w:w w:val="105"/>
        </w:rPr>
        <w:t>al.,</w:t>
      </w:r>
      <w:r>
        <w:rPr>
          <w:spacing w:val="10"/>
          <w:w w:val="105"/>
        </w:rPr>
        <w:t xml:space="preserve"> </w:t>
      </w:r>
      <w:r>
        <w:rPr>
          <w:w w:val="105"/>
        </w:rPr>
        <w:t>2015).</w:t>
      </w:r>
      <w:r>
        <w:rPr>
          <w:spacing w:val="49"/>
          <w:w w:val="105"/>
        </w:rPr>
        <w:t xml:space="preserve"> </w:t>
      </w:r>
      <w:r>
        <w:rPr>
          <w:w w:val="105"/>
        </w:rPr>
        <w:t>This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10"/>
          <w:w w:val="105"/>
        </w:rPr>
        <w:t xml:space="preserve"> </w:t>
      </w:r>
      <w:r>
        <w:rPr>
          <w:w w:val="105"/>
        </w:rPr>
        <w:t>result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surprise</w:t>
      </w:r>
      <w:r>
        <w:rPr>
          <w:spacing w:val="9"/>
          <w:w w:val="105"/>
        </w:rPr>
        <w:t xml:space="preserve"> </w:t>
      </w:r>
      <w:r>
        <w:rPr>
          <w:w w:val="105"/>
        </w:rPr>
        <w:t>considering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ORCE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bas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0"/>
          <w:w w:val="105"/>
        </w:rPr>
        <w:t xml:space="preserve"> </w:t>
      </w:r>
      <w:r>
        <w:rPr>
          <w:w w:val="105"/>
        </w:rPr>
        <w:t>CHIANTI</w:t>
      </w:r>
      <w:r>
        <w:rPr>
          <w:spacing w:val="29"/>
          <w:w w:val="107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21"/>
          <w:w w:val="105"/>
        </w:rPr>
        <w:t xml:space="preserve"> </w:t>
      </w:r>
      <w:r>
        <w:rPr>
          <w:w w:val="105"/>
        </w:rPr>
        <w:t>prediction</w:t>
      </w:r>
      <w:r>
        <w:rPr>
          <w:spacing w:val="21"/>
          <w:w w:val="105"/>
        </w:rPr>
        <w:t xml:space="preserve"> </w:t>
      </w:r>
      <w:r>
        <w:rPr>
          <w:w w:val="105"/>
        </w:rPr>
        <w:t>agreed</w:t>
      </w:r>
      <w:r>
        <w:rPr>
          <w:spacing w:val="22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SDO/EVE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6</w:t>
      </w:r>
      <w:r>
        <w:rPr>
          <w:spacing w:val="22"/>
          <w:w w:val="105"/>
        </w:rPr>
        <w:t xml:space="preserve"> </w:t>
      </w:r>
      <w:r>
        <w:rPr>
          <w:w w:val="105"/>
        </w:rPr>
        <w:t>nm.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Impr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9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solar</w:t>
      </w:r>
      <w:r>
        <w:rPr>
          <w:spacing w:val="31"/>
          <w:w w:val="105"/>
        </w:rPr>
        <w:t xml:space="preserve"> </w:t>
      </w:r>
      <w:r>
        <w:rPr>
          <w:w w:val="105"/>
        </w:rPr>
        <w:t>SXR</w:t>
      </w:r>
      <w:r>
        <w:rPr>
          <w:spacing w:val="32"/>
          <w:w w:val="105"/>
        </w:rPr>
        <w:t xml:space="preserve"> </w:t>
      </w:r>
      <w:r>
        <w:rPr>
          <w:w w:val="105"/>
        </w:rPr>
        <w:t>spectra,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only</w:t>
      </w:r>
      <w:r>
        <w:rPr>
          <w:spacing w:val="32"/>
          <w:w w:val="105"/>
        </w:rPr>
        <w:t xml:space="preserve"> </w:t>
      </w:r>
      <w:r>
        <w:rPr>
          <w:w w:val="105"/>
        </w:rPr>
        <w:t>possible</w:t>
      </w:r>
      <w:r>
        <w:rPr>
          <w:spacing w:val="30"/>
          <w:w w:val="105"/>
        </w:rPr>
        <w:t xml:space="preserve"> </w:t>
      </w:r>
      <w:r>
        <w:rPr>
          <w:w w:val="105"/>
        </w:rPr>
        <w:t>with</w:t>
      </w:r>
      <w:r>
        <w:rPr>
          <w:spacing w:val="32"/>
          <w:w w:val="105"/>
        </w:rPr>
        <w:t xml:space="preserve"> </w:t>
      </w:r>
      <w:r>
        <w:rPr>
          <w:w w:val="105"/>
        </w:rPr>
        <w:t>calibrated</w:t>
      </w:r>
      <w:r>
        <w:rPr>
          <w:spacing w:val="31"/>
          <w:w w:val="105"/>
        </w:rPr>
        <w:t xml:space="preserve"> </w:t>
      </w:r>
      <w:r>
        <w:rPr>
          <w:w w:val="105"/>
        </w:rPr>
        <w:t>spectral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SXR</w:t>
      </w:r>
      <w:r>
        <w:rPr>
          <w:spacing w:val="54"/>
          <w:w w:val="106"/>
        </w:rPr>
        <w:t xml:space="preserve"> </w:t>
      </w:r>
      <w:r>
        <w:rPr>
          <w:w w:val="105"/>
        </w:rPr>
        <w:t>emission,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critical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properly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29"/>
          <w:w w:val="105"/>
        </w:rPr>
        <w:t xml:space="preserve"> </w:t>
      </w:r>
      <w:r>
        <w:rPr>
          <w:w w:val="105"/>
        </w:rPr>
        <w:t>these</w:t>
      </w:r>
      <w:r>
        <w:rPr>
          <w:spacing w:val="31"/>
          <w:w w:val="105"/>
        </w:rPr>
        <w:t xml:space="preserve"> </w:t>
      </w:r>
      <w:r>
        <w:rPr>
          <w:w w:val="105"/>
        </w:rPr>
        <w:t>broadband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14"/>
          <w:w w:val="105"/>
        </w:rPr>
        <w:t xml:space="preserve"> </w:t>
      </w:r>
      <w:r>
        <w:rPr>
          <w:w w:val="105"/>
        </w:rPr>
        <w:t>Our</w:t>
      </w:r>
      <w:r>
        <w:rPr>
          <w:spacing w:val="29"/>
          <w:w w:val="105"/>
        </w:rPr>
        <w:t xml:space="preserve"> </w:t>
      </w:r>
      <w:r>
        <w:rPr>
          <w:w w:val="105"/>
        </w:rPr>
        <w:t>goal</w:t>
      </w:r>
      <w:r>
        <w:rPr>
          <w:spacing w:val="31"/>
          <w:w w:val="105"/>
        </w:rPr>
        <w:t xml:space="preserve"> </w:t>
      </w:r>
      <w:r>
        <w:rPr>
          <w:w w:val="105"/>
        </w:rPr>
        <w:t>with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32"/>
          <w:w w:val="98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reduce</w:t>
      </w:r>
      <w:r>
        <w:rPr>
          <w:spacing w:val="7"/>
          <w:w w:val="105"/>
        </w:rPr>
        <w:t xml:space="preserve"> </w:t>
      </w:r>
      <w:r>
        <w:rPr>
          <w:w w:val="105"/>
        </w:rPr>
        <w:t>these</w:t>
      </w:r>
      <w:r>
        <w:rPr>
          <w:spacing w:val="7"/>
          <w:w w:val="105"/>
        </w:rPr>
        <w:t xml:space="preserve"> </w:t>
      </w:r>
      <w:r>
        <w:rPr>
          <w:w w:val="105"/>
        </w:rPr>
        <w:t>SXR</w:t>
      </w:r>
      <w:r>
        <w:rPr>
          <w:spacing w:val="7"/>
          <w:w w:val="105"/>
        </w:rPr>
        <w:t xml:space="preserve"> </w:t>
      </w:r>
      <w:r>
        <w:rPr>
          <w:w w:val="105"/>
        </w:rPr>
        <w:t>spectral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erences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spacing w:val="7"/>
          <w:w w:val="105"/>
        </w:rPr>
        <w:t xml:space="preserve"> </w:t>
      </w:r>
      <w:r>
        <w:rPr>
          <w:w w:val="105"/>
        </w:rPr>
        <w:t>factors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2</w:t>
      </w:r>
      <w:r>
        <w:rPr>
          <w:spacing w:val="7"/>
          <w:w w:val="105"/>
        </w:rPr>
        <w:t xml:space="preserve"> </w:t>
      </w:r>
      <w:r>
        <w:rPr>
          <w:w w:val="105"/>
        </w:rPr>
        <w:t>or</w:t>
      </w:r>
      <w:r>
        <w:rPr>
          <w:spacing w:val="7"/>
          <w:w w:val="105"/>
        </w:rPr>
        <w:t xml:space="preserve"> </w:t>
      </w:r>
      <w:r>
        <w:rPr>
          <w:w w:val="105"/>
        </w:rPr>
        <w:t>more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less</w:t>
      </w:r>
      <w:r>
        <w:rPr>
          <w:spacing w:val="7"/>
          <w:w w:val="105"/>
        </w:rPr>
        <w:t xml:space="preserve"> </w:t>
      </w:r>
      <w:r>
        <w:rPr>
          <w:w w:val="105"/>
        </w:rPr>
        <w:t>than</w:t>
      </w:r>
      <w:r>
        <w:rPr>
          <w:spacing w:val="39"/>
          <w:w w:val="110"/>
        </w:rPr>
        <w:t xml:space="preserve"> </w:t>
      </w:r>
      <w:r>
        <w:rPr>
          <w:w w:val="105"/>
        </w:rPr>
        <w:t xml:space="preserve">30%. 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addition,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will</w:t>
      </w:r>
      <w:r>
        <w:rPr>
          <w:spacing w:val="25"/>
          <w:w w:val="105"/>
        </w:rPr>
        <w:t xml:space="preserve"> </w:t>
      </w:r>
      <w:r>
        <w:rPr>
          <w:w w:val="105"/>
        </w:rPr>
        <w:t>measure</w:t>
      </w:r>
      <w:r>
        <w:rPr>
          <w:spacing w:val="26"/>
          <w:w w:val="105"/>
        </w:rPr>
        <w:t xml:space="preserve"> </w:t>
      </w:r>
      <w:r>
        <w:rPr>
          <w:w w:val="105"/>
        </w:rPr>
        <w:t>solar</w:t>
      </w:r>
      <w:r>
        <w:rPr>
          <w:spacing w:val="25"/>
          <w:w w:val="105"/>
        </w:rPr>
        <w:t xml:space="preserve"> </w:t>
      </w:r>
      <w:r>
        <w:rPr>
          <w:w w:val="105"/>
        </w:rPr>
        <w:t>SXR</w:t>
      </w:r>
      <w:r>
        <w:rPr>
          <w:spacing w:val="25"/>
          <w:w w:val="105"/>
        </w:rPr>
        <w:t xml:space="preserve"> </w:t>
      </w:r>
      <w:r>
        <w:rPr>
          <w:w w:val="105"/>
        </w:rPr>
        <w:t>spectra</w:t>
      </w:r>
      <w:r>
        <w:rPr>
          <w:spacing w:val="25"/>
          <w:w w:val="105"/>
        </w:rPr>
        <w:t xml:space="preserve"> </w:t>
      </w:r>
      <w:r>
        <w:rPr>
          <w:w w:val="105"/>
        </w:rPr>
        <w:t>with</w:t>
      </w:r>
      <w:r>
        <w:rPr>
          <w:spacing w:val="26"/>
          <w:w w:val="105"/>
        </w:rPr>
        <w:t xml:space="preserve"> </w:t>
      </w:r>
      <w:r>
        <w:rPr>
          <w:w w:val="105"/>
        </w:rPr>
        <w:t>higher</w:t>
      </w:r>
      <w:r>
        <w:rPr>
          <w:spacing w:val="25"/>
          <w:w w:val="105"/>
        </w:rPr>
        <w:t xml:space="preserve"> </w:t>
      </w:r>
      <w:r>
        <w:rPr>
          <w:w w:val="105"/>
        </w:rPr>
        <w:t>spectral</w:t>
      </w:r>
      <w:r>
        <w:rPr>
          <w:spacing w:val="25"/>
          <w:w w:val="105"/>
        </w:rPr>
        <w:t xml:space="preserve"> </w:t>
      </w:r>
      <w:r>
        <w:rPr>
          <w:w w:val="105"/>
        </w:rPr>
        <w:t>resolution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</w:p>
    <w:p w14:paraId="7886C9D2" w14:textId="5B6C7FFF" w:rsidR="006338C4" w:rsidRDefault="00E272E0">
      <w:pPr>
        <w:pStyle w:val="BodyText"/>
        <w:spacing w:before="11" w:line="455" w:lineRule="auto"/>
        <w:ind w:right="118"/>
        <w:jc w:val="both"/>
      </w:pPr>
      <w:r>
        <w:rPr>
          <w:w w:val="105"/>
        </w:rPr>
        <w:t>0.15</w:t>
      </w:r>
      <w:r>
        <w:rPr>
          <w:spacing w:val="24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eV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FWHM,</w:t>
      </w:r>
      <w:r>
        <w:rPr>
          <w:spacing w:val="25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compared</w:t>
      </w:r>
      <w:r>
        <w:rPr>
          <w:spacing w:val="24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0.6</w:t>
      </w:r>
      <w:r>
        <w:rPr>
          <w:spacing w:val="24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eV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FWHM</w:t>
      </w:r>
      <w:r>
        <w:rPr>
          <w:spacing w:val="25"/>
          <w:w w:val="105"/>
        </w:rPr>
        <w:t xml:space="preserve"> </w:t>
      </w:r>
      <w:r>
        <w:rPr>
          <w:w w:val="105"/>
        </w:rPr>
        <w:t>resolution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most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ece</w:t>
      </w:r>
      <w:r>
        <w:rPr>
          <w:spacing w:val="-1"/>
          <w:w w:val="105"/>
        </w:rPr>
        <w:t>nt</w:t>
      </w:r>
      <w:r>
        <w:rPr>
          <w:spacing w:val="25"/>
          <w:w w:val="105"/>
        </w:rPr>
        <w:t xml:space="preserve"> </w:t>
      </w:r>
      <w:r>
        <w:rPr>
          <w:w w:val="105"/>
        </w:rPr>
        <w:t>analogous</w:t>
      </w:r>
      <w:r>
        <w:rPr>
          <w:spacing w:val="20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ENGER</w:t>
      </w:r>
      <w:r>
        <w:rPr>
          <w:spacing w:val="32"/>
          <w:w w:val="105"/>
        </w:rPr>
        <w:t xml:space="preserve"> </w:t>
      </w:r>
      <w:ins w:id="96" w:author="Tom Woods" w:date="2016-02-06T14:32:00Z">
        <w:r w:rsidR="00B35518">
          <w:rPr>
            <w:w w:val="105"/>
          </w:rPr>
          <w:t>S</w:t>
        </w:r>
      </w:ins>
      <w:del w:id="97" w:author="Tom Woods" w:date="2016-02-06T14:32:00Z">
        <w:r w:rsidDel="00B35518">
          <w:rPr>
            <w:w w:val="105"/>
          </w:rPr>
          <w:delText>s</w:delText>
        </w:r>
      </w:del>
      <w:r>
        <w:rPr>
          <w:w w:val="105"/>
        </w:rPr>
        <w:t>olar</w:t>
      </w:r>
      <w:r>
        <w:rPr>
          <w:spacing w:val="32"/>
          <w:w w:val="105"/>
        </w:rPr>
        <w:t xml:space="preserve"> </w:t>
      </w:r>
      <w:proofErr w:type="gramStart"/>
      <w:ins w:id="98" w:author="Tom Woods" w:date="2016-02-06T14:32:00Z">
        <w:r w:rsidR="00B35518">
          <w:rPr>
            <w:spacing w:val="-1"/>
            <w:w w:val="105"/>
          </w:rPr>
          <w:t>A</w:t>
        </w:r>
      </w:ins>
      <w:proofErr w:type="gramEnd"/>
      <w:del w:id="99" w:author="Tom Woods" w:date="2016-02-06T14:32:00Z">
        <w:r w:rsidDel="00B35518">
          <w:rPr>
            <w:spacing w:val="-1"/>
            <w:w w:val="105"/>
          </w:rPr>
          <w:delText>a</w:delText>
        </w:r>
      </w:del>
      <w:r>
        <w:rPr>
          <w:spacing w:val="-1"/>
          <w:w w:val="105"/>
        </w:rPr>
        <w:t>s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mb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2"/>
          <w:w w:val="105"/>
        </w:rPr>
        <w:t xml:space="preserve"> </w:t>
      </w:r>
      <w:r>
        <w:rPr>
          <w:w w:val="105"/>
        </w:rPr>
        <w:t>for</w:t>
      </w:r>
      <w:r>
        <w:rPr>
          <w:spacing w:val="32"/>
          <w:w w:val="105"/>
        </w:rPr>
        <w:t xml:space="preserve"> </w:t>
      </w:r>
      <w:ins w:id="100" w:author="Tom Woods" w:date="2016-02-06T14:32:00Z">
        <w:r w:rsidR="00B35518">
          <w:rPr>
            <w:w w:val="105"/>
          </w:rPr>
          <w:t>X</w:t>
        </w:r>
      </w:ins>
      <w:del w:id="101" w:author="Tom Woods" w:date="2016-02-06T14:32:00Z">
        <w:r w:rsidDel="00B35518">
          <w:rPr>
            <w:w w:val="105"/>
          </w:rPr>
          <w:delText>x</w:delText>
        </w:r>
      </w:del>
      <w:ins w:id="102" w:author="Tom Woods" w:date="2016-02-06T14:32:00Z">
        <w:r w:rsidR="00B35518">
          <w:rPr>
            <w:spacing w:val="32"/>
            <w:w w:val="105"/>
          </w:rPr>
          <w:t>-</w:t>
        </w:r>
      </w:ins>
      <w:del w:id="103" w:author="Tom Woods" w:date="2016-02-06T14:32:00Z">
        <w:r w:rsidDel="00B35518">
          <w:rPr>
            <w:spacing w:val="32"/>
            <w:w w:val="105"/>
          </w:rPr>
          <w:delText xml:space="preserve"> </w:delText>
        </w:r>
      </w:del>
      <w:r>
        <w:rPr>
          <w:spacing w:val="-2"/>
          <w:w w:val="105"/>
        </w:rPr>
        <w:t>ray</w:t>
      </w:r>
      <w:r>
        <w:rPr>
          <w:spacing w:val="-3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w w:val="105"/>
        </w:rPr>
        <w:t>(SAX;</w:t>
      </w:r>
      <w:r>
        <w:rPr>
          <w:spacing w:val="32"/>
          <w:w w:val="105"/>
        </w:rPr>
        <w:t xml:space="preserve"> </w:t>
      </w:r>
      <w:proofErr w:type="spellStart"/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mm</w:t>
      </w:r>
      <w:proofErr w:type="spellEnd"/>
      <w:r>
        <w:rPr>
          <w:spacing w:val="32"/>
          <w:w w:val="105"/>
        </w:rPr>
        <w:t xml:space="preserve"> </w:t>
      </w:r>
      <w:r>
        <w:rPr>
          <w:w w:val="105"/>
        </w:rPr>
        <w:t>et</w:t>
      </w:r>
      <w:r>
        <w:rPr>
          <w:spacing w:val="32"/>
          <w:w w:val="105"/>
        </w:rPr>
        <w:t xml:space="preserve"> </w:t>
      </w:r>
      <w:r>
        <w:rPr>
          <w:w w:val="105"/>
        </w:rPr>
        <w:t>al.</w:t>
      </w:r>
      <w:r>
        <w:rPr>
          <w:spacing w:val="32"/>
          <w:w w:val="105"/>
        </w:rPr>
        <w:t xml:space="preserve"> </w:t>
      </w:r>
      <w:r>
        <w:rPr>
          <w:w w:val="105"/>
        </w:rPr>
        <w:t>2007).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31"/>
          <w:w w:val="98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9"/>
          <w:w w:val="105"/>
        </w:rPr>
        <w:t xml:space="preserve"> </w:t>
      </w:r>
      <w:r>
        <w:rPr>
          <w:w w:val="105"/>
        </w:rPr>
        <w:t>will</w:t>
      </w:r>
      <w:r>
        <w:rPr>
          <w:spacing w:val="20"/>
          <w:w w:val="105"/>
        </w:rPr>
        <w:t xml:space="preserve"> </w:t>
      </w:r>
      <w:r>
        <w:rPr>
          <w:w w:val="105"/>
        </w:rPr>
        <w:t>enable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mpr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19"/>
          <w:w w:val="105"/>
        </w:rPr>
        <w:t xml:space="preserve"> </w:t>
      </w:r>
      <w:r>
        <w:rPr>
          <w:w w:val="105"/>
        </w:rPr>
        <w:t>spectral</w:t>
      </w:r>
      <w:r>
        <w:rPr>
          <w:spacing w:val="21"/>
          <w:w w:val="105"/>
        </w:rPr>
        <w:t xml:space="preserve"> </w:t>
      </w:r>
      <w:r>
        <w:rPr>
          <w:w w:val="105"/>
        </w:rPr>
        <w:t>models,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19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w w:val="105"/>
        </w:rPr>
        <w:t>CHIANTI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Flare</w:t>
      </w:r>
      <w:r>
        <w:rPr>
          <w:spacing w:val="51"/>
          <w:w w:val="99"/>
        </w:rPr>
        <w:t xml:space="preserve"> </w:t>
      </w:r>
      <w:r>
        <w:rPr>
          <w:w w:val="105"/>
        </w:rPr>
        <w:t>Irradiance</w:t>
      </w:r>
      <w:r>
        <w:rPr>
          <w:spacing w:val="35"/>
          <w:w w:val="105"/>
        </w:rPr>
        <w:t xml:space="preserve"> </w:t>
      </w:r>
      <w:r>
        <w:rPr>
          <w:w w:val="105"/>
        </w:rPr>
        <w:t>Spectral</w:t>
      </w:r>
      <w:r>
        <w:rPr>
          <w:spacing w:val="35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36"/>
          <w:w w:val="105"/>
        </w:rPr>
        <w:t xml:space="preserve"> </w:t>
      </w:r>
      <w:r>
        <w:rPr>
          <w:w w:val="105"/>
        </w:rPr>
        <w:t>(FISM;</w:t>
      </w:r>
      <w:r>
        <w:rPr>
          <w:spacing w:val="35"/>
          <w:w w:val="105"/>
        </w:rPr>
        <w:t xml:space="preserve"> </w:t>
      </w:r>
      <w:r>
        <w:rPr>
          <w:w w:val="105"/>
        </w:rPr>
        <w:t>Chamberlin</w:t>
      </w:r>
      <w:r>
        <w:rPr>
          <w:spacing w:val="36"/>
          <w:w w:val="105"/>
        </w:rPr>
        <w:t xml:space="preserve"> </w:t>
      </w:r>
      <w:r>
        <w:rPr>
          <w:w w:val="105"/>
        </w:rPr>
        <w:t>et</w:t>
      </w:r>
      <w:r>
        <w:rPr>
          <w:spacing w:val="35"/>
          <w:w w:val="105"/>
        </w:rPr>
        <w:t xml:space="preserve"> </w:t>
      </w:r>
      <w:r>
        <w:rPr>
          <w:w w:val="105"/>
        </w:rPr>
        <w:t>al.</w:t>
      </w:r>
      <w:r>
        <w:rPr>
          <w:spacing w:val="36"/>
          <w:w w:val="105"/>
        </w:rPr>
        <w:t xml:space="preserve"> </w:t>
      </w:r>
      <w:r>
        <w:rPr>
          <w:w w:val="105"/>
        </w:rPr>
        <w:t>2007,</w:t>
      </w:r>
      <w:r>
        <w:rPr>
          <w:spacing w:val="35"/>
          <w:w w:val="105"/>
        </w:rPr>
        <w:t xml:space="preserve"> </w:t>
      </w:r>
      <w:r>
        <w:rPr>
          <w:w w:val="105"/>
        </w:rPr>
        <w:t xml:space="preserve">2008). </w:t>
      </w:r>
      <w:r>
        <w:rPr>
          <w:spacing w:val="42"/>
          <w:w w:val="105"/>
        </w:rPr>
        <w:t xml:space="preserve"> </w:t>
      </w:r>
      <w:r>
        <w:rPr>
          <w:w w:val="105"/>
        </w:rPr>
        <w:t>By</w:t>
      </w:r>
      <w:r>
        <w:rPr>
          <w:spacing w:val="35"/>
          <w:w w:val="105"/>
        </w:rPr>
        <w:t xml:space="preserve"> </w:t>
      </w:r>
      <w:r>
        <w:rPr>
          <w:w w:val="105"/>
        </w:rPr>
        <w:t>using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im</w:t>
      </w:r>
      <w:proofErr w:type="spellEnd"/>
      <w:r>
        <w:rPr>
          <w:w w:val="105"/>
        </w:rPr>
        <w:t>-</w:t>
      </w:r>
    </w:p>
    <w:p w14:paraId="65F96656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2BD7E48F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14680A55" w14:textId="0D10F210" w:rsidR="006338C4" w:rsidRDefault="00E272E0">
      <w:pPr>
        <w:pStyle w:val="BodyText"/>
        <w:spacing w:before="58" w:line="455" w:lineRule="auto"/>
        <w:ind w:right="118"/>
        <w:jc w:val="both"/>
      </w:pPr>
      <w:proofErr w:type="gramStart"/>
      <w:r>
        <w:rPr>
          <w:spacing w:val="-3"/>
          <w:w w:val="105"/>
        </w:rPr>
        <w:t>pr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FISM</w:t>
      </w:r>
      <w:r>
        <w:rPr>
          <w:spacing w:val="27"/>
          <w:w w:val="105"/>
        </w:rPr>
        <w:t xml:space="preserve"> </w:t>
      </w:r>
      <w:r>
        <w:rPr>
          <w:w w:val="105"/>
        </w:rPr>
        <w:t>predictions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SXR</w:t>
      </w:r>
      <w:r>
        <w:rPr>
          <w:spacing w:val="27"/>
          <w:w w:val="105"/>
        </w:rPr>
        <w:t xml:space="preserve"> </w:t>
      </w:r>
      <w:r>
        <w:rPr>
          <w:w w:val="105"/>
        </w:rPr>
        <w:t>range,</w:t>
      </w:r>
      <w:r>
        <w:rPr>
          <w:spacing w:val="29"/>
          <w:w w:val="105"/>
        </w:rPr>
        <w:t xml:space="preserve"> </w:t>
      </w:r>
      <w:r>
        <w:rPr>
          <w:w w:val="105"/>
        </w:rPr>
        <w:t>atmospheric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ies</w:t>
      </w:r>
      <w:r>
        <w:rPr>
          <w:spacing w:val="28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past</w:t>
      </w:r>
      <w:r>
        <w:rPr>
          <w:spacing w:val="28"/>
          <w:w w:val="105"/>
        </w:rPr>
        <w:t xml:space="preserve"> </w:t>
      </w:r>
      <w:r>
        <w:rPr>
          <w:w w:val="105"/>
        </w:rPr>
        <w:t>30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s</w:t>
      </w:r>
      <w:r>
        <w:rPr>
          <w:spacing w:val="27"/>
          <w:w w:val="105"/>
        </w:rPr>
        <w:t xml:space="preserve"> </w:t>
      </w:r>
      <w:r>
        <w:rPr>
          <w:w w:val="105"/>
        </w:rPr>
        <w:t>will</w:t>
      </w:r>
      <w:r>
        <w:rPr>
          <w:spacing w:val="2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1"/>
          <w:w w:val="99"/>
        </w:rPr>
        <w:t xml:space="preserve"> </w:t>
      </w:r>
      <w:r>
        <w:rPr>
          <w:w w:val="105"/>
        </w:rPr>
        <w:t>possible,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those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well-s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d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Hal</w:t>
      </w:r>
      <w:r>
        <w:rPr>
          <w:spacing w:val="-3"/>
          <w:w w:val="105"/>
        </w:rPr>
        <w:t>lowee</w:t>
      </w:r>
      <w:r>
        <w:rPr>
          <w:spacing w:val="-2"/>
          <w:w w:val="105"/>
        </w:rPr>
        <w:t>n</w:t>
      </w:r>
      <w:r>
        <w:rPr>
          <w:spacing w:val="26"/>
          <w:w w:val="105"/>
        </w:rPr>
        <w:t xml:space="preserve"> </w:t>
      </w:r>
      <w:r>
        <w:rPr>
          <w:w w:val="105"/>
        </w:rPr>
        <w:t>2003</w:t>
      </w:r>
      <w:r>
        <w:rPr>
          <w:spacing w:val="26"/>
          <w:w w:val="105"/>
        </w:rPr>
        <w:t xml:space="preserve"> </w:t>
      </w:r>
      <w:r>
        <w:rPr>
          <w:w w:val="105"/>
        </w:rPr>
        <w:t>storm</w:t>
      </w:r>
      <w:r>
        <w:rPr>
          <w:spacing w:val="2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d,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well</w:t>
      </w:r>
      <w:r>
        <w:rPr>
          <w:spacing w:val="27"/>
          <w:w w:val="105"/>
        </w:rPr>
        <w:t xml:space="preserve"> </w:t>
      </w:r>
      <w:r>
        <w:rPr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utur</w:t>
      </w:r>
      <w:r>
        <w:rPr>
          <w:spacing w:val="-2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space</w:t>
      </w:r>
      <w:r>
        <w:rPr>
          <w:spacing w:val="59"/>
          <w:w w:val="99"/>
        </w:rPr>
        <w:t xml:space="preserve"> 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ath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-4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w w:val="105"/>
        </w:rPr>
        <w:t>after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mission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completed.</w:t>
      </w:r>
      <w:r>
        <w:rPr>
          <w:spacing w:val="7"/>
          <w:w w:val="105"/>
        </w:rPr>
        <w:t xml:space="preserve"> </w:t>
      </w:r>
      <w:del w:id="104" w:author="Tom Woods" w:date="2016-02-06T14:33:00Z">
        <w:r w:rsidDel="00B35518">
          <w:rPr>
            <w:w w:val="105"/>
          </w:rPr>
          <w:delText>Getting</w:delText>
        </w:r>
        <w:r w:rsidDel="00B35518">
          <w:rPr>
            <w:spacing w:val="28"/>
            <w:w w:val="105"/>
          </w:rPr>
          <w:delText xml:space="preserve"> </w:delText>
        </w:r>
      </w:del>
      <w:ins w:id="105" w:author="Tom Woods" w:date="2016-02-06T14:33:00Z">
        <w:r w:rsidR="00B35518">
          <w:rPr>
            <w:w w:val="105"/>
          </w:rPr>
          <w:t>Measuring</w:t>
        </w:r>
        <w:r w:rsidR="00B35518">
          <w:rPr>
            <w:spacing w:val="28"/>
            <w:w w:val="105"/>
          </w:rPr>
          <w:t xml:space="preserve"> </w:t>
        </w:r>
      </w:ins>
      <w:r>
        <w:rPr>
          <w:w w:val="105"/>
        </w:rPr>
        <w:t>this</w:t>
      </w:r>
      <w:r>
        <w:rPr>
          <w:spacing w:val="27"/>
          <w:w w:val="105"/>
        </w:rPr>
        <w:t xml:space="preserve"> </w:t>
      </w:r>
      <w:r>
        <w:rPr>
          <w:w w:val="105"/>
        </w:rPr>
        <w:t>spectral</w:t>
      </w:r>
      <w:r>
        <w:rPr>
          <w:spacing w:val="28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solar</w:t>
      </w:r>
      <w:r>
        <w:rPr>
          <w:spacing w:val="23"/>
          <w:w w:val="113"/>
        </w:rPr>
        <w:t xml:space="preserve"> </w:t>
      </w:r>
      <w:r>
        <w:rPr>
          <w:w w:val="105"/>
        </w:rPr>
        <w:t>flare</w:t>
      </w:r>
      <w:r>
        <w:rPr>
          <w:spacing w:val="7"/>
          <w:w w:val="105"/>
        </w:rPr>
        <w:t xml:space="preserve"> </w:t>
      </w:r>
      <w:r>
        <w:rPr>
          <w:w w:val="105"/>
        </w:rPr>
        <w:t>energy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SXR</w:t>
      </w:r>
      <w:r>
        <w:rPr>
          <w:spacing w:val="7"/>
          <w:w w:val="105"/>
        </w:rPr>
        <w:t xml:space="preserve"> </w:t>
      </w:r>
      <w:r>
        <w:rPr>
          <w:w w:val="105"/>
        </w:rPr>
        <w:t>range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critical</w:t>
      </w:r>
      <w:r>
        <w:rPr>
          <w:spacing w:val="8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dr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atmospheric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will</w:t>
      </w:r>
      <w:r>
        <w:rPr>
          <w:spacing w:val="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discussed</w:t>
      </w:r>
      <w:r>
        <w:rPr>
          <w:spacing w:val="28"/>
          <w:w w:val="110"/>
        </w:rPr>
        <w:t xml:space="preserve"> </w:t>
      </w:r>
      <w:r>
        <w:rPr>
          <w:w w:val="105"/>
        </w:rPr>
        <w:t>briefly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next</w:t>
      </w:r>
      <w:r>
        <w:rPr>
          <w:spacing w:val="19"/>
          <w:w w:val="105"/>
        </w:rPr>
        <w:t xml:space="preserve"> </w:t>
      </w:r>
      <w:r>
        <w:rPr>
          <w:w w:val="105"/>
        </w:rPr>
        <w:t>section.</w:t>
      </w:r>
    </w:p>
    <w:p w14:paraId="7661242F" w14:textId="5E439E4A" w:rsidR="006338C4" w:rsidRDefault="00E272E0">
      <w:pPr>
        <w:pStyle w:val="BodyText"/>
        <w:spacing w:before="8" w:line="455" w:lineRule="auto"/>
        <w:ind w:right="119" w:firstLine="576"/>
        <w:jc w:val="both"/>
      </w:pP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proofErr w:type="spellStart"/>
      <w:r>
        <w:rPr>
          <w:spacing w:val="-2"/>
          <w:w w:val="110"/>
        </w:rPr>
        <w:t>Mi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XSS</w:t>
      </w:r>
      <w:proofErr w:type="spellEnd"/>
      <w:r>
        <w:rPr>
          <w:spacing w:val="-3"/>
          <w:w w:val="110"/>
        </w:rPr>
        <w:t xml:space="preserve"> </w:t>
      </w:r>
      <w:r>
        <w:rPr>
          <w:w w:val="110"/>
        </w:rPr>
        <w:t>data</w:t>
      </w:r>
      <w:r>
        <w:rPr>
          <w:spacing w:val="-3"/>
          <w:w w:val="110"/>
        </w:rPr>
        <w:t xml:space="preserve"> </w:t>
      </w:r>
      <w:r>
        <w:rPr>
          <w:w w:val="110"/>
        </w:rPr>
        <w:t>will</w:t>
      </w:r>
      <w:r>
        <w:rPr>
          <w:spacing w:val="-2"/>
          <w:w w:val="110"/>
        </w:rPr>
        <w:t xml:space="preserve"> </w:t>
      </w:r>
      <w:r>
        <w:rPr>
          <w:w w:val="110"/>
        </w:rPr>
        <w:t>also</w:t>
      </w:r>
      <w:r>
        <w:rPr>
          <w:spacing w:val="-4"/>
          <w:w w:val="110"/>
        </w:rPr>
        <w:t xml:space="preserve"> </w:t>
      </w:r>
      <w:r>
        <w:rPr>
          <w:w w:val="110"/>
        </w:rPr>
        <w:t>help</w:t>
      </w:r>
      <w:r>
        <w:rPr>
          <w:spacing w:val="-2"/>
          <w:w w:val="110"/>
        </w:rPr>
        <w:t xml:space="preserve"> </w:t>
      </w:r>
      <w:r>
        <w:rPr>
          <w:spacing w:val="-3"/>
          <w:w w:val="110"/>
        </w:rPr>
        <w:t>im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 xml:space="preserve">ove </w:t>
      </w:r>
      <w:r>
        <w:rPr>
          <w:w w:val="110"/>
        </w:rPr>
        <w:t>understanding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solar</w:t>
      </w:r>
      <w:r>
        <w:rPr>
          <w:spacing w:val="-4"/>
          <w:w w:val="110"/>
        </w:rPr>
        <w:t xml:space="preserve"> </w:t>
      </w:r>
      <w:r>
        <w:rPr>
          <w:w w:val="110"/>
        </w:rPr>
        <w:t>flares</w:t>
      </w:r>
      <w:r>
        <w:rPr>
          <w:spacing w:val="-2"/>
          <w:w w:val="110"/>
        </w:rPr>
        <w:t xml:space="preserve"> </w:t>
      </w:r>
      <w:r>
        <w:rPr>
          <w:w w:val="110"/>
        </w:rPr>
        <w:t>them-</w:t>
      </w:r>
      <w:r>
        <w:rPr>
          <w:spacing w:val="27"/>
          <w:w w:val="99"/>
        </w:rPr>
        <w:t xml:space="preserve"> </w:t>
      </w:r>
      <w:r>
        <w:rPr>
          <w:spacing w:val="-2"/>
          <w:w w:val="110"/>
        </w:rPr>
        <w:t>selves</w:t>
      </w:r>
      <w:r>
        <w:rPr>
          <w:spacing w:val="-1"/>
          <w:w w:val="110"/>
        </w:rPr>
        <w:t>.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0.5-9</w:t>
      </w:r>
      <w:r>
        <w:rPr>
          <w:spacing w:val="-10"/>
          <w:w w:val="110"/>
        </w:rPr>
        <w:t xml:space="preserve"> </w:t>
      </w:r>
      <w:proofErr w:type="spellStart"/>
      <w:r>
        <w:rPr>
          <w:spacing w:val="-3"/>
          <w:w w:val="110"/>
        </w:rPr>
        <w:t>keV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(0.13-2.4</w:t>
      </w:r>
      <w:r>
        <w:rPr>
          <w:spacing w:val="-10"/>
          <w:w w:val="110"/>
        </w:rPr>
        <w:t xml:space="preserve"> </w:t>
      </w:r>
      <w:r>
        <w:rPr>
          <w:w w:val="110"/>
        </w:rPr>
        <w:t>nm)</w:t>
      </w:r>
      <w:r>
        <w:rPr>
          <w:spacing w:val="-9"/>
          <w:w w:val="110"/>
        </w:rPr>
        <w:t xml:space="preserve"> </w:t>
      </w:r>
      <w:r>
        <w:rPr>
          <w:w w:val="110"/>
        </w:rPr>
        <w:t>range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d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proofErr w:type="spellStart"/>
      <w:r>
        <w:rPr>
          <w:w w:val="110"/>
        </w:rPr>
        <w:t>MinXSS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 xml:space="preserve"> </w:t>
      </w:r>
      <w:r>
        <w:rPr>
          <w:w w:val="110"/>
        </w:rPr>
        <w:t>with</w:t>
      </w:r>
      <w:r>
        <w:rPr>
          <w:spacing w:val="-9"/>
          <w:w w:val="110"/>
        </w:rPr>
        <w:t xml:space="preserve"> </w:t>
      </w:r>
      <w:r>
        <w:rPr>
          <w:w w:val="110"/>
        </w:rPr>
        <w:t>high-temperature</w:t>
      </w:r>
      <w:r>
        <w:rPr>
          <w:spacing w:val="30"/>
          <w:w w:val="99"/>
        </w:rPr>
        <w:t xml:space="preserve"> </w:t>
      </w:r>
      <w:r>
        <w:rPr>
          <w:w w:val="110"/>
        </w:rPr>
        <w:t>spectral</w:t>
      </w:r>
      <w:r>
        <w:rPr>
          <w:spacing w:val="9"/>
          <w:w w:val="110"/>
        </w:rPr>
        <w:t xml:space="preserve"> </w:t>
      </w:r>
      <w:r>
        <w:rPr>
          <w:w w:val="110"/>
        </w:rPr>
        <w:t>lines</w:t>
      </w:r>
      <w:r>
        <w:rPr>
          <w:spacing w:val="9"/>
          <w:w w:val="110"/>
        </w:rPr>
        <w:t xml:space="preserve"> </w:t>
      </w:r>
      <w:r>
        <w:rPr>
          <w:w w:val="110"/>
        </w:rPr>
        <w:t>from</w:t>
      </w:r>
      <w:r>
        <w:rPr>
          <w:spacing w:val="9"/>
          <w:w w:val="110"/>
        </w:rPr>
        <w:t xml:space="preserve"> </w:t>
      </w:r>
      <w:r>
        <w:rPr>
          <w:w w:val="110"/>
        </w:rPr>
        <w:t>coronal</w:t>
      </w:r>
      <w:r>
        <w:rPr>
          <w:spacing w:val="9"/>
          <w:w w:val="110"/>
        </w:rPr>
        <w:t xml:space="preserve"> </w:t>
      </w:r>
      <w:r>
        <w:rPr>
          <w:w w:val="110"/>
        </w:rPr>
        <w:t>plasma</w:t>
      </w:r>
      <w:r>
        <w:rPr>
          <w:spacing w:val="9"/>
          <w:w w:val="110"/>
        </w:rPr>
        <w:t xml:space="preserve"> </w:t>
      </w:r>
      <w:r>
        <w:rPr>
          <w:w w:val="110"/>
        </w:rPr>
        <w:t>with</w:t>
      </w:r>
      <w:r>
        <w:rPr>
          <w:spacing w:val="9"/>
          <w:w w:val="110"/>
        </w:rPr>
        <w:t xml:space="preserve"> </w:t>
      </w:r>
      <w:r>
        <w:rPr>
          <w:w w:val="110"/>
        </w:rPr>
        <w:t>temperatures</w:t>
      </w:r>
      <w:r>
        <w:rPr>
          <w:spacing w:val="9"/>
          <w:w w:val="110"/>
        </w:rPr>
        <w:t xml:space="preserve"> </w:t>
      </w:r>
      <w:r>
        <w:rPr>
          <w:w w:val="110"/>
        </w:rPr>
        <w:t>from</w:t>
      </w:r>
      <w:r>
        <w:rPr>
          <w:spacing w:val="8"/>
          <w:w w:val="110"/>
        </w:rPr>
        <w:t xml:space="preserve"> </w:t>
      </w:r>
      <w:r>
        <w:rPr>
          <w:w w:val="110"/>
        </w:rPr>
        <w:t>5</w:t>
      </w:r>
      <w:r>
        <w:rPr>
          <w:spacing w:val="9"/>
          <w:w w:val="110"/>
        </w:rPr>
        <w:t xml:space="preserve"> </w:t>
      </w:r>
      <w:r>
        <w:rPr>
          <w:w w:val="110"/>
        </w:rPr>
        <w:t>to</w:t>
      </w:r>
      <w:r>
        <w:rPr>
          <w:spacing w:val="9"/>
          <w:w w:val="110"/>
        </w:rPr>
        <w:t xml:space="preserve"> </w:t>
      </w:r>
      <w:r>
        <w:rPr>
          <w:w w:val="110"/>
        </w:rPr>
        <w:t>50</w:t>
      </w:r>
      <w:r>
        <w:rPr>
          <w:spacing w:val="9"/>
          <w:w w:val="110"/>
        </w:rPr>
        <w:t xml:space="preserve"> </w:t>
      </w:r>
      <w:r>
        <w:rPr>
          <w:w w:val="110"/>
        </w:rPr>
        <w:t>million</w:t>
      </w:r>
      <w:r>
        <w:rPr>
          <w:spacing w:val="9"/>
          <w:w w:val="110"/>
        </w:rPr>
        <w:t xml:space="preserve"> </w:t>
      </w:r>
      <w:r>
        <w:rPr>
          <w:w w:val="110"/>
        </w:rPr>
        <w:t>K</w:t>
      </w:r>
      <w:ins w:id="106" w:author="Tom Woods" w:date="2016-02-06T14:34:00Z">
        <w:r w:rsidR="00B35518">
          <w:rPr>
            <w:w w:val="110"/>
          </w:rPr>
          <w:t>elvin (MK)</w:t>
        </w:r>
      </w:ins>
      <w:r>
        <w:rPr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9"/>
          <w:w w:val="110"/>
        </w:rPr>
        <w:t xml:space="preserve"> </w:t>
      </w:r>
      <w:r>
        <w:rPr>
          <w:w w:val="110"/>
        </w:rPr>
        <w:t>are</w:t>
      </w:r>
      <w:r>
        <w:rPr>
          <w:spacing w:val="8"/>
          <w:w w:val="110"/>
        </w:rPr>
        <w:t xml:space="preserve"> </w:t>
      </w:r>
      <w:r>
        <w:rPr>
          <w:w w:val="110"/>
        </w:rPr>
        <w:t>greatly</w:t>
      </w:r>
      <w:r>
        <w:rPr>
          <w:spacing w:val="30"/>
          <w:w w:val="104"/>
        </w:rPr>
        <w:t xml:space="preserve"> </w:t>
      </w:r>
      <w:r>
        <w:rPr>
          <w:w w:val="110"/>
        </w:rPr>
        <w:t>enhanced</w:t>
      </w:r>
      <w:r>
        <w:rPr>
          <w:spacing w:val="3"/>
          <w:w w:val="110"/>
        </w:rPr>
        <w:t xml:space="preserve"> </w:t>
      </w:r>
      <w:r>
        <w:rPr>
          <w:w w:val="110"/>
        </w:rPr>
        <w:t>during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</w:t>
      </w:r>
      <w:r>
        <w:rPr>
          <w:spacing w:val="3"/>
          <w:w w:val="110"/>
        </w:rPr>
        <w:t xml:space="preserve"> </w:t>
      </w:r>
      <w:r>
        <w:rPr>
          <w:w w:val="110"/>
        </w:rPr>
        <w:t>small</w:t>
      </w:r>
      <w:r>
        <w:rPr>
          <w:spacing w:val="3"/>
          <w:w w:val="110"/>
        </w:rPr>
        <w:t xml:space="preserve"> </w:t>
      </w:r>
      <w:r>
        <w:rPr>
          <w:w w:val="110"/>
        </w:rPr>
        <w:t>solar</w:t>
      </w:r>
      <w:r>
        <w:rPr>
          <w:spacing w:val="3"/>
          <w:w w:val="110"/>
        </w:rPr>
        <w:t xml:space="preserve"> </w:t>
      </w:r>
      <w:r>
        <w:rPr>
          <w:w w:val="110"/>
        </w:rPr>
        <w:t>flares.</w:t>
      </w:r>
      <w:r>
        <w:rPr>
          <w:spacing w:val="50"/>
          <w:w w:val="110"/>
        </w:rPr>
        <w:t xml:space="preserve"> </w:t>
      </w:r>
      <w:proofErr w:type="spellStart"/>
      <w:r>
        <w:rPr>
          <w:w w:val="110"/>
        </w:rPr>
        <w:t>MinXSS</w:t>
      </w:r>
      <w:proofErr w:type="spellEnd"/>
      <w:r>
        <w:rPr>
          <w:spacing w:val="3"/>
          <w:w w:val="110"/>
        </w:rPr>
        <w:t xml:space="preserve"> </w:t>
      </w:r>
      <w:r>
        <w:rPr>
          <w:w w:val="110"/>
        </w:rPr>
        <w:t>will</w:t>
      </w:r>
      <w:r>
        <w:rPr>
          <w:spacing w:val="3"/>
          <w:w w:val="110"/>
        </w:rPr>
        <w:t xml:space="preserve"> </w:t>
      </w:r>
      <w:r>
        <w:rPr>
          <w:w w:val="110"/>
        </w:rPr>
        <w:t>also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ve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und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lyi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3"/>
          <w:w w:val="110"/>
        </w:rPr>
        <w:t xml:space="preserve"> </w:t>
      </w:r>
      <w:r>
        <w:rPr>
          <w:w w:val="110"/>
        </w:rPr>
        <w:t>free-free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23"/>
          <w:w w:val="110"/>
        </w:rPr>
        <w:t xml:space="preserve"> </w:t>
      </w:r>
      <w:r>
        <w:rPr>
          <w:w w:val="110"/>
        </w:rPr>
        <w:t>free-bound</w:t>
      </w:r>
      <w:r>
        <w:rPr>
          <w:spacing w:val="11"/>
          <w:w w:val="110"/>
        </w:rPr>
        <w:t xml:space="preserve"> </w:t>
      </w:r>
      <w:r>
        <w:rPr>
          <w:spacing w:val="-3"/>
          <w:w w:val="110"/>
        </w:rPr>
        <w:t>con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nua,</w:t>
      </w:r>
      <w:r>
        <w:rPr>
          <w:spacing w:val="15"/>
          <w:w w:val="110"/>
        </w:rPr>
        <w:t xml:space="preserve"> </w:t>
      </w:r>
      <w:r>
        <w:rPr>
          <w:w w:val="110"/>
        </w:rPr>
        <w:t>extending</w:t>
      </w:r>
      <w:r>
        <w:rPr>
          <w:spacing w:val="12"/>
          <w:w w:val="110"/>
        </w:rPr>
        <w:t xml:space="preserve"> </w:t>
      </w:r>
      <w:r>
        <w:rPr>
          <w:w w:val="110"/>
        </w:rPr>
        <w:t>out</w:t>
      </w:r>
      <w:r>
        <w:rPr>
          <w:spacing w:val="11"/>
          <w:w w:val="110"/>
        </w:rPr>
        <w:t xml:space="preserve"> </w:t>
      </w:r>
      <w:r>
        <w:rPr>
          <w:w w:val="110"/>
        </w:rPr>
        <w:t>to</w:t>
      </w:r>
      <w:r>
        <w:rPr>
          <w:spacing w:val="12"/>
          <w:w w:val="110"/>
        </w:rPr>
        <w:t xml:space="preserve"> </w:t>
      </w:r>
      <w:r>
        <w:rPr>
          <w:w w:val="110"/>
        </w:rPr>
        <w:t>20-30</w:t>
      </w:r>
      <w:r>
        <w:rPr>
          <w:spacing w:val="12"/>
          <w:w w:val="110"/>
        </w:rPr>
        <w:t xml:space="preserve"> </w:t>
      </w:r>
      <w:proofErr w:type="spellStart"/>
      <w:r>
        <w:rPr>
          <w:spacing w:val="-3"/>
          <w:w w:val="110"/>
        </w:rPr>
        <w:t>keV</w:t>
      </w:r>
      <w:proofErr w:type="spellEnd"/>
      <w:r>
        <w:rPr>
          <w:spacing w:val="-3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12"/>
          <w:w w:val="110"/>
        </w:rPr>
        <w:t xml:space="preserve"> </w:t>
      </w:r>
      <w:r>
        <w:rPr>
          <w:w w:val="110"/>
        </w:rPr>
        <w:t>can</w:t>
      </w:r>
      <w:r>
        <w:rPr>
          <w:spacing w:val="11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12"/>
          <w:w w:val="110"/>
        </w:rPr>
        <w:t xml:space="preserve"> </w:t>
      </w:r>
      <w:r>
        <w:rPr>
          <w:w w:val="110"/>
        </w:rPr>
        <w:t>an</w:t>
      </w:r>
      <w:r>
        <w:rPr>
          <w:spacing w:val="11"/>
          <w:w w:val="110"/>
        </w:rPr>
        <w:t xml:space="preserve"> </w:t>
      </w:r>
      <w:r>
        <w:rPr>
          <w:w w:val="110"/>
        </w:rPr>
        <w:t>independent</w:t>
      </w:r>
      <w:r>
        <w:rPr>
          <w:spacing w:val="12"/>
          <w:w w:val="110"/>
        </w:rPr>
        <w:t xml:space="preserve"> </w:t>
      </w:r>
      <w:r>
        <w:rPr>
          <w:w w:val="110"/>
        </w:rPr>
        <w:t>diagnostic</w:t>
      </w:r>
      <w:r>
        <w:rPr>
          <w:spacing w:val="35"/>
          <w:w w:val="99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emitting</w:t>
      </w:r>
      <w:r>
        <w:rPr>
          <w:spacing w:val="4"/>
          <w:w w:val="110"/>
        </w:rPr>
        <w:t xml:space="preserve"> </w:t>
      </w:r>
      <w:r>
        <w:rPr>
          <w:w w:val="110"/>
        </w:rPr>
        <w:t>plasma</w:t>
      </w:r>
      <w:r>
        <w:rPr>
          <w:spacing w:val="4"/>
          <w:w w:val="110"/>
        </w:rPr>
        <w:t xml:space="preserve"> </w:t>
      </w:r>
      <w:r>
        <w:rPr>
          <w:w w:val="110"/>
        </w:rPr>
        <w:t>temperatures.</w:t>
      </w:r>
      <w:r>
        <w:rPr>
          <w:spacing w:val="42"/>
          <w:w w:val="110"/>
        </w:rPr>
        <w:t xml:space="preserve"> </w:t>
      </w:r>
      <w:r>
        <w:rPr>
          <w:w w:val="110"/>
        </w:rPr>
        <w:t>Understanding</w:t>
      </w:r>
      <w:r>
        <w:rPr>
          <w:spacing w:val="4"/>
          <w:w w:val="110"/>
        </w:rPr>
        <w:t xml:space="preserve"> </w:t>
      </w:r>
      <w:r>
        <w:rPr>
          <w:spacing w:val="-3"/>
          <w:w w:val="110"/>
        </w:rPr>
        <w:t>h</w:t>
      </w:r>
      <w:r>
        <w:rPr>
          <w:spacing w:val="-4"/>
          <w:w w:val="110"/>
        </w:rPr>
        <w:t>ow</w:t>
      </w:r>
      <w:r>
        <w:rPr>
          <w:spacing w:val="4"/>
          <w:w w:val="110"/>
        </w:rPr>
        <w:t xml:space="preserve"> </w:t>
      </w:r>
      <w:r>
        <w:rPr>
          <w:w w:val="110"/>
        </w:rPr>
        <w:t>solar</w:t>
      </w:r>
      <w:r>
        <w:rPr>
          <w:spacing w:val="5"/>
          <w:w w:val="110"/>
        </w:rPr>
        <w:t xml:space="preserve"> </w:t>
      </w:r>
      <w:r>
        <w:rPr>
          <w:w w:val="110"/>
        </w:rPr>
        <w:t>flares</w:t>
      </w:r>
      <w:r>
        <w:rPr>
          <w:spacing w:val="4"/>
          <w:w w:val="110"/>
        </w:rPr>
        <w:t xml:space="preserve"> </w:t>
      </w:r>
      <w:r>
        <w:rPr>
          <w:w w:val="110"/>
        </w:rPr>
        <w:t>heat</w:t>
      </w:r>
      <w:r>
        <w:rPr>
          <w:spacing w:val="5"/>
          <w:w w:val="110"/>
        </w:rPr>
        <w:t xml:space="preserve"> </w:t>
      </w:r>
      <w:r>
        <w:rPr>
          <w:w w:val="110"/>
        </w:rPr>
        <w:t>plasma,</w:t>
      </w:r>
      <w:r>
        <w:rPr>
          <w:spacing w:val="7"/>
          <w:w w:val="110"/>
        </w:rPr>
        <w:t xml:space="preserve"> </w:t>
      </w:r>
      <w:r>
        <w:rPr>
          <w:w w:val="110"/>
        </w:rPr>
        <w:t>especially</w:t>
      </w:r>
      <w:r>
        <w:rPr>
          <w:spacing w:val="5"/>
          <w:w w:val="110"/>
        </w:rPr>
        <w:t xml:space="preserve"> </w:t>
      </w:r>
      <w:r>
        <w:rPr>
          <w:w w:val="110"/>
        </w:rPr>
        <w:t>up</w:t>
      </w:r>
      <w:r>
        <w:rPr>
          <w:spacing w:val="28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del w:id="107" w:author="Tom Woods" w:date="2016-02-06T14:35:00Z">
        <w:r w:rsidDel="00B35518">
          <w:rPr>
            <w:spacing w:val="-3"/>
            <w:w w:val="110"/>
          </w:rPr>
          <w:delText>m</w:delText>
        </w:r>
        <w:r w:rsidDel="00B35518">
          <w:rPr>
            <w:spacing w:val="-2"/>
            <w:w w:val="110"/>
          </w:rPr>
          <w:delText>an</w:delText>
        </w:r>
        <w:r w:rsidDel="00B35518">
          <w:rPr>
            <w:spacing w:val="-3"/>
            <w:w w:val="110"/>
          </w:rPr>
          <w:delText>y</w:delText>
        </w:r>
        <w:r w:rsidDel="00B35518">
          <w:rPr>
            <w:spacing w:val="2"/>
            <w:w w:val="110"/>
          </w:rPr>
          <w:delText xml:space="preserve"> </w:delText>
        </w:r>
        <w:r w:rsidDel="00B35518">
          <w:rPr>
            <w:w w:val="110"/>
          </w:rPr>
          <w:delText>tens</w:delText>
        </w:r>
        <w:r w:rsidDel="00B35518">
          <w:rPr>
            <w:spacing w:val="1"/>
            <w:w w:val="110"/>
          </w:rPr>
          <w:delText xml:space="preserve"> </w:delText>
        </w:r>
        <w:r w:rsidDel="00B35518">
          <w:rPr>
            <w:w w:val="110"/>
          </w:rPr>
          <w:delText>of</w:delText>
        </w:r>
        <w:r w:rsidDel="00B35518">
          <w:rPr>
            <w:spacing w:val="2"/>
            <w:w w:val="110"/>
          </w:rPr>
          <w:delText xml:space="preserve"> </w:delText>
        </w:r>
        <w:r w:rsidDel="00B35518">
          <w:rPr>
            <w:w w:val="110"/>
          </w:rPr>
          <w:delText>million</w:delText>
        </w:r>
      </w:del>
      <w:ins w:id="108" w:author="Tom Woods" w:date="2016-02-06T14:35:00Z">
        <w:r w:rsidR="00B35518">
          <w:rPr>
            <w:spacing w:val="-3"/>
            <w:w w:val="110"/>
          </w:rPr>
          <w:t>10-50</w:t>
        </w:r>
      </w:ins>
      <w:r>
        <w:rPr>
          <w:spacing w:val="1"/>
          <w:w w:val="110"/>
        </w:rPr>
        <w:t xml:space="preserve"> </w:t>
      </w:r>
      <w:ins w:id="109" w:author="Tom Woods" w:date="2016-02-06T14:35:00Z">
        <w:r w:rsidR="00B35518">
          <w:rPr>
            <w:spacing w:val="1"/>
            <w:w w:val="110"/>
          </w:rPr>
          <w:t>M</w:t>
        </w:r>
      </w:ins>
      <w:r>
        <w:rPr>
          <w:w w:val="110"/>
        </w:rPr>
        <w:t>K</w:t>
      </w:r>
      <w:del w:id="110" w:author="Tom Woods" w:date="2016-02-06T14:34:00Z">
        <w:r w:rsidDel="00B35518">
          <w:rPr>
            <w:w w:val="110"/>
          </w:rPr>
          <w:delText>elvin</w:delText>
        </w:r>
      </w:del>
      <w:r>
        <w:rPr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essi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"/>
          <w:w w:val="110"/>
        </w:rPr>
        <w:t xml:space="preserve"> </w:t>
      </w:r>
      <w:r>
        <w:rPr>
          <w:w w:val="110"/>
        </w:rPr>
        <w:t>question</w:t>
      </w:r>
      <w:r>
        <w:rPr>
          <w:spacing w:val="2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solar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ysics</w:t>
      </w:r>
      <w:r>
        <w:rPr>
          <w:spacing w:val="1"/>
          <w:w w:val="110"/>
        </w:rPr>
        <w:t xml:space="preserve"> </w:t>
      </w:r>
      <w:r>
        <w:rPr>
          <w:w w:val="110"/>
        </w:rPr>
        <w:t>(e.g.,</w:t>
      </w:r>
      <w:r>
        <w:rPr>
          <w:spacing w:val="4"/>
          <w:w w:val="110"/>
        </w:rPr>
        <w:t xml:space="preserve"> </w:t>
      </w:r>
      <w:proofErr w:type="spellStart"/>
      <w:r>
        <w:rPr>
          <w:w w:val="110"/>
        </w:rPr>
        <w:t>Caspi</w:t>
      </w:r>
      <w:proofErr w:type="spellEnd"/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Lin</w:t>
      </w:r>
      <w:r>
        <w:rPr>
          <w:spacing w:val="2"/>
          <w:w w:val="110"/>
        </w:rPr>
        <w:t xml:space="preserve"> </w:t>
      </w:r>
      <w:r>
        <w:rPr>
          <w:w w:val="110"/>
        </w:rPr>
        <w:t>2010;</w:t>
      </w:r>
      <w:r>
        <w:rPr>
          <w:spacing w:val="21"/>
          <w:w w:val="99"/>
        </w:rPr>
        <w:t xml:space="preserve"> </w:t>
      </w:r>
      <w:r>
        <w:rPr>
          <w:spacing w:val="-1"/>
          <w:w w:val="110"/>
        </w:rPr>
        <w:t>F</w:t>
      </w:r>
      <w:r>
        <w:rPr>
          <w:spacing w:val="-2"/>
          <w:w w:val="110"/>
        </w:rPr>
        <w:t>le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14"/>
          <w:w w:val="110"/>
        </w:rPr>
        <w:t xml:space="preserve"> </w:t>
      </w:r>
      <w:r>
        <w:rPr>
          <w:w w:val="110"/>
        </w:rPr>
        <w:t>et</w:t>
      </w:r>
      <w:r>
        <w:rPr>
          <w:spacing w:val="-13"/>
          <w:w w:val="110"/>
        </w:rPr>
        <w:t xml:space="preserve"> </w:t>
      </w:r>
      <w:r>
        <w:rPr>
          <w:w w:val="110"/>
        </w:rPr>
        <w:t>al.</w:t>
      </w:r>
      <w:r>
        <w:rPr>
          <w:spacing w:val="-14"/>
          <w:w w:val="110"/>
        </w:rPr>
        <w:t xml:space="preserve"> </w:t>
      </w:r>
      <w:r>
        <w:rPr>
          <w:w w:val="110"/>
        </w:rPr>
        <w:t>2011;</w:t>
      </w:r>
      <w:r>
        <w:rPr>
          <w:spacing w:val="-14"/>
          <w:w w:val="110"/>
        </w:rPr>
        <w:t xml:space="preserve"> </w:t>
      </w:r>
      <w:proofErr w:type="spellStart"/>
      <w:r>
        <w:rPr>
          <w:w w:val="110"/>
        </w:rPr>
        <w:t>Caspi</w:t>
      </w:r>
      <w:proofErr w:type="spellEnd"/>
      <w:r>
        <w:rPr>
          <w:spacing w:val="-14"/>
          <w:w w:val="110"/>
        </w:rPr>
        <w:t xml:space="preserve"> </w:t>
      </w:r>
      <w:r>
        <w:rPr>
          <w:w w:val="110"/>
        </w:rPr>
        <w:t>et</w:t>
      </w:r>
      <w:r>
        <w:rPr>
          <w:spacing w:val="-13"/>
          <w:w w:val="110"/>
        </w:rPr>
        <w:t xml:space="preserve"> </w:t>
      </w:r>
      <w:r>
        <w:rPr>
          <w:w w:val="110"/>
        </w:rPr>
        <w:t>al.</w:t>
      </w:r>
      <w:r>
        <w:rPr>
          <w:spacing w:val="-14"/>
          <w:w w:val="110"/>
        </w:rPr>
        <w:t xml:space="preserve"> </w:t>
      </w:r>
      <w:r>
        <w:rPr>
          <w:w w:val="110"/>
        </w:rPr>
        <w:t>2014),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proofErr w:type="spellStart"/>
      <w:r>
        <w:rPr>
          <w:w w:val="110"/>
        </w:rPr>
        <w:t>MinXSS</w:t>
      </w:r>
      <w:proofErr w:type="spellEnd"/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ions</w:t>
      </w:r>
      <w:r>
        <w:rPr>
          <w:spacing w:val="-14"/>
          <w:w w:val="110"/>
        </w:rPr>
        <w:t xml:space="preserve"> </w:t>
      </w:r>
      <w:r>
        <w:rPr>
          <w:w w:val="110"/>
        </w:rPr>
        <w:t>will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spacing w:val="1"/>
          <w:w w:val="110"/>
        </w:rPr>
        <w:t>bes</w:t>
      </w:r>
      <w:r>
        <w:rPr>
          <w:w w:val="110"/>
        </w:rPr>
        <w:t>t</w:t>
      </w:r>
      <w:r>
        <w:rPr>
          <w:spacing w:val="-13"/>
          <w:w w:val="110"/>
        </w:rPr>
        <w:t xml:space="preserve"> </w:t>
      </w:r>
      <w:r>
        <w:rPr>
          <w:w w:val="110"/>
        </w:rPr>
        <w:t>spectral</w:t>
      </w:r>
      <w:r>
        <w:rPr>
          <w:spacing w:val="29"/>
          <w:w w:val="106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20"/>
          <w:w w:val="110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this</w:t>
      </w:r>
      <w:r>
        <w:rPr>
          <w:spacing w:val="-19"/>
          <w:w w:val="110"/>
        </w:rPr>
        <w:t xml:space="preserve"> </w:t>
      </w:r>
      <w:r>
        <w:rPr>
          <w:w w:val="110"/>
        </w:rPr>
        <w:t>energy</w:t>
      </w:r>
      <w:r>
        <w:rPr>
          <w:spacing w:val="-19"/>
          <w:w w:val="110"/>
        </w:rPr>
        <w:t xml:space="preserve"> </w:t>
      </w:r>
      <w:r>
        <w:rPr>
          <w:w w:val="110"/>
        </w:rPr>
        <w:t>range</w:t>
      </w:r>
      <w:r>
        <w:rPr>
          <w:spacing w:val="-19"/>
          <w:w w:val="110"/>
        </w:rPr>
        <w:t xml:space="preserve"> </w:t>
      </w:r>
      <w:r>
        <w:rPr>
          <w:w w:val="110"/>
        </w:rPr>
        <w:t>to</w:t>
      </w:r>
      <w:r>
        <w:rPr>
          <w:spacing w:val="-19"/>
          <w:w w:val="110"/>
        </w:rPr>
        <w:t xml:space="preserve"> </w:t>
      </w:r>
      <w:r>
        <w:rPr>
          <w:w w:val="110"/>
        </w:rPr>
        <w:t>date.</w:t>
      </w:r>
      <w:r>
        <w:rPr>
          <w:spacing w:val="4"/>
          <w:w w:val="110"/>
        </w:rPr>
        <w:t xml:space="preserve"> </w:t>
      </w:r>
      <w:r>
        <w:rPr>
          <w:w w:val="110"/>
        </w:rPr>
        <w:t>Observing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19"/>
          <w:w w:val="110"/>
        </w:rPr>
        <w:t xml:space="preserve"> </w:t>
      </w:r>
      <w:r>
        <w:rPr>
          <w:w w:val="110"/>
        </w:rPr>
        <w:t>of</w:t>
      </w:r>
      <w:r>
        <w:rPr>
          <w:spacing w:val="-20"/>
          <w:w w:val="110"/>
        </w:rPr>
        <w:t xml:space="preserve"> </w:t>
      </w:r>
      <w:r>
        <w:rPr>
          <w:w w:val="110"/>
        </w:rPr>
        <w:t>spectral</w:t>
      </w:r>
      <w:r>
        <w:rPr>
          <w:spacing w:val="-19"/>
          <w:w w:val="110"/>
        </w:rPr>
        <w:t xml:space="preserve"> </w:t>
      </w:r>
      <w:r>
        <w:rPr>
          <w:w w:val="110"/>
        </w:rPr>
        <w:t>lines</w:t>
      </w:r>
      <w:r>
        <w:rPr>
          <w:spacing w:val="-19"/>
          <w:w w:val="110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comparison</w:t>
      </w:r>
      <w:r>
        <w:rPr>
          <w:spacing w:val="39"/>
          <w:w w:val="104"/>
        </w:rPr>
        <w:t xml:space="preserve"> </w:t>
      </w:r>
      <w:r>
        <w:rPr>
          <w:w w:val="110"/>
        </w:rPr>
        <w:t>with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con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nuu</w:t>
      </w:r>
      <w:r>
        <w:rPr>
          <w:spacing w:val="-3"/>
          <w:w w:val="110"/>
        </w:rPr>
        <w:t>m</w:t>
      </w:r>
      <w:r>
        <w:rPr>
          <w:spacing w:val="9"/>
          <w:w w:val="110"/>
        </w:rPr>
        <w:t xml:space="preserve"> </w:t>
      </w:r>
      <w:r>
        <w:rPr>
          <w:w w:val="110"/>
        </w:rPr>
        <w:t>will</w:t>
      </w:r>
      <w:r>
        <w:rPr>
          <w:spacing w:val="9"/>
          <w:w w:val="110"/>
        </w:rPr>
        <w:t xml:space="preserve"> </w:t>
      </w:r>
      <w:r>
        <w:rPr>
          <w:w w:val="110"/>
        </w:rPr>
        <w:t>also</w:t>
      </w:r>
      <w:r>
        <w:rPr>
          <w:spacing w:val="9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sigh</w:t>
      </w:r>
      <w:r>
        <w:rPr>
          <w:spacing w:val="-1"/>
          <w:w w:val="110"/>
        </w:rPr>
        <w:t>t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coronal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eleme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al</w:t>
      </w:r>
      <w:r>
        <w:rPr>
          <w:spacing w:val="9"/>
          <w:w w:val="110"/>
        </w:rPr>
        <w:t xml:space="preserve"> </w:t>
      </w:r>
      <w:r>
        <w:rPr>
          <w:w w:val="110"/>
        </w:rPr>
        <w:t>abundances,</w:t>
      </w:r>
      <w:r>
        <w:rPr>
          <w:spacing w:val="12"/>
          <w:w w:val="110"/>
        </w:rPr>
        <w:t xml:space="preserve"> </w:t>
      </w:r>
      <w:r>
        <w:rPr>
          <w:w w:val="110"/>
        </w:rPr>
        <w:t>particularly</w:t>
      </w:r>
      <w:r>
        <w:rPr>
          <w:spacing w:val="9"/>
          <w:w w:val="110"/>
        </w:rPr>
        <w:t xml:space="preserve"> </w:t>
      </w:r>
      <w:r>
        <w:rPr>
          <w:w w:val="110"/>
        </w:rPr>
        <w:t>for</w:t>
      </w:r>
      <w:r>
        <w:rPr>
          <w:spacing w:val="35"/>
          <w:w w:val="106"/>
        </w:rPr>
        <w:t xml:space="preserve"> </w:t>
      </w:r>
      <w:r>
        <w:rPr>
          <w:w w:val="110"/>
        </w:rPr>
        <w:t>Mg,</w:t>
      </w:r>
      <w:r>
        <w:rPr>
          <w:spacing w:val="18"/>
          <w:w w:val="110"/>
        </w:rPr>
        <w:t xml:space="preserve"> </w:t>
      </w:r>
      <w:r>
        <w:rPr>
          <w:w w:val="110"/>
        </w:rPr>
        <w:t>Si,</w:t>
      </w:r>
      <w:r>
        <w:rPr>
          <w:spacing w:val="18"/>
          <w:w w:val="110"/>
        </w:rPr>
        <w:t xml:space="preserve"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e,</w:t>
      </w:r>
      <w:r>
        <w:rPr>
          <w:spacing w:val="18"/>
          <w:w w:val="110"/>
        </w:rPr>
        <w:t xml:space="preserve"> </w:t>
      </w:r>
      <w:r>
        <w:rPr>
          <w:w w:val="110"/>
        </w:rPr>
        <w:t>S,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w w:val="110"/>
        </w:rPr>
        <w:t>Ar</w:t>
      </w:r>
      <w:ins w:id="111" w:author="Tom Woods" w:date="2016-02-06T14:35:00Z">
        <w:r w:rsidR="0035431B">
          <w:rPr>
            <w:w w:val="110"/>
          </w:rPr>
          <w:t>. The</w:t>
        </w:r>
      </w:ins>
      <w:del w:id="112" w:author="Tom Woods" w:date="2016-02-06T14:35:00Z">
        <w:r w:rsidDel="0035431B">
          <w:rPr>
            <w:w w:val="110"/>
          </w:rPr>
          <w:delText>,</w:delText>
        </w:r>
      </w:del>
      <w:del w:id="113" w:author="Tom Woods" w:date="2016-02-06T14:36:00Z">
        <w:r w:rsidDel="0035431B">
          <w:rPr>
            <w:spacing w:val="18"/>
            <w:w w:val="110"/>
          </w:rPr>
          <w:delText xml:space="preserve"> </w:delText>
        </w:r>
        <w:r w:rsidDel="0035431B">
          <w:rPr>
            <w:w w:val="110"/>
          </w:rPr>
          <w:delText>to</w:delText>
        </w:r>
        <w:r w:rsidDel="0035431B">
          <w:rPr>
            <w:spacing w:val="15"/>
            <w:w w:val="110"/>
          </w:rPr>
          <w:delText xml:space="preserve"> </w:delText>
        </w:r>
        <w:r w:rsidDel="0035431B">
          <w:rPr>
            <w:w w:val="110"/>
          </w:rPr>
          <w:delText>help</w:delText>
        </w:r>
      </w:del>
      <w:r>
        <w:rPr>
          <w:spacing w:val="16"/>
          <w:w w:val="110"/>
        </w:rPr>
        <w:t xml:space="preserve"> </w:t>
      </w:r>
      <w:r>
        <w:rPr>
          <w:w w:val="110"/>
        </w:rPr>
        <w:t>measure</w:t>
      </w:r>
      <w:ins w:id="114" w:author="Tom Woods" w:date="2016-02-06T14:36:00Z">
        <w:r w:rsidR="0035431B">
          <w:rPr>
            <w:w w:val="110"/>
          </w:rPr>
          <w:t>ment of</w:t>
        </w:r>
      </w:ins>
      <w:r>
        <w:rPr>
          <w:spacing w:val="15"/>
          <w:w w:val="110"/>
        </w:rPr>
        <w:t xml:space="preserve"> </w:t>
      </w:r>
      <w:r>
        <w:rPr>
          <w:w w:val="110"/>
        </w:rPr>
        <w:t>abundances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del w:id="115" w:author="Tom Woods" w:date="2016-02-06T14:36:00Z">
        <w:r w:rsidDel="0035431B">
          <w:rPr>
            <w:w w:val="110"/>
          </w:rPr>
          <w:delText>to</w:delText>
        </w:r>
        <w:r w:rsidDel="0035431B">
          <w:rPr>
            <w:spacing w:val="15"/>
            <w:w w:val="110"/>
          </w:rPr>
          <w:delText xml:space="preserve"> </w:delText>
        </w:r>
        <w:r w:rsidDel="0035431B">
          <w:rPr>
            <w:w w:val="110"/>
          </w:rPr>
          <w:delText>understand</w:delText>
        </w:r>
        <w:r w:rsidDel="0035431B">
          <w:rPr>
            <w:spacing w:val="16"/>
            <w:w w:val="110"/>
          </w:rPr>
          <w:delText xml:space="preserve"> </w:delText>
        </w:r>
      </w:del>
      <w:r>
        <w:rPr>
          <w:spacing w:val="-3"/>
          <w:w w:val="110"/>
        </w:rPr>
        <w:t>h</w:t>
      </w:r>
      <w:r>
        <w:rPr>
          <w:spacing w:val="-4"/>
          <w:w w:val="110"/>
        </w:rPr>
        <w:t>ow</w:t>
      </w:r>
      <w:r>
        <w:rPr>
          <w:spacing w:val="15"/>
          <w:w w:val="110"/>
        </w:rPr>
        <w:t xml:space="preserve"> </w:t>
      </w:r>
      <w:r>
        <w:rPr>
          <w:w w:val="110"/>
        </w:rPr>
        <w:t>they</w:t>
      </w:r>
      <w:r>
        <w:rPr>
          <w:spacing w:val="16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y</w:t>
      </w:r>
      <w:r>
        <w:rPr>
          <w:spacing w:val="15"/>
          <w:w w:val="110"/>
        </w:rPr>
        <w:t xml:space="preserve"> </w:t>
      </w:r>
      <w:r>
        <w:rPr>
          <w:spacing w:val="-4"/>
          <w:w w:val="110"/>
        </w:rPr>
        <w:t>v</w:t>
      </w:r>
      <w:r>
        <w:rPr>
          <w:spacing w:val="-3"/>
          <w:w w:val="110"/>
        </w:rPr>
        <w:t>ar</w:t>
      </w:r>
      <w:r>
        <w:rPr>
          <w:spacing w:val="-4"/>
          <w:w w:val="110"/>
        </w:rPr>
        <w:t>y</w:t>
      </w:r>
      <w:r>
        <w:rPr>
          <w:spacing w:val="15"/>
          <w:w w:val="110"/>
        </w:rPr>
        <w:t xml:space="preserve"> </w:t>
      </w:r>
      <w:r>
        <w:rPr>
          <w:w w:val="110"/>
        </w:rPr>
        <w:t>with</w:t>
      </w:r>
      <w:r>
        <w:rPr>
          <w:spacing w:val="23"/>
          <w:w w:val="110"/>
        </w:rPr>
        <w:t xml:space="preserve"> </w:t>
      </w:r>
      <w:r>
        <w:rPr>
          <w:w w:val="110"/>
        </w:rPr>
        <w:t>solar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during</w:t>
      </w:r>
      <w:r>
        <w:rPr>
          <w:spacing w:val="-8"/>
          <w:w w:val="110"/>
        </w:rPr>
        <w:t xml:space="preserve"> </w:t>
      </w:r>
      <w:r>
        <w:rPr>
          <w:w w:val="110"/>
        </w:rPr>
        <w:t>flares</w:t>
      </w:r>
      <w:ins w:id="116" w:author="Tom Woods" w:date="2016-02-06T14:36:00Z">
        <w:r w:rsidR="0035431B">
          <w:rPr>
            <w:w w:val="110"/>
          </w:rPr>
          <w:t xml:space="preserve"> provide insights </w:t>
        </w:r>
      </w:ins>
      <w:ins w:id="117" w:author="Tom Woods" w:date="2016-02-06T14:37:00Z">
        <w:r w:rsidR="0035431B">
          <w:rPr>
            <w:w w:val="110"/>
          </w:rPr>
          <w:t>of</w:t>
        </w:r>
      </w:ins>
      <w:ins w:id="118" w:author="Tom Woods" w:date="2016-02-06T14:36:00Z">
        <w:r w:rsidR="0035431B">
          <w:rPr>
            <w:w w:val="110"/>
          </w:rPr>
          <w:t xml:space="preserve"> the source</w:t>
        </w:r>
      </w:ins>
      <w:ins w:id="119" w:author="Tom Woods" w:date="2016-02-06T14:37:00Z">
        <w:r w:rsidR="0035431B">
          <w:rPr>
            <w:w w:val="110"/>
          </w:rPr>
          <w:t>s</w:t>
        </w:r>
      </w:ins>
      <w:ins w:id="120" w:author="Tom Woods" w:date="2016-02-06T14:36:00Z">
        <w:r w:rsidR="0035431B">
          <w:rPr>
            <w:w w:val="110"/>
          </w:rPr>
          <w:t xml:space="preserve"> of the coronal heating being from the photosphere</w:t>
        </w:r>
      </w:ins>
      <w:ins w:id="121" w:author="Tom Woods" w:date="2016-02-06T14:37:00Z">
        <w:r w:rsidR="0035431B">
          <w:rPr>
            <w:w w:val="110"/>
          </w:rPr>
          <w:t>, chromosphere, or corona itself</w:t>
        </w:r>
      </w:ins>
      <w:r>
        <w:rPr>
          <w:w w:val="110"/>
        </w:rPr>
        <w:t>.</w:t>
      </w:r>
    </w:p>
    <w:p w14:paraId="07B61FF4" w14:textId="77777777" w:rsidR="006338C4" w:rsidRDefault="006338C4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70F4974C" w14:textId="77777777" w:rsidR="006338C4" w:rsidRDefault="00E272E0">
      <w:pPr>
        <w:pStyle w:val="Heading2"/>
        <w:ind w:left="183" w:firstLine="0"/>
        <w:jc w:val="both"/>
        <w:rPr>
          <w:b w:val="0"/>
          <w:bCs w:val="0"/>
        </w:rPr>
      </w:pPr>
      <w:bookmarkStart w:id="122" w:name="Topics_Beyond_Solar_Eruptive_Events"/>
      <w:bookmarkEnd w:id="122"/>
      <w:r>
        <w:rPr>
          <w:w w:val="115"/>
        </w:rPr>
        <w:t xml:space="preserve">6.2.2       </w:t>
      </w:r>
      <w:r>
        <w:rPr>
          <w:spacing w:val="18"/>
          <w:w w:val="115"/>
        </w:rPr>
        <w:t xml:space="preserve"> </w:t>
      </w:r>
      <w:r>
        <w:rPr>
          <w:spacing w:val="-4"/>
          <w:w w:val="115"/>
        </w:rPr>
        <w:t>T</w:t>
      </w:r>
      <w:r>
        <w:rPr>
          <w:spacing w:val="-5"/>
          <w:w w:val="115"/>
        </w:rPr>
        <w:t>opi</w:t>
      </w:r>
      <w:r>
        <w:rPr>
          <w:spacing w:val="-4"/>
          <w:w w:val="115"/>
        </w:rPr>
        <w:t>cs</w:t>
      </w:r>
      <w:r>
        <w:rPr>
          <w:spacing w:val="22"/>
          <w:w w:val="115"/>
        </w:rPr>
        <w:t xml:space="preserve"> </w:t>
      </w:r>
      <w:r>
        <w:rPr>
          <w:spacing w:val="-2"/>
          <w:w w:val="115"/>
        </w:rPr>
        <w:t>Bey</w:t>
      </w:r>
      <w:r>
        <w:rPr>
          <w:spacing w:val="-3"/>
          <w:w w:val="115"/>
        </w:rPr>
        <w:t>ond</w:t>
      </w:r>
      <w:r>
        <w:rPr>
          <w:spacing w:val="21"/>
          <w:w w:val="115"/>
        </w:rPr>
        <w:t xml:space="preserve"> </w:t>
      </w:r>
      <w:r>
        <w:rPr>
          <w:w w:val="115"/>
        </w:rPr>
        <w:t>Solar</w:t>
      </w:r>
      <w:r>
        <w:rPr>
          <w:spacing w:val="22"/>
          <w:w w:val="115"/>
        </w:rPr>
        <w:t xml:space="preserve"> </w:t>
      </w:r>
      <w:r>
        <w:rPr>
          <w:spacing w:val="-2"/>
          <w:w w:val="115"/>
        </w:rPr>
        <w:t>Er</w:t>
      </w:r>
      <w:r>
        <w:rPr>
          <w:spacing w:val="-1"/>
          <w:w w:val="115"/>
        </w:rPr>
        <w:t>uptive</w:t>
      </w:r>
      <w:r>
        <w:rPr>
          <w:spacing w:val="22"/>
          <w:w w:val="115"/>
        </w:rPr>
        <w:t xml:space="preserve"> </w:t>
      </w:r>
      <w:r>
        <w:rPr>
          <w:spacing w:val="-4"/>
          <w:w w:val="115"/>
        </w:rPr>
        <w:t>E</w:t>
      </w:r>
      <w:r>
        <w:rPr>
          <w:spacing w:val="-3"/>
          <w:w w:val="115"/>
        </w:rPr>
        <w:t>ve</w:t>
      </w:r>
      <w:r>
        <w:rPr>
          <w:spacing w:val="-4"/>
          <w:w w:val="115"/>
        </w:rPr>
        <w:t>n</w:t>
      </w:r>
      <w:r>
        <w:rPr>
          <w:spacing w:val="-3"/>
          <w:w w:val="115"/>
        </w:rPr>
        <w:t>ts</w:t>
      </w:r>
    </w:p>
    <w:p w14:paraId="725D3FA2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7E5F21F5" w14:textId="4016D577" w:rsidR="006338C4" w:rsidRDefault="00E272E0">
      <w:pPr>
        <w:pStyle w:val="BodyText"/>
        <w:spacing w:line="451" w:lineRule="auto"/>
        <w:ind w:right="117" w:firstLine="576"/>
        <w:jc w:val="both"/>
      </w:pPr>
      <w:r>
        <w:rPr>
          <w:rFonts w:cs="Times New Roman"/>
          <w:b/>
          <w:bCs/>
          <w:spacing w:val="-1"/>
          <w:w w:val="105"/>
        </w:rPr>
        <w:t>Quiescent-Sun</w:t>
      </w:r>
      <w:r>
        <w:rPr>
          <w:rFonts w:cs="Times New Roman"/>
          <w:b/>
          <w:bCs/>
          <w:spacing w:val="8"/>
          <w:w w:val="105"/>
        </w:rPr>
        <w:t xml:space="preserve"> </w:t>
      </w:r>
      <w:r>
        <w:rPr>
          <w:rFonts w:cs="Times New Roman"/>
          <w:b/>
          <w:bCs/>
          <w:spacing w:val="-1"/>
          <w:w w:val="105"/>
        </w:rPr>
        <w:t>Studies</w:t>
      </w:r>
      <w:ins w:id="123" w:author="Tom Woods" w:date="2016-02-06T14:38:00Z">
        <w:r w:rsidR="004D0907">
          <w:rPr>
            <w:rFonts w:cs="Times New Roman"/>
            <w:b/>
            <w:bCs/>
            <w:spacing w:val="-1"/>
            <w:w w:val="105"/>
          </w:rPr>
          <w:t>.</w:t>
        </w:r>
      </w:ins>
      <w:r>
        <w:rPr>
          <w:rFonts w:cs="Times New Roman"/>
          <w:b/>
          <w:bCs/>
          <w:spacing w:val="50"/>
          <w:w w:val="105"/>
        </w:rPr>
        <w:t xml:space="preserve"> </w:t>
      </w:r>
      <w:r>
        <w:rPr>
          <w:w w:val="105"/>
        </w:rPr>
        <w:t>Examples</w:t>
      </w:r>
      <w:r>
        <w:rPr>
          <w:spacing w:val="50"/>
          <w:w w:val="105"/>
        </w:rPr>
        <w:t xml:space="preserve"> </w:t>
      </w:r>
      <w:r>
        <w:rPr>
          <w:w w:val="105"/>
        </w:rPr>
        <w:t>of</w:t>
      </w:r>
      <w:r>
        <w:rPr>
          <w:spacing w:val="50"/>
          <w:w w:val="105"/>
        </w:rPr>
        <w:t xml:space="preserve"> </w:t>
      </w:r>
      <w:r>
        <w:rPr>
          <w:w w:val="105"/>
        </w:rPr>
        <w:t>data</w:t>
      </w:r>
      <w:r>
        <w:rPr>
          <w:spacing w:val="51"/>
          <w:w w:val="105"/>
        </w:rPr>
        <w:t xml:space="preserve"> </w:t>
      </w:r>
      <w:r>
        <w:rPr>
          <w:w w:val="105"/>
        </w:rPr>
        <w:t>analysis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w w:val="105"/>
        </w:rPr>
        <w:t>spectral</w:t>
      </w:r>
      <w:r>
        <w:rPr>
          <w:spacing w:val="50"/>
          <w:w w:val="105"/>
        </w:rPr>
        <w:t xml:space="preserve"> </w:t>
      </w:r>
      <w:r>
        <w:rPr>
          <w:w w:val="105"/>
        </w:rPr>
        <w:t>modeling</w:t>
      </w:r>
      <w:r>
        <w:rPr>
          <w:spacing w:val="50"/>
          <w:w w:val="105"/>
        </w:rPr>
        <w:t xml:space="preserve"> </w:t>
      </w:r>
      <w:r>
        <w:rPr>
          <w:w w:val="105"/>
        </w:rPr>
        <w:t>for</w:t>
      </w:r>
      <w:r>
        <w:rPr>
          <w:spacing w:val="50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50"/>
          <w:w w:val="105"/>
        </w:rPr>
        <w:t xml:space="preserve"> </w:t>
      </w:r>
      <w:r>
        <w:rPr>
          <w:w w:val="105"/>
        </w:rPr>
        <w:t>qui-</w:t>
      </w:r>
      <w:r>
        <w:rPr>
          <w:spacing w:val="37"/>
          <w:w w:val="99"/>
        </w:rPr>
        <w:t xml:space="preserve"> </w:t>
      </w:r>
      <w:proofErr w:type="spellStart"/>
      <w:r>
        <w:rPr>
          <w:spacing w:val="-2"/>
          <w:w w:val="105"/>
        </w:rPr>
        <w:t>esce</w:t>
      </w:r>
      <w:r>
        <w:rPr>
          <w:spacing w:val="-1"/>
          <w:w w:val="105"/>
        </w:rPr>
        <w:t>nt</w:t>
      </w:r>
      <w:proofErr w:type="spellEnd"/>
      <w:r>
        <w:rPr>
          <w:spacing w:val="39"/>
          <w:w w:val="105"/>
        </w:rPr>
        <w:t xml:space="preserve"> </w:t>
      </w:r>
      <w:r>
        <w:rPr>
          <w:w w:val="105"/>
        </w:rPr>
        <w:t>(non-flaring)</w:t>
      </w:r>
      <w:r>
        <w:rPr>
          <w:spacing w:val="40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9"/>
          <w:w w:val="105"/>
        </w:rPr>
        <w:t xml:space="preserve"> </w:t>
      </w:r>
      <w:r>
        <w:rPr>
          <w:w w:val="105"/>
        </w:rPr>
        <w:t>made</w:t>
      </w:r>
      <w:r>
        <w:rPr>
          <w:spacing w:val="40"/>
          <w:w w:val="105"/>
        </w:rPr>
        <w:t xml:space="preserve"> </w:t>
      </w:r>
      <w:r>
        <w:rPr>
          <w:w w:val="105"/>
        </w:rPr>
        <w:t>with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9"/>
          <w:w w:val="105"/>
        </w:rPr>
        <w:t xml:space="preserve"> </w:t>
      </w:r>
      <w:r>
        <w:rPr>
          <w:w w:val="105"/>
        </w:rPr>
        <w:t>X123</w:t>
      </w:r>
      <w:r>
        <w:rPr>
          <w:spacing w:val="40"/>
          <w:w w:val="105"/>
        </w:rPr>
        <w:t xml:space="preserve"> </w:t>
      </w:r>
      <w:r>
        <w:rPr>
          <w:w w:val="105"/>
        </w:rPr>
        <w:t>aboard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EVE</w:t>
      </w:r>
      <w:r>
        <w:rPr>
          <w:spacing w:val="40"/>
          <w:w w:val="105"/>
        </w:rPr>
        <w:t xml:space="preserve"> </w:t>
      </w:r>
      <w:r>
        <w:rPr>
          <w:w w:val="105"/>
        </w:rPr>
        <w:t>calibration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27"/>
          <w:w w:val="138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 xml:space="preserve"> </w:t>
      </w:r>
      <w:r>
        <w:rPr>
          <w:w w:val="105"/>
        </w:rPr>
        <w:t>in 2012 and 2013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are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w w:val="105"/>
        </w:rPr>
        <w:t xml:space="preserve"> in </w:t>
      </w:r>
      <w:proofErr w:type="spellStart"/>
      <w:r>
        <w:rPr>
          <w:spacing w:val="-1"/>
          <w:w w:val="105"/>
        </w:rPr>
        <w:t>Casp</w:t>
      </w:r>
      <w:r>
        <w:rPr>
          <w:spacing w:val="-2"/>
          <w:w w:val="105"/>
        </w:rPr>
        <w:t>i</w:t>
      </w:r>
      <w:proofErr w:type="spellEnd"/>
      <w:r>
        <w:rPr>
          <w:w w:val="105"/>
        </w:rPr>
        <w:t xml:space="preserve"> et</w:t>
      </w:r>
      <w:r>
        <w:rPr>
          <w:spacing w:val="-1"/>
          <w:w w:val="105"/>
        </w:rPr>
        <w:t xml:space="preserve"> </w:t>
      </w:r>
      <w:r>
        <w:rPr>
          <w:w w:val="105"/>
        </w:rPr>
        <w:t>al. (2015).</w:t>
      </w:r>
      <w:r>
        <w:rPr>
          <w:spacing w:val="38"/>
          <w:w w:val="105"/>
        </w:rPr>
        <w:t xml:space="preserve"> </w:t>
      </w:r>
      <w:r>
        <w:rPr>
          <w:w w:val="105"/>
        </w:rPr>
        <w:t>One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of the </w:t>
      </w:r>
      <w:r>
        <w:rPr>
          <w:spacing w:val="-1"/>
          <w:w w:val="105"/>
        </w:rPr>
        <w:t>tantal</w:t>
      </w:r>
      <w:r>
        <w:rPr>
          <w:spacing w:val="-2"/>
          <w:w w:val="105"/>
        </w:rPr>
        <w:t>izi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w w:val="105"/>
        </w:rPr>
        <w:t xml:space="preserve"> results</w:t>
      </w:r>
      <w:r>
        <w:rPr>
          <w:spacing w:val="-1"/>
          <w:w w:val="105"/>
        </w:rPr>
        <w:t xml:space="preserve"> </w:t>
      </w:r>
      <w:r>
        <w:rPr>
          <w:w w:val="105"/>
        </w:rPr>
        <w:t>from these</w:t>
      </w:r>
      <w:r>
        <w:rPr>
          <w:spacing w:val="23"/>
          <w:w w:val="99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14"/>
          <w:w w:val="105"/>
        </w:rPr>
        <w:t xml:space="preserve"> </w:t>
      </w:r>
      <w:r>
        <w:rPr>
          <w:w w:val="105"/>
        </w:rPr>
        <w:t>5</w:t>
      </w:r>
      <w:r>
        <w:rPr>
          <w:spacing w:val="14"/>
          <w:w w:val="105"/>
        </w:rPr>
        <w:t xml:space="preserve"> </w:t>
      </w:r>
      <w:r>
        <w:rPr>
          <w:w w:val="105"/>
        </w:rPr>
        <w:t>min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coronal</w:t>
      </w:r>
      <w:r>
        <w:rPr>
          <w:spacing w:val="15"/>
          <w:w w:val="105"/>
        </w:rPr>
        <w:t xml:space="preserve"> </w:t>
      </w:r>
      <w:r>
        <w:rPr>
          <w:w w:val="105"/>
        </w:rPr>
        <w:t>abundance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certain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45"/>
          <w:w w:val="116"/>
        </w:rPr>
        <w:t xml:space="preserve"> </w:t>
      </w:r>
      <w:r>
        <w:rPr>
          <w:w w:val="105"/>
        </w:rPr>
        <w:t>SXR</w:t>
      </w:r>
      <w:r>
        <w:rPr>
          <w:spacing w:val="34"/>
          <w:w w:val="105"/>
        </w:rPr>
        <w:t xml:space="preserve"> </w:t>
      </w:r>
      <w:r>
        <w:rPr>
          <w:w w:val="105"/>
        </w:rPr>
        <w:t>spectrum</w:t>
      </w:r>
      <w:r>
        <w:rPr>
          <w:spacing w:val="34"/>
          <w:w w:val="105"/>
        </w:rPr>
        <w:t xml:space="preserve"> </w:t>
      </w:r>
      <w:r>
        <w:rPr>
          <w:w w:val="105"/>
        </w:rPr>
        <w:t>on</w:t>
      </w:r>
      <w:r>
        <w:rPr>
          <w:spacing w:val="34"/>
          <w:w w:val="105"/>
        </w:rPr>
        <w:t xml:space="preserve"> </w:t>
      </w:r>
      <w:r>
        <w:rPr>
          <w:w w:val="105"/>
        </w:rPr>
        <w:t>2012</w:t>
      </w:r>
      <w:r>
        <w:rPr>
          <w:spacing w:val="34"/>
          <w:w w:val="105"/>
        </w:rPr>
        <w:t xml:space="preserve"> </w:t>
      </w:r>
      <w:r>
        <w:rPr>
          <w:w w:val="105"/>
        </w:rPr>
        <w:t>June</w:t>
      </w:r>
      <w:r>
        <w:rPr>
          <w:spacing w:val="34"/>
          <w:w w:val="105"/>
        </w:rPr>
        <w:t xml:space="preserve"> </w:t>
      </w:r>
      <w:r>
        <w:rPr>
          <w:w w:val="105"/>
        </w:rPr>
        <w:t>23</w:t>
      </w:r>
      <w:r>
        <w:rPr>
          <w:spacing w:val="35"/>
          <w:w w:val="105"/>
        </w:rPr>
        <w:t xml:space="preserve"> </w:t>
      </w:r>
      <w:r>
        <w:rPr>
          <w:w w:val="105"/>
        </w:rPr>
        <w:t>than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more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(but</w:t>
      </w:r>
      <w:r>
        <w:rPr>
          <w:spacing w:val="34"/>
          <w:w w:val="105"/>
        </w:rPr>
        <w:t xml:space="preserve"> </w:t>
      </w:r>
      <w:r>
        <w:rPr>
          <w:w w:val="105"/>
        </w:rPr>
        <w:t>not</w:t>
      </w:r>
      <w:r>
        <w:rPr>
          <w:spacing w:val="35"/>
          <w:w w:val="105"/>
        </w:rPr>
        <w:t xml:space="preserve"> </w:t>
      </w:r>
      <w:r>
        <w:rPr>
          <w:w w:val="105"/>
        </w:rPr>
        <w:t>flaring)</w:t>
      </w:r>
      <w:r>
        <w:rPr>
          <w:spacing w:val="34"/>
          <w:w w:val="105"/>
        </w:rPr>
        <w:t xml:space="preserve"> </w:t>
      </w:r>
      <w:r>
        <w:rPr>
          <w:w w:val="105"/>
        </w:rPr>
        <w:t>sun</w:t>
      </w:r>
      <w:r>
        <w:rPr>
          <w:spacing w:val="34"/>
          <w:w w:val="105"/>
        </w:rPr>
        <w:t xml:space="preserve"> </w:t>
      </w:r>
      <w:r>
        <w:rPr>
          <w:w w:val="105"/>
        </w:rPr>
        <w:t>on</w:t>
      </w:r>
      <w:r>
        <w:rPr>
          <w:spacing w:val="34"/>
          <w:w w:val="105"/>
        </w:rPr>
        <w:t xml:space="preserve"> </w:t>
      </w:r>
      <w:r>
        <w:rPr>
          <w:w w:val="105"/>
        </w:rPr>
        <w:t>2013</w:t>
      </w:r>
      <w:r>
        <w:rPr>
          <w:spacing w:val="34"/>
          <w:w w:val="105"/>
        </w:rPr>
        <w:t xml:space="preserve"> </w:t>
      </w:r>
      <w:r>
        <w:rPr>
          <w:w w:val="105"/>
        </w:rPr>
        <w:t>October</w:t>
      </w:r>
      <w:r>
        <w:rPr>
          <w:spacing w:val="34"/>
          <w:w w:val="105"/>
        </w:rPr>
        <w:t xml:space="preserve"> </w:t>
      </w:r>
      <w:r>
        <w:rPr>
          <w:w w:val="105"/>
        </w:rPr>
        <w:t>21.</w:t>
      </w:r>
      <w:r>
        <w:rPr>
          <w:spacing w:val="28"/>
          <w:w w:val="101"/>
        </w:rPr>
        <w:t xml:space="preserve"> </w:t>
      </w:r>
      <w:r>
        <w:rPr>
          <w:w w:val="105"/>
        </w:rPr>
        <w:t>These</w:t>
      </w:r>
      <w:r>
        <w:rPr>
          <w:spacing w:val="26"/>
          <w:w w:val="105"/>
        </w:rPr>
        <w:t xml:space="preserve"> </w:t>
      </w:r>
      <w:r>
        <w:rPr>
          <w:w w:val="105"/>
        </w:rPr>
        <w:t>abundance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erences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suggest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7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heating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 xml:space="preserve"> </w:t>
      </w:r>
      <w:ins w:id="124" w:author="Tom Woods" w:date="2016-02-06T14:40:00Z">
        <w:r w:rsidR="004D0907">
          <w:rPr>
            <w:spacing w:val="26"/>
            <w:w w:val="105"/>
          </w:rPr>
          <w:t xml:space="preserve">from the photosphere </w:t>
        </w:r>
      </w:ins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del w:id="125" w:author="Tom Woods" w:date="2016-02-06T14:40:00Z">
        <w:r w:rsidDel="004D0907">
          <w:rPr>
            <w:w w:val="105"/>
          </w:rPr>
          <w:delText>the</w:delText>
        </w:r>
        <w:r w:rsidDel="004D0907">
          <w:rPr>
            <w:spacing w:val="27"/>
            <w:w w:val="105"/>
          </w:rPr>
          <w:delText xml:space="preserve"> </w:delText>
        </w:r>
        <w:r w:rsidDel="004D0907">
          <w:rPr>
            <w:w w:val="105"/>
          </w:rPr>
          <w:delText>quiet</w:delText>
        </w:r>
        <w:r w:rsidDel="004D0907">
          <w:rPr>
            <w:spacing w:val="26"/>
            <w:w w:val="105"/>
          </w:rPr>
          <w:delText xml:space="preserve"> </w:delText>
        </w:r>
        <w:r w:rsidDel="004D0907">
          <w:rPr>
            <w:spacing w:val="-2"/>
            <w:w w:val="105"/>
          </w:rPr>
          <w:delText>n</w:delText>
        </w:r>
        <w:r w:rsidDel="004D0907">
          <w:rPr>
            <w:spacing w:val="-3"/>
            <w:w w:val="105"/>
          </w:rPr>
          <w:delText>e</w:delText>
        </w:r>
        <w:r w:rsidDel="004D0907">
          <w:rPr>
            <w:spacing w:val="-2"/>
            <w:w w:val="105"/>
          </w:rPr>
          <w:delText>t</w:delText>
        </w:r>
        <w:r w:rsidDel="004D0907">
          <w:rPr>
            <w:spacing w:val="-3"/>
            <w:w w:val="105"/>
          </w:rPr>
          <w:delText>w</w:delText>
        </w:r>
        <w:r w:rsidDel="004D0907">
          <w:rPr>
            <w:spacing w:val="-2"/>
            <w:w w:val="105"/>
          </w:rPr>
          <w:delText>ork</w:delText>
        </w:r>
        <w:r w:rsidDel="004D0907">
          <w:rPr>
            <w:spacing w:val="27"/>
            <w:w w:val="104"/>
          </w:rPr>
          <w:delText xml:space="preserve"> </w:delText>
        </w:r>
        <w:r w:rsidDel="004D0907">
          <w:rPr>
            <w:spacing w:val="-1"/>
            <w:w w:val="105"/>
          </w:rPr>
          <w:delText>v</w:delText>
        </w:r>
        <w:r w:rsidDel="004D0907">
          <w:rPr>
            <w:spacing w:val="-2"/>
            <w:w w:val="105"/>
          </w:rPr>
          <w:delText>e</w:delText>
        </w:r>
        <w:r w:rsidDel="004D0907">
          <w:rPr>
            <w:spacing w:val="-1"/>
            <w:w w:val="105"/>
          </w:rPr>
          <w:delText>r</w:delText>
        </w:r>
        <w:r w:rsidDel="004D0907">
          <w:rPr>
            <w:spacing w:val="-2"/>
            <w:w w:val="105"/>
          </w:rPr>
          <w:delText>s</w:delText>
        </w:r>
        <w:r w:rsidDel="004D0907">
          <w:rPr>
            <w:spacing w:val="-1"/>
            <w:w w:val="105"/>
          </w:rPr>
          <w:delText>u</w:delText>
        </w:r>
        <w:r w:rsidDel="004D0907">
          <w:rPr>
            <w:spacing w:val="-2"/>
            <w:w w:val="105"/>
          </w:rPr>
          <w:delText>s</w:delText>
        </w:r>
        <w:r w:rsidDel="004D0907">
          <w:rPr>
            <w:spacing w:val="20"/>
            <w:w w:val="105"/>
          </w:rPr>
          <w:delText xml:space="preserve"> </w:delText>
        </w:r>
      </w:del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regions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support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concept</w:t>
      </w:r>
      <w:r>
        <w:rPr>
          <w:spacing w:val="21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small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mpu</w:t>
      </w:r>
      <w:r>
        <w:rPr>
          <w:spacing w:val="-2"/>
          <w:w w:val="105"/>
        </w:rPr>
        <w:t>lsi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 xml:space="preserve"> </w:t>
      </w:r>
      <w:ins w:id="126" w:author="Tom Woods" w:date="2016-02-06T14:40:00Z">
        <w:r w:rsidR="004D0907">
          <w:rPr>
            <w:spacing w:val="21"/>
            <w:w w:val="105"/>
          </w:rPr>
          <w:t xml:space="preserve">magnetic-reconnection </w:t>
        </w:r>
      </w:ins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(“</w:t>
      </w:r>
      <w:proofErr w:type="spellStart"/>
      <w:r>
        <w:rPr>
          <w:w w:val="105"/>
        </w:rPr>
        <w:t>nanoflares</w:t>
      </w:r>
      <w:proofErr w:type="spellEnd"/>
      <w:r>
        <w:rPr>
          <w:w w:val="105"/>
        </w:rPr>
        <w:t>,”</w:t>
      </w:r>
      <w:r>
        <w:rPr>
          <w:spacing w:val="21"/>
          <w:w w:val="111"/>
        </w:rPr>
        <w:t xml:space="preserve"> </w:t>
      </w:r>
      <w:r>
        <w:rPr>
          <w:w w:val="105"/>
        </w:rPr>
        <w:t>e.g.,</w:t>
      </w:r>
      <w:r>
        <w:rPr>
          <w:spacing w:val="12"/>
          <w:w w:val="105"/>
        </w:rPr>
        <w:t xml:space="preserve"> </w:t>
      </w:r>
      <w:r>
        <w:rPr>
          <w:w w:val="105"/>
        </w:rPr>
        <w:t>Rodgers</w:t>
      </w:r>
      <w:r>
        <w:rPr>
          <w:spacing w:val="10"/>
          <w:w w:val="105"/>
        </w:rPr>
        <w:t xml:space="preserve"> </w:t>
      </w:r>
      <w:r>
        <w:rPr>
          <w:w w:val="105"/>
        </w:rPr>
        <w:t>et</w:t>
      </w:r>
      <w:r>
        <w:rPr>
          <w:spacing w:val="10"/>
          <w:w w:val="105"/>
        </w:rPr>
        <w:t xml:space="preserve"> </w:t>
      </w:r>
      <w:r>
        <w:rPr>
          <w:w w:val="105"/>
        </w:rPr>
        <w:t>al.</w:t>
      </w:r>
      <w:r>
        <w:rPr>
          <w:spacing w:val="10"/>
          <w:w w:val="105"/>
        </w:rPr>
        <w:t xml:space="preserve"> </w:t>
      </w:r>
      <w:r>
        <w:rPr>
          <w:w w:val="105"/>
        </w:rPr>
        <w:t>2006;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Park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w w:val="105"/>
        </w:rPr>
        <w:t>1988)</w:t>
      </w:r>
      <w:r>
        <w:rPr>
          <w:spacing w:val="10"/>
          <w:w w:val="105"/>
        </w:rPr>
        <w:t xml:space="preserve"> </w:t>
      </w:r>
      <w:r>
        <w:rPr>
          <w:w w:val="105"/>
        </w:rPr>
        <w:t>could</w:t>
      </w:r>
      <w:r>
        <w:rPr>
          <w:spacing w:val="10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source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region</w:t>
      </w:r>
      <w:r>
        <w:rPr>
          <w:spacing w:val="10"/>
          <w:w w:val="105"/>
        </w:rPr>
        <w:t xml:space="preserve"> </w:t>
      </w:r>
      <w:r>
        <w:rPr>
          <w:w w:val="105"/>
        </w:rPr>
        <w:t>heating.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Id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</w:p>
    <w:p w14:paraId="22A6BACD" w14:textId="77777777" w:rsidR="006338C4" w:rsidRDefault="006338C4">
      <w:pPr>
        <w:spacing w:line="451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71591B9E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028571BD" w14:textId="04CE02AB" w:rsidR="006338C4" w:rsidRDefault="00E272E0" w:rsidP="004D0907">
      <w:pPr>
        <w:pStyle w:val="BodyText"/>
        <w:tabs>
          <w:tab w:val="left" w:pos="5162"/>
        </w:tabs>
        <w:spacing w:before="58" w:line="455" w:lineRule="auto"/>
        <w:ind w:right="117"/>
        <w:pPrChange w:id="127" w:author="Tom Woods" w:date="2016-02-06T14:42:00Z">
          <w:pPr>
            <w:pStyle w:val="BodyText"/>
            <w:tabs>
              <w:tab w:val="left" w:pos="5162"/>
            </w:tabs>
            <w:spacing w:before="58" w:line="455" w:lineRule="auto"/>
            <w:ind w:right="117"/>
            <w:jc w:val="right"/>
          </w:pPr>
        </w:pPrChange>
      </w:pPr>
      <w:proofErr w:type="gramStart"/>
      <w:r>
        <w:rPr>
          <w:w w:val="105"/>
        </w:rPr>
        <w:t>the</w:t>
      </w:r>
      <w:proofErr w:type="gramEnd"/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21"/>
          <w:w w:val="105"/>
        </w:rPr>
        <w:t xml:space="preserve"> </w:t>
      </w:r>
      <w:r>
        <w:rPr>
          <w:w w:val="105"/>
        </w:rPr>
        <w:t>responsible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21"/>
          <w:w w:val="105"/>
        </w:rPr>
        <w:t xml:space="preserve"> </w:t>
      </w:r>
      <w:r>
        <w:rPr>
          <w:w w:val="105"/>
        </w:rPr>
        <w:t>heating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quiet</w:t>
      </w:r>
      <w:r>
        <w:rPr>
          <w:spacing w:val="21"/>
          <w:w w:val="105"/>
        </w:rPr>
        <w:t xml:space="preserve"> </w:t>
      </w:r>
      <w:r>
        <w:rPr>
          <w:w w:val="105"/>
        </w:rPr>
        <w:t>sun</w:t>
      </w:r>
      <w:r>
        <w:rPr>
          <w:spacing w:val="21"/>
          <w:w w:val="105"/>
        </w:rPr>
        <w:t xml:space="preserve"> </w:t>
      </w:r>
      <w:r>
        <w:rPr>
          <w:w w:val="105"/>
        </w:rPr>
        <w:t>corona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del w:id="128" w:author="Tom Woods" w:date="2016-02-06T14:41:00Z">
        <w:r w:rsidDel="004D0907">
          <w:rPr>
            <w:w w:val="105"/>
          </w:rPr>
          <w:delText>millions</w:delText>
        </w:r>
        <w:r w:rsidDel="004D0907">
          <w:rPr>
            <w:spacing w:val="21"/>
            <w:w w:val="105"/>
          </w:rPr>
          <w:delText xml:space="preserve"> </w:delText>
        </w:r>
        <w:r w:rsidDel="004D0907">
          <w:rPr>
            <w:w w:val="105"/>
          </w:rPr>
          <w:delText>of</w:delText>
        </w:r>
        <w:r w:rsidDel="004D0907">
          <w:rPr>
            <w:spacing w:val="21"/>
            <w:w w:val="105"/>
          </w:rPr>
          <w:delText xml:space="preserve"> </w:delText>
        </w:r>
        <w:r w:rsidDel="004D0907">
          <w:rPr>
            <w:w w:val="105"/>
          </w:rPr>
          <w:delText>degrees</w:delText>
        </w:r>
      </w:del>
      <w:ins w:id="129" w:author="Tom Woods" w:date="2016-02-06T14:41:00Z">
        <w:r w:rsidR="004D0907">
          <w:rPr>
            <w:w w:val="105"/>
          </w:rPr>
          <w:t>a few MK</w:t>
        </w:r>
      </w:ins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while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pho-</w:t>
      </w:r>
      <w:r>
        <w:rPr>
          <w:spacing w:val="20"/>
          <w:w w:val="99"/>
        </w:rPr>
        <w:t xml:space="preserve"> </w:t>
      </w:r>
      <w:proofErr w:type="spellStart"/>
      <w:r>
        <w:rPr>
          <w:w w:val="105"/>
        </w:rPr>
        <w:t>tosphere</w:t>
      </w:r>
      <w:proofErr w:type="spellEnd"/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</w:t>
      </w:r>
      <w:r>
        <w:rPr>
          <w:spacing w:val="32"/>
          <w:w w:val="105"/>
        </w:rPr>
        <w:t xml:space="preserve"> </w:t>
      </w:r>
      <w:r>
        <w:rPr>
          <w:w w:val="105"/>
        </w:rPr>
        <w:t>it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only</w:t>
      </w:r>
      <w:r>
        <w:rPr>
          <w:spacing w:val="32"/>
          <w:w w:val="105"/>
        </w:rPr>
        <w:t xml:space="preserve"> </w:t>
      </w:r>
      <w:r>
        <w:rPr>
          <w:w w:val="105"/>
        </w:rPr>
        <w:t>6000</w:t>
      </w:r>
      <w:r>
        <w:rPr>
          <w:spacing w:val="31"/>
          <w:w w:val="105"/>
        </w:rPr>
        <w:t xml:space="preserve"> </w:t>
      </w:r>
      <w:r>
        <w:rPr>
          <w:w w:val="105"/>
        </w:rPr>
        <w:t>K,</w:t>
      </w:r>
      <w:r>
        <w:rPr>
          <w:spacing w:val="32"/>
          <w:w w:val="105"/>
        </w:rPr>
        <w:t xml:space="preserve"> </w:t>
      </w:r>
      <w:r>
        <w:rPr>
          <w:w w:val="105"/>
        </w:rPr>
        <w:t>remains</w:t>
      </w:r>
      <w:r>
        <w:rPr>
          <w:spacing w:val="32"/>
          <w:w w:val="105"/>
        </w:rPr>
        <w:t xml:space="preserve"> </w:t>
      </w:r>
      <w:r>
        <w:rPr>
          <w:w w:val="105"/>
        </w:rPr>
        <w:t>one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undam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ntal</w:t>
      </w:r>
      <w:r>
        <w:rPr>
          <w:spacing w:val="32"/>
          <w:w w:val="105"/>
        </w:rPr>
        <w:t xml:space="preserve"> </w:t>
      </w:r>
      <w:r>
        <w:rPr>
          <w:w w:val="105"/>
        </w:rPr>
        <w:t>outstanding</w:t>
      </w:r>
      <w:r>
        <w:rPr>
          <w:spacing w:val="31"/>
          <w:w w:val="105"/>
        </w:rPr>
        <w:t xml:space="preserve"> </w:t>
      </w:r>
      <w:r>
        <w:rPr>
          <w:w w:val="105"/>
        </w:rPr>
        <w:t>problems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solar</w:t>
      </w:r>
      <w:r>
        <w:rPr>
          <w:spacing w:val="28"/>
          <w:w w:val="113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sics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</w:t>
      </w:r>
      <w:proofErr w:type="spellEnd"/>
      <w:r>
        <w:rPr>
          <w:spacing w:val="-2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2006). </w:t>
      </w:r>
      <w:r>
        <w:rPr>
          <w:spacing w:val="40"/>
          <w:w w:val="105"/>
        </w:rPr>
        <w:t xml:space="preserve"> </w:t>
      </w:r>
      <w:r>
        <w:rPr>
          <w:spacing w:val="-10"/>
          <w:w w:val="105"/>
        </w:rPr>
        <w:t>W</w:t>
      </w:r>
      <w:r>
        <w:rPr>
          <w:spacing w:val="-11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ici</w:t>
      </w:r>
      <w:r>
        <w:rPr>
          <w:spacing w:val="-1"/>
          <w:w w:val="105"/>
        </w:rPr>
        <w:t>pat</w:t>
      </w:r>
      <w:r>
        <w:rPr>
          <w:spacing w:val="-2"/>
          <w:w w:val="105"/>
        </w:rPr>
        <w:t>e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spacing w:val="37"/>
          <w:w w:val="105"/>
        </w:rPr>
        <w:t xml:space="preserve"> </w:t>
      </w:r>
      <w:r>
        <w:rPr>
          <w:w w:val="105"/>
        </w:rPr>
        <w:t>one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three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month</w:t>
      </w:r>
      <w:r>
        <w:rPr>
          <w:spacing w:val="-2"/>
          <w:w w:val="105"/>
        </w:rPr>
        <w:t>s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9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solar</w:t>
      </w:r>
      <w:r>
        <w:rPr>
          <w:spacing w:val="17"/>
          <w:w w:val="105"/>
        </w:rPr>
        <w:t xml:space="preserve"> </w:t>
      </w:r>
      <w:r>
        <w:rPr>
          <w:w w:val="105"/>
        </w:rPr>
        <w:t>SXR</w:t>
      </w:r>
      <w:r>
        <w:rPr>
          <w:spacing w:val="17"/>
          <w:w w:val="105"/>
        </w:rPr>
        <w:t xml:space="preserve"> </w:t>
      </w:r>
      <w:r>
        <w:rPr>
          <w:w w:val="105"/>
        </w:rPr>
        <w:t>spectrum</w:t>
      </w:r>
      <w:r>
        <w:rPr>
          <w:spacing w:val="17"/>
          <w:w w:val="105"/>
        </w:rPr>
        <w:t xml:space="preserve"> </w:t>
      </w:r>
      <w:r>
        <w:rPr>
          <w:w w:val="105"/>
        </w:rPr>
        <w:t>will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adequate</w:t>
      </w:r>
      <w:r>
        <w:rPr>
          <w:spacing w:val="17"/>
          <w:w w:val="105"/>
        </w:rPr>
        <w:t xml:space="preserve"> </w:t>
      </w:r>
      <w:r>
        <w:rPr>
          <w:w w:val="105"/>
        </w:rPr>
        <w:t>data</w:t>
      </w:r>
      <w:r>
        <w:rPr>
          <w:spacing w:val="17"/>
          <w:w w:val="105"/>
        </w:rPr>
        <w:t xml:space="preserve"> </w:t>
      </w:r>
      <w:r>
        <w:rPr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region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17"/>
          <w:w w:val="105"/>
        </w:rPr>
        <w:t xml:space="preserve"> </w:t>
      </w:r>
      <w:r>
        <w:rPr>
          <w:w w:val="105"/>
        </w:rPr>
        <w:t>flares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99"/>
        </w:rPr>
        <w:t xml:space="preserve"> </w:t>
      </w:r>
      <w:r>
        <w:rPr>
          <w:w w:val="105"/>
        </w:rPr>
        <w:t>more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ll</w:t>
      </w:r>
      <w:r>
        <w:rPr>
          <w:spacing w:val="-1"/>
          <w:w w:val="105"/>
        </w:rPr>
        <w:t>y</w:t>
      </w:r>
      <w:r>
        <w:rPr>
          <w:spacing w:val="26"/>
          <w:w w:val="105"/>
        </w:rPr>
        <w:t xml:space="preserve"> </w:t>
      </w:r>
      <w:r>
        <w:rPr>
          <w:w w:val="105"/>
        </w:rPr>
        <w:t>address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spacing w:val="25"/>
          <w:w w:val="105"/>
        </w:rPr>
        <w:t xml:space="preserve"> </w:t>
      </w:r>
      <w:r>
        <w:rPr>
          <w:w w:val="105"/>
        </w:rPr>
        <w:t>questions</w:t>
      </w:r>
      <w:r>
        <w:rPr>
          <w:spacing w:val="25"/>
          <w:w w:val="105"/>
        </w:rPr>
        <w:t xml:space="preserve"> </w:t>
      </w:r>
      <w:r>
        <w:rPr>
          <w:w w:val="105"/>
        </w:rPr>
        <w:t>on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nanoflare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 xml:space="preserve">heating. 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SXR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ili</w:t>
      </w:r>
      <w:r>
        <w:rPr>
          <w:spacing w:val="-2"/>
          <w:w w:val="105"/>
        </w:rPr>
        <w:t>ty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factor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95"/>
        </w:rPr>
        <w:t xml:space="preserve"> </w:t>
      </w:r>
      <w:r>
        <w:rPr>
          <w:w w:val="105"/>
        </w:rPr>
        <w:t>100-1000</w:t>
      </w:r>
      <w:r>
        <w:rPr>
          <w:spacing w:val="2"/>
          <w:w w:val="105"/>
        </w:rPr>
        <w:t xml:space="preserve"> 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3"/>
          <w:w w:val="105"/>
        </w:rPr>
        <w:t xml:space="preserve"> </w:t>
      </w:r>
      <w:r>
        <w:rPr>
          <w:w w:val="105"/>
        </w:rPr>
        <w:t>cycle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can</w:t>
      </w:r>
      <w:r>
        <w:rPr>
          <w:spacing w:val="2"/>
          <w:w w:val="105"/>
        </w:rPr>
        <w:t xml:space="preserve"> b</w:t>
      </w:r>
      <w:r>
        <w:rPr>
          <w:spacing w:val="3"/>
          <w:w w:val="105"/>
        </w:rPr>
        <w:t xml:space="preserve">e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3"/>
          <w:w w:val="105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factor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10,000</w:t>
      </w:r>
      <w:r>
        <w:rPr>
          <w:spacing w:val="3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largest</w:t>
      </w:r>
      <w:r>
        <w:rPr>
          <w:spacing w:val="3"/>
          <w:w w:val="105"/>
        </w:rPr>
        <w:t xml:space="preserve"> </w:t>
      </w:r>
      <w:r>
        <w:rPr>
          <w:w w:val="105"/>
        </w:rPr>
        <w:t>X-class</w:t>
      </w:r>
      <w:r>
        <w:rPr>
          <w:spacing w:val="4"/>
          <w:w w:val="105"/>
        </w:rPr>
        <w:t xml:space="preserve"> </w:t>
      </w:r>
      <w:r>
        <w:rPr>
          <w:w w:val="105"/>
        </w:rPr>
        <w:t>flares.</w:t>
      </w:r>
      <w:r>
        <w:rPr>
          <w:spacing w:val="22"/>
          <w:w w:val="109"/>
        </w:rPr>
        <w:t xml:space="preserve"> </w:t>
      </w:r>
      <w:proofErr w:type="gramStart"/>
      <w:r>
        <w:rPr>
          <w:rFonts w:cs="Times New Roman"/>
          <w:b/>
          <w:bCs/>
          <w:spacing w:val="-2"/>
          <w:w w:val="105"/>
        </w:rPr>
        <w:t>Improvements</w:t>
      </w:r>
      <w:r>
        <w:rPr>
          <w:rFonts w:cs="Times New Roman"/>
          <w:b/>
          <w:bCs/>
          <w:w w:val="105"/>
        </w:rPr>
        <w:t xml:space="preserve"> </w:t>
      </w:r>
      <w:r>
        <w:rPr>
          <w:rFonts w:cs="Times New Roman"/>
          <w:b/>
          <w:bCs/>
          <w:spacing w:val="41"/>
          <w:w w:val="105"/>
        </w:rPr>
        <w:t xml:space="preserve"> </w:t>
      </w:r>
      <w:r>
        <w:rPr>
          <w:rFonts w:cs="Times New Roman"/>
          <w:b/>
          <w:bCs/>
          <w:w w:val="105"/>
        </w:rPr>
        <w:t>to</w:t>
      </w:r>
      <w:proofErr w:type="gramEnd"/>
      <w:r>
        <w:rPr>
          <w:rFonts w:cs="Times New Roman"/>
          <w:b/>
          <w:bCs/>
          <w:w w:val="105"/>
        </w:rPr>
        <w:t xml:space="preserve"> </w:t>
      </w:r>
      <w:r>
        <w:rPr>
          <w:rFonts w:cs="Times New Roman"/>
          <w:b/>
          <w:bCs/>
          <w:spacing w:val="42"/>
          <w:w w:val="105"/>
        </w:rPr>
        <w:t xml:space="preserve"> </w:t>
      </w:r>
      <w:r>
        <w:rPr>
          <w:rFonts w:cs="Times New Roman"/>
          <w:b/>
          <w:bCs/>
          <w:w w:val="105"/>
        </w:rPr>
        <w:t xml:space="preserve">Earth </w:t>
      </w:r>
      <w:r>
        <w:rPr>
          <w:rFonts w:cs="Times New Roman"/>
          <w:b/>
          <w:bCs/>
          <w:spacing w:val="42"/>
          <w:w w:val="105"/>
        </w:rPr>
        <w:t xml:space="preserve"> </w:t>
      </w:r>
      <w:r>
        <w:rPr>
          <w:rFonts w:cs="Times New Roman"/>
          <w:b/>
          <w:bCs/>
          <w:spacing w:val="-1"/>
          <w:w w:val="105"/>
        </w:rPr>
        <w:t>Atmospheric</w:t>
      </w:r>
      <w:r>
        <w:rPr>
          <w:rFonts w:cs="Times New Roman"/>
          <w:b/>
          <w:bCs/>
          <w:w w:val="105"/>
        </w:rPr>
        <w:t xml:space="preserve"> </w:t>
      </w:r>
      <w:r>
        <w:rPr>
          <w:rFonts w:cs="Times New Roman"/>
          <w:b/>
          <w:bCs/>
          <w:spacing w:val="42"/>
          <w:w w:val="105"/>
        </w:rPr>
        <w:t xml:space="preserve"> </w:t>
      </w:r>
      <w:r>
        <w:rPr>
          <w:rFonts w:cs="Times New Roman"/>
          <w:b/>
          <w:bCs/>
          <w:w w:val="105"/>
        </w:rPr>
        <w:t>Models</w:t>
      </w:r>
      <w:ins w:id="130" w:author="Tom Woods" w:date="2016-02-06T14:42:00Z">
        <w:r w:rsidR="004D0907">
          <w:rPr>
            <w:rFonts w:cs="Times New Roman"/>
            <w:b/>
            <w:bCs/>
            <w:w w:val="105"/>
          </w:rPr>
          <w:t>.</w:t>
        </w:r>
      </w:ins>
      <w:r>
        <w:rPr>
          <w:rFonts w:cs="Times New Roman"/>
          <w:b/>
          <w:bCs/>
          <w:w w:val="105"/>
        </w:rPr>
        <w:tab/>
      </w:r>
      <w:r>
        <w:rPr>
          <w:w w:val="105"/>
        </w:rPr>
        <w:t>Energy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5"/>
          <w:w w:val="105"/>
        </w:rPr>
        <w:t xml:space="preserve"> </w:t>
      </w:r>
      <w:r>
        <w:rPr>
          <w:w w:val="105"/>
        </w:rPr>
        <w:t>SXR</w:t>
      </w:r>
      <w:r>
        <w:rPr>
          <w:spacing w:val="-4"/>
          <w:w w:val="105"/>
        </w:rPr>
        <w:t xml:space="preserve"> </w:t>
      </w:r>
      <w:r>
        <w:rPr>
          <w:w w:val="105"/>
        </w:rPr>
        <w:t>radiation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deposited</w:t>
      </w:r>
      <w:r>
        <w:rPr>
          <w:spacing w:val="29"/>
          <w:w w:val="110"/>
        </w:rPr>
        <w:t xml:space="preserve"> </w:t>
      </w:r>
      <w:r>
        <w:rPr>
          <w:w w:val="105"/>
        </w:rPr>
        <w:t>mostly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ionospheric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region,</w:t>
      </w:r>
      <w:r>
        <w:rPr>
          <w:spacing w:val="29"/>
          <w:w w:val="105"/>
        </w:rPr>
        <w:t xml:space="preserve"> </w:t>
      </w:r>
      <w:r>
        <w:rPr>
          <w:w w:val="105"/>
        </w:rPr>
        <w:t>from</w:t>
      </w:r>
      <w:r>
        <w:rPr>
          <w:spacing w:val="27"/>
          <w:w w:val="105"/>
        </w:rPr>
        <w:t xml:space="preserve"> </w:t>
      </w:r>
      <w:r>
        <w:rPr>
          <w:w w:val="105"/>
        </w:rPr>
        <w:t>80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150</w:t>
      </w:r>
      <w:r>
        <w:rPr>
          <w:spacing w:val="26"/>
          <w:w w:val="105"/>
        </w:rPr>
        <w:t xml:space="preserve"> </w:t>
      </w:r>
      <w:r>
        <w:rPr>
          <w:w w:val="105"/>
        </w:rPr>
        <w:t>km,</w:t>
      </w:r>
      <w:r>
        <w:rPr>
          <w:spacing w:val="29"/>
          <w:w w:val="105"/>
        </w:rPr>
        <w:t xml:space="preserve"> </w:t>
      </w:r>
      <w:r>
        <w:rPr>
          <w:w w:val="105"/>
        </w:rPr>
        <w:t>but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altitude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strongly</w:t>
      </w:r>
      <w:r>
        <w:rPr>
          <w:spacing w:val="27"/>
          <w:w w:val="105"/>
        </w:rPr>
        <w:t xml:space="preserve"> </w:t>
      </w:r>
      <w:r>
        <w:rPr>
          <w:w w:val="105"/>
        </w:rPr>
        <w:t>dependent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w w:val="104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0"/>
          <w:w w:val="105"/>
        </w:rPr>
        <w:t xml:space="preserve"> </w:t>
      </w:r>
      <w:r>
        <w:rPr>
          <w:w w:val="105"/>
        </w:rPr>
        <w:t>solar</w:t>
      </w:r>
      <w:r>
        <w:rPr>
          <w:spacing w:val="31"/>
          <w:w w:val="105"/>
        </w:rPr>
        <w:t xml:space="preserve"> </w:t>
      </w:r>
      <w:r>
        <w:rPr>
          <w:w w:val="105"/>
        </w:rPr>
        <w:t>SXR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spectrum. </w:t>
      </w:r>
      <w:r>
        <w:rPr>
          <w:spacing w:val="21"/>
          <w:w w:val="105"/>
        </w:rPr>
        <w:t xml:space="preserve"> </w:t>
      </w:r>
      <w:r>
        <w:rPr>
          <w:w w:val="105"/>
        </w:rPr>
        <w:t>This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31"/>
          <w:w w:val="105"/>
        </w:rPr>
        <w:t xml:space="preserve"> </w:t>
      </w:r>
      <w:r>
        <w:rPr>
          <w:w w:val="105"/>
        </w:rPr>
        <w:t>dependence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because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steep</w:t>
      </w:r>
      <w:r>
        <w:rPr>
          <w:spacing w:val="31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44"/>
          <w:w w:val="110"/>
        </w:rPr>
        <w:t xml:space="preserve"> </w:t>
      </w:r>
      <w:r>
        <w:rPr>
          <w:w w:val="105"/>
        </w:rPr>
        <w:t>structure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w w:val="105"/>
        </w:rPr>
        <w:t>photoionization</w:t>
      </w:r>
      <w:r>
        <w:rPr>
          <w:spacing w:val="12"/>
          <w:w w:val="105"/>
        </w:rPr>
        <w:t xml:space="preserve"> </w:t>
      </w:r>
      <w:r>
        <w:rPr>
          <w:w w:val="105"/>
        </w:rPr>
        <w:t>cross</w:t>
      </w:r>
      <w:r>
        <w:rPr>
          <w:spacing w:val="11"/>
          <w:w w:val="105"/>
        </w:rPr>
        <w:t xml:space="preserve"> </w:t>
      </w:r>
      <w:r>
        <w:rPr>
          <w:w w:val="105"/>
        </w:rPr>
        <w:t>sections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atm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ele</w:t>
      </w:r>
      <w:r>
        <w:rPr>
          <w:spacing w:val="-3"/>
          <w:w w:val="105"/>
        </w:rPr>
        <w:t>ngth</w:t>
      </w:r>
      <w:r>
        <w:rPr>
          <w:spacing w:val="11"/>
          <w:w w:val="105"/>
        </w:rPr>
        <w:t xml:space="preserve"> </w:t>
      </w:r>
      <w:r>
        <w:rPr>
          <w:w w:val="105"/>
        </w:rPr>
        <w:t>range.</w:t>
      </w:r>
      <w:r>
        <w:rPr>
          <w:spacing w:val="53"/>
          <w:w w:val="109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main</w:t>
      </w:r>
      <w:r>
        <w:rPr>
          <w:spacing w:val="39"/>
          <w:w w:val="105"/>
        </w:rPr>
        <w:t xml:space="preserve"> </w:t>
      </w:r>
      <w:r>
        <w:rPr>
          <w:w w:val="105"/>
        </w:rPr>
        <w:t>reason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spacing w:val="39"/>
          <w:w w:val="105"/>
        </w:rPr>
        <w:t xml:space="preserve"> </w:t>
      </w:r>
      <w:r>
        <w:rPr>
          <w:w w:val="105"/>
        </w:rPr>
        <w:t>Earth’s</w:t>
      </w:r>
      <w:r>
        <w:rPr>
          <w:spacing w:val="38"/>
          <w:w w:val="105"/>
        </w:rPr>
        <w:t xml:space="preserve"> </w:t>
      </w:r>
      <w:r>
        <w:rPr>
          <w:w w:val="105"/>
        </w:rPr>
        <w:t>atmospheric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oss</w:t>
      </w:r>
      <w:r>
        <w:rPr>
          <w:spacing w:val="38"/>
          <w:w w:val="105"/>
        </w:rPr>
        <w:t xml:space="preserve"> </w:t>
      </w:r>
      <w:r>
        <w:rPr>
          <w:w w:val="105"/>
        </w:rPr>
        <w:t>section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38"/>
          <w:w w:val="105"/>
        </w:rPr>
        <w:t xml:space="preserve"> </w:t>
      </w:r>
      <w:r>
        <w:rPr>
          <w:w w:val="105"/>
        </w:rPr>
        <w:t>so</w:t>
      </w:r>
      <w:r>
        <w:rPr>
          <w:spacing w:val="39"/>
          <w:w w:val="105"/>
        </w:rPr>
        <w:t xml:space="preserve"> </w:t>
      </w:r>
      <w:r>
        <w:rPr>
          <w:w w:val="105"/>
        </w:rPr>
        <w:t>dramatically</w:t>
      </w:r>
      <w:r>
        <w:rPr>
          <w:spacing w:val="38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this</w:t>
      </w:r>
      <w:r>
        <w:rPr>
          <w:spacing w:val="39"/>
          <w:w w:val="105"/>
        </w:rPr>
        <w:t xml:space="preserve"> </w:t>
      </w:r>
      <w:r>
        <w:rPr>
          <w:w w:val="105"/>
        </w:rPr>
        <w:t>range</w:t>
      </w:r>
      <w:r>
        <w:rPr>
          <w:spacing w:val="38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</w:rPr>
        <w:t xml:space="preserve"> </w:t>
      </w:r>
      <w:r>
        <w:rPr>
          <w:w w:val="105"/>
        </w:rPr>
        <w:t>because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K</w:t>
      </w:r>
      <w:r>
        <w:rPr>
          <w:spacing w:val="6"/>
          <w:w w:val="105"/>
        </w:rPr>
        <w:t xml:space="preserve"> </w:t>
      </w:r>
      <w:ins w:id="131" w:author="Tom Woods" w:date="2016-02-06T14:43:00Z">
        <w:r w:rsidR="004D0907">
          <w:rPr>
            <w:spacing w:val="6"/>
            <w:w w:val="105"/>
          </w:rPr>
          <w:t xml:space="preserve">ionization </w:t>
        </w:r>
      </w:ins>
      <w:r>
        <w:rPr>
          <w:w w:val="105"/>
        </w:rPr>
        <w:t>edges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O</w:t>
      </w:r>
      <w:r>
        <w:rPr>
          <w:spacing w:val="5"/>
          <w:w w:val="105"/>
        </w:rPr>
        <w:t xml:space="preserve"> </w:t>
      </w:r>
      <w:r>
        <w:rPr>
          <w:w w:val="105"/>
        </w:rPr>
        <w:t>at</w:t>
      </w:r>
      <w:r>
        <w:rPr>
          <w:spacing w:val="6"/>
          <w:w w:val="105"/>
        </w:rPr>
        <w:t xml:space="preserve"> </w:t>
      </w:r>
      <w:r>
        <w:rPr>
          <w:w w:val="105"/>
        </w:rPr>
        <w:t>0.53</w:t>
      </w:r>
      <w:r>
        <w:rPr>
          <w:spacing w:val="5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eV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(2.3</w:t>
      </w:r>
      <w:r>
        <w:rPr>
          <w:spacing w:val="5"/>
          <w:w w:val="105"/>
        </w:rPr>
        <w:t xml:space="preserve"> </w:t>
      </w:r>
      <w:r>
        <w:rPr>
          <w:w w:val="105"/>
        </w:rPr>
        <w:t>nm)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N</w:t>
      </w:r>
      <w:r>
        <w:rPr>
          <w:spacing w:val="5"/>
          <w:w w:val="105"/>
        </w:rPr>
        <w:t xml:space="preserve"> </w:t>
      </w:r>
      <w:r>
        <w:rPr>
          <w:w w:val="105"/>
        </w:rPr>
        <w:t>at</w:t>
      </w:r>
      <w:r>
        <w:rPr>
          <w:spacing w:val="6"/>
          <w:w w:val="105"/>
        </w:rPr>
        <w:t xml:space="preserve"> </w:t>
      </w:r>
      <w:r>
        <w:rPr>
          <w:w w:val="105"/>
        </w:rPr>
        <w:t>0.4</w:t>
      </w:r>
      <w:r>
        <w:rPr>
          <w:spacing w:val="5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eV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(3.1</w:t>
      </w:r>
      <w:r>
        <w:rPr>
          <w:spacing w:val="5"/>
          <w:w w:val="105"/>
        </w:rPr>
        <w:t xml:space="preserve"> </w:t>
      </w:r>
      <w:r>
        <w:rPr>
          <w:w w:val="105"/>
        </w:rPr>
        <w:t>nm).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95"/>
        </w:rPr>
        <w:t xml:space="preserve"> </w:t>
      </w:r>
      <w:r>
        <w:rPr>
          <w:w w:val="105"/>
        </w:rPr>
        <w:t>energy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solar</w:t>
      </w:r>
      <w:r>
        <w:rPr>
          <w:spacing w:val="6"/>
          <w:w w:val="105"/>
        </w:rPr>
        <w:t xml:space="preserve"> </w:t>
      </w:r>
      <w:r>
        <w:rPr>
          <w:w w:val="105"/>
        </w:rPr>
        <w:t>SXRs,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5"/>
          <w:w w:val="105"/>
        </w:rPr>
        <w:t xml:space="preserve"> </w:t>
      </w:r>
      <w:r>
        <w:rPr>
          <w:w w:val="105"/>
        </w:rPr>
        <w:t>while</w:t>
      </w:r>
      <w:r>
        <w:rPr>
          <w:spacing w:val="5"/>
          <w:w w:val="105"/>
        </w:rPr>
        <w:t xml:space="preserve"> </w:t>
      </w:r>
      <w:r>
        <w:rPr>
          <w:w w:val="105"/>
        </w:rPr>
        <w:t>holding</w:t>
      </w:r>
      <w:r>
        <w:rPr>
          <w:spacing w:val="6"/>
          <w:w w:val="105"/>
        </w:rPr>
        <w:t xml:space="preserve"> </w:t>
      </w:r>
      <w:r>
        <w:rPr>
          <w:w w:val="105"/>
        </w:rPr>
        <w:t>total</w:t>
      </w:r>
      <w:r>
        <w:rPr>
          <w:spacing w:val="5"/>
          <w:w w:val="105"/>
        </w:rPr>
        <w:t xml:space="preserve"> </w:t>
      </w:r>
      <w:r>
        <w:rPr>
          <w:w w:val="105"/>
        </w:rPr>
        <w:t>energy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tant,</w:t>
      </w:r>
      <w:r>
        <w:rPr>
          <w:spacing w:val="9"/>
          <w:w w:val="105"/>
        </w:rPr>
        <w:t xml:space="preserve"> </w:t>
      </w:r>
      <w:r>
        <w:rPr>
          <w:w w:val="105"/>
        </w:rPr>
        <w:t>results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6"/>
          <w:w w:val="105"/>
        </w:rPr>
        <w:t xml:space="preserve"> </w:t>
      </w:r>
      <w:r>
        <w:rPr>
          <w:w w:val="105"/>
        </w:rPr>
        <w:t>energy</w:t>
      </w:r>
      <w:r>
        <w:rPr>
          <w:spacing w:val="5"/>
          <w:w w:val="105"/>
        </w:rPr>
        <w:t xml:space="preserve"> </w:t>
      </w:r>
      <w:r>
        <w:rPr>
          <w:w w:val="105"/>
        </w:rPr>
        <w:t>deposition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10"/>
        </w:rPr>
        <w:t xml:space="preserve"> </w:t>
      </w:r>
      <w:r>
        <w:rPr>
          <w:w w:val="105"/>
        </w:rPr>
        <w:t>Earth’s</w:t>
      </w:r>
      <w:r>
        <w:rPr>
          <w:spacing w:val="22"/>
          <w:w w:val="105"/>
        </w:rPr>
        <w:t xml:space="preserve"> </w:t>
      </w:r>
      <w:r>
        <w:rPr>
          <w:w w:val="105"/>
        </w:rPr>
        <w:t>atmosphere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han</w:t>
      </w:r>
      <w:r>
        <w:rPr>
          <w:spacing w:val="-3"/>
          <w:w w:val="105"/>
        </w:rPr>
        <w:t>ge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altitude.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3"/>
          <w:w w:val="105"/>
        </w:rPr>
        <w:t xml:space="preserve"> </w:t>
      </w:r>
      <w:r>
        <w:rPr>
          <w:w w:val="105"/>
        </w:rPr>
        <w:t>energy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near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mesopause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but</w:t>
      </w:r>
      <w:r>
        <w:rPr>
          <w:spacing w:val="23"/>
          <w:w w:val="105"/>
        </w:rPr>
        <w:t xml:space="preserve"> </w:t>
      </w:r>
      <w:r>
        <w:rPr>
          <w:w w:val="105"/>
        </w:rPr>
        <w:t>can</w:t>
      </w:r>
      <w:r>
        <w:rPr>
          <w:spacing w:val="23"/>
          <w:w w:val="105"/>
        </w:rPr>
        <w:t xml:space="preserve"> </w:t>
      </w:r>
      <w:r>
        <w:rPr>
          <w:spacing w:val="-5"/>
          <w:w w:val="105"/>
        </w:rPr>
        <w:t>v</w:t>
      </w:r>
      <w:r>
        <w:rPr>
          <w:spacing w:val="-4"/>
          <w:w w:val="105"/>
        </w:rPr>
        <w:t>ar</w:t>
      </w:r>
      <w:r>
        <w:rPr>
          <w:spacing w:val="-5"/>
          <w:w w:val="105"/>
        </w:rPr>
        <w:t>y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1"/>
          <w:w w:val="104"/>
        </w:rPr>
        <w:t xml:space="preserve"> </w:t>
      </w:r>
      <w:r>
        <w:rPr>
          <w:w w:val="105"/>
        </w:rPr>
        <w:t>more</w:t>
      </w:r>
      <w:r>
        <w:rPr>
          <w:spacing w:val="19"/>
          <w:w w:val="105"/>
        </w:rPr>
        <w:t xml:space="preserve"> </w:t>
      </w:r>
      <w:r>
        <w:rPr>
          <w:w w:val="105"/>
        </w:rPr>
        <w:t>than</w:t>
      </w:r>
      <w:r>
        <w:rPr>
          <w:spacing w:val="20"/>
          <w:w w:val="105"/>
        </w:rPr>
        <w:t xml:space="preserve"> </w:t>
      </w:r>
      <w:r>
        <w:rPr>
          <w:w w:val="105"/>
        </w:rPr>
        <w:t>5</w:t>
      </w:r>
      <w:r>
        <w:rPr>
          <w:spacing w:val="20"/>
          <w:w w:val="105"/>
        </w:rPr>
        <w:t xml:space="preserve"> </w:t>
      </w:r>
      <w:r>
        <w:rPr>
          <w:w w:val="105"/>
        </w:rPr>
        <w:t>km.</w:t>
      </w:r>
      <w:r>
        <w:rPr>
          <w:spacing w:val="48"/>
          <w:w w:val="105"/>
        </w:rPr>
        <w:t xml:space="preserve"> </w:t>
      </w:r>
      <w:r>
        <w:rPr>
          <w:w w:val="105"/>
        </w:rPr>
        <w:t>This</w:t>
      </w:r>
      <w:r>
        <w:rPr>
          <w:spacing w:val="20"/>
          <w:w w:val="105"/>
        </w:rPr>
        <w:t xml:space="preserve"> </w:t>
      </w:r>
      <w:r>
        <w:rPr>
          <w:w w:val="105"/>
        </w:rPr>
        <w:t>separation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considered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20"/>
          <w:w w:val="105"/>
        </w:rPr>
        <w:t xml:space="preserve"> </w:t>
      </w:r>
      <w:r>
        <w:rPr>
          <w:w w:val="105"/>
        </w:rPr>
        <w:t>because</w:t>
      </w:r>
      <w:r>
        <w:rPr>
          <w:spacing w:val="20"/>
          <w:w w:val="105"/>
        </w:rPr>
        <w:t xml:space="preserve"> </w:t>
      </w:r>
      <w:r>
        <w:rPr>
          <w:w w:val="105"/>
        </w:rPr>
        <w:t>it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20"/>
          <w:w w:val="105"/>
        </w:rPr>
        <w:t xml:space="preserve"> </w:t>
      </w:r>
      <w:r>
        <w:rPr>
          <w:w w:val="105"/>
        </w:rPr>
        <w:t>equal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99"/>
        </w:rPr>
        <w:t xml:space="preserve"> </w:t>
      </w:r>
      <w:r>
        <w:rPr>
          <w:w w:val="105"/>
        </w:rPr>
        <w:t>scale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28"/>
          <w:w w:val="105"/>
        </w:rPr>
        <w:t xml:space="preserve"> </w:t>
      </w:r>
      <w:r>
        <w:rPr>
          <w:w w:val="105"/>
        </w:rPr>
        <w:t>at</w:t>
      </w:r>
      <w:r>
        <w:rPr>
          <w:spacing w:val="28"/>
          <w:w w:val="105"/>
        </w:rPr>
        <w:t xml:space="preserve"> </w:t>
      </w:r>
      <w:r>
        <w:rPr>
          <w:w w:val="105"/>
        </w:rPr>
        <w:t>100</w:t>
      </w:r>
      <w:r>
        <w:rPr>
          <w:spacing w:val="27"/>
          <w:w w:val="105"/>
        </w:rPr>
        <w:t xml:space="preserve"> </w:t>
      </w:r>
      <w:proofErr w:type="gramStart"/>
      <w:r>
        <w:rPr>
          <w:w w:val="105"/>
        </w:rPr>
        <w:t>km,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it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critical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E-region</w:t>
      </w:r>
      <w:r>
        <w:rPr>
          <w:spacing w:val="29"/>
          <w:w w:val="105"/>
        </w:rPr>
        <w:t xml:space="preserve"> </w:t>
      </w:r>
      <w:r>
        <w:rPr>
          <w:w w:val="105"/>
        </w:rPr>
        <w:t>electrodynamics,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mesopause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(the</w:t>
      </w:r>
      <w:r>
        <w:rPr>
          <w:spacing w:val="28"/>
          <w:w w:val="105"/>
        </w:rPr>
        <w:t xml:space="preserve"> </w:t>
      </w:r>
      <w:r>
        <w:rPr>
          <w:w w:val="105"/>
        </w:rPr>
        <w:t>coldest</w:t>
      </w:r>
    </w:p>
    <w:p w14:paraId="54692485" w14:textId="77777777" w:rsidR="006338C4" w:rsidRDefault="00E272E0">
      <w:pPr>
        <w:pStyle w:val="BodyText"/>
        <w:spacing w:before="8"/>
      </w:pPr>
      <w:proofErr w:type="gramStart"/>
      <w:r>
        <w:rPr>
          <w:w w:val="105"/>
        </w:rPr>
        <w:t>region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atmosphere)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critical</w:t>
      </w:r>
      <w:r>
        <w:rPr>
          <w:spacing w:val="26"/>
          <w:w w:val="105"/>
        </w:rPr>
        <w:t xml:space="preserve"> </w:t>
      </w:r>
      <w:r>
        <w:rPr>
          <w:w w:val="105"/>
        </w:rPr>
        <w:t>transition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middle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upp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26"/>
          <w:w w:val="105"/>
        </w:rPr>
        <w:t xml:space="preserve"> </w:t>
      </w:r>
      <w:r>
        <w:rPr>
          <w:w w:val="105"/>
        </w:rPr>
        <w:t>atmosphere.</w:t>
      </w:r>
    </w:p>
    <w:p w14:paraId="60AAD962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156277FE" w14:textId="77777777" w:rsidR="006338C4" w:rsidRDefault="006338C4">
      <w:pPr>
        <w:spacing w:before="9"/>
        <w:rPr>
          <w:rFonts w:ascii="Times New Roman" w:eastAsia="Times New Roman" w:hAnsi="Times New Roman" w:cs="Times New Roman"/>
          <w:sz w:val="19"/>
          <w:szCs w:val="19"/>
        </w:rPr>
      </w:pPr>
    </w:p>
    <w:p w14:paraId="7DA21A9E" w14:textId="77777777" w:rsidR="006338C4" w:rsidRDefault="00E272E0">
      <w:pPr>
        <w:pStyle w:val="Heading1"/>
        <w:numPr>
          <w:ilvl w:val="1"/>
          <w:numId w:val="4"/>
        </w:numPr>
        <w:tabs>
          <w:tab w:val="left" w:pos="1108"/>
        </w:tabs>
        <w:rPr>
          <w:b w:val="0"/>
          <w:bCs w:val="0"/>
        </w:rPr>
      </w:pPr>
      <w:bookmarkStart w:id="132" w:name="Mission_Architecture"/>
      <w:bookmarkEnd w:id="132"/>
      <w:r>
        <w:rPr>
          <w:w w:val="115"/>
        </w:rPr>
        <w:t>Mission</w:t>
      </w:r>
      <w:r>
        <w:rPr>
          <w:spacing w:val="-20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2"/>
          <w:w w:val="115"/>
        </w:rPr>
        <w:t>rchi</w:t>
      </w:r>
      <w:r>
        <w:rPr>
          <w:spacing w:val="-1"/>
          <w:w w:val="115"/>
        </w:rPr>
        <w:t>tect</w:t>
      </w:r>
      <w:r>
        <w:rPr>
          <w:spacing w:val="-2"/>
          <w:w w:val="115"/>
        </w:rPr>
        <w:t>ur</w:t>
      </w:r>
      <w:r>
        <w:rPr>
          <w:spacing w:val="-1"/>
          <w:w w:val="115"/>
        </w:rPr>
        <w:t>e</w:t>
      </w:r>
    </w:p>
    <w:p w14:paraId="4EE42D50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2AB311A" w14:textId="3D1E3269" w:rsidR="006338C4" w:rsidRDefault="00E272E0">
      <w:pPr>
        <w:pStyle w:val="BodyText"/>
        <w:spacing w:before="162" w:line="455" w:lineRule="auto"/>
        <w:ind w:right="118" w:firstLine="576"/>
        <w:jc w:val="both"/>
      </w:pPr>
      <w:r>
        <w:rPr>
          <w:w w:val="105"/>
        </w:rPr>
        <w:t>All</w:t>
      </w:r>
      <w:r>
        <w:rPr>
          <w:spacing w:val="13"/>
          <w:w w:val="105"/>
        </w:rPr>
        <w:t xml:space="preserve"> </w:t>
      </w:r>
      <w:r>
        <w:rPr>
          <w:w w:val="105"/>
        </w:rPr>
        <w:t>standard</w:t>
      </w:r>
      <w:r>
        <w:rPr>
          <w:spacing w:val="14"/>
          <w:w w:val="105"/>
        </w:rPr>
        <w:t xml:space="preserve"> </w:t>
      </w:r>
      <w:r>
        <w:rPr>
          <w:w w:val="105"/>
        </w:rPr>
        <w:t>satellite</w:t>
      </w:r>
      <w:r>
        <w:rPr>
          <w:spacing w:val="14"/>
          <w:w w:val="105"/>
        </w:rPr>
        <w:t xml:space="preserve"> </w:t>
      </w:r>
      <w:r>
        <w:rPr>
          <w:w w:val="105"/>
        </w:rPr>
        <w:t>subsystems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except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propu</w:t>
      </w:r>
      <w:r>
        <w:rPr>
          <w:spacing w:val="-2"/>
          <w:w w:val="105"/>
        </w:rPr>
        <w:t>lsi</w:t>
      </w:r>
      <w:r>
        <w:rPr>
          <w:spacing w:val="-1"/>
          <w:w w:val="105"/>
        </w:rPr>
        <w:t>on.</w:t>
      </w:r>
      <w:r>
        <w:rPr>
          <w:spacing w:val="32"/>
          <w:w w:val="109"/>
        </w:rPr>
        <w:t xml:space="preserve"> </w:t>
      </w:r>
      <w:r>
        <w:rPr>
          <w:spacing w:val="-2"/>
          <w:w w:val="105"/>
        </w:rPr>
        <w:t>Each</w:t>
      </w:r>
      <w:r>
        <w:rPr>
          <w:spacing w:val="32"/>
          <w:w w:val="105"/>
        </w:rPr>
        <w:t xml:space="preserve"> </w:t>
      </w:r>
      <w:r>
        <w:rPr>
          <w:w w:val="105"/>
        </w:rPr>
        <w:t>will</w:t>
      </w:r>
      <w:r>
        <w:rPr>
          <w:spacing w:val="3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iewe</w:t>
      </w:r>
      <w:r>
        <w:rPr>
          <w:spacing w:val="-2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2"/>
          <w:w w:val="105"/>
        </w:rPr>
        <w:t xml:space="preserve"> </w:t>
      </w:r>
      <w:r>
        <w:rPr>
          <w:w w:val="105"/>
        </w:rPr>
        <w:t>sections.</w:t>
      </w:r>
      <w:r>
        <w:rPr>
          <w:spacing w:val="39"/>
          <w:w w:val="105"/>
        </w:rPr>
        <w:t xml:space="preserve"> </w:t>
      </w:r>
      <w:r>
        <w:rPr>
          <w:w w:val="105"/>
        </w:rPr>
        <w:t>Figure</w:t>
      </w:r>
      <w:r>
        <w:rPr>
          <w:spacing w:val="32"/>
          <w:w w:val="105"/>
        </w:rPr>
        <w:t xml:space="preserve"> </w:t>
      </w:r>
      <w:r>
        <w:rPr>
          <w:w w:val="105"/>
        </w:rPr>
        <w:t>6.4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3"/>
          <w:w w:val="105"/>
        </w:rPr>
        <w:t xml:space="preserve"> </w:t>
      </w:r>
      <w:proofErr w:type="spellStart"/>
      <w:r>
        <w:rPr>
          <w:spacing w:val="-3"/>
          <w:w w:val="105"/>
        </w:rPr>
        <w:t>flow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proofErr w:type="spellEnd"/>
      <w:r>
        <w:rPr>
          <w:spacing w:val="33"/>
          <w:w w:val="110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science</w:t>
      </w:r>
      <w:r>
        <w:rPr>
          <w:spacing w:val="10"/>
          <w:w w:val="105"/>
        </w:rPr>
        <w:t xml:space="preserve"> </w:t>
      </w:r>
      <w:r>
        <w:rPr>
          <w:w w:val="105"/>
        </w:rPr>
        <w:t>objectives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mission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along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expected</w:t>
      </w:r>
      <w:r>
        <w:rPr>
          <w:spacing w:val="10"/>
          <w:w w:val="105"/>
        </w:rPr>
        <w:t xml:space="preserve"> </w:t>
      </w:r>
      <w:r>
        <w:rPr>
          <w:w w:val="105"/>
        </w:rPr>
        <w:t>performance</w:t>
      </w:r>
      <w:r>
        <w:rPr>
          <w:spacing w:val="68"/>
          <w:w w:val="99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system</w:t>
      </w:r>
      <w:r>
        <w:rPr>
          <w:spacing w:val="32"/>
          <w:w w:val="105"/>
        </w:rPr>
        <w:t xml:space="preserve"> </w:t>
      </w:r>
      <w:r>
        <w:rPr>
          <w:w w:val="105"/>
        </w:rPr>
        <w:t>on</w:t>
      </w:r>
      <w:r>
        <w:rPr>
          <w:spacing w:val="31"/>
          <w:w w:val="105"/>
        </w:rPr>
        <w:t xml:space="preserve"> </w:t>
      </w:r>
      <w:r>
        <w:rPr>
          <w:w w:val="105"/>
        </w:rPr>
        <w:t>orbit.</w:t>
      </w:r>
      <w:r>
        <w:rPr>
          <w:spacing w:val="28"/>
          <w:w w:val="105"/>
        </w:rPr>
        <w:t xml:space="preserve"> </w:t>
      </w:r>
      <w:r>
        <w:rPr>
          <w:w w:val="105"/>
        </w:rPr>
        <w:t>Figure</w:t>
      </w:r>
      <w:r>
        <w:rPr>
          <w:spacing w:val="31"/>
          <w:w w:val="105"/>
        </w:rPr>
        <w:t xml:space="preserve"> </w:t>
      </w:r>
      <w:r>
        <w:rPr>
          <w:w w:val="105"/>
        </w:rPr>
        <w:t>6.5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loc</w:t>
      </w:r>
      <w:r>
        <w:rPr>
          <w:spacing w:val="-1"/>
          <w:w w:val="105"/>
        </w:rPr>
        <w:t>k</w:t>
      </w:r>
      <w:r>
        <w:rPr>
          <w:spacing w:val="32"/>
          <w:w w:val="105"/>
        </w:rPr>
        <w:t xml:space="preserve"> </w:t>
      </w:r>
      <w:r>
        <w:rPr>
          <w:w w:val="105"/>
        </w:rPr>
        <w:t>diagram,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Appendix</w:t>
      </w:r>
      <w:r>
        <w:rPr>
          <w:spacing w:val="31"/>
          <w:w w:val="105"/>
        </w:rPr>
        <w:t xml:space="preserve"> </w:t>
      </w:r>
      <w:r>
        <w:rPr>
          <w:w w:val="105"/>
        </w:rPr>
        <w:t>B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41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resource</w:t>
      </w:r>
      <w:r>
        <w:rPr>
          <w:spacing w:val="20"/>
          <w:w w:val="105"/>
        </w:rPr>
        <w:t xml:space="preserve"> </w:t>
      </w:r>
      <w:proofErr w:type="gramStart"/>
      <w:r>
        <w:rPr>
          <w:spacing w:val="-1"/>
          <w:w w:val="105"/>
        </w:rPr>
        <w:t>br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n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spacecraft</w:t>
      </w:r>
      <w:r>
        <w:rPr>
          <w:spacing w:val="19"/>
          <w:w w:val="105"/>
        </w:rPr>
        <w:t xml:space="preserve"> </w:t>
      </w:r>
      <w:r>
        <w:rPr>
          <w:w w:val="105"/>
        </w:rPr>
        <w:t>subsystems.</w:t>
      </w:r>
      <w:r>
        <w:rPr>
          <w:spacing w:val="47"/>
          <w:w w:val="105"/>
        </w:rPr>
        <w:t xml:space="preserve"> </w:t>
      </w:r>
      <w:r>
        <w:rPr>
          <w:spacing w:val="-5"/>
          <w:w w:val="105"/>
        </w:rPr>
        <w:t>Vol</w:t>
      </w:r>
      <w:r>
        <w:rPr>
          <w:spacing w:val="-4"/>
          <w:w w:val="105"/>
        </w:rPr>
        <w:t>um</w:t>
      </w:r>
      <w:r>
        <w:rPr>
          <w:spacing w:val="-5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only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because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41"/>
          <w:w w:val="104"/>
        </w:rPr>
        <w:t xml:space="preserve"> </w:t>
      </w:r>
      <w:r>
        <w:rPr>
          <w:w w:val="105"/>
        </w:rPr>
        <w:t>components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non</w:t>
      </w:r>
      <w:ins w:id="133" w:author="Tom Woods" w:date="2016-02-06T14:45:00Z">
        <w:r w:rsidR="00480636">
          <w:rPr>
            <w:w w:val="105"/>
          </w:rPr>
          <w:t>-</w:t>
        </w:r>
        <w:proofErr w:type="spellStart"/>
        <w:r w:rsidR="00480636">
          <w:rPr>
            <w:w w:val="105"/>
          </w:rPr>
          <w:t>rectanglar</w:t>
        </w:r>
        <w:proofErr w:type="spellEnd"/>
        <w:r w:rsidR="00480636">
          <w:rPr>
            <w:w w:val="105"/>
          </w:rPr>
          <w:t>-box</w:t>
        </w:r>
      </w:ins>
      <w:del w:id="134" w:author="Tom Woods" w:date="2016-02-06T14:45:00Z">
        <w:r w:rsidDel="00480636">
          <w:rPr>
            <w:w w:val="105"/>
          </w:rPr>
          <w:delText>standard</w:delText>
        </w:r>
      </w:del>
      <w:r>
        <w:rPr>
          <w:spacing w:val="42"/>
          <w:w w:val="105"/>
        </w:rPr>
        <w:t xml:space="preserve"> </w:t>
      </w:r>
      <w:r>
        <w:rPr>
          <w:w w:val="105"/>
        </w:rPr>
        <w:t>geometries.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4800</w:t>
      </w:r>
      <w:r>
        <w:rPr>
          <w:spacing w:val="42"/>
          <w:w w:val="105"/>
        </w:rPr>
        <w:t xml:space="preserve"> </w:t>
      </w:r>
      <w:r>
        <w:rPr>
          <w:w w:val="105"/>
        </w:rPr>
        <w:t>g</w:t>
      </w:r>
      <w:r>
        <w:rPr>
          <w:spacing w:val="42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limit</w:t>
      </w:r>
      <w:r>
        <w:rPr>
          <w:spacing w:val="42"/>
          <w:w w:val="105"/>
        </w:rPr>
        <w:t xml:space="preserve"> </w:t>
      </w:r>
      <w:r>
        <w:rPr>
          <w:w w:val="105"/>
        </w:rPr>
        <w:t>is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2"/>
          <w:w w:val="105"/>
        </w:rPr>
        <w:t xml:space="preserve"> </w:t>
      </w:r>
      <w:r>
        <w:rPr>
          <w:w w:val="105"/>
        </w:rPr>
        <w:t>from</w:t>
      </w:r>
      <w:r>
        <w:rPr>
          <w:spacing w:val="42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ins w:id="135" w:author="Tom Woods" w:date="2016-02-06T14:46:00Z">
        <w:r w:rsidR="00480636">
          <w:rPr>
            <w:spacing w:val="-2"/>
            <w:w w:val="105"/>
          </w:rPr>
          <w:t>I</w:t>
        </w:r>
      </w:ins>
      <w:proofErr w:type="gramEnd"/>
      <w:del w:id="136" w:author="Tom Woods" w:date="2016-02-06T14:46:00Z">
        <w:r w:rsidDel="00480636">
          <w:rPr>
            <w:spacing w:val="-2"/>
            <w:w w:val="105"/>
          </w:rPr>
          <w:delText>i</w:delText>
        </w:r>
      </w:del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e</w:t>
      </w:r>
      <w:r>
        <w:rPr>
          <w:spacing w:val="24"/>
          <w:w w:val="99"/>
        </w:rPr>
        <w:t xml:space="preserve"> </w:t>
      </w:r>
      <w:ins w:id="137" w:author="Tom Woods" w:date="2016-02-06T14:46:00Z">
        <w:r w:rsidR="00480636">
          <w:rPr>
            <w:spacing w:val="-2"/>
            <w:w w:val="105"/>
          </w:rPr>
          <w:t>C</w:t>
        </w:r>
      </w:ins>
      <w:del w:id="138" w:author="Tom Woods" w:date="2016-02-06T14:46:00Z">
        <w:r w:rsidDel="00480636">
          <w:rPr>
            <w:spacing w:val="-2"/>
            <w:w w:val="105"/>
          </w:rPr>
          <w:delText>c</w:delText>
        </w:r>
      </w:del>
      <w:r>
        <w:rPr>
          <w:spacing w:val="-1"/>
          <w:w w:val="105"/>
        </w:rPr>
        <w:t>ontr</w:t>
      </w:r>
      <w:r>
        <w:rPr>
          <w:spacing w:val="-2"/>
          <w:w w:val="105"/>
        </w:rPr>
        <w:t>ol</w:t>
      </w:r>
      <w:r>
        <w:rPr>
          <w:spacing w:val="28"/>
          <w:w w:val="105"/>
        </w:rPr>
        <w:t xml:space="preserve"> </w:t>
      </w:r>
      <w:ins w:id="139" w:author="Tom Woods" w:date="2016-02-06T14:46:00Z">
        <w:r w:rsidR="00480636">
          <w:rPr>
            <w:spacing w:val="-1"/>
            <w:w w:val="105"/>
          </w:rPr>
          <w:t>D</w:t>
        </w:r>
      </w:ins>
      <w:del w:id="140" w:author="Tom Woods" w:date="2016-02-06T14:46:00Z">
        <w:r w:rsidDel="00480636">
          <w:rPr>
            <w:spacing w:val="-1"/>
            <w:w w:val="105"/>
          </w:rPr>
          <w:delText>d</w:delText>
        </w:r>
      </w:del>
      <w:r>
        <w:rPr>
          <w:spacing w:val="-2"/>
          <w:w w:val="105"/>
        </w:rPr>
        <w:t>oc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ins w:id="141" w:author="Tom Woods" w:date="2016-02-06T14:46:00Z">
        <w:r w:rsidR="00480636">
          <w:rPr>
            <w:spacing w:val="-1"/>
            <w:w w:val="105"/>
          </w:rPr>
          <w:t xml:space="preserve"> (ICD)</w:t>
        </w:r>
      </w:ins>
      <w:r>
        <w:rPr>
          <w:spacing w:val="29"/>
          <w:w w:val="105"/>
        </w:rPr>
        <w:t xml:space="preserve"> </w:t>
      </w:r>
      <w:r>
        <w:rPr>
          <w:w w:val="105"/>
        </w:rPr>
        <w:t>for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proofErr w:type="spellStart"/>
      <w:r>
        <w:rPr>
          <w:spacing w:val="-1"/>
          <w:w w:val="105"/>
        </w:rPr>
        <w:t>NanoRack</w:t>
      </w:r>
      <w:r>
        <w:rPr>
          <w:spacing w:val="-2"/>
          <w:w w:val="105"/>
        </w:rPr>
        <w:t>s</w:t>
      </w:r>
      <w:proofErr w:type="spellEnd"/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29"/>
          <w:w w:val="105"/>
        </w:rPr>
        <w:t xml:space="preserve"> </w:t>
      </w:r>
      <w:proofErr w:type="spellStart"/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lo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.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9"/>
          <w:w w:val="105"/>
        </w:rPr>
        <w:t xml:space="preserve"> </w:t>
      </w:r>
      <w:r>
        <w:rPr>
          <w:w w:val="105"/>
        </w:rPr>
        <w:t>for</w:t>
      </w:r>
      <w:r>
        <w:rPr>
          <w:spacing w:val="29"/>
          <w:w w:val="105"/>
        </w:rPr>
        <w:t xml:space="preserve"> </w:t>
      </w:r>
      <w:r>
        <w:rPr>
          <w:w w:val="105"/>
        </w:rPr>
        <w:t>range</w:t>
      </w:r>
      <w:r>
        <w:rPr>
          <w:spacing w:val="61"/>
          <w:w w:val="99"/>
        </w:rPr>
        <w:t xml:space="preserve"> </w:t>
      </w:r>
      <w:r>
        <w:rPr>
          <w:w w:val="105"/>
        </w:rPr>
        <w:t>corresponds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ISO</w:t>
      </w:r>
      <w:r>
        <w:rPr>
          <w:spacing w:val="21"/>
          <w:w w:val="105"/>
        </w:rPr>
        <w:t xml:space="preserve"> </w:t>
      </w:r>
      <w:r>
        <w:rPr>
          <w:w w:val="105"/>
        </w:rPr>
        <w:t>standard</w:t>
      </w:r>
      <w:r>
        <w:rPr>
          <w:spacing w:val="22"/>
          <w:w w:val="105"/>
        </w:rPr>
        <w:t xml:space="preserve"> </w:t>
      </w:r>
      <w:r>
        <w:rPr>
          <w:w w:val="105"/>
        </w:rPr>
        <w:t>definition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SXRs,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only</w:t>
      </w:r>
      <w:r>
        <w:rPr>
          <w:spacing w:val="21"/>
          <w:w w:val="105"/>
        </w:rPr>
        <w:t xml:space="preserve"> </w:t>
      </w:r>
      <w:r>
        <w:rPr>
          <w:w w:val="105"/>
        </w:rPr>
        <w:t>required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mea-</w:t>
      </w:r>
    </w:p>
    <w:p w14:paraId="1C878086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155A5280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451BA65B" w14:textId="77777777" w:rsidR="006338C4" w:rsidRDefault="00E272E0">
      <w:pPr>
        <w:pStyle w:val="BodyText"/>
        <w:spacing w:before="58" w:line="455" w:lineRule="auto"/>
        <w:ind w:right="118"/>
        <w:jc w:val="both"/>
      </w:pPr>
      <w:proofErr w:type="spellStart"/>
      <w:proofErr w:type="gramStart"/>
      <w:r>
        <w:rPr>
          <w:spacing w:val="-2"/>
          <w:w w:val="105"/>
        </w:rPr>
        <w:t>s</w:t>
      </w:r>
      <w:r>
        <w:rPr>
          <w:spacing w:val="-1"/>
          <w:w w:val="105"/>
        </w:rPr>
        <w:t>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proofErr w:type="spellEnd"/>
      <w:proofErr w:type="gramEnd"/>
      <w:r>
        <w:rPr>
          <w:spacing w:val="42"/>
          <w:w w:val="105"/>
        </w:rPr>
        <w:t xml:space="preserve"> </w:t>
      </w:r>
      <w:r>
        <w:rPr>
          <w:w w:val="105"/>
        </w:rPr>
        <w:t>that</w:t>
      </w:r>
      <w:r>
        <w:rPr>
          <w:spacing w:val="43"/>
          <w:w w:val="105"/>
        </w:rPr>
        <w:t xml:space="preserve"> </w:t>
      </w:r>
      <w:r>
        <w:rPr>
          <w:w w:val="105"/>
        </w:rPr>
        <w:t>fall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om</w:t>
      </w:r>
      <w:r>
        <w:rPr>
          <w:spacing w:val="-2"/>
          <w:w w:val="105"/>
        </w:rPr>
        <w:t>ew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w w:val="105"/>
        </w:rPr>
        <w:t>within</w:t>
      </w:r>
      <w:r>
        <w:rPr>
          <w:spacing w:val="42"/>
          <w:w w:val="105"/>
        </w:rPr>
        <w:t xml:space="preserve"> </w:t>
      </w:r>
      <w:r>
        <w:rPr>
          <w:w w:val="105"/>
        </w:rPr>
        <w:t>this</w:t>
      </w:r>
      <w:r>
        <w:rPr>
          <w:spacing w:val="43"/>
          <w:w w:val="105"/>
        </w:rPr>
        <w:t xml:space="preserve"> </w:t>
      </w:r>
      <w:r>
        <w:rPr>
          <w:w w:val="105"/>
        </w:rPr>
        <w:t>range.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mission</w:t>
      </w:r>
      <w:r>
        <w:rPr>
          <w:spacing w:val="42"/>
          <w:w w:val="105"/>
        </w:rPr>
        <w:t xml:space="preserve"> </w:t>
      </w:r>
      <w:r>
        <w:rPr>
          <w:w w:val="105"/>
        </w:rPr>
        <w:t>expectations</w:t>
      </w:r>
      <w:r>
        <w:rPr>
          <w:spacing w:val="43"/>
          <w:w w:val="105"/>
        </w:rPr>
        <w:t xml:space="preserve"> </w:t>
      </w:r>
      <w:r>
        <w:rPr>
          <w:w w:val="105"/>
        </w:rPr>
        <w:t>listed</w:t>
      </w:r>
      <w:r>
        <w:rPr>
          <w:spacing w:val="42"/>
          <w:w w:val="105"/>
        </w:rPr>
        <w:t xml:space="preserve"> </w:t>
      </w:r>
      <w:r>
        <w:rPr>
          <w:w w:val="105"/>
        </w:rPr>
        <w:t>are</w:t>
      </w:r>
      <w:r>
        <w:rPr>
          <w:spacing w:val="43"/>
          <w:w w:val="105"/>
        </w:rPr>
        <w:t xml:space="preserve"> </w:t>
      </w:r>
      <w:r>
        <w:rPr>
          <w:w w:val="105"/>
        </w:rPr>
        <w:t>for</w:t>
      </w:r>
      <w:r>
        <w:rPr>
          <w:spacing w:val="42"/>
          <w:w w:val="105"/>
        </w:rPr>
        <w:t xml:space="preserve"> </w:t>
      </w:r>
      <w:r>
        <w:rPr>
          <w:w w:val="105"/>
        </w:rPr>
        <w:t>FM-1</w:t>
      </w:r>
      <w:r>
        <w:rPr>
          <w:spacing w:val="32"/>
          <w:w w:val="99"/>
        </w:rPr>
        <w:t xml:space="preserve"> </w:t>
      </w:r>
      <w:r>
        <w:rPr>
          <w:w w:val="105"/>
        </w:rPr>
        <w:t>(ISS</w:t>
      </w:r>
      <w:r>
        <w:rPr>
          <w:spacing w:val="42"/>
          <w:w w:val="105"/>
        </w:rPr>
        <w:t xml:space="preserve"> </w:t>
      </w:r>
      <w:proofErr w:type="spellStart"/>
      <w:r>
        <w:rPr>
          <w:spacing w:val="-1"/>
          <w:w w:val="105"/>
        </w:rPr>
        <w:t>NanoRack</w:t>
      </w:r>
      <w:r>
        <w:rPr>
          <w:spacing w:val="-2"/>
          <w:w w:val="105"/>
        </w:rPr>
        <w:t>s</w:t>
      </w:r>
      <w:proofErr w:type="spellEnd"/>
      <w:r>
        <w:rPr>
          <w:spacing w:val="-1"/>
          <w:w w:val="105"/>
        </w:rPr>
        <w:t>)</w:t>
      </w:r>
      <w:r>
        <w:rPr>
          <w:spacing w:val="43"/>
          <w:w w:val="105"/>
        </w:rPr>
        <w:t xml:space="preserve"> </w:t>
      </w:r>
      <w:r>
        <w:rPr>
          <w:spacing w:val="-5"/>
          <w:w w:val="105"/>
        </w:rPr>
        <w:t>only</w:t>
      </w:r>
      <w:r>
        <w:rPr>
          <w:spacing w:val="-4"/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more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w w:val="105"/>
        </w:rPr>
        <w:t>standard</w:t>
      </w:r>
      <w:r>
        <w:rPr>
          <w:spacing w:val="43"/>
          <w:w w:val="105"/>
        </w:rPr>
        <w:t xml:space="preserve"> </w:t>
      </w:r>
      <w:r>
        <w:rPr>
          <w:w w:val="105"/>
        </w:rPr>
        <w:t>mass</w:t>
      </w:r>
      <w:r>
        <w:rPr>
          <w:spacing w:val="43"/>
          <w:w w:val="105"/>
        </w:rPr>
        <w:t xml:space="preserve"> </w:t>
      </w:r>
      <w:r>
        <w:rPr>
          <w:w w:val="105"/>
        </w:rPr>
        <w:t>limit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3U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43"/>
          <w:w w:val="105"/>
        </w:rPr>
        <w:t xml:space="preserve"> </w:t>
      </w:r>
      <w:r>
        <w:rPr>
          <w:w w:val="105"/>
        </w:rPr>
        <w:t>from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99"/>
        </w:rPr>
        <w:t xml:space="preserve"> </w:t>
      </w:r>
      <w:r>
        <w:rPr>
          <w:w w:val="105"/>
        </w:rPr>
        <w:t>California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yt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hn</w:t>
      </w:r>
      <w:r>
        <w:rPr>
          <w:spacing w:val="-3"/>
          <w:w w:val="105"/>
        </w:rPr>
        <w:t>ic</w:t>
      </w:r>
      <w:r>
        <w:rPr>
          <w:spacing w:val="17"/>
          <w:w w:val="105"/>
        </w:rPr>
        <w:t xml:space="preserve"> </w:t>
      </w:r>
      <w:r>
        <w:rPr>
          <w:w w:val="105"/>
        </w:rPr>
        <w:t>State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design</w:t>
      </w:r>
      <w:r>
        <w:rPr>
          <w:spacing w:val="17"/>
          <w:w w:val="105"/>
        </w:rPr>
        <w:t xml:space="preserve"> </w:t>
      </w:r>
      <w:r>
        <w:rPr>
          <w:w w:val="105"/>
        </w:rPr>
        <w:t>specification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4000</w:t>
      </w:r>
      <w:r>
        <w:rPr>
          <w:spacing w:val="17"/>
          <w:w w:val="105"/>
        </w:rPr>
        <w:t xml:space="preserve"> </w:t>
      </w:r>
      <w:r>
        <w:rPr>
          <w:w w:val="105"/>
        </w:rPr>
        <w:t>g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18"/>
          <w:w w:val="105"/>
        </w:rPr>
        <w:t xml:space="preserve"> </w:t>
      </w:r>
      <w:r>
        <w:rPr>
          <w:w w:val="105"/>
        </w:rPr>
        <w:t>result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67"/>
          <w:w w:val="110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mass</w:t>
      </w:r>
      <w:r>
        <w:rPr>
          <w:spacing w:val="9"/>
          <w:w w:val="105"/>
        </w:rPr>
        <w:t xml:space="preserve"> </w:t>
      </w:r>
      <w:r>
        <w:rPr>
          <w:w w:val="105"/>
        </w:rPr>
        <w:t>margin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15%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w w:val="105"/>
        </w:rPr>
        <w:t>.</w:t>
      </w:r>
    </w:p>
    <w:p w14:paraId="50C9D131" w14:textId="77777777" w:rsidR="006338C4" w:rsidRDefault="00E272E0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05949CA" wp14:editId="6C708E7E">
            <wp:extent cx="3675507" cy="2728341"/>
            <wp:effectExtent l="0" t="0" r="0" b="0"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507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205C" w14:textId="77777777" w:rsidR="006338C4" w:rsidRDefault="006338C4">
      <w:pPr>
        <w:spacing w:before="5"/>
        <w:rPr>
          <w:rFonts w:ascii="Times New Roman" w:eastAsia="Times New Roman" w:hAnsi="Times New Roman" w:cs="Times New Roman"/>
          <w:sz w:val="30"/>
          <w:szCs w:val="30"/>
        </w:rPr>
      </w:pPr>
    </w:p>
    <w:p w14:paraId="4DC56846" w14:textId="4A80C83A" w:rsidR="006338C4" w:rsidRDefault="00E272E0">
      <w:pPr>
        <w:pStyle w:val="BodyText"/>
        <w:ind w:left="1985"/>
      </w:pPr>
      <w:r>
        <w:rPr>
          <w:w w:val="105"/>
        </w:rPr>
        <w:t>Figure</w:t>
      </w:r>
      <w:r>
        <w:rPr>
          <w:spacing w:val="2"/>
          <w:w w:val="105"/>
        </w:rPr>
        <w:t xml:space="preserve"> </w:t>
      </w:r>
      <w:r>
        <w:rPr>
          <w:w w:val="105"/>
        </w:rPr>
        <w:t>6.4: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Hi</w:t>
      </w:r>
      <w:r>
        <w:rPr>
          <w:spacing w:val="-1"/>
          <w:w w:val="105"/>
        </w:rPr>
        <w:t>gh</w:t>
      </w:r>
      <w:r>
        <w:rPr>
          <w:spacing w:val="-2"/>
          <w:w w:val="105"/>
        </w:rPr>
        <w:t>-le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proofErr w:type="spellStart"/>
      <w:r>
        <w:rPr>
          <w:spacing w:val="-3"/>
          <w:w w:val="105"/>
        </w:rPr>
        <w:t>flow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ins w:id="142" w:author="Tom Woods" w:date="2016-02-06T14:47:00Z">
        <w:r w:rsidR="00480636">
          <w:rPr>
            <w:w w:val="105"/>
          </w:rPr>
          <w:t xml:space="preserve"> FM-1</w:t>
        </w:r>
      </w:ins>
      <w:r>
        <w:rPr>
          <w:w w:val="105"/>
        </w:rPr>
        <w:t>.</w:t>
      </w:r>
    </w:p>
    <w:p w14:paraId="293E3320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523C2977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690FA813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18AFC5AF" w14:textId="77777777" w:rsidR="006338C4" w:rsidRDefault="006338C4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14:paraId="2A3F89D1" w14:textId="77777777" w:rsidR="006338C4" w:rsidRDefault="00E272E0">
      <w:pPr>
        <w:pStyle w:val="Heading2"/>
        <w:numPr>
          <w:ilvl w:val="2"/>
          <w:numId w:val="4"/>
        </w:numPr>
        <w:tabs>
          <w:tab w:val="left" w:pos="1214"/>
        </w:tabs>
        <w:jc w:val="both"/>
        <w:rPr>
          <w:b w:val="0"/>
          <w:bCs w:val="0"/>
        </w:rPr>
      </w:pPr>
      <w:bookmarkStart w:id="143" w:name="Primary_Instrument:_Amptek_X123-SDD"/>
      <w:bookmarkEnd w:id="143"/>
      <w:r>
        <w:rPr>
          <w:w w:val="115"/>
        </w:rPr>
        <w:t>Primary</w:t>
      </w:r>
      <w:r>
        <w:rPr>
          <w:spacing w:val="24"/>
          <w:w w:val="115"/>
        </w:rPr>
        <w:t xml:space="preserve"> </w:t>
      </w:r>
      <w:r>
        <w:rPr>
          <w:spacing w:val="-2"/>
          <w:w w:val="115"/>
        </w:rPr>
        <w:t>I</w:t>
      </w:r>
      <w:r>
        <w:rPr>
          <w:spacing w:val="-1"/>
          <w:w w:val="115"/>
        </w:rPr>
        <w:t>nst</w:t>
      </w:r>
      <w:r>
        <w:rPr>
          <w:spacing w:val="-2"/>
          <w:w w:val="115"/>
        </w:rPr>
        <w:t>r</w:t>
      </w:r>
      <w:r>
        <w:rPr>
          <w:spacing w:val="-1"/>
          <w:w w:val="115"/>
        </w:rPr>
        <w:t>ument</w:t>
      </w:r>
      <w:r>
        <w:rPr>
          <w:spacing w:val="-2"/>
          <w:w w:val="115"/>
        </w:rPr>
        <w:t>:</w:t>
      </w:r>
      <w:r>
        <w:rPr>
          <w:spacing w:val="54"/>
          <w:w w:val="115"/>
        </w:rPr>
        <w:t xml:space="preserve"> </w:t>
      </w:r>
      <w:proofErr w:type="spellStart"/>
      <w:r>
        <w:rPr>
          <w:w w:val="115"/>
        </w:rPr>
        <w:t>Amptek</w:t>
      </w:r>
      <w:proofErr w:type="spellEnd"/>
      <w:r>
        <w:rPr>
          <w:spacing w:val="25"/>
          <w:w w:val="115"/>
        </w:rPr>
        <w:t xml:space="preserve"> </w:t>
      </w:r>
      <w:r>
        <w:rPr>
          <w:w w:val="115"/>
        </w:rPr>
        <w:t>X123-SDD</w:t>
      </w:r>
    </w:p>
    <w:p w14:paraId="6296D617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4FA00EEA" w14:textId="77777777" w:rsidR="006338C4" w:rsidRDefault="00E272E0">
      <w:pPr>
        <w:pStyle w:val="BodyText"/>
        <w:spacing w:line="453" w:lineRule="auto"/>
        <w:ind w:right="118" w:firstLine="576"/>
        <w:jc w:val="both"/>
      </w:pP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purpose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primary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32"/>
          <w:w w:val="105"/>
        </w:rPr>
        <w:t xml:space="preserve"> </w:t>
      </w:r>
      <w:r>
        <w:rPr>
          <w:w w:val="105"/>
        </w:rPr>
        <w:t>science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measure</w:t>
      </w:r>
      <w:r>
        <w:rPr>
          <w:spacing w:val="33"/>
          <w:w w:val="105"/>
        </w:rPr>
        <w:t xml:space="preserve"> </w:t>
      </w:r>
      <w:r>
        <w:rPr>
          <w:w w:val="105"/>
        </w:rPr>
        <w:t>solar</w:t>
      </w:r>
      <w:r>
        <w:rPr>
          <w:spacing w:val="32"/>
          <w:w w:val="105"/>
        </w:rPr>
        <w:t xml:space="preserve"> </w:t>
      </w:r>
      <w:r>
        <w:rPr>
          <w:w w:val="105"/>
        </w:rPr>
        <w:t>spectra</w:t>
      </w:r>
      <w:r>
        <w:rPr>
          <w:spacing w:val="33"/>
          <w:w w:val="105"/>
        </w:rPr>
        <w:t xml:space="preserve"> </w:t>
      </w:r>
      <w:r>
        <w:rPr>
          <w:w w:val="105"/>
        </w:rPr>
        <w:t>within</w:t>
      </w:r>
      <w:r>
        <w:rPr>
          <w:spacing w:val="32"/>
          <w:w w:val="110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Int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31"/>
          <w:w w:val="105"/>
        </w:rPr>
        <w:t xml:space="preserve"> </w:t>
      </w:r>
      <w:r>
        <w:rPr>
          <w:w w:val="105"/>
        </w:rPr>
        <w:t>Organization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tandard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1"/>
          <w:w w:val="105"/>
        </w:rPr>
        <w:t xml:space="preserve"> </w:t>
      </w:r>
      <w:r>
        <w:rPr>
          <w:w w:val="105"/>
        </w:rPr>
        <w:t>(ISO)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tandard</w:t>
      </w:r>
      <w:r>
        <w:rPr>
          <w:spacing w:val="31"/>
          <w:w w:val="105"/>
        </w:rPr>
        <w:t xml:space="preserve"> </w:t>
      </w:r>
      <w:r>
        <w:rPr>
          <w:w w:val="105"/>
        </w:rPr>
        <w:t>SXR</w:t>
      </w:r>
      <w:r>
        <w:rPr>
          <w:spacing w:val="31"/>
          <w:w w:val="105"/>
        </w:rPr>
        <w:t xml:space="preserve"> </w:t>
      </w:r>
      <w:r>
        <w:rPr>
          <w:w w:val="105"/>
        </w:rPr>
        <w:t>range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0.1-10</w:t>
      </w:r>
      <w:r>
        <w:rPr>
          <w:spacing w:val="30"/>
          <w:w w:val="105"/>
        </w:rPr>
        <w:t xml:space="preserve"> </w:t>
      </w:r>
      <w:r>
        <w:rPr>
          <w:w w:val="105"/>
        </w:rPr>
        <w:t>nm</w:t>
      </w:r>
      <w:r>
        <w:rPr>
          <w:spacing w:val="31"/>
          <w:w w:val="105"/>
        </w:rPr>
        <w:t xml:space="preserve"> </w:t>
      </w:r>
      <w:r>
        <w:rPr>
          <w:w w:val="105"/>
        </w:rPr>
        <w:t>listed</w:t>
      </w:r>
      <w:r>
        <w:rPr>
          <w:spacing w:val="57"/>
          <w:w w:val="110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3"/>
          <w:w w:val="105"/>
        </w:rPr>
        <w:t>flow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(Figure</w:t>
      </w:r>
      <w:r>
        <w:rPr>
          <w:spacing w:val="23"/>
          <w:w w:val="105"/>
        </w:rPr>
        <w:t xml:space="preserve"> </w:t>
      </w:r>
      <w:r>
        <w:rPr>
          <w:w w:val="105"/>
        </w:rPr>
        <w:t>6.4).</w:t>
      </w:r>
      <w:r>
        <w:rPr>
          <w:spacing w:val="54"/>
          <w:w w:val="105"/>
        </w:rPr>
        <w:t xml:space="preserve"> </w:t>
      </w: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23"/>
          <w:w w:val="105"/>
        </w:rPr>
        <w:t xml:space="preserve"> </w:t>
      </w:r>
      <w:r>
        <w:rPr>
          <w:w w:val="105"/>
        </w:rPr>
        <w:t>function</w:t>
      </w:r>
      <w:r>
        <w:rPr>
          <w:spacing w:val="22"/>
          <w:w w:val="105"/>
        </w:rPr>
        <w:t xml:space="preserve"> </w:t>
      </w:r>
      <w:r>
        <w:rPr>
          <w:w w:val="105"/>
        </w:rPr>
        <w:t>within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2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1"/>
          <w:w w:val="99"/>
        </w:rPr>
        <w:t xml:space="preserve"> </w:t>
      </w:r>
      <w:r>
        <w:rPr>
          <w:spacing w:val="-4"/>
          <w:w w:val="105"/>
        </w:rPr>
        <w:t>low</w:t>
      </w:r>
      <w:r>
        <w:rPr>
          <w:spacing w:val="19"/>
          <w:w w:val="105"/>
        </w:rPr>
        <w:t xml:space="preserve"> </w:t>
      </w:r>
      <w:r>
        <w:rPr>
          <w:w w:val="105"/>
        </w:rPr>
        <w:t>mass,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small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commercial</w:t>
      </w:r>
      <w:r>
        <w:rPr>
          <w:spacing w:val="19"/>
          <w:w w:val="105"/>
        </w:rPr>
        <w:t xml:space="preserve"> </w:t>
      </w:r>
      <w:r>
        <w:rPr>
          <w:w w:val="105"/>
        </w:rPr>
        <w:t>o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-the-shelf</w:t>
      </w:r>
      <w:r>
        <w:rPr>
          <w:spacing w:val="19"/>
          <w:w w:val="105"/>
        </w:rPr>
        <w:t xml:space="preserve"> </w:t>
      </w:r>
      <w:r>
        <w:rPr>
          <w:w w:val="105"/>
        </w:rPr>
        <w:t>solution</w:t>
      </w:r>
      <w:r>
        <w:rPr>
          <w:spacing w:val="19"/>
          <w:w w:val="105"/>
        </w:rPr>
        <w:t xml:space="preserve"> </w:t>
      </w:r>
      <w:r>
        <w:rPr>
          <w:w w:val="105"/>
        </w:rPr>
        <w:t>perfectly</w:t>
      </w:r>
      <w:r>
        <w:rPr>
          <w:spacing w:val="20"/>
          <w:w w:val="105"/>
        </w:rPr>
        <w:t xml:space="preserve"> </w:t>
      </w:r>
      <w:r>
        <w:rPr>
          <w:w w:val="105"/>
        </w:rPr>
        <w:t>met</w:t>
      </w:r>
      <w:r>
        <w:rPr>
          <w:spacing w:val="37"/>
          <w:w w:val="138"/>
        </w:rPr>
        <w:t xml:space="preserve"> </w:t>
      </w:r>
      <w:r>
        <w:rPr>
          <w:w w:val="105"/>
        </w:rPr>
        <w:t>these</w:t>
      </w:r>
      <w:r>
        <w:rPr>
          <w:spacing w:val="16"/>
          <w:w w:val="105"/>
        </w:rPr>
        <w:t xml:space="preserve"> </w:t>
      </w:r>
      <w:r>
        <w:rPr>
          <w:w w:val="105"/>
        </w:rPr>
        <w:t>design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proofErr w:type="spellStart"/>
      <w:r>
        <w:rPr>
          <w:spacing w:val="-1"/>
          <w:w w:val="105"/>
        </w:rPr>
        <w:t>Ampt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X123-SDD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wei</w:t>
      </w:r>
      <w:r>
        <w:rPr>
          <w:spacing w:val="-2"/>
          <w:w w:val="105"/>
        </w:rPr>
        <w:t>gh</w:t>
      </w:r>
      <w:r>
        <w:rPr>
          <w:spacing w:val="-3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324</w:t>
      </w:r>
      <w:r>
        <w:rPr>
          <w:spacing w:val="17"/>
          <w:w w:val="105"/>
        </w:rPr>
        <w:t xml:space="preserve"> </w:t>
      </w:r>
      <w:r>
        <w:rPr>
          <w:w w:val="105"/>
        </w:rPr>
        <w:t>g</w:t>
      </w:r>
      <w:r>
        <w:rPr>
          <w:spacing w:val="16"/>
          <w:w w:val="105"/>
        </w:rPr>
        <w:t xml:space="preserve"> </w:t>
      </w:r>
      <w:r>
        <w:rPr>
          <w:w w:val="105"/>
        </w:rPr>
        <w:t>after</w:t>
      </w:r>
      <w:r>
        <w:rPr>
          <w:spacing w:val="16"/>
          <w:w w:val="105"/>
        </w:rPr>
        <w:t xml:space="preserve"> </w:t>
      </w:r>
      <w:r>
        <w:rPr>
          <w:w w:val="105"/>
        </w:rPr>
        <w:t>custom</w:t>
      </w:r>
      <w:r>
        <w:rPr>
          <w:spacing w:val="16"/>
          <w:w w:val="105"/>
        </w:rPr>
        <w:t xml:space="preserve"> </w:t>
      </w:r>
      <w:r>
        <w:rPr>
          <w:w w:val="105"/>
        </w:rPr>
        <w:t>modifications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49"/>
          <w:w w:val="99"/>
        </w:rPr>
        <w:t xml:space="preserve"> </w:t>
      </w:r>
      <w:r>
        <w:rPr>
          <w:w w:val="105"/>
        </w:rPr>
        <w:t>made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mount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thermal</w:t>
      </w:r>
      <w:r>
        <w:rPr>
          <w:spacing w:val="18"/>
          <w:w w:val="105"/>
        </w:rPr>
        <w:t xml:space="preserve"> </w:t>
      </w:r>
      <w:r>
        <w:rPr>
          <w:w w:val="105"/>
        </w:rPr>
        <w:t>foam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added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cooling</w:t>
      </w:r>
      <w:r>
        <w:rPr>
          <w:spacing w:val="18"/>
          <w:w w:val="105"/>
        </w:rPr>
        <w:t xml:space="preserve"> </w:t>
      </w:r>
      <w:r>
        <w:rPr>
          <w:w w:val="105"/>
        </w:rPr>
        <w:t>electrical</w:t>
      </w:r>
      <w:r>
        <w:rPr>
          <w:spacing w:val="19"/>
          <w:w w:val="105"/>
        </w:rPr>
        <w:t xml:space="preserve"> </w:t>
      </w:r>
      <w:r>
        <w:rPr>
          <w:w w:val="105"/>
        </w:rPr>
        <w:t>components</w:t>
      </w:r>
      <w:r>
        <w:rPr>
          <w:spacing w:val="36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vacuum.</w:t>
      </w:r>
      <w:r>
        <w:rPr>
          <w:w w:val="105"/>
        </w:rPr>
        <w:t xml:space="preserve"> </w:t>
      </w:r>
      <w:r>
        <w:rPr>
          <w:spacing w:val="26"/>
          <w:w w:val="105"/>
        </w:rPr>
        <w:t xml:space="preserve"> </w:t>
      </w:r>
      <w:r>
        <w:rPr>
          <w:w w:val="105"/>
        </w:rPr>
        <w:t>It</w:t>
      </w:r>
      <w:r>
        <w:rPr>
          <w:spacing w:val="31"/>
          <w:w w:val="105"/>
        </w:rPr>
        <w:t xml:space="preserve"> </w:t>
      </w:r>
      <w:r>
        <w:rPr>
          <w:w w:val="105"/>
        </w:rPr>
        <w:t>consumes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30"/>
          <w:w w:val="105"/>
        </w:rPr>
        <w:t xml:space="preserve"> </w:t>
      </w:r>
      <w:r>
        <w:rPr>
          <w:w w:val="105"/>
        </w:rPr>
        <w:t>2.5</w:t>
      </w:r>
      <w:r>
        <w:rPr>
          <w:spacing w:val="31"/>
          <w:w w:val="105"/>
        </w:rPr>
        <w:t xml:space="preserve"> </w:t>
      </w:r>
      <w:r>
        <w:rPr>
          <w:w w:val="105"/>
        </w:rPr>
        <w:t>W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omi</w:t>
      </w:r>
      <w:r>
        <w:rPr>
          <w:spacing w:val="-2"/>
          <w:w w:val="105"/>
        </w:rPr>
        <w:t>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5.0</w:t>
      </w:r>
      <w:r>
        <w:rPr>
          <w:spacing w:val="31"/>
          <w:w w:val="105"/>
        </w:rPr>
        <w:t xml:space="preserve"> </w:t>
      </w:r>
      <w:r>
        <w:rPr>
          <w:w w:val="105"/>
        </w:rPr>
        <w:t>W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39"/>
          <w:w w:val="104"/>
        </w:rPr>
        <w:t xml:space="preserve"> </w:t>
      </w:r>
      <w:r>
        <w:rPr>
          <w:w w:val="105"/>
        </w:rPr>
        <w:t>1</w:t>
      </w:r>
      <w:r>
        <w:rPr>
          <w:spacing w:val="45"/>
          <w:w w:val="105"/>
        </w:rPr>
        <w:t xml:space="preserve"> </w:t>
      </w:r>
      <w:r>
        <w:rPr>
          <w:w w:val="105"/>
        </w:rPr>
        <w:t>min</w:t>
      </w:r>
      <w:r>
        <w:rPr>
          <w:spacing w:val="46"/>
          <w:w w:val="105"/>
        </w:rPr>
        <w:t xml:space="preserve"> </w:t>
      </w:r>
      <w:r>
        <w:rPr>
          <w:w w:val="105"/>
        </w:rPr>
        <w:t>when</w:t>
      </w:r>
      <w:r>
        <w:rPr>
          <w:spacing w:val="46"/>
          <w:w w:val="105"/>
        </w:rPr>
        <w:t xml:space="preserve"> </w:t>
      </w:r>
      <w:r>
        <w:rPr>
          <w:w w:val="105"/>
        </w:rPr>
        <w:t>first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6"/>
          <w:w w:val="105"/>
        </w:rPr>
        <w:t xml:space="preserve"> </w:t>
      </w:r>
      <w:r>
        <w:rPr>
          <w:w w:val="105"/>
        </w:rPr>
        <w:t>on.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46"/>
          <w:w w:val="105"/>
        </w:rPr>
        <w:t xml:space="preserve"> </w:t>
      </w:r>
      <w:proofErr w:type="gramStart"/>
      <w:r>
        <w:rPr>
          <w:spacing w:val="-2"/>
          <w:w w:val="105"/>
        </w:rPr>
        <w:t>dra</w:t>
      </w:r>
      <w:r>
        <w:rPr>
          <w:spacing w:val="-3"/>
          <w:w w:val="105"/>
        </w:rPr>
        <w:t>w</w:t>
      </w:r>
      <w:proofErr w:type="gramEnd"/>
      <w:r>
        <w:rPr>
          <w:spacing w:val="46"/>
          <w:w w:val="105"/>
        </w:rPr>
        <w:t xml:space="preserve"> </w:t>
      </w:r>
      <w:r>
        <w:rPr>
          <w:w w:val="105"/>
        </w:rPr>
        <w:t>(including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initial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tran</w:t>
      </w:r>
      <w:r>
        <w:rPr>
          <w:spacing w:val="-2"/>
          <w:w w:val="105"/>
        </w:rPr>
        <w:t>sie</w:t>
      </w:r>
      <w:r>
        <w:rPr>
          <w:spacing w:val="-1"/>
          <w:w w:val="105"/>
        </w:rPr>
        <w:t>nt)</w:t>
      </w:r>
      <w:r>
        <w:rPr>
          <w:spacing w:val="46"/>
          <w:w w:val="105"/>
        </w:rPr>
        <w:t xml:space="preserve"> </w:t>
      </w:r>
      <w:r>
        <w:rPr>
          <w:w w:val="105"/>
        </w:rPr>
        <w:t>results</w:t>
      </w:r>
      <w:r>
        <w:rPr>
          <w:spacing w:val="30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w w:val="105"/>
        </w:rPr>
        <w:t>thermoelectric</w:t>
      </w:r>
      <w:r>
        <w:rPr>
          <w:spacing w:val="21"/>
          <w:w w:val="105"/>
        </w:rPr>
        <w:t xml:space="preserve"> </w:t>
      </w:r>
      <w:r>
        <w:rPr>
          <w:spacing w:val="1"/>
          <w:w w:val="105"/>
        </w:rPr>
        <w:t>coole</w:t>
      </w:r>
      <w:r>
        <w:rPr>
          <w:w w:val="105"/>
        </w:rPr>
        <w:t>r</w:t>
      </w:r>
      <w:r>
        <w:rPr>
          <w:spacing w:val="20"/>
          <w:w w:val="105"/>
        </w:rPr>
        <w:t xml:space="preserve"> </w:t>
      </w:r>
      <w:r>
        <w:rPr>
          <w:w w:val="105"/>
        </w:rPr>
        <w:t>(TEC)</w:t>
      </w:r>
      <w:r>
        <w:rPr>
          <w:spacing w:val="22"/>
          <w:w w:val="105"/>
        </w:rPr>
        <w:t xml:space="preserve"> </w:t>
      </w:r>
      <w:r>
        <w:rPr>
          <w:w w:val="105"/>
        </w:rPr>
        <w:t>reducing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SDD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user-</w:t>
      </w:r>
    </w:p>
    <w:p w14:paraId="4A6909B0" w14:textId="77777777" w:rsidR="006338C4" w:rsidRDefault="006338C4">
      <w:pPr>
        <w:spacing w:line="453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3AA5873E" w14:textId="77777777" w:rsidR="006338C4" w:rsidRDefault="006338C4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7B423B59" w14:textId="77777777" w:rsidR="006338C4" w:rsidRDefault="00E272E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B469E56">
          <v:group id="_x0000_s1029" style="width:468.05pt;height:324.4pt;mso-position-horizontal-relative:char;mso-position-vertical-relative:line" coordsize="9361,6488">
            <v:shape id="_x0000_s1031" type="#_x0000_t75" style="position:absolute;top:164;width:9360;height:6323">
              <v:imagedata r:id="rId14" o:title=""/>
            </v:shape>
            <v:shapetype id="_x0000_t202" coordsize="21600,21600" o:spt="202" path="m0,0l0,21600,21600,21600,21600,0xe">
              <v:stroke joinstyle="miter"/>
              <v:path gradientshapeok="t" o:connecttype="rect"/>
            </v:shapetype>
            <v:shape id="_x0000_s1030" type="#_x0000_t202" style="position:absolute;left:9142;width:219;height:219" filled="f" stroked="f">
              <v:textbox inset="0,0,0,0">
                <w:txbxContent>
                  <w:p w14:paraId="79ECF9D1" w14:textId="77777777" w:rsidR="00605B0D" w:rsidRDefault="00605B0D">
                    <w:pPr>
                      <w:spacing w:line="211" w:lineRule="exact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w w:val="95"/>
                      </w:rPr>
                      <w:t>79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36EBBFC4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28948E" w14:textId="77777777" w:rsidR="006338C4" w:rsidRDefault="00E272E0">
      <w:pPr>
        <w:pStyle w:val="BodyText"/>
        <w:spacing w:before="192"/>
        <w:ind w:left="2074"/>
      </w:pPr>
      <w:r>
        <w:rPr>
          <w:w w:val="105"/>
        </w:rPr>
        <w:t>Figure</w:t>
      </w:r>
      <w:r>
        <w:rPr>
          <w:spacing w:val="15"/>
          <w:w w:val="105"/>
        </w:rPr>
        <w:t xml:space="preserve"> </w:t>
      </w:r>
      <w:r>
        <w:rPr>
          <w:w w:val="105"/>
        </w:rPr>
        <w:t>6.5: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loc</w:t>
      </w:r>
      <w:r>
        <w:rPr>
          <w:spacing w:val="-1"/>
          <w:w w:val="105"/>
        </w:rPr>
        <w:t>k</w:t>
      </w:r>
      <w:r>
        <w:rPr>
          <w:spacing w:val="16"/>
          <w:w w:val="105"/>
        </w:rPr>
        <w:t xml:space="preserve"> </w:t>
      </w:r>
      <w:r>
        <w:rPr>
          <w:w w:val="105"/>
        </w:rPr>
        <w:t>diagram.</w:t>
      </w:r>
    </w:p>
    <w:p w14:paraId="68D7B099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359ED372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9228B8A" w14:textId="77777777" w:rsidR="006338C4" w:rsidRDefault="006338C4">
      <w:pPr>
        <w:spacing w:before="7"/>
        <w:rPr>
          <w:rFonts w:ascii="Times New Roman" w:eastAsia="Times New Roman" w:hAnsi="Times New Roman" w:cs="Times New Roman"/>
          <w:sz w:val="27"/>
          <w:szCs w:val="27"/>
        </w:rPr>
      </w:pPr>
    </w:p>
    <w:p w14:paraId="2D4FFFC8" w14:textId="4EC615C4" w:rsidR="006338C4" w:rsidRDefault="00E272E0">
      <w:pPr>
        <w:pStyle w:val="BodyText"/>
        <w:spacing w:line="480" w:lineRule="exact"/>
        <w:ind w:right="119"/>
        <w:jc w:val="both"/>
      </w:pPr>
      <w:proofErr w:type="gramStart"/>
      <w:r>
        <w:rPr>
          <w:w w:val="105"/>
        </w:rPr>
        <w:t>defined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set</w:t>
      </w:r>
      <w:r>
        <w:rPr>
          <w:spacing w:val="20"/>
          <w:w w:val="105"/>
        </w:rPr>
        <w:t xml:space="preserve"> </w:t>
      </w:r>
      <w:r>
        <w:rPr>
          <w:w w:val="105"/>
        </w:rPr>
        <w:t>point</w:t>
      </w:r>
      <w:r>
        <w:rPr>
          <w:spacing w:val="19"/>
          <w:w w:val="105"/>
        </w:rPr>
        <w:t xml:space="preserve"> </w:t>
      </w:r>
      <w:r>
        <w:rPr>
          <w:w w:val="105"/>
        </w:rPr>
        <w:t>(-50</w:t>
      </w:r>
      <w:r>
        <w:rPr>
          <w:spacing w:val="19"/>
          <w:w w:val="105"/>
        </w:rPr>
        <w:t xml:space="preserve"> </w:t>
      </w:r>
      <w:r>
        <w:rPr>
          <w:rFonts w:cs="Times New Roman"/>
          <w:i/>
          <w:spacing w:val="5"/>
          <w:w w:val="105"/>
          <w:position w:val="8"/>
          <w:sz w:val="16"/>
          <w:szCs w:val="16"/>
        </w:rPr>
        <w:t>o</w:t>
      </w:r>
      <w:r>
        <w:rPr>
          <w:spacing w:val="4"/>
          <w:w w:val="105"/>
        </w:rPr>
        <w:t>C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w w:val="105"/>
        </w:rPr>
        <w:t>).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X123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also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rFonts w:ascii="Apple Symbols" w:eastAsia="Apple Symbols" w:hAnsi="Apple Symbols" w:cs="Apple Symbols"/>
          <w:spacing w:val="-1"/>
          <w:w w:val="105"/>
        </w:rPr>
        <w:t>ffi</w:t>
      </w:r>
      <w:r>
        <w:rPr>
          <w:spacing w:val="-2"/>
          <w:w w:val="105"/>
        </w:rPr>
        <w:t>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9"/>
          <w:w w:val="105"/>
        </w:rPr>
        <w:t xml:space="preserve"> </w:t>
      </w:r>
      <w:r>
        <w:rPr>
          <w:w w:val="105"/>
        </w:rPr>
        <w:t>small</w:t>
      </w:r>
      <w:r>
        <w:rPr>
          <w:spacing w:val="29"/>
          <w:w w:val="98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easily</w:t>
      </w:r>
      <w:r>
        <w:rPr>
          <w:spacing w:val="25"/>
          <w:w w:val="105"/>
        </w:rPr>
        <w:t xml:space="preserve"> </w:t>
      </w:r>
      <w:r>
        <w:rPr>
          <w:w w:val="105"/>
        </w:rPr>
        <w:t>fit</w:t>
      </w:r>
      <w:r>
        <w:rPr>
          <w:spacing w:val="25"/>
          <w:w w:val="105"/>
        </w:rPr>
        <w:t xml:space="preserve"> </w:t>
      </w:r>
      <w:r>
        <w:rPr>
          <w:w w:val="105"/>
        </w:rPr>
        <w:t>within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because</w:t>
      </w:r>
      <w:r>
        <w:rPr>
          <w:spacing w:val="24"/>
          <w:w w:val="105"/>
        </w:rPr>
        <w:t xml:space="preserve"> </w:t>
      </w:r>
      <w:del w:id="144" w:author="Tom Woods" w:date="2016-02-06T14:49:00Z">
        <w:r w:rsidDel="002B374B">
          <w:rPr>
            <w:w w:val="105"/>
          </w:rPr>
          <w:delText>of</w:delText>
        </w:r>
        <w:r w:rsidDel="002B374B">
          <w:rPr>
            <w:spacing w:val="25"/>
            <w:w w:val="105"/>
          </w:rPr>
          <w:delText xml:space="preserve"> </w:delText>
        </w:r>
      </w:del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manu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actur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design</w:t>
      </w:r>
      <w:ins w:id="145" w:author="Tom Woods" w:date="2016-02-06T14:49:00Z">
        <w:r w:rsidR="002B374B">
          <w:rPr>
            <w:w w:val="105"/>
          </w:rPr>
          <w:t xml:space="preserve"> has the</w:t>
        </w:r>
      </w:ins>
      <w:del w:id="146" w:author="Tom Woods" w:date="2016-02-06T14:49:00Z">
        <w:r w:rsidDel="002B374B">
          <w:rPr>
            <w:w w:val="105"/>
          </w:rPr>
          <w:delText>ed</w:delText>
        </w:r>
      </w:del>
      <w:r>
        <w:rPr>
          <w:spacing w:val="25"/>
          <w:w w:val="105"/>
        </w:rPr>
        <w:t xml:space="preserve"> </w:t>
      </w:r>
      <w:r>
        <w:rPr>
          <w:w w:val="105"/>
        </w:rPr>
        <w:t>purpose</w:t>
      </w:r>
      <w:r>
        <w:rPr>
          <w:spacing w:val="25"/>
          <w:w w:val="105"/>
        </w:rPr>
        <w:t xml:space="preserve"> </w:t>
      </w:r>
      <w:ins w:id="147" w:author="Tom Woods" w:date="2016-02-06T14:49:00Z">
        <w:r w:rsidR="002B374B">
          <w:rPr>
            <w:spacing w:val="25"/>
            <w:w w:val="105"/>
          </w:rPr>
          <w:t xml:space="preserve">of being used </w:t>
        </w:r>
      </w:ins>
      <w:r>
        <w:rPr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handh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w w:val="105"/>
        </w:rPr>
        <w:t>SXR</w:t>
      </w:r>
      <w:r>
        <w:rPr>
          <w:spacing w:val="58"/>
          <w:w w:val="106"/>
        </w:rPr>
        <w:t xml:space="preserve"> </w:t>
      </w:r>
      <w:del w:id="148" w:author="Tom Woods" w:date="2016-02-06T14:50:00Z">
        <w:r w:rsidDel="002B374B">
          <w:rPr>
            <w:spacing w:val="-1"/>
            <w:w w:val="105"/>
          </w:rPr>
          <w:delText>m</w:delText>
        </w:r>
        <w:r w:rsidDel="002B374B">
          <w:rPr>
            <w:spacing w:val="-2"/>
            <w:w w:val="105"/>
          </w:rPr>
          <w:delText>e</w:delText>
        </w:r>
        <w:r w:rsidDel="002B374B">
          <w:rPr>
            <w:spacing w:val="-1"/>
            <w:w w:val="105"/>
          </w:rPr>
          <w:delText>asur</w:delText>
        </w:r>
        <w:r w:rsidDel="002B374B">
          <w:rPr>
            <w:spacing w:val="-2"/>
            <w:w w:val="105"/>
          </w:rPr>
          <w:delText>e</w:delText>
        </w:r>
        <w:r w:rsidDel="002B374B">
          <w:rPr>
            <w:spacing w:val="-1"/>
            <w:w w:val="105"/>
          </w:rPr>
          <w:delText>m</w:delText>
        </w:r>
        <w:r w:rsidDel="002B374B">
          <w:rPr>
            <w:spacing w:val="-2"/>
            <w:w w:val="105"/>
          </w:rPr>
          <w:delText>e</w:delText>
        </w:r>
        <w:r w:rsidDel="002B374B">
          <w:rPr>
            <w:spacing w:val="-1"/>
            <w:w w:val="105"/>
          </w:rPr>
          <w:delText>nt</w:delText>
        </w:r>
        <w:r w:rsidDel="002B374B">
          <w:rPr>
            <w:spacing w:val="39"/>
            <w:w w:val="105"/>
          </w:rPr>
          <w:delText xml:space="preserve"> </w:delText>
        </w:r>
        <w:r w:rsidDel="002B374B">
          <w:rPr>
            <w:w w:val="105"/>
          </w:rPr>
          <w:delText>unit</w:delText>
        </w:r>
      </w:del>
      <w:ins w:id="149" w:author="Tom Woods" w:date="2016-02-06T14:50:00Z">
        <w:r w:rsidR="002B374B">
          <w:rPr>
            <w:spacing w:val="-1"/>
            <w:w w:val="105"/>
          </w:rPr>
          <w:t>spectrometer</w:t>
        </w:r>
      </w:ins>
      <w:r>
        <w:rPr>
          <w:spacing w:val="39"/>
          <w:w w:val="105"/>
        </w:rPr>
        <w:t xml:space="preserve"> </w:t>
      </w:r>
      <w:r>
        <w:rPr>
          <w:w w:val="105"/>
        </w:rPr>
        <w:t>for</w:t>
      </w:r>
      <w:r>
        <w:rPr>
          <w:spacing w:val="38"/>
          <w:w w:val="105"/>
        </w:rPr>
        <w:t xml:space="preserve"> </w:t>
      </w:r>
      <w:r>
        <w:rPr>
          <w:w w:val="105"/>
        </w:rPr>
        <w:t>geological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fiel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ork.</w:t>
      </w:r>
      <w:r>
        <w:rPr>
          <w:w w:val="105"/>
        </w:rPr>
        <w:t xml:space="preserve"> The</w:t>
      </w:r>
      <w:r>
        <w:rPr>
          <w:spacing w:val="38"/>
          <w:w w:val="105"/>
        </w:rPr>
        <w:t xml:space="preserve"> </w:t>
      </w:r>
      <w:r>
        <w:rPr>
          <w:w w:val="105"/>
        </w:rPr>
        <w:t>X123-SDD’s</w:t>
      </w:r>
      <w:r>
        <w:rPr>
          <w:spacing w:val="38"/>
          <w:w w:val="105"/>
        </w:rPr>
        <w:t xml:space="preserve"> </w:t>
      </w:r>
      <w:r>
        <w:rPr>
          <w:w w:val="105"/>
        </w:rPr>
        <w:t>500</w:t>
      </w:r>
      <w:r>
        <w:rPr>
          <w:spacing w:val="38"/>
          <w:w w:val="105"/>
        </w:rPr>
        <w:t xml:space="preserve"> </w:t>
      </w:r>
      <w:r>
        <w:rPr>
          <w:w w:val="105"/>
        </w:rPr>
        <w:t>m</w:t>
      </w:r>
      <w:ins w:id="150" w:author="Tom Woods" w:date="2016-02-06T14:50:00Z">
        <w:r w:rsidR="002B374B">
          <w:rPr>
            <w:w w:val="105"/>
          </w:rPr>
          <w:t>icrons Si</w:t>
        </w:r>
      </w:ins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ess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16</w:t>
      </w:r>
      <w:r>
        <w:rPr>
          <w:spacing w:val="38"/>
          <w:w w:val="105"/>
        </w:rPr>
        <w:t xml:space="preserve"> </w:t>
      </w:r>
      <w:r>
        <w:rPr>
          <w:w w:val="105"/>
        </w:rPr>
        <w:t>m</w:t>
      </w:r>
      <w:ins w:id="151" w:author="Tom Woods" w:date="2016-02-06T14:50:00Z">
        <w:r w:rsidR="002B374B">
          <w:rPr>
            <w:w w:val="105"/>
          </w:rPr>
          <w:t>icrons</w:t>
        </w:r>
      </w:ins>
      <w:r>
        <w:rPr>
          <w:spacing w:val="21"/>
          <w:w w:val="106"/>
        </w:rPr>
        <w:t xml:space="preserve"> </w:t>
      </w:r>
      <w:r>
        <w:rPr>
          <w:w w:val="105"/>
        </w:rPr>
        <w:t>beryllium</w:t>
      </w:r>
      <w:r>
        <w:rPr>
          <w:spacing w:val="11"/>
          <w:w w:val="105"/>
        </w:rPr>
        <w:t xml:space="preserve"> </w:t>
      </w:r>
      <w:r>
        <w:rPr>
          <w:w w:val="105"/>
        </w:rPr>
        <w:t>(Be)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ntran</w:t>
      </w:r>
      <w:r>
        <w:rPr>
          <w:spacing w:val="-2"/>
          <w:w w:val="105"/>
        </w:rPr>
        <w:t>ce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wi</w:t>
      </w:r>
      <w:r>
        <w:rPr>
          <w:spacing w:val="-2"/>
          <w:w w:val="105"/>
        </w:rPr>
        <w:t>nd</w:t>
      </w:r>
      <w:r>
        <w:rPr>
          <w:spacing w:val="-3"/>
          <w:w w:val="105"/>
        </w:rPr>
        <w:t>ow</w:t>
      </w:r>
      <w:r>
        <w:rPr>
          <w:spacing w:val="11"/>
          <w:w w:val="105"/>
        </w:rPr>
        <w:t xml:space="preserve"> </w:t>
      </w:r>
      <w:r>
        <w:rPr>
          <w:w w:val="105"/>
        </w:rPr>
        <w:t>define</w:t>
      </w:r>
      <w:r>
        <w:rPr>
          <w:spacing w:val="12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spectral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range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11"/>
          <w:w w:val="105"/>
        </w:rPr>
        <w:t xml:space="preserve"> </w:t>
      </w:r>
      <w:ins w:id="152" w:author="Tom Woods" w:date="2016-02-06T14:52:00Z">
        <w:r w:rsidR="002B374B">
          <w:rPr>
            <w:spacing w:val="11"/>
            <w:w w:val="105"/>
          </w:rPr>
          <w:t xml:space="preserve">from </w:t>
        </w:r>
      </w:ins>
      <w:del w:id="153" w:author="Tom Woods" w:date="2016-02-06T14:52:00Z">
        <w:r w:rsidDel="002B374B">
          <w:rPr>
            <w:w w:val="105"/>
          </w:rPr>
          <w:delText>of</w:delText>
        </w:r>
        <w:r w:rsidDel="002B374B">
          <w:rPr>
            <w:spacing w:val="12"/>
            <w:w w:val="105"/>
          </w:rPr>
          <w:delText xml:space="preserve"> </w:delText>
        </w:r>
      </w:del>
      <w:r>
        <w:rPr>
          <w:w w:val="105"/>
        </w:rPr>
        <w:t>0.4</w:t>
      </w:r>
      <w:del w:id="154" w:author="Tom Woods" w:date="2016-02-06T14:53:00Z">
        <w:r w:rsidDel="002B374B">
          <w:rPr>
            <w:w w:val="105"/>
          </w:rPr>
          <w:delText>30</w:delText>
        </w:r>
      </w:del>
      <w:r>
        <w:rPr>
          <w:spacing w:val="11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eV</w:t>
      </w:r>
      <w:proofErr w:type="spellEnd"/>
      <w:ins w:id="155" w:author="Tom Woods" w:date="2016-02-06T14:53:00Z">
        <w:r w:rsidR="002B374B">
          <w:rPr>
            <w:spacing w:val="-3"/>
            <w:w w:val="105"/>
          </w:rPr>
          <w:t xml:space="preserve"> (3 nm) to 30 </w:t>
        </w:r>
        <w:proofErr w:type="spellStart"/>
        <w:r w:rsidR="002B374B">
          <w:rPr>
            <w:spacing w:val="-3"/>
            <w:w w:val="105"/>
          </w:rPr>
          <w:t>keV</w:t>
        </w:r>
      </w:ins>
      <w:proofErr w:type="spellEnd"/>
      <w:r>
        <w:rPr>
          <w:spacing w:val="11"/>
          <w:w w:val="105"/>
        </w:rPr>
        <w:t xml:space="preserve"> </w:t>
      </w:r>
      <w:r>
        <w:rPr>
          <w:w w:val="105"/>
        </w:rPr>
        <w:t>(0.04</w:t>
      </w:r>
      <w:del w:id="156" w:author="Tom Woods" w:date="2016-02-06T14:53:00Z">
        <w:r w:rsidDel="002B374B">
          <w:rPr>
            <w:w w:val="105"/>
          </w:rPr>
          <w:delText>3</w:delText>
        </w:r>
      </w:del>
      <w:r>
        <w:rPr>
          <w:spacing w:val="11"/>
          <w:w w:val="105"/>
        </w:rPr>
        <w:t xml:space="preserve"> </w:t>
      </w:r>
      <w:r>
        <w:rPr>
          <w:w w:val="105"/>
        </w:rPr>
        <w:t>nm)</w:t>
      </w:r>
      <w:del w:id="157" w:author="Tom Woods" w:date="2016-02-06T14:53:00Z">
        <w:r w:rsidDel="002B374B">
          <w:rPr>
            <w:w w:val="105"/>
          </w:rPr>
          <w:delText>,</w:delText>
        </w:r>
        <w:r w:rsidDel="002B374B">
          <w:rPr>
            <w:spacing w:val="13"/>
            <w:w w:val="105"/>
          </w:rPr>
          <w:delText xml:space="preserve"> </w:delText>
        </w:r>
        <w:r w:rsidDel="002B374B">
          <w:rPr>
            <w:spacing w:val="-3"/>
            <w:w w:val="105"/>
          </w:rPr>
          <w:delText>w</w:delText>
        </w:r>
        <w:r w:rsidDel="002B374B">
          <w:rPr>
            <w:spacing w:val="-2"/>
            <w:w w:val="105"/>
          </w:rPr>
          <w:delText>h</w:delText>
        </w:r>
        <w:r w:rsidDel="002B374B">
          <w:rPr>
            <w:spacing w:val="-3"/>
            <w:w w:val="105"/>
          </w:rPr>
          <w:delText>ic</w:delText>
        </w:r>
        <w:r w:rsidDel="002B374B">
          <w:rPr>
            <w:spacing w:val="-2"/>
            <w:w w:val="105"/>
          </w:rPr>
          <w:delText>h</w:delText>
        </w:r>
        <w:r w:rsidDel="002B374B">
          <w:rPr>
            <w:spacing w:val="55"/>
            <w:w w:val="110"/>
          </w:rPr>
          <w:delText xml:space="preserve"> </w:delText>
        </w:r>
        <w:r w:rsidDel="002B374B">
          <w:rPr>
            <w:spacing w:val="-4"/>
            <w:w w:val="105"/>
          </w:rPr>
          <w:delText>co</w:delText>
        </w:r>
        <w:r w:rsidDel="002B374B">
          <w:rPr>
            <w:spacing w:val="-3"/>
            <w:w w:val="105"/>
          </w:rPr>
          <w:delText>v</w:delText>
        </w:r>
        <w:r w:rsidDel="002B374B">
          <w:rPr>
            <w:spacing w:val="-4"/>
            <w:w w:val="105"/>
          </w:rPr>
          <w:delText>e</w:delText>
        </w:r>
        <w:r w:rsidDel="002B374B">
          <w:rPr>
            <w:spacing w:val="-3"/>
            <w:w w:val="105"/>
          </w:rPr>
          <w:delText>r</w:delText>
        </w:r>
        <w:r w:rsidDel="002B374B">
          <w:rPr>
            <w:spacing w:val="-4"/>
            <w:w w:val="105"/>
          </w:rPr>
          <w:delText>s</w:delText>
        </w:r>
        <w:r w:rsidDel="002B374B">
          <w:rPr>
            <w:spacing w:val="46"/>
            <w:w w:val="105"/>
          </w:rPr>
          <w:delText xml:space="preserve"> </w:delText>
        </w:r>
        <w:r w:rsidDel="002B374B">
          <w:rPr>
            <w:w w:val="105"/>
          </w:rPr>
          <w:delText>the</w:delText>
        </w:r>
        <w:r w:rsidDel="002B374B">
          <w:rPr>
            <w:spacing w:val="47"/>
            <w:w w:val="105"/>
          </w:rPr>
          <w:delText xml:space="preserve"> </w:delText>
        </w:r>
        <w:r w:rsidDel="002B374B">
          <w:rPr>
            <w:w w:val="105"/>
          </w:rPr>
          <w:delText>primary</w:delText>
        </w:r>
        <w:r w:rsidDel="002B374B">
          <w:rPr>
            <w:spacing w:val="47"/>
            <w:w w:val="105"/>
          </w:rPr>
          <w:delText xml:space="preserve"> </w:delText>
        </w:r>
        <w:r w:rsidDel="002B374B">
          <w:rPr>
            <w:spacing w:val="-1"/>
            <w:w w:val="105"/>
          </w:rPr>
          <w:delText>ran</w:delText>
        </w:r>
        <w:r w:rsidDel="002B374B">
          <w:rPr>
            <w:spacing w:val="-2"/>
            <w:w w:val="105"/>
          </w:rPr>
          <w:delText>ge</w:delText>
        </w:r>
        <w:r w:rsidDel="002B374B">
          <w:rPr>
            <w:spacing w:val="47"/>
            <w:w w:val="105"/>
          </w:rPr>
          <w:delText xml:space="preserve"> </w:delText>
        </w:r>
        <w:r w:rsidDel="002B374B">
          <w:rPr>
            <w:w w:val="105"/>
          </w:rPr>
          <w:delText>of</w:delText>
        </w:r>
        <w:r w:rsidDel="002B374B">
          <w:rPr>
            <w:spacing w:val="46"/>
            <w:w w:val="105"/>
          </w:rPr>
          <w:delText xml:space="preserve"> </w:delText>
        </w:r>
        <w:r w:rsidDel="002B374B">
          <w:rPr>
            <w:spacing w:val="-2"/>
            <w:w w:val="105"/>
          </w:rPr>
          <w:delText>i</w:delText>
        </w:r>
        <w:r w:rsidDel="002B374B">
          <w:rPr>
            <w:spacing w:val="-1"/>
            <w:w w:val="105"/>
          </w:rPr>
          <w:delText>nt</w:delText>
        </w:r>
        <w:r w:rsidDel="002B374B">
          <w:rPr>
            <w:spacing w:val="-2"/>
            <w:w w:val="105"/>
          </w:rPr>
          <w:delText>e</w:delText>
        </w:r>
        <w:r w:rsidDel="002B374B">
          <w:rPr>
            <w:spacing w:val="-1"/>
            <w:w w:val="105"/>
          </w:rPr>
          <w:delText>r</w:delText>
        </w:r>
        <w:r w:rsidDel="002B374B">
          <w:rPr>
            <w:spacing w:val="-2"/>
            <w:w w:val="105"/>
          </w:rPr>
          <w:delText>es</w:delText>
        </w:r>
        <w:r w:rsidDel="002B374B">
          <w:rPr>
            <w:spacing w:val="-1"/>
            <w:w w:val="105"/>
          </w:rPr>
          <w:delText>t</w:delText>
        </w:r>
        <w:r w:rsidDel="002B374B">
          <w:rPr>
            <w:spacing w:val="47"/>
            <w:w w:val="105"/>
          </w:rPr>
          <w:delText xml:space="preserve"> </w:delText>
        </w:r>
        <w:r w:rsidDel="002B374B">
          <w:rPr>
            <w:w w:val="105"/>
          </w:rPr>
          <w:delText>for</w:delText>
        </w:r>
        <w:r w:rsidDel="002B374B">
          <w:rPr>
            <w:spacing w:val="47"/>
            <w:w w:val="105"/>
          </w:rPr>
          <w:delText xml:space="preserve"> </w:delText>
        </w:r>
        <w:r w:rsidDel="002B374B">
          <w:rPr>
            <w:spacing w:val="-2"/>
            <w:w w:val="105"/>
          </w:rPr>
          <w:delText>scie</w:delText>
        </w:r>
        <w:r w:rsidDel="002B374B">
          <w:rPr>
            <w:spacing w:val="-1"/>
            <w:w w:val="105"/>
          </w:rPr>
          <w:delText>nt</w:delText>
        </w:r>
        <w:r w:rsidDel="002B374B">
          <w:rPr>
            <w:spacing w:val="-2"/>
            <w:w w:val="105"/>
          </w:rPr>
          <w:delText>ific</w:delText>
        </w:r>
        <w:r w:rsidDel="002B374B">
          <w:rPr>
            <w:spacing w:val="47"/>
            <w:w w:val="105"/>
          </w:rPr>
          <w:delText xml:space="preserve"> </w:delText>
        </w:r>
        <w:r w:rsidDel="002B374B">
          <w:rPr>
            <w:w w:val="105"/>
          </w:rPr>
          <w:delText>studies</w:delText>
        </w:r>
        <w:r w:rsidDel="002B374B">
          <w:rPr>
            <w:spacing w:val="47"/>
            <w:w w:val="105"/>
          </w:rPr>
          <w:delText xml:space="preserve"> </w:delText>
        </w:r>
        <w:r w:rsidDel="002B374B">
          <w:rPr>
            <w:w w:val="105"/>
          </w:rPr>
          <w:delText>of</w:delText>
        </w:r>
        <w:r w:rsidDel="002B374B">
          <w:rPr>
            <w:spacing w:val="46"/>
            <w:w w:val="105"/>
          </w:rPr>
          <w:delText xml:space="preserve"> </w:delText>
        </w:r>
        <w:r w:rsidDel="002B374B">
          <w:rPr>
            <w:spacing w:val="-2"/>
            <w:w w:val="105"/>
          </w:rPr>
          <w:delText>0.52</w:delText>
        </w:r>
        <w:r w:rsidDel="002B374B">
          <w:rPr>
            <w:spacing w:val="47"/>
            <w:w w:val="105"/>
          </w:rPr>
          <w:delText xml:space="preserve"> </w:delText>
        </w:r>
        <w:r w:rsidDel="002B374B">
          <w:rPr>
            <w:w w:val="105"/>
          </w:rPr>
          <w:delText>nm</w:delText>
        </w:r>
      </w:del>
      <w:r>
        <w:rPr>
          <w:w w:val="105"/>
        </w:rPr>
        <w:t>.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7"/>
          <w:w w:val="105"/>
        </w:rPr>
        <w:t xml:space="preserve"> </w:t>
      </w:r>
      <w:r>
        <w:rPr>
          <w:w w:val="105"/>
        </w:rPr>
        <w:t>includes</w:t>
      </w:r>
      <w:r>
        <w:rPr>
          <w:spacing w:val="43"/>
        </w:rPr>
        <w:t xml:space="preserve"> </w:t>
      </w:r>
      <w:r>
        <w:rPr>
          <w:w w:val="105"/>
        </w:rPr>
        <w:t>all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necessary</w:t>
      </w:r>
      <w:r>
        <w:rPr>
          <w:spacing w:val="22"/>
          <w:w w:val="105"/>
        </w:rPr>
        <w:t xml:space="preserve"> </w:t>
      </w:r>
      <w:r>
        <w:rPr>
          <w:w w:val="105"/>
        </w:rPr>
        <w:t>processing</w:t>
      </w:r>
      <w:r>
        <w:rPr>
          <w:spacing w:val="22"/>
          <w:w w:val="105"/>
        </w:rPr>
        <w:t xml:space="preserve"> </w:t>
      </w:r>
      <w:r>
        <w:rPr>
          <w:w w:val="105"/>
        </w:rPr>
        <w:t>electronics,</w:t>
      </w:r>
      <w:r>
        <w:rPr>
          <w:spacing w:val="22"/>
          <w:w w:val="105"/>
        </w:rPr>
        <w:t xml:space="preserve"> </w:t>
      </w:r>
      <w:r>
        <w:rPr>
          <w:w w:val="105"/>
        </w:rPr>
        <w:t>including</w:t>
      </w:r>
      <w:r>
        <w:rPr>
          <w:spacing w:val="22"/>
          <w:w w:val="105"/>
        </w:rPr>
        <w:t xml:space="preserve"> </w:t>
      </w:r>
      <w:r>
        <w:rPr>
          <w:w w:val="105"/>
        </w:rPr>
        <w:t>an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hann</w:t>
      </w:r>
      <w:r>
        <w:rPr>
          <w:spacing w:val="-3"/>
          <w:w w:val="105"/>
        </w:rPr>
        <w:t>el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analy</w:t>
      </w:r>
      <w:r>
        <w:rPr>
          <w:spacing w:val="-2"/>
          <w:w w:val="105"/>
        </w:rPr>
        <w:t>ze</w:t>
      </w:r>
      <w:r>
        <w:rPr>
          <w:spacing w:val="-1"/>
          <w:w w:val="105"/>
        </w:rPr>
        <w:t>r,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produce</w:t>
      </w:r>
      <w:r>
        <w:rPr>
          <w:spacing w:val="71"/>
          <w:w w:val="99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spectrum</w:t>
      </w:r>
      <w:r>
        <w:rPr>
          <w:spacing w:val="42"/>
          <w:w w:val="105"/>
        </w:rPr>
        <w:t xml:space="preserve"> </w:t>
      </w:r>
      <w:r>
        <w:rPr>
          <w:w w:val="105"/>
        </w:rPr>
        <w:t>that</w:t>
      </w:r>
      <w:r>
        <w:rPr>
          <w:spacing w:val="42"/>
          <w:w w:val="105"/>
        </w:rPr>
        <w:t xml:space="preserve"> </w:t>
      </w:r>
      <w:r>
        <w:rPr>
          <w:w w:val="105"/>
        </w:rPr>
        <w:t>is</w:t>
      </w:r>
      <w:r>
        <w:rPr>
          <w:spacing w:val="41"/>
          <w:w w:val="105"/>
        </w:rPr>
        <w:t xml:space="preserve"> </w:t>
      </w:r>
      <w:r>
        <w:rPr>
          <w:w w:val="105"/>
        </w:rPr>
        <w:t>output</w:t>
      </w:r>
      <w:r>
        <w:rPr>
          <w:spacing w:val="42"/>
          <w:w w:val="105"/>
        </w:rPr>
        <w:t xml:space="preserve"> </w:t>
      </w:r>
      <w:r>
        <w:rPr>
          <w:w w:val="105"/>
        </w:rPr>
        <w:t>via</w:t>
      </w:r>
      <w:r>
        <w:rPr>
          <w:spacing w:val="41"/>
          <w:w w:val="105"/>
        </w:rPr>
        <w:t xml:space="preserve"> </w:t>
      </w:r>
      <w:r>
        <w:rPr>
          <w:w w:val="105"/>
        </w:rPr>
        <w:t>an</w:t>
      </w:r>
      <w:r>
        <w:rPr>
          <w:spacing w:val="42"/>
          <w:w w:val="105"/>
        </w:rPr>
        <w:t xml:space="preserve"> </w:t>
      </w:r>
      <w:r>
        <w:rPr>
          <w:w w:val="105"/>
        </w:rPr>
        <w:t>RS232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It</w:t>
      </w:r>
      <w:r>
        <w:rPr>
          <w:spacing w:val="41"/>
          <w:w w:val="105"/>
        </w:rPr>
        <w:t xml:space="preserve"> </w:t>
      </w:r>
      <w:r>
        <w:rPr>
          <w:w w:val="105"/>
        </w:rPr>
        <w:t>can</w:t>
      </w:r>
      <w:r>
        <w:rPr>
          <w:spacing w:val="41"/>
          <w:w w:val="105"/>
        </w:rPr>
        <w:t xml:space="preserve"> </w:t>
      </w:r>
      <w:r>
        <w:rPr>
          <w:w w:val="105"/>
        </w:rPr>
        <w:t>also</w:t>
      </w:r>
      <w:r>
        <w:rPr>
          <w:spacing w:val="4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commanded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programmat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48"/>
          <w:w w:val="104"/>
        </w:rPr>
        <w:t xml:space="preserve"> </w:t>
      </w:r>
      <w:r>
        <w:rPr>
          <w:w w:val="105"/>
        </w:rPr>
        <w:t xml:space="preserve">to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2"/>
          <w:w w:val="105"/>
        </w:rPr>
        <w:t xml:space="preserve"> </w:t>
      </w:r>
      <w:r>
        <w:rPr>
          <w:w w:val="105"/>
        </w:rPr>
        <w:t>parameters,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"/>
          <w:w w:val="105"/>
        </w:rPr>
        <w:t xml:space="preserve"> </w:t>
      </w:r>
      <w:r>
        <w:rPr>
          <w:w w:val="105"/>
        </w:rPr>
        <w:t>time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energy</w:t>
      </w:r>
      <w:r>
        <w:rPr>
          <w:spacing w:val="2"/>
          <w:w w:val="105"/>
        </w:rPr>
        <w:t xml:space="preserve"> </w:t>
      </w:r>
      <w:r>
        <w:rPr>
          <w:w w:val="105"/>
        </w:rPr>
        <w:t>thresholds.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custom</w:t>
      </w:r>
      <w:r>
        <w:rPr>
          <w:spacing w:val="28"/>
          <w:w w:val="103"/>
        </w:rPr>
        <w:t xml:space="preserve"> </w:t>
      </w:r>
      <w:r>
        <w:rPr>
          <w:w w:val="105"/>
        </w:rPr>
        <w:t>modifications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efli</w:t>
      </w:r>
      <w:r>
        <w:rPr>
          <w:spacing w:val="-1"/>
          <w:w w:val="105"/>
        </w:rPr>
        <w:t>ght</w:t>
      </w:r>
      <w:r>
        <w:rPr>
          <w:spacing w:val="16"/>
          <w:w w:val="105"/>
        </w:rPr>
        <w:t xml:space="preserve"> </w:t>
      </w:r>
      <w:r>
        <w:rPr>
          <w:w w:val="105"/>
        </w:rPr>
        <w:t>include</w:t>
      </w:r>
      <w:r>
        <w:rPr>
          <w:spacing w:val="16"/>
          <w:w w:val="105"/>
        </w:rPr>
        <w:t xml:space="preserve"> </w:t>
      </w:r>
      <w:r>
        <w:rPr>
          <w:w w:val="105"/>
        </w:rPr>
        <w:t>staking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larger</w:t>
      </w:r>
      <w:r>
        <w:rPr>
          <w:spacing w:val="16"/>
          <w:w w:val="105"/>
        </w:rPr>
        <w:t xml:space="preserve"> </w:t>
      </w:r>
      <w:r>
        <w:rPr>
          <w:w w:val="105"/>
        </w:rPr>
        <w:t>electronics</w:t>
      </w:r>
      <w:r>
        <w:rPr>
          <w:spacing w:val="15"/>
          <w:w w:val="105"/>
        </w:rPr>
        <w:t xml:space="preserve"> </w:t>
      </w:r>
      <w:r>
        <w:rPr>
          <w:w w:val="105"/>
        </w:rPr>
        <w:t>components,</w:t>
      </w:r>
      <w:r>
        <w:rPr>
          <w:spacing w:val="17"/>
          <w:w w:val="105"/>
        </w:rPr>
        <w:t xml:space="preserve"> </w:t>
      </w:r>
      <w:r>
        <w:rPr>
          <w:w w:val="105"/>
        </w:rPr>
        <w:t>adding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ins w:id="158" w:author="Tom Woods" w:date="2016-02-06T14:54:00Z">
        <w:r w:rsidR="002B374B">
          <w:rPr>
            <w:spacing w:val="16"/>
            <w:w w:val="105"/>
          </w:rPr>
          <w:t xml:space="preserve">thicker (heat-sink) </w:t>
        </w:r>
      </w:ins>
      <w:r>
        <w:rPr>
          <w:spacing w:val="-1"/>
          <w:w w:val="105"/>
        </w:rPr>
        <w:t>mount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6"/>
          <w:w w:val="99"/>
        </w:rPr>
        <w:t xml:space="preserve"> </w:t>
      </w:r>
      <w:r>
        <w:rPr>
          <w:w w:val="105"/>
        </w:rPr>
        <w:t>plate</w:t>
      </w:r>
      <w:r>
        <w:rPr>
          <w:spacing w:val="32"/>
          <w:w w:val="105"/>
        </w:rPr>
        <w:t xml:space="preserve"> </w:t>
      </w:r>
      <w:r>
        <w:rPr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electronics,</w:t>
      </w:r>
      <w:r>
        <w:rPr>
          <w:spacing w:val="35"/>
          <w:w w:val="105"/>
        </w:rPr>
        <w:t xml:space="preserve"> </w:t>
      </w:r>
      <w:r>
        <w:rPr>
          <w:w w:val="105"/>
        </w:rPr>
        <w:t>adding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custom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cable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9-pin</w:t>
      </w:r>
      <w:r>
        <w:rPr>
          <w:spacing w:val="32"/>
          <w:w w:val="105"/>
        </w:rPr>
        <w:t xml:space="preserve"> </w:t>
      </w:r>
      <w:r>
        <w:rPr>
          <w:w w:val="105"/>
        </w:rPr>
        <w:t>connector,</w:t>
      </w:r>
      <w:r>
        <w:rPr>
          <w:spacing w:val="34"/>
          <w:w w:val="105"/>
        </w:rPr>
        <w:t xml:space="preserve"> </w:t>
      </w:r>
      <w:r>
        <w:rPr>
          <w:w w:val="105"/>
        </w:rPr>
        <w:t>adding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tungsten</w:t>
      </w:r>
      <w:r>
        <w:rPr>
          <w:spacing w:val="23"/>
          <w:w w:val="110"/>
        </w:rPr>
        <w:t xml:space="preserve"> </w:t>
      </w:r>
      <w:r>
        <w:rPr>
          <w:w w:val="105"/>
        </w:rPr>
        <w:t>plate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nh</w:t>
      </w:r>
      <w:r>
        <w:rPr>
          <w:spacing w:val="-2"/>
          <w:w w:val="105"/>
        </w:rPr>
        <w:t>ole</w:t>
      </w:r>
      <w:r>
        <w:rPr>
          <w:spacing w:val="34"/>
          <w:w w:val="105"/>
        </w:rPr>
        <w:t xml:space="preserve"> </w:t>
      </w:r>
      <w:r>
        <w:rPr>
          <w:w w:val="105"/>
        </w:rPr>
        <w:t>aperture</w:t>
      </w:r>
      <w:r>
        <w:rPr>
          <w:spacing w:val="35"/>
          <w:w w:val="105"/>
        </w:rPr>
        <w:t xml:space="preserve"> </w:t>
      </w:r>
      <w:r>
        <w:rPr>
          <w:w w:val="105"/>
        </w:rPr>
        <w:t>for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SDD</w:t>
      </w:r>
      <w:ins w:id="159" w:author="Tom Woods" w:date="2016-02-06T14:55:00Z">
        <w:r w:rsidR="002B374B">
          <w:rPr>
            <w:w w:val="105"/>
          </w:rPr>
          <w:t xml:space="preserve"> to stop solar HXR photons</w:t>
        </w:r>
      </w:ins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tain</w:t>
      </w:r>
      <w:r>
        <w:rPr>
          <w:spacing w:val="-2"/>
          <w:w w:val="105"/>
        </w:rPr>
        <w:t>less</w:t>
      </w:r>
      <w:r>
        <w:rPr>
          <w:spacing w:val="35"/>
          <w:w w:val="105"/>
        </w:rPr>
        <w:t xml:space="preserve"> </w:t>
      </w:r>
      <w:r>
        <w:rPr>
          <w:w w:val="105"/>
        </w:rPr>
        <w:t>steel</w:t>
      </w:r>
      <w:r>
        <w:rPr>
          <w:spacing w:val="34"/>
          <w:w w:val="105"/>
        </w:rPr>
        <w:t xml:space="preserve"> </w:t>
      </w:r>
      <w:r>
        <w:rPr>
          <w:w w:val="105"/>
        </w:rPr>
        <w:t>radiation</w:t>
      </w:r>
      <w:r>
        <w:rPr>
          <w:spacing w:val="35"/>
          <w:w w:val="105"/>
        </w:rPr>
        <w:t xml:space="preserve"> </w:t>
      </w:r>
      <w:r>
        <w:rPr>
          <w:w w:val="105"/>
        </w:rPr>
        <w:t>shielding</w:t>
      </w:r>
      <w:r>
        <w:rPr>
          <w:spacing w:val="33"/>
          <w:w w:val="105"/>
        </w:rPr>
        <w:t xml:space="preserve"> </w:t>
      </w:r>
      <w:r>
        <w:rPr>
          <w:w w:val="105"/>
        </w:rPr>
        <w:t>around</w:t>
      </w:r>
    </w:p>
    <w:p w14:paraId="71145C8B" w14:textId="77777777" w:rsidR="006338C4" w:rsidRDefault="006338C4">
      <w:pPr>
        <w:spacing w:line="480" w:lineRule="exact"/>
        <w:jc w:val="both"/>
        <w:sectPr w:rsidR="006338C4">
          <w:headerReference w:type="even" r:id="rId15"/>
          <w:pgSz w:w="12240" w:h="15840"/>
          <w:pgMar w:top="1060" w:right="1320" w:bottom="280" w:left="1340" w:header="0" w:footer="0" w:gutter="0"/>
          <w:cols w:space="720"/>
        </w:sectPr>
      </w:pPr>
    </w:p>
    <w:p w14:paraId="352F25E0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6CCCD312" w14:textId="79067D8E" w:rsidR="006338C4" w:rsidRDefault="00E272E0">
      <w:pPr>
        <w:pStyle w:val="BodyText"/>
        <w:spacing w:before="58"/>
      </w:pPr>
      <w:proofErr w:type="gramStart"/>
      <w:r>
        <w:rPr>
          <w:w w:val="110"/>
        </w:rPr>
        <w:t>the</w:t>
      </w:r>
      <w:proofErr w:type="gramEnd"/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al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mi</w:t>
      </w:r>
      <w:r>
        <w:rPr>
          <w:spacing w:val="-1"/>
          <w:w w:val="110"/>
        </w:rPr>
        <w:t>nu</w:t>
      </w:r>
      <w:r>
        <w:rPr>
          <w:spacing w:val="-2"/>
          <w:w w:val="110"/>
        </w:rPr>
        <w:t>m</w:t>
      </w:r>
      <w:r>
        <w:rPr>
          <w:spacing w:val="-9"/>
          <w:w w:val="110"/>
        </w:rPr>
        <w:t xml:space="preserve"> </w:t>
      </w:r>
      <w:r>
        <w:rPr>
          <w:w w:val="110"/>
        </w:rPr>
        <w:t>detector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vac</w:t>
      </w:r>
      <w:r>
        <w:rPr>
          <w:spacing w:val="-2"/>
          <w:w w:val="110"/>
        </w:rPr>
        <w:t>uu</w:t>
      </w:r>
      <w:r>
        <w:rPr>
          <w:spacing w:val="-3"/>
          <w:w w:val="110"/>
        </w:rPr>
        <w:t>m</w:t>
      </w:r>
      <w:r>
        <w:rPr>
          <w:spacing w:val="-9"/>
          <w:w w:val="110"/>
        </w:rPr>
        <w:t xml:space="preserve"> </w:t>
      </w:r>
      <w:r>
        <w:rPr>
          <w:w w:val="110"/>
        </w:rPr>
        <w:t>housing</w:t>
      </w:r>
      <w:ins w:id="160" w:author="Tom Woods" w:date="2016-02-06T14:55:00Z">
        <w:r w:rsidR="002B374B">
          <w:rPr>
            <w:w w:val="110"/>
          </w:rPr>
          <w:t xml:space="preserve"> to reduce </w:t>
        </w:r>
        <w:r w:rsidR="00880492">
          <w:rPr>
            <w:w w:val="110"/>
          </w:rPr>
          <w:t>detector noise from energetic particles in space</w:t>
        </w:r>
      </w:ins>
      <w:r>
        <w:rPr>
          <w:w w:val="110"/>
        </w:rPr>
        <w:t>.</w:t>
      </w:r>
    </w:p>
    <w:p w14:paraId="08CA4B6F" w14:textId="77777777" w:rsidR="006338C4" w:rsidRDefault="006338C4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53BC9865" w14:textId="77777777" w:rsidR="006338C4" w:rsidRDefault="00E272E0">
      <w:pPr>
        <w:pStyle w:val="BodyText"/>
        <w:spacing w:line="455" w:lineRule="auto"/>
        <w:ind w:right="117" w:firstLine="576"/>
        <w:jc w:val="both"/>
      </w:pP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October</w:t>
      </w:r>
      <w:r>
        <w:rPr>
          <w:spacing w:val="6"/>
          <w:w w:val="105"/>
        </w:rPr>
        <w:t xml:space="preserve"> </w:t>
      </w:r>
      <w:r>
        <w:rPr>
          <w:w w:val="105"/>
        </w:rPr>
        <w:t>2014,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science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including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X123,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calibrated</w:t>
      </w:r>
      <w:r>
        <w:rPr>
          <w:spacing w:val="7"/>
          <w:w w:val="105"/>
        </w:rPr>
        <w:t xml:space="preserve"> </w:t>
      </w:r>
      <w:r>
        <w:rPr>
          <w:w w:val="105"/>
        </w:rPr>
        <w:t>at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99"/>
        </w:rPr>
        <w:t xml:space="preserve"> </w:t>
      </w:r>
      <w:r>
        <w:rPr>
          <w:w w:val="105"/>
        </w:rPr>
        <w:t>National</w:t>
      </w:r>
      <w:r>
        <w:rPr>
          <w:spacing w:val="27"/>
          <w:w w:val="105"/>
        </w:rPr>
        <w:t xml:space="preserve"> </w:t>
      </w:r>
      <w:r>
        <w:rPr>
          <w:w w:val="105"/>
        </w:rPr>
        <w:t>Institute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Standards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</w:t>
      </w:r>
      <w:r>
        <w:rPr>
          <w:spacing w:val="-3"/>
          <w:w w:val="105"/>
        </w:rPr>
        <w:t>hn</w:t>
      </w:r>
      <w:r>
        <w:rPr>
          <w:spacing w:val="-4"/>
          <w:w w:val="105"/>
        </w:rPr>
        <w:t>ology</w:t>
      </w:r>
      <w:r>
        <w:rPr>
          <w:spacing w:val="27"/>
          <w:w w:val="105"/>
        </w:rPr>
        <w:t xml:space="preserve"> </w:t>
      </w:r>
      <w:r>
        <w:rPr>
          <w:w w:val="105"/>
        </w:rPr>
        <w:t>(NIST)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hrotron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28"/>
          <w:w w:val="105"/>
        </w:rPr>
        <w:t xml:space="preserve"> </w:t>
      </w:r>
      <w:r>
        <w:rPr>
          <w:w w:val="105"/>
        </w:rPr>
        <w:t>Radiation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Fac</w:t>
      </w:r>
      <w:r>
        <w:rPr>
          <w:spacing w:val="-5"/>
          <w:w w:val="105"/>
        </w:rPr>
        <w:t>ili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y</w:t>
      </w:r>
      <w:r>
        <w:rPr>
          <w:spacing w:val="39"/>
          <w:w w:val="104"/>
        </w:rPr>
        <w:t xml:space="preserve"> </w:t>
      </w:r>
      <w:r>
        <w:rPr>
          <w:w w:val="105"/>
        </w:rPr>
        <w:t>(SURF;</w:t>
      </w:r>
      <w:r>
        <w:rPr>
          <w:spacing w:val="49"/>
          <w:w w:val="105"/>
        </w:rPr>
        <w:t xml:space="preserve"> </w:t>
      </w:r>
      <w:r>
        <w:rPr>
          <w:w w:val="105"/>
        </w:rPr>
        <w:t>Arp</w:t>
      </w:r>
      <w:r>
        <w:rPr>
          <w:spacing w:val="50"/>
          <w:w w:val="105"/>
        </w:rPr>
        <w:t xml:space="preserve"> </w:t>
      </w:r>
      <w:r>
        <w:rPr>
          <w:w w:val="105"/>
        </w:rPr>
        <w:t>et</w:t>
      </w:r>
      <w:r>
        <w:rPr>
          <w:spacing w:val="50"/>
          <w:w w:val="105"/>
        </w:rPr>
        <w:t xml:space="preserve"> </w:t>
      </w:r>
      <w:r>
        <w:rPr>
          <w:w w:val="105"/>
        </w:rPr>
        <w:t>al.</w:t>
      </w:r>
      <w:r>
        <w:rPr>
          <w:spacing w:val="50"/>
          <w:w w:val="105"/>
        </w:rPr>
        <w:t xml:space="preserve"> </w:t>
      </w:r>
      <w:r>
        <w:rPr>
          <w:w w:val="105"/>
        </w:rPr>
        <w:t>2011).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hrotron</w:t>
      </w:r>
      <w:r>
        <w:rPr>
          <w:spacing w:val="49"/>
          <w:w w:val="105"/>
        </w:rPr>
        <w:t xml:space="preserve"> </w:t>
      </w:r>
      <w:r>
        <w:rPr>
          <w:w w:val="105"/>
        </w:rPr>
        <w:t>radiation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50"/>
          <w:w w:val="105"/>
        </w:rPr>
        <w:t xml:space="preserve"> </w:t>
      </w:r>
      <w:r>
        <w:rPr>
          <w:w w:val="105"/>
        </w:rPr>
        <w:t>a</w:t>
      </w:r>
      <w:r>
        <w:rPr>
          <w:spacing w:val="50"/>
          <w:w w:val="105"/>
        </w:rPr>
        <w:t xml:space="preserve"> </w:t>
      </w:r>
      <w:r>
        <w:rPr>
          <w:w w:val="105"/>
        </w:rPr>
        <w:t>calibrated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50"/>
          <w:w w:val="105"/>
        </w:rPr>
        <w:t xml:space="preserve"> </w:t>
      </w:r>
      <w:r>
        <w:rPr>
          <w:w w:val="105"/>
        </w:rPr>
        <w:t>emission</w:t>
      </w:r>
      <w:r>
        <w:rPr>
          <w:spacing w:val="25"/>
          <w:w w:val="104"/>
        </w:rPr>
        <w:t xml:space="preserve"> </w:t>
      </w:r>
      <w:r>
        <w:rPr>
          <w:w w:val="105"/>
        </w:rPr>
        <w:t>source,</w:t>
      </w:r>
      <w:r>
        <w:rPr>
          <w:spacing w:val="38"/>
          <w:w w:val="105"/>
        </w:rPr>
        <w:t xml:space="preserve"> </w:t>
      </w:r>
      <w:r>
        <w:rPr>
          <w:w w:val="105"/>
        </w:rPr>
        <w:t>with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radiometric</w:t>
      </w:r>
      <w:r>
        <w:rPr>
          <w:spacing w:val="34"/>
          <w:w w:val="105"/>
        </w:rPr>
        <w:t xml:space="preserve"> </w:t>
      </w:r>
      <w:r>
        <w:rPr>
          <w:w w:val="105"/>
        </w:rPr>
        <w:t>accuracy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10%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SXR</w:t>
      </w:r>
      <w:r>
        <w:rPr>
          <w:spacing w:val="34"/>
          <w:w w:val="105"/>
        </w:rPr>
        <w:t xml:space="preserve"> </w:t>
      </w:r>
      <w:r>
        <w:rPr>
          <w:w w:val="105"/>
        </w:rPr>
        <w:t>range.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SURF</w:t>
      </w:r>
      <w:r>
        <w:rPr>
          <w:spacing w:val="34"/>
          <w:w w:val="105"/>
        </w:rPr>
        <w:t xml:space="preserve"> </w:t>
      </w:r>
      <w:r>
        <w:rPr>
          <w:w w:val="105"/>
        </w:rPr>
        <w:t>electron</w:t>
      </w:r>
      <w:r>
        <w:rPr>
          <w:spacing w:val="34"/>
          <w:w w:val="105"/>
        </w:rPr>
        <w:t xml:space="preserve"> </w:t>
      </w:r>
      <w:r>
        <w:rPr>
          <w:w w:val="105"/>
        </w:rPr>
        <w:t>storage</w:t>
      </w:r>
      <w:r>
        <w:rPr>
          <w:spacing w:val="34"/>
          <w:w w:val="105"/>
        </w:rPr>
        <w:t xml:space="preserve"> </w:t>
      </w:r>
      <w:r>
        <w:rPr>
          <w:w w:val="105"/>
        </w:rPr>
        <w:t>ring</w:t>
      </w:r>
      <w:r>
        <w:rPr>
          <w:w w:val="99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gy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adjustable</w:t>
      </w:r>
      <w:r>
        <w:rPr>
          <w:spacing w:val="19"/>
          <w:w w:val="105"/>
        </w:rPr>
        <w:t xml:space="preserve"> </w:t>
      </w:r>
      <w:r>
        <w:rPr>
          <w:w w:val="105"/>
        </w:rPr>
        <w:t>from</w:t>
      </w:r>
      <w:r>
        <w:rPr>
          <w:spacing w:val="19"/>
          <w:w w:val="105"/>
        </w:rPr>
        <w:t xml:space="preserve"> </w:t>
      </w:r>
      <w:r>
        <w:rPr>
          <w:w w:val="105"/>
        </w:rPr>
        <w:t>60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416</w:t>
      </w:r>
      <w:r>
        <w:rPr>
          <w:spacing w:val="19"/>
          <w:w w:val="105"/>
        </w:rPr>
        <w:t xml:space="preserve"> </w:t>
      </w:r>
      <w:r>
        <w:rPr>
          <w:w w:val="105"/>
        </w:rPr>
        <w:t>MeV;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hrotron</w:t>
      </w:r>
      <w:r>
        <w:rPr>
          <w:spacing w:val="19"/>
          <w:w w:val="105"/>
        </w:rPr>
        <w:t xml:space="preserve"> </w:t>
      </w:r>
      <w:r>
        <w:rPr>
          <w:w w:val="105"/>
        </w:rPr>
        <w:t>spectral</w:t>
      </w:r>
      <w:r>
        <w:rPr>
          <w:spacing w:val="20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dependent</w:t>
      </w:r>
      <w:r>
        <w:rPr>
          <w:spacing w:val="32"/>
          <w:w w:val="138"/>
        </w:rPr>
        <w:t xml:space="preserve"> </w:t>
      </w:r>
      <w:r>
        <w:rPr>
          <w:w w:val="105"/>
        </w:rPr>
        <w:t>on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gy</w:t>
      </w:r>
      <w:r>
        <w:rPr>
          <w:spacing w:val="-3"/>
          <w:w w:val="105"/>
        </w:rPr>
        <w:t>,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calibrations</w:t>
      </w:r>
      <w:r>
        <w:rPr>
          <w:spacing w:val="29"/>
          <w:w w:val="105"/>
        </w:rPr>
        <w:t xml:space="preserve"> </w:t>
      </w:r>
      <w:r>
        <w:rPr>
          <w:w w:val="105"/>
        </w:rPr>
        <w:t>use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9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29"/>
          <w:w w:val="105"/>
        </w:rPr>
        <w:t xml:space="preserve"> </w:t>
      </w:r>
      <w:r>
        <w:rPr>
          <w:w w:val="105"/>
        </w:rPr>
        <w:t>energies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maximize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9"/>
          <w:w w:val="105"/>
        </w:rPr>
        <w:t xml:space="preserve"> </w:t>
      </w:r>
      <w:r>
        <w:rPr>
          <w:w w:val="105"/>
        </w:rPr>
        <w:t>SXR</w:t>
      </w:r>
      <w:r>
        <w:rPr>
          <w:spacing w:val="20"/>
          <w:w w:val="105"/>
        </w:rPr>
        <w:t xml:space="preserve"> </w:t>
      </w:r>
      <w:r>
        <w:rPr>
          <w:w w:val="105"/>
        </w:rPr>
        <w:t>flux.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absolute</w:t>
      </w:r>
      <w:r>
        <w:rPr>
          <w:spacing w:val="20"/>
          <w:w w:val="105"/>
        </w:rPr>
        <w:t xml:space="preserve"> </w:t>
      </w:r>
      <w:r>
        <w:rPr>
          <w:w w:val="105"/>
        </w:rPr>
        <w:t>radiometric</w:t>
      </w:r>
      <w:r>
        <w:rPr>
          <w:spacing w:val="19"/>
          <w:w w:val="105"/>
        </w:rPr>
        <w:t xml:space="preserve"> </w:t>
      </w:r>
      <w:r>
        <w:rPr>
          <w:w w:val="105"/>
        </w:rPr>
        <w:t>calibration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X123,</w:t>
      </w:r>
      <w:r>
        <w:rPr>
          <w:spacing w:val="19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function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ngth,</w:t>
      </w:r>
      <w:r>
        <w:rPr>
          <w:spacing w:val="25"/>
          <w:w w:val="109"/>
        </w:rPr>
        <w:t xml:space="preserve"> </w:t>
      </w:r>
      <w:r>
        <w:rPr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w w:val="105"/>
        </w:rPr>
        <w:t>then</w:t>
      </w:r>
      <w:r>
        <w:rPr>
          <w:spacing w:val="33"/>
          <w:w w:val="105"/>
        </w:rPr>
        <w:t xml:space="preserve"> </w:t>
      </w:r>
      <w:r>
        <w:rPr>
          <w:w w:val="105"/>
        </w:rPr>
        <w:t>obtained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3"/>
          <w:w w:val="105"/>
        </w:rPr>
        <w:t xml:space="preserve"> </w:t>
      </w:r>
      <w:r>
        <w:rPr>
          <w:w w:val="105"/>
        </w:rPr>
        <w:t>comparing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measured</w:t>
      </w:r>
      <w:r>
        <w:rPr>
          <w:spacing w:val="33"/>
          <w:w w:val="105"/>
        </w:rPr>
        <w:t xml:space="preserve"> </w:t>
      </w:r>
      <w:r>
        <w:rPr>
          <w:w w:val="105"/>
        </w:rPr>
        <w:t>output</w:t>
      </w:r>
      <w:r>
        <w:rPr>
          <w:spacing w:val="33"/>
          <w:w w:val="105"/>
        </w:rPr>
        <w:t xml:space="preserve"> </w:t>
      </w:r>
      <w:r>
        <w:rPr>
          <w:w w:val="105"/>
        </w:rPr>
        <w:t>spectra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3"/>
          <w:w w:val="105"/>
        </w:rPr>
        <w:t xml:space="preserve"> </w:t>
      </w:r>
      <w:r>
        <w:rPr>
          <w:w w:val="105"/>
        </w:rPr>
        <w:t>photon</w:t>
      </w:r>
      <w:r>
        <w:rPr>
          <w:spacing w:val="33"/>
          <w:w w:val="105"/>
        </w:rPr>
        <w:t xml:space="preserve"> </w:t>
      </w:r>
      <w:r>
        <w:rPr>
          <w:w w:val="105"/>
        </w:rPr>
        <w:t>flux</w:t>
      </w:r>
      <w:r>
        <w:rPr>
          <w:spacing w:val="24"/>
          <w:w w:val="104"/>
        </w:rPr>
        <w:t xml:space="preserve"> </w:t>
      </w:r>
      <w:r>
        <w:rPr>
          <w:w w:val="105"/>
        </w:rPr>
        <w:t>from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SURF</w:t>
      </w:r>
      <w:r>
        <w:rPr>
          <w:spacing w:val="5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1"/>
          <w:w w:val="105"/>
        </w:rPr>
        <w:t>;</w:t>
      </w:r>
      <w:r>
        <w:rPr>
          <w:spacing w:val="11"/>
          <w:w w:val="105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example,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further</w:t>
      </w:r>
      <w:r>
        <w:rPr>
          <w:spacing w:val="5"/>
          <w:w w:val="105"/>
        </w:rPr>
        <w:t xml:space="preserve"> </w:t>
      </w:r>
      <w:r>
        <w:rPr>
          <w:w w:val="105"/>
        </w:rPr>
        <w:t>description,</w:t>
      </w:r>
      <w:r>
        <w:rPr>
          <w:spacing w:val="8"/>
          <w:w w:val="105"/>
        </w:rPr>
        <w:t xml:space="preserve"> </w:t>
      </w:r>
      <w:r>
        <w:rPr>
          <w:w w:val="105"/>
        </w:rPr>
        <w:t>can</w:t>
      </w:r>
      <w:r>
        <w:rPr>
          <w:spacing w:val="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w w:val="105"/>
        </w:rPr>
        <w:t>found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spacing w:val="5"/>
          <w:w w:val="105"/>
        </w:rPr>
        <w:t xml:space="preserve"> </w:t>
      </w:r>
      <w:r>
        <w:rPr>
          <w:w w:val="105"/>
        </w:rPr>
        <w:t>et</w:t>
      </w:r>
      <w:r>
        <w:rPr>
          <w:spacing w:val="5"/>
          <w:w w:val="105"/>
        </w:rPr>
        <w:t xml:space="preserve"> </w:t>
      </w:r>
      <w:r>
        <w:rPr>
          <w:w w:val="105"/>
        </w:rPr>
        <w:t>al.</w:t>
      </w:r>
      <w:r>
        <w:rPr>
          <w:spacing w:val="6"/>
          <w:w w:val="105"/>
        </w:rPr>
        <w:t xml:space="preserve"> </w:t>
      </w:r>
      <w:r>
        <w:rPr>
          <w:w w:val="105"/>
        </w:rPr>
        <w:t>(2015).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99"/>
        </w:rPr>
        <w:t xml:space="preserve"> </w:t>
      </w:r>
      <w:r>
        <w:rPr>
          <w:spacing w:val="-2"/>
          <w:w w:val="105"/>
        </w:rPr>
        <w:t>narr</w:t>
      </w:r>
      <w:r>
        <w:rPr>
          <w:spacing w:val="-3"/>
          <w:w w:val="105"/>
        </w:rPr>
        <w:t>ow</w:t>
      </w:r>
      <w:r>
        <w:rPr>
          <w:spacing w:val="21"/>
          <w:w w:val="105"/>
        </w:rPr>
        <w:t xml:space="preserve"> </w:t>
      </w:r>
      <w:r>
        <w:rPr>
          <w:w w:val="105"/>
        </w:rPr>
        <w:t>spatial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SURF</w:t>
      </w:r>
      <w:r>
        <w:rPr>
          <w:spacing w:val="2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ray</w:t>
      </w:r>
      <w:r>
        <w:rPr>
          <w:spacing w:val="23"/>
          <w:w w:val="105"/>
        </w:rPr>
        <w:t xml:space="preserve"> </w:t>
      </w:r>
      <w:r>
        <w:rPr>
          <w:w w:val="105"/>
        </w:rPr>
        <w:t>range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al</w:t>
      </w:r>
      <w:r>
        <w:rPr>
          <w:spacing w:val="-3"/>
          <w:w w:val="105"/>
        </w:rPr>
        <w:t>lows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23"/>
          <w:w w:val="105"/>
        </w:rPr>
        <w:t xml:space="preserve"> </w:t>
      </w:r>
      <w:r>
        <w:rPr>
          <w:w w:val="105"/>
        </w:rPr>
        <w:t>determination</w:t>
      </w:r>
      <w:r>
        <w:rPr>
          <w:spacing w:val="41"/>
          <w:w w:val="104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8"/>
          <w:w w:val="105"/>
        </w:rPr>
        <w:t xml:space="preserve"> </w:t>
      </w:r>
      <w:r>
        <w:rPr>
          <w:w w:val="105"/>
        </w:rPr>
        <w:t>optical</w:t>
      </w:r>
      <w:r>
        <w:rPr>
          <w:spacing w:val="38"/>
          <w:w w:val="105"/>
        </w:rPr>
        <w:t xml:space="preserve"> </w:t>
      </w:r>
      <w:r>
        <w:rPr>
          <w:w w:val="105"/>
        </w:rPr>
        <w:t>axis</w:t>
      </w:r>
      <w:r>
        <w:rPr>
          <w:spacing w:val="39"/>
          <w:w w:val="105"/>
        </w:rPr>
        <w:t xml:space="preserve"> </w:t>
      </w:r>
      <w:r>
        <w:rPr>
          <w:w w:val="105"/>
        </w:rPr>
        <w:t>(“bore-sight”)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w w:val="105"/>
        </w:rPr>
        <w:t>reference</w:t>
      </w:r>
      <w:r>
        <w:rPr>
          <w:spacing w:val="38"/>
          <w:w w:val="105"/>
        </w:rPr>
        <w:t xml:space="preserve"> </w:t>
      </w:r>
      <w:r>
        <w:rPr>
          <w:w w:val="105"/>
        </w:rPr>
        <w:t>frame,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orm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95"/>
        </w:rPr>
        <w:t xml:space="preserve"> </w:t>
      </w:r>
      <w:r>
        <w:rPr>
          <w:w w:val="105"/>
        </w:rPr>
        <w:t>response</w:t>
      </w:r>
      <w:r>
        <w:rPr>
          <w:spacing w:val="24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’s</w:t>
      </w:r>
      <w:r>
        <w:rPr>
          <w:spacing w:val="25"/>
          <w:w w:val="105"/>
        </w:rPr>
        <w:t xml:space="preserve"> </w:t>
      </w:r>
      <w:r>
        <w:rPr>
          <w:w w:val="105"/>
        </w:rPr>
        <w:t>field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view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(FOV)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determined</w:t>
      </w:r>
      <w:r>
        <w:rPr>
          <w:spacing w:val="25"/>
          <w:w w:val="105"/>
        </w:rPr>
        <w:t xml:space="preserve"> </w:t>
      </w:r>
      <w:r>
        <w:rPr>
          <w:w w:val="105"/>
        </w:rPr>
        <w:t>using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gi</w:t>
      </w:r>
      <w:r>
        <w:rPr>
          <w:spacing w:val="-2"/>
          <w:w w:val="105"/>
        </w:rPr>
        <w:t>mbal</w:t>
      </w:r>
      <w:r>
        <w:rPr>
          <w:spacing w:val="24"/>
          <w:w w:val="105"/>
        </w:rPr>
        <w:t xml:space="preserve"> </w:t>
      </w:r>
      <w:r>
        <w:rPr>
          <w:w w:val="105"/>
        </w:rPr>
        <w:t>system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rotate</w:t>
      </w:r>
      <w:r>
        <w:rPr>
          <w:spacing w:val="47"/>
          <w:w w:val="99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detector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opt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35"/>
          <w:w w:val="105"/>
        </w:rPr>
        <w:t xml:space="preserve"> </w:t>
      </w:r>
      <w:r>
        <w:rPr>
          <w:w w:val="105"/>
        </w:rPr>
        <w:t>axis</w:t>
      </w:r>
      <w:r>
        <w:rPr>
          <w:spacing w:val="35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5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am.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non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detector</w:t>
      </w:r>
      <w:r>
        <w:rPr>
          <w:spacing w:val="35"/>
          <w:w w:val="105"/>
        </w:rPr>
        <w:t xml:space="preserve"> </w:t>
      </w:r>
      <w:r>
        <w:rPr>
          <w:w w:val="105"/>
        </w:rPr>
        <w:t>electronics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</w:rPr>
        <w:t xml:space="preserve"> </w:t>
      </w:r>
      <w:r>
        <w:rPr>
          <w:w w:val="105"/>
        </w:rPr>
        <w:t>measured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0"/>
          <w:w w:val="105"/>
        </w:rPr>
        <w:t xml:space="preserve"> </w:t>
      </w:r>
      <w:r>
        <w:rPr>
          <w:w w:val="105"/>
        </w:rPr>
        <w:t>adjusting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hrotron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ux.</w:t>
      </w:r>
    </w:p>
    <w:p w14:paraId="052F47F1" w14:textId="77777777" w:rsidR="006338C4" w:rsidRDefault="006338C4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01E79596" w14:textId="77777777" w:rsidR="006338C4" w:rsidRDefault="00E272E0">
      <w:pPr>
        <w:pStyle w:val="Heading2"/>
        <w:numPr>
          <w:ilvl w:val="2"/>
          <w:numId w:val="4"/>
        </w:numPr>
        <w:tabs>
          <w:tab w:val="left" w:pos="1214"/>
        </w:tabs>
        <w:rPr>
          <w:b w:val="0"/>
          <w:bCs w:val="0"/>
        </w:rPr>
      </w:pPr>
      <w:bookmarkStart w:id="161" w:name="Secondary_Instrument:_Solar_Position_Sen"/>
      <w:bookmarkEnd w:id="161"/>
      <w:r>
        <w:rPr>
          <w:w w:val="115"/>
        </w:rPr>
        <w:t>Secondary</w:t>
      </w:r>
      <w:r>
        <w:rPr>
          <w:spacing w:val="13"/>
          <w:w w:val="115"/>
        </w:rPr>
        <w:t xml:space="preserve"> </w:t>
      </w:r>
      <w:r>
        <w:rPr>
          <w:spacing w:val="-2"/>
          <w:w w:val="115"/>
        </w:rPr>
        <w:t>I</w:t>
      </w:r>
      <w:r>
        <w:rPr>
          <w:spacing w:val="-1"/>
          <w:w w:val="115"/>
        </w:rPr>
        <w:t>nst</w:t>
      </w:r>
      <w:r>
        <w:rPr>
          <w:spacing w:val="-2"/>
          <w:w w:val="115"/>
        </w:rPr>
        <w:t>r</w:t>
      </w:r>
      <w:r>
        <w:rPr>
          <w:spacing w:val="-1"/>
          <w:w w:val="115"/>
        </w:rPr>
        <w:t>ument</w:t>
      </w:r>
      <w:r>
        <w:rPr>
          <w:spacing w:val="-2"/>
          <w:w w:val="115"/>
        </w:rPr>
        <w:t>:</w:t>
      </w:r>
      <w:r>
        <w:rPr>
          <w:spacing w:val="39"/>
          <w:w w:val="115"/>
        </w:rPr>
        <w:t xml:space="preserve"> </w:t>
      </w:r>
      <w:r>
        <w:rPr>
          <w:w w:val="115"/>
        </w:rPr>
        <w:t>Solar</w:t>
      </w:r>
      <w:r>
        <w:rPr>
          <w:spacing w:val="13"/>
          <w:w w:val="115"/>
        </w:rPr>
        <w:t xml:space="preserve"> </w:t>
      </w:r>
      <w:r>
        <w:rPr>
          <w:spacing w:val="-1"/>
          <w:w w:val="115"/>
        </w:rPr>
        <w:t>Position</w:t>
      </w:r>
      <w:r>
        <w:rPr>
          <w:spacing w:val="13"/>
          <w:w w:val="115"/>
        </w:rPr>
        <w:t xml:space="preserve"> </w:t>
      </w:r>
      <w:r>
        <w:rPr>
          <w:w w:val="115"/>
        </w:rPr>
        <w:t>Sensor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spacing w:val="-2"/>
          <w:w w:val="115"/>
        </w:rPr>
        <w:t>X-R</w:t>
      </w:r>
      <w:r>
        <w:rPr>
          <w:spacing w:val="-3"/>
          <w:w w:val="115"/>
        </w:rPr>
        <w:t>a</w:t>
      </w:r>
      <w:r>
        <w:rPr>
          <w:spacing w:val="-2"/>
          <w:w w:val="115"/>
        </w:rPr>
        <w:t>y</w:t>
      </w:r>
      <w:r>
        <w:rPr>
          <w:spacing w:val="14"/>
          <w:w w:val="115"/>
        </w:rPr>
        <w:t xml:space="preserve"> </w:t>
      </w:r>
      <w:r>
        <w:rPr>
          <w:w w:val="115"/>
        </w:rPr>
        <w:t>Sensor</w:t>
      </w:r>
    </w:p>
    <w:p w14:paraId="2C625557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5370A6C6" w14:textId="736C8FDE" w:rsidR="006338C4" w:rsidRDefault="00E272E0">
      <w:pPr>
        <w:pStyle w:val="BodyText"/>
        <w:spacing w:line="455" w:lineRule="auto"/>
        <w:ind w:right="117" w:firstLine="576"/>
        <w:jc w:val="both"/>
      </w:pP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purpose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secondary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support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21"/>
          <w:w w:val="105"/>
        </w:rPr>
        <w:t xml:space="preserve"> </w:t>
      </w:r>
      <w:r>
        <w:rPr>
          <w:w w:val="105"/>
        </w:rPr>
        <w:t>analysis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11"/>
        </w:rPr>
        <w:t xml:space="preserve"> </w:t>
      </w:r>
      <w:r>
        <w:rPr>
          <w:w w:val="105"/>
        </w:rPr>
        <w:t>from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primary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nt.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21"/>
          <w:w w:val="105"/>
        </w:rPr>
        <w:t xml:space="preserve"> </w:t>
      </w:r>
      <w:r>
        <w:rPr>
          <w:w w:val="105"/>
        </w:rPr>
        <w:t>sensors</w:t>
      </w:r>
      <w:r>
        <w:rPr>
          <w:spacing w:val="22"/>
          <w:w w:val="105"/>
        </w:rPr>
        <w:t xml:space="preserve"> </w:t>
      </w:r>
      <w:r>
        <w:rPr>
          <w:w w:val="105"/>
        </w:rPr>
        <w:t>are</w:t>
      </w:r>
      <w:r>
        <w:rPr>
          <w:spacing w:val="22"/>
          <w:w w:val="105"/>
        </w:rPr>
        <w:t xml:space="preserve"> </w:t>
      </w:r>
      <w:r>
        <w:rPr>
          <w:w w:val="105"/>
        </w:rPr>
        <w:t>needed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ach</w:t>
      </w:r>
      <w:r>
        <w:rPr>
          <w:spacing w:val="-3"/>
          <w:w w:val="105"/>
        </w:rPr>
        <w:t>ie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this:</w:t>
      </w:r>
      <w:r>
        <w:rPr>
          <w:spacing w:val="51"/>
          <w:w w:val="105"/>
        </w:rPr>
        <w:t xml:space="preserve"> </w:t>
      </w:r>
      <w:r>
        <w:rPr>
          <w:w w:val="105"/>
        </w:rPr>
        <w:t>one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independent</w:t>
      </w:r>
      <w:r>
        <w:rPr>
          <w:spacing w:val="27"/>
          <w:w w:val="138"/>
        </w:rPr>
        <w:t xml:space="preserve"> </w:t>
      </w:r>
      <w:r>
        <w:rPr>
          <w:w w:val="105"/>
        </w:rPr>
        <w:t>high-precision</w:t>
      </w:r>
      <w:r>
        <w:rPr>
          <w:spacing w:val="41"/>
          <w:w w:val="105"/>
        </w:rPr>
        <w:t xml:space="preserve"> </w:t>
      </w:r>
      <w:r>
        <w:rPr>
          <w:w w:val="105"/>
        </w:rPr>
        <w:t>attitude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owle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solar</w:t>
      </w:r>
      <w:r>
        <w:rPr>
          <w:spacing w:val="41"/>
          <w:w w:val="105"/>
        </w:rPr>
        <w:t xml:space="preserve"> </w:t>
      </w:r>
      <w:r>
        <w:rPr>
          <w:w w:val="105"/>
        </w:rPr>
        <w:t>position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anoth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an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-fli</w:t>
      </w:r>
      <w:r>
        <w:rPr>
          <w:spacing w:val="-1"/>
          <w:w w:val="105"/>
        </w:rPr>
        <w:t>ght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XR</w:t>
      </w:r>
      <w:r>
        <w:rPr>
          <w:spacing w:val="39"/>
          <w:w w:val="106"/>
        </w:rPr>
        <w:t xml:space="preserve"> </w:t>
      </w:r>
      <w:r>
        <w:rPr>
          <w:w w:val="105"/>
        </w:rPr>
        <w:t>irradiance</w:t>
      </w:r>
      <w:r>
        <w:rPr>
          <w:spacing w:val="36"/>
          <w:w w:val="105"/>
        </w:rPr>
        <w:t xml:space="preserve"> </w:t>
      </w:r>
      <w:r>
        <w:rPr>
          <w:w w:val="105"/>
        </w:rPr>
        <w:t>reference.</w:t>
      </w:r>
      <w:r>
        <w:rPr>
          <w:spacing w:val="43"/>
          <w:w w:val="105"/>
        </w:rPr>
        <w:t xml:space="preserve"> </w:t>
      </w:r>
      <w:r>
        <w:rPr>
          <w:w w:val="105"/>
        </w:rPr>
        <w:t>Again,</w:t>
      </w:r>
      <w:r>
        <w:rPr>
          <w:spacing w:val="42"/>
          <w:w w:val="105"/>
        </w:rPr>
        <w:t xml:space="preserve"> </w:t>
      </w:r>
      <w:r>
        <w:rPr>
          <w:w w:val="105"/>
        </w:rPr>
        <w:t>these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3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37"/>
          <w:w w:val="105"/>
        </w:rPr>
        <w:t xml:space="preserve"> </w:t>
      </w:r>
      <w:r>
        <w:rPr>
          <w:w w:val="105"/>
        </w:rPr>
        <w:t>mass,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r,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small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</w:t>
      </w:r>
      <w:r>
        <w:rPr>
          <w:spacing w:val="29"/>
          <w:w w:val="99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w w:val="105"/>
        </w:rPr>
        <w:t>accommodated</w:t>
      </w:r>
      <w:r>
        <w:rPr>
          <w:spacing w:val="35"/>
          <w:w w:val="105"/>
        </w:rPr>
        <w:t xml:space="preserve"> </w:t>
      </w:r>
      <w:r>
        <w:rPr>
          <w:w w:val="105"/>
        </w:rPr>
        <w:t>within</w:t>
      </w:r>
      <w:r>
        <w:rPr>
          <w:spacing w:val="36"/>
          <w:w w:val="105"/>
        </w:rPr>
        <w:t xml:space="preserve"> </w:t>
      </w:r>
      <w:r>
        <w:rPr>
          <w:w w:val="105"/>
        </w:rPr>
        <w:t>a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platform.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av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y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raged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7"/>
          <w:w w:val="105"/>
        </w:rPr>
        <w:t xml:space="preserve"> </w:t>
      </w:r>
      <w:r>
        <w:rPr>
          <w:w w:val="105"/>
        </w:rPr>
        <w:t>heritage</w:t>
      </w:r>
      <w:r>
        <w:rPr>
          <w:spacing w:val="36"/>
          <w:w w:val="103"/>
        </w:rPr>
        <w:t xml:space="preserve"> </w:t>
      </w:r>
      <w:r>
        <w:rPr>
          <w:w w:val="105"/>
        </w:rPr>
        <w:t>from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larger</w:t>
      </w:r>
      <w:r>
        <w:rPr>
          <w:spacing w:val="35"/>
          <w:w w:val="105"/>
        </w:rPr>
        <w:t xml:space="preserve"> </w:t>
      </w:r>
      <w:r>
        <w:rPr>
          <w:w w:val="105"/>
        </w:rPr>
        <w:t>GOES-R</w:t>
      </w:r>
      <w:r>
        <w:rPr>
          <w:spacing w:val="35"/>
          <w:w w:val="105"/>
        </w:rPr>
        <w:t xml:space="preserve"> </w:t>
      </w:r>
      <w:r>
        <w:rPr>
          <w:w w:val="105"/>
        </w:rPr>
        <w:t>EUV</w:t>
      </w:r>
      <w:r>
        <w:rPr>
          <w:spacing w:val="35"/>
          <w:w w:val="105"/>
        </w:rPr>
        <w:t xml:space="preserve"> </w:t>
      </w:r>
      <w:ins w:id="162" w:author="Tom Woods" w:date="2016-02-06T14:57:00Z">
        <w:r w:rsidR="004E3513">
          <w:rPr>
            <w:spacing w:val="-2"/>
            <w:w w:val="105"/>
          </w:rPr>
          <w:t>X</w:t>
        </w:r>
      </w:ins>
      <w:del w:id="163" w:author="Tom Woods" w:date="2016-02-06T14:57:00Z">
        <w:r w:rsidDel="004E3513">
          <w:rPr>
            <w:spacing w:val="-2"/>
            <w:w w:val="105"/>
          </w:rPr>
          <w:delText>x</w:delText>
        </w:r>
      </w:del>
      <w:r>
        <w:rPr>
          <w:spacing w:val="-3"/>
          <w:w w:val="105"/>
        </w:rPr>
        <w:t>-</w:t>
      </w:r>
      <w:r>
        <w:rPr>
          <w:spacing w:val="-2"/>
          <w:w w:val="105"/>
        </w:rPr>
        <w:t>ray</w:t>
      </w:r>
      <w:r>
        <w:rPr>
          <w:spacing w:val="35"/>
          <w:w w:val="105"/>
        </w:rPr>
        <w:t xml:space="preserve"> </w:t>
      </w:r>
      <w:ins w:id="164" w:author="Tom Woods" w:date="2016-02-06T14:57:00Z">
        <w:r w:rsidR="004E3513">
          <w:rPr>
            <w:w w:val="105"/>
          </w:rPr>
          <w:t>I</w:t>
        </w:r>
      </w:ins>
      <w:del w:id="165" w:author="Tom Woods" w:date="2016-02-06T14:57:00Z">
        <w:r w:rsidDel="004E3513">
          <w:rPr>
            <w:w w:val="105"/>
          </w:rPr>
          <w:delText>i</w:delText>
        </w:r>
      </w:del>
      <w:r>
        <w:rPr>
          <w:w w:val="105"/>
        </w:rPr>
        <w:t>rradiance</w:t>
      </w:r>
      <w:r>
        <w:rPr>
          <w:spacing w:val="35"/>
          <w:w w:val="105"/>
        </w:rPr>
        <w:t xml:space="preserve"> </w:t>
      </w:r>
      <w:ins w:id="166" w:author="Tom Woods" w:date="2016-02-06T14:57:00Z">
        <w:r w:rsidR="004E3513">
          <w:rPr>
            <w:w w:val="105"/>
          </w:rPr>
          <w:t>S</w:t>
        </w:r>
      </w:ins>
      <w:del w:id="167" w:author="Tom Woods" w:date="2016-02-06T14:57:00Z">
        <w:r w:rsidDel="004E3513">
          <w:rPr>
            <w:w w:val="105"/>
          </w:rPr>
          <w:delText>s</w:delText>
        </w:r>
      </w:del>
      <w:proofErr w:type="gramStart"/>
      <w:r>
        <w:rPr>
          <w:w w:val="105"/>
        </w:rPr>
        <w:t>ensor</w:t>
      </w:r>
      <w:proofErr w:type="gramEnd"/>
      <w:r>
        <w:rPr>
          <w:spacing w:val="35"/>
          <w:w w:val="105"/>
        </w:rPr>
        <w:t xml:space="preserve"> </w:t>
      </w:r>
      <w:ins w:id="168" w:author="Tom Woods" w:date="2016-02-06T14:57:00Z">
        <w:r w:rsidR="004E3513">
          <w:rPr>
            <w:spacing w:val="35"/>
            <w:w w:val="105"/>
          </w:rPr>
          <w:t xml:space="preserve">(EXIS) </w:t>
        </w:r>
      </w:ins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opm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35"/>
          <w:w w:val="105"/>
        </w:rPr>
        <w:t xml:space="preserve"> </w:t>
      </w:r>
      <w:r>
        <w:rPr>
          <w:w w:val="105"/>
        </w:rPr>
        <w:t>at</w:t>
      </w:r>
      <w:r>
        <w:rPr>
          <w:spacing w:val="35"/>
          <w:w w:val="105"/>
        </w:rPr>
        <w:t xml:space="preserve"> </w:t>
      </w:r>
      <w:r>
        <w:rPr>
          <w:spacing w:val="-5"/>
          <w:w w:val="105"/>
        </w:rPr>
        <w:t>LAS</w:t>
      </w:r>
      <w:r>
        <w:rPr>
          <w:spacing w:val="-4"/>
          <w:w w:val="105"/>
        </w:rPr>
        <w:t>P,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5"/>
          <w:w w:val="105"/>
        </w:rPr>
        <w:t xml:space="preserve"> </w:t>
      </w:r>
      <w:r>
        <w:rPr>
          <w:w w:val="105"/>
        </w:rPr>
        <w:t>already</w:t>
      </w:r>
      <w:r>
        <w:rPr>
          <w:spacing w:val="35"/>
          <w:w w:val="105"/>
        </w:rPr>
        <w:t xml:space="preserve"> </w:t>
      </w:r>
      <w:r>
        <w:rPr>
          <w:w w:val="105"/>
        </w:rPr>
        <w:t>met</w:t>
      </w:r>
      <w:r>
        <w:rPr>
          <w:spacing w:val="37"/>
          <w:w w:val="138"/>
        </w:rPr>
        <w:t xml:space="preserve"> </w:t>
      </w:r>
      <w:r>
        <w:rPr>
          <w:w w:val="105"/>
        </w:rPr>
        <w:t>all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these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custom-designed</w:t>
      </w:r>
      <w:r>
        <w:rPr>
          <w:spacing w:val="33"/>
          <w:w w:val="105"/>
        </w:rPr>
        <w:t xml:space="preserve"> </w:t>
      </w:r>
      <w:r>
        <w:rPr>
          <w:w w:val="105"/>
        </w:rPr>
        <w:t>application</w:t>
      </w:r>
      <w:r>
        <w:rPr>
          <w:spacing w:val="34"/>
          <w:w w:val="105"/>
        </w:rPr>
        <w:t xml:space="preserve"> </w:t>
      </w:r>
      <w:r>
        <w:rPr>
          <w:w w:val="105"/>
        </w:rPr>
        <w:t>specific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w w:val="105"/>
        </w:rPr>
        <w:t>circuit</w:t>
      </w:r>
      <w:r>
        <w:rPr>
          <w:spacing w:val="33"/>
          <w:w w:val="105"/>
        </w:rPr>
        <w:t xml:space="preserve"> </w:t>
      </w:r>
      <w:r>
        <w:rPr>
          <w:w w:val="105"/>
        </w:rPr>
        <w:t>(ASIC),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10"/>
        </w:rPr>
        <w:t xml:space="preserve"> </w:t>
      </w:r>
      <w:r>
        <w:rPr>
          <w:w w:val="105"/>
        </w:rPr>
        <w:t>particular,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backbon</w:t>
      </w:r>
      <w:r>
        <w:rPr>
          <w:spacing w:val="-2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this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low-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r,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low-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oise</w:t>
      </w:r>
      <w:r>
        <w:rPr>
          <w:spacing w:val="41"/>
          <w:w w:val="105"/>
        </w:rPr>
        <w:t xml:space="preserve"> </w:t>
      </w:r>
      <w:r>
        <w:rPr>
          <w:w w:val="105"/>
        </w:rPr>
        <w:t>system.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custom</w:t>
      </w:r>
      <w:r>
        <w:rPr>
          <w:spacing w:val="55"/>
          <w:w w:val="103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9"/>
          <w:w w:val="105"/>
        </w:rPr>
        <w:t xml:space="preserve"> </w:t>
      </w:r>
      <w:r>
        <w:rPr>
          <w:w w:val="105"/>
        </w:rPr>
        <w:t>design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casing</w:t>
      </w:r>
      <w:r>
        <w:rPr>
          <w:spacing w:val="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necessary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subsystem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3"/>
          <w:w w:val="110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manu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actur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27"/>
          <w:w w:val="105"/>
        </w:rPr>
        <w:t xml:space="preserve"> </w:t>
      </w:r>
      <w:r>
        <w:rPr>
          <w:w w:val="105"/>
        </w:rPr>
        <w:t>using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alum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num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6"/>
          <w:w w:val="105"/>
        </w:rPr>
        <w:t xml:space="preserve"> </w:t>
      </w:r>
      <w:r>
        <w:rPr>
          <w:w w:val="105"/>
        </w:rPr>
        <w:t>(3-D)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g.</w:t>
      </w:r>
    </w:p>
    <w:p w14:paraId="23BAE54E" w14:textId="77777777" w:rsidR="006338C4" w:rsidRDefault="006338C4">
      <w:pPr>
        <w:spacing w:line="455" w:lineRule="auto"/>
        <w:jc w:val="both"/>
        <w:sectPr w:rsidR="006338C4">
          <w:headerReference w:type="even" r:id="rId16"/>
          <w:headerReference w:type="default" r:id="rId17"/>
          <w:pgSz w:w="12240" w:h="15840"/>
          <w:pgMar w:top="1340" w:right="1320" w:bottom="280" w:left="1340" w:header="1132" w:footer="0" w:gutter="0"/>
          <w:pgNumType w:start="80"/>
          <w:cols w:space="720"/>
        </w:sectPr>
      </w:pPr>
    </w:p>
    <w:p w14:paraId="53FB9FFA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77350DF6" w14:textId="376FE030" w:rsidR="006338C4" w:rsidRDefault="00E272E0">
      <w:pPr>
        <w:pStyle w:val="BodyText"/>
        <w:spacing w:before="58" w:line="418" w:lineRule="auto"/>
        <w:ind w:right="118" w:firstLine="576"/>
        <w:jc w:val="both"/>
      </w:pPr>
      <w:r>
        <w:rPr>
          <w:w w:val="105"/>
        </w:rPr>
        <w:t>Figure</w:t>
      </w:r>
      <w:r>
        <w:rPr>
          <w:spacing w:val="23"/>
          <w:w w:val="105"/>
        </w:rPr>
        <w:t xml:space="preserve"> </w:t>
      </w:r>
      <w:r>
        <w:rPr>
          <w:w w:val="105"/>
        </w:rPr>
        <w:t>6.6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w w:val="105"/>
        </w:rPr>
        <w:t>exploded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24"/>
          <w:w w:val="105"/>
        </w:rPr>
        <w:t xml:space="preserve"> </w:t>
      </w:r>
      <w:r>
        <w:rPr>
          <w:w w:val="105"/>
        </w:rPr>
        <w:t>view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this</w:t>
      </w:r>
      <w:r>
        <w:rPr>
          <w:spacing w:val="23"/>
          <w:w w:val="105"/>
        </w:rPr>
        <w:t xml:space="preserve"> </w:t>
      </w:r>
      <w:r>
        <w:rPr>
          <w:w w:val="105"/>
        </w:rPr>
        <w:t>secondary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nt.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ins w:id="169" w:author="Tom Woods" w:date="2016-02-06T14:59:00Z">
        <w:r w:rsidR="004E3513">
          <w:rPr>
            <w:w w:val="105"/>
          </w:rPr>
          <w:t>S</w:t>
        </w:r>
      </w:ins>
      <w:del w:id="170" w:author="Tom Woods" w:date="2016-02-06T14:59:00Z">
        <w:r w:rsidDel="004E3513">
          <w:rPr>
            <w:w w:val="105"/>
          </w:rPr>
          <w:delText>s</w:delText>
        </w:r>
      </w:del>
      <w:r>
        <w:rPr>
          <w:w w:val="105"/>
        </w:rPr>
        <w:t>olar</w:t>
      </w:r>
      <w:r>
        <w:rPr>
          <w:spacing w:val="24"/>
          <w:w w:val="105"/>
        </w:rPr>
        <w:t xml:space="preserve"> </w:t>
      </w:r>
      <w:ins w:id="171" w:author="Tom Woods" w:date="2016-02-06T14:59:00Z">
        <w:r w:rsidR="004E3513">
          <w:rPr>
            <w:spacing w:val="1"/>
            <w:w w:val="105"/>
          </w:rPr>
          <w:t>P</w:t>
        </w:r>
      </w:ins>
      <w:del w:id="172" w:author="Tom Woods" w:date="2016-02-06T14:59:00Z">
        <w:r w:rsidDel="004E3513">
          <w:rPr>
            <w:spacing w:val="1"/>
            <w:w w:val="105"/>
          </w:rPr>
          <w:delText>p</w:delText>
        </w:r>
      </w:del>
      <w:r>
        <w:rPr>
          <w:spacing w:val="2"/>
          <w:w w:val="105"/>
        </w:rPr>
        <w:t>o-</w:t>
      </w:r>
      <w:r>
        <w:rPr>
          <w:spacing w:val="36"/>
          <w:w w:val="99"/>
        </w:rPr>
        <w:t xml:space="preserve"> </w:t>
      </w:r>
      <w:proofErr w:type="spellStart"/>
      <w:r>
        <w:rPr>
          <w:w w:val="105"/>
        </w:rPr>
        <w:t>sition</w:t>
      </w:r>
      <w:proofErr w:type="spellEnd"/>
      <w:r>
        <w:rPr>
          <w:spacing w:val="42"/>
          <w:w w:val="105"/>
        </w:rPr>
        <w:t xml:space="preserve"> </w:t>
      </w:r>
      <w:ins w:id="173" w:author="Tom Woods" w:date="2016-02-06T14:59:00Z">
        <w:r w:rsidR="004E3513">
          <w:rPr>
            <w:w w:val="105"/>
          </w:rPr>
          <w:t>S</w:t>
        </w:r>
      </w:ins>
      <w:del w:id="174" w:author="Tom Woods" w:date="2016-02-06T14:59:00Z">
        <w:r w:rsidDel="004E3513">
          <w:rPr>
            <w:w w:val="105"/>
          </w:rPr>
          <w:delText>s</w:delText>
        </w:r>
      </w:del>
      <w:r>
        <w:rPr>
          <w:w w:val="105"/>
        </w:rPr>
        <w:t>ensor</w:t>
      </w:r>
      <w:r>
        <w:rPr>
          <w:spacing w:val="43"/>
          <w:w w:val="105"/>
        </w:rPr>
        <w:t xml:space="preserve"> </w:t>
      </w:r>
      <w:r>
        <w:rPr>
          <w:w w:val="105"/>
        </w:rPr>
        <w:t>(SPS)</w:t>
      </w:r>
      <w:r>
        <w:rPr>
          <w:spacing w:val="43"/>
          <w:w w:val="105"/>
        </w:rPr>
        <w:t xml:space="preserve"> </w:t>
      </w:r>
      <w:r>
        <w:rPr>
          <w:w w:val="105"/>
        </w:rPr>
        <w:t>is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quad-diode</w:t>
      </w:r>
      <w:r>
        <w:rPr>
          <w:spacing w:val="43"/>
          <w:w w:val="105"/>
        </w:rPr>
        <w:t xml:space="preserve"> </w:t>
      </w:r>
      <w:r>
        <w:rPr>
          <w:w w:val="105"/>
        </w:rPr>
        <w:t>with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2"/>
          <w:w w:val="105"/>
        </w:rPr>
        <w:t>e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utral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-2"/>
          <w:w w:val="105"/>
        </w:rPr>
        <w:t>-7</w:t>
      </w:r>
      <w:r>
        <w:rPr>
          <w:spacing w:val="42"/>
          <w:w w:val="105"/>
        </w:rPr>
        <w:t xml:space="preserve"> </w:t>
      </w:r>
      <w:r>
        <w:rPr>
          <w:w w:val="105"/>
        </w:rPr>
        <w:t>filter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2</w:t>
      </w:r>
      <w:r>
        <w:rPr>
          <w:spacing w:val="43"/>
          <w:w w:val="105"/>
        </w:rPr>
        <w:t xml:space="preserve"> </w:t>
      </w:r>
      <w:r>
        <w:rPr>
          <w:w w:val="105"/>
        </w:rPr>
        <w:t>mm</w:t>
      </w:r>
      <w:r>
        <w:rPr>
          <w:rFonts w:cs="Times New Roman"/>
          <w:w w:val="105"/>
          <w:position w:val="8"/>
          <w:sz w:val="16"/>
          <w:szCs w:val="16"/>
        </w:rPr>
        <w:t>2</w:t>
      </w:r>
      <w:r>
        <w:rPr>
          <w:rFonts w:cs="Times New Roman"/>
          <w:spacing w:val="27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knife-edge</w:t>
      </w:r>
      <w:r>
        <w:rPr>
          <w:spacing w:val="36"/>
          <w:w w:val="99"/>
        </w:rPr>
        <w:t xml:space="preserve"> </w:t>
      </w:r>
      <w:r>
        <w:rPr>
          <w:w w:val="105"/>
        </w:rPr>
        <w:t>aperture,</w:t>
      </w:r>
      <w:r>
        <w:rPr>
          <w:spacing w:val="53"/>
          <w:w w:val="105"/>
        </w:rPr>
        <w:t xml:space="preserve"> </w:t>
      </w:r>
      <w:r>
        <w:rPr>
          <w:w w:val="105"/>
        </w:rPr>
        <w:t>with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del w:id="175" w:author="Tom Woods" w:date="2016-02-06T14:58:00Z">
        <w:r w:rsidDel="004E3513">
          <w:rPr>
            <w:w w:val="105"/>
          </w:rPr>
          <w:delText>n</w:delText>
        </w:r>
      </w:del>
      <w:r>
        <w:rPr>
          <w:spacing w:val="47"/>
          <w:w w:val="105"/>
        </w:rPr>
        <w:t xml:space="preserve"> </w:t>
      </w:r>
      <w:r>
        <w:rPr>
          <w:spacing w:val="-4"/>
          <w:w w:val="105"/>
        </w:rPr>
        <w:t>FO</w:t>
      </w:r>
      <w:r>
        <w:rPr>
          <w:spacing w:val="-5"/>
          <w:w w:val="105"/>
        </w:rPr>
        <w:t>V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spacing w:val="3"/>
          <w:w w:val="105"/>
        </w:rPr>
        <w:t>4</w:t>
      </w:r>
      <w:r>
        <w:rPr>
          <w:rFonts w:cs="Times New Roman"/>
          <w:i/>
          <w:spacing w:val="3"/>
          <w:w w:val="105"/>
          <w:position w:val="8"/>
          <w:sz w:val="16"/>
          <w:szCs w:val="16"/>
        </w:rPr>
        <w:t>o</w:t>
      </w:r>
      <w:r>
        <w:rPr>
          <w:spacing w:val="2"/>
          <w:w w:val="105"/>
        </w:rPr>
        <w:t>.</w:t>
      </w:r>
      <w:r>
        <w:rPr>
          <w:w w:val="105"/>
        </w:rPr>
        <w:t xml:space="preserve">  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solar</w:t>
      </w:r>
      <w:r>
        <w:rPr>
          <w:spacing w:val="47"/>
          <w:w w:val="105"/>
        </w:rPr>
        <w:t xml:space="preserve"> </w:t>
      </w:r>
      <w:r>
        <w:rPr>
          <w:w w:val="105"/>
        </w:rPr>
        <w:t>visible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46"/>
          <w:w w:val="105"/>
        </w:rPr>
        <w:t xml:space="preserve"> </w:t>
      </w:r>
      <w:r>
        <w:rPr>
          <w:w w:val="105"/>
        </w:rPr>
        <w:t>falls</w:t>
      </w:r>
      <w:r>
        <w:rPr>
          <w:spacing w:val="46"/>
          <w:w w:val="105"/>
        </w:rPr>
        <w:t xml:space="preserve"> </w:t>
      </w:r>
      <w:r>
        <w:rPr>
          <w:w w:val="105"/>
        </w:rPr>
        <w:t>on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four</w:t>
      </w:r>
      <w:r>
        <w:rPr>
          <w:spacing w:val="46"/>
          <w:w w:val="105"/>
        </w:rPr>
        <w:t xml:space="preserve"> </w:t>
      </w:r>
      <w:r>
        <w:rPr>
          <w:w w:val="105"/>
        </w:rPr>
        <w:t>d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es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46"/>
          <w:w w:val="105"/>
        </w:rPr>
        <w:t xml:space="preserve"> </w:t>
      </w:r>
      <w:r>
        <w:rPr>
          <w:w w:val="105"/>
        </w:rPr>
        <w:t>that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7"/>
          <w:w w:val="105"/>
        </w:rPr>
        <w:t xml:space="preserve"> </w:t>
      </w:r>
      <w:proofErr w:type="spellStart"/>
      <w:r>
        <w:rPr>
          <w:w w:val="105"/>
        </w:rPr>
        <w:t>il</w:t>
      </w:r>
      <w:proofErr w:type="spellEnd"/>
      <w:r>
        <w:rPr>
          <w:w w:val="105"/>
        </w:rPr>
        <w:t>-</w:t>
      </w:r>
    </w:p>
    <w:p w14:paraId="496595E5" w14:textId="2B3F18E7" w:rsidR="006338C4" w:rsidRDefault="00E272E0">
      <w:pPr>
        <w:pStyle w:val="BodyText"/>
        <w:spacing w:before="25" w:line="354" w:lineRule="auto"/>
        <w:ind w:right="118"/>
        <w:jc w:val="both"/>
      </w:pPr>
      <w:proofErr w:type="spellStart"/>
      <w:proofErr w:type="gramStart"/>
      <w:r>
        <w:rPr>
          <w:w w:val="110"/>
        </w:rPr>
        <w:t>lumination</w:t>
      </w:r>
      <w:proofErr w:type="spellEnd"/>
      <w:proofErr w:type="gramEnd"/>
      <w:r>
        <w:rPr>
          <w:spacing w:val="20"/>
          <w:w w:val="110"/>
        </w:rPr>
        <w:t xml:space="preserve"> </w:t>
      </w:r>
      <w:r>
        <w:rPr>
          <w:w w:val="110"/>
        </w:rPr>
        <w:t>on</w:t>
      </w:r>
      <w:r>
        <w:rPr>
          <w:spacing w:val="20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21"/>
          <w:w w:val="110"/>
        </w:rPr>
        <w:t xml:space="preserve"> </w:t>
      </w:r>
      <w:r>
        <w:rPr>
          <w:spacing w:val="1"/>
          <w:w w:val="110"/>
        </w:rPr>
        <w:t>diode</w:t>
      </w:r>
      <w:r>
        <w:rPr>
          <w:spacing w:val="20"/>
          <w:w w:val="110"/>
        </w:rPr>
        <w:t xml:space="preserve"> </w:t>
      </w:r>
      <w:r>
        <w:rPr>
          <w:w w:val="110"/>
        </w:rPr>
        <w:t>depends</w:t>
      </w:r>
      <w:r>
        <w:rPr>
          <w:spacing w:val="21"/>
          <w:w w:val="110"/>
        </w:rPr>
        <w:t xml:space="preserve"> </w:t>
      </w:r>
      <w:r>
        <w:rPr>
          <w:w w:val="110"/>
        </w:rPr>
        <w:t>on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incoming</w:t>
      </w:r>
      <w:r>
        <w:rPr>
          <w:spacing w:val="20"/>
          <w:w w:val="110"/>
        </w:rPr>
        <w:t xml:space="preserve"> </w:t>
      </w:r>
      <w:r>
        <w:rPr>
          <w:w w:val="110"/>
        </w:rPr>
        <w:t>angle</w:t>
      </w:r>
      <w:r>
        <w:rPr>
          <w:spacing w:val="21"/>
          <w:w w:val="110"/>
        </w:rPr>
        <w:t xml:space="preserve"> </w:t>
      </w:r>
      <w:r>
        <w:rPr>
          <w:w w:val="110"/>
        </w:rPr>
        <w:t>of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solar</w:t>
      </w:r>
      <w:r>
        <w:rPr>
          <w:spacing w:val="20"/>
          <w:w w:val="110"/>
        </w:rPr>
        <w:t xml:space="preserve"> </w:t>
      </w:r>
      <w:r>
        <w:rPr>
          <w:w w:val="110"/>
        </w:rPr>
        <w:t>radiation.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tant</w:t>
      </w:r>
      <w:r>
        <w:rPr>
          <w:spacing w:val="24"/>
          <w:w w:val="138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12"/>
          <w:w w:val="110"/>
        </w:rPr>
        <w:t xml:space="preserve"> </w:t>
      </w:r>
      <w:r>
        <w:rPr>
          <w:w w:val="110"/>
        </w:rPr>
        <w:t>are</w:t>
      </w:r>
      <w:r>
        <w:rPr>
          <w:spacing w:val="-11"/>
          <w:w w:val="110"/>
        </w:rPr>
        <w:t xml:space="preserve"> </w:t>
      </w:r>
      <w:r>
        <w:rPr>
          <w:w w:val="110"/>
        </w:rPr>
        <w:t>used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w w:val="110"/>
        </w:rPr>
        <w:t>compute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sun’s</w:t>
      </w:r>
      <w:r>
        <w:rPr>
          <w:spacing w:val="-11"/>
          <w:w w:val="110"/>
        </w:rPr>
        <w:t xml:space="preserve"> </w:t>
      </w:r>
      <w:r>
        <w:rPr>
          <w:w w:val="110"/>
        </w:rPr>
        <w:t>position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spacing w:val="1"/>
          <w:w w:val="110"/>
        </w:rPr>
        <w:t>be</w:t>
      </w:r>
      <w:r>
        <w:rPr>
          <w:w w:val="110"/>
        </w:rPr>
        <w:t>tt</w:t>
      </w:r>
      <w:r>
        <w:rPr>
          <w:spacing w:val="1"/>
          <w:w w:val="110"/>
        </w:rPr>
        <w:t>e</w:t>
      </w:r>
      <w:r>
        <w:rPr>
          <w:w w:val="110"/>
        </w:rPr>
        <w:t>r</w:t>
      </w:r>
      <w:r>
        <w:rPr>
          <w:spacing w:val="-11"/>
          <w:w w:val="110"/>
        </w:rPr>
        <w:t xml:space="preserve"> </w:t>
      </w:r>
      <w:r>
        <w:rPr>
          <w:w w:val="110"/>
        </w:rPr>
        <w:t>than</w:t>
      </w:r>
      <w:r>
        <w:rPr>
          <w:spacing w:val="-11"/>
          <w:w w:val="110"/>
        </w:rPr>
        <w:t xml:space="preserve"> </w:t>
      </w:r>
      <w:r>
        <w:rPr>
          <w:w w:val="110"/>
        </w:rPr>
        <w:t>1</w:t>
      </w:r>
      <w:r>
        <w:rPr>
          <w:spacing w:val="-11"/>
          <w:w w:val="110"/>
        </w:rPr>
        <w:t xml:space="preserve"> </w:t>
      </w:r>
      <w:proofErr w:type="spellStart"/>
      <w:r>
        <w:rPr>
          <w:w w:val="110"/>
        </w:rPr>
        <w:t>arcmin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(</w:t>
      </w:r>
      <w:r>
        <w:rPr>
          <w:spacing w:val="1"/>
          <w:w w:val="110"/>
        </w:rPr>
        <w:t>3</w:t>
      </w:r>
      <w:r>
        <w:rPr>
          <w:rFonts w:ascii="メイリオ" w:eastAsia="メイリオ" w:hAnsi="メイリオ" w:cs="メイリオ"/>
          <w:i/>
          <w:spacing w:val="2"/>
          <w:w w:val="110"/>
        </w:rPr>
        <w:t>0"</w:t>
      </w:r>
      <w:r>
        <w:rPr>
          <w:w w:val="110"/>
        </w:rPr>
        <w:t>)</w:t>
      </w:r>
      <w:r>
        <w:rPr>
          <w:spacing w:val="-12"/>
          <w:w w:val="110"/>
        </w:rPr>
        <w:t xml:space="preserve"> </w:t>
      </w:r>
      <w:r>
        <w:rPr>
          <w:w w:val="110"/>
        </w:rPr>
        <w:t>as</w:t>
      </w:r>
      <w:r>
        <w:rPr>
          <w:spacing w:val="-11"/>
          <w:w w:val="110"/>
        </w:rPr>
        <w:t xml:space="preserve"> </w:t>
      </w:r>
      <w:r>
        <w:rPr>
          <w:w w:val="110"/>
        </w:rPr>
        <w:t>described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40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</w:t>
      </w:r>
      <w:r>
        <w:rPr>
          <w:spacing w:val="18"/>
          <w:w w:val="110"/>
        </w:rPr>
        <w:t xml:space="preserve"> </w:t>
      </w:r>
      <w:r>
        <w:rPr>
          <w:w w:val="110"/>
        </w:rPr>
        <w:t>et</w:t>
      </w:r>
      <w:r>
        <w:rPr>
          <w:spacing w:val="18"/>
          <w:w w:val="110"/>
        </w:rPr>
        <w:t xml:space="preserve"> </w:t>
      </w:r>
      <w:r>
        <w:rPr>
          <w:w w:val="110"/>
        </w:rPr>
        <w:t>al.</w:t>
      </w:r>
      <w:r>
        <w:rPr>
          <w:spacing w:val="18"/>
          <w:w w:val="110"/>
        </w:rPr>
        <w:t xml:space="preserve"> </w:t>
      </w:r>
      <w:r>
        <w:rPr>
          <w:w w:val="110"/>
        </w:rPr>
        <w:t xml:space="preserve">(2009). </w:t>
      </w:r>
      <w:r>
        <w:rPr>
          <w:spacing w:val="5"/>
          <w:w w:val="110"/>
        </w:rPr>
        <w:t xml:space="preserve"> </w:t>
      </w:r>
      <w:r>
        <w:rPr>
          <w:w w:val="110"/>
        </w:rPr>
        <w:t>These</w:t>
      </w:r>
      <w:r>
        <w:rPr>
          <w:spacing w:val="19"/>
          <w:w w:val="110"/>
        </w:rPr>
        <w:t xml:space="preserve"> </w:t>
      </w:r>
      <w:r>
        <w:rPr>
          <w:w w:val="110"/>
        </w:rPr>
        <w:t>data</w:t>
      </w:r>
      <w:r>
        <w:rPr>
          <w:spacing w:val="18"/>
          <w:w w:val="110"/>
        </w:rPr>
        <w:t xml:space="preserve"> </w:t>
      </w:r>
      <w:del w:id="176" w:author="Tom Woods" w:date="2016-02-06T14:59:00Z">
        <w:r w:rsidDel="004E3513">
          <w:rPr>
            <w:w w:val="110"/>
          </w:rPr>
          <w:delText>are</w:delText>
        </w:r>
        <w:r w:rsidDel="004E3513">
          <w:rPr>
            <w:spacing w:val="18"/>
            <w:w w:val="110"/>
          </w:rPr>
          <w:delText xml:space="preserve"> </w:delText>
        </w:r>
      </w:del>
      <w:ins w:id="177" w:author="Tom Woods" w:date="2016-02-06T14:59:00Z">
        <w:r w:rsidR="004E3513">
          <w:rPr>
            <w:w w:val="110"/>
          </w:rPr>
          <w:t>can be</w:t>
        </w:r>
        <w:r w:rsidR="004E3513">
          <w:rPr>
            <w:spacing w:val="18"/>
            <w:w w:val="110"/>
          </w:rPr>
          <w:t xml:space="preserve"> </w:t>
        </w:r>
      </w:ins>
      <w:r>
        <w:rPr>
          <w:spacing w:val="-3"/>
          <w:w w:val="110"/>
        </w:rPr>
        <w:t>se</w:t>
      </w:r>
      <w:r>
        <w:rPr>
          <w:spacing w:val="-2"/>
          <w:w w:val="110"/>
        </w:rPr>
        <w:t>nt</w:t>
      </w:r>
      <w:r>
        <w:rPr>
          <w:spacing w:val="18"/>
          <w:w w:val="110"/>
        </w:rPr>
        <w:t xml:space="preserve"> </w:t>
      </w:r>
      <w:r>
        <w:rPr>
          <w:w w:val="110"/>
        </w:rPr>
        <w:t>to</w:t>
      </w:r>
      <w:r>
        <w:rPr>
          <w:spacing w:val="19"/>
          <w:w w:val="110"/>
        </w:rPr>
        <w:t xml:space="preserve"> </w:t>
      </w:r>
      <w:r>
        <w:rPr>
          <w:w w:val="110"/>
        </w:rPr>
        <w:t>the</w:t>
      </w:r>
      <w:r>
        <w:rPr>
          <w:spacing w:val="18"/>
          <w:w w:val="110"/>
        </w:rPr>
        <w:t xml:space="preserve"> </w:t>
      </w:r>
      <w:r>
        <w:rPr>
          <w:w w:val="110"/>
        </w:rPr>
        <w:t>attitude</w:t>
      </w:r>
      <w:r>
        <w:rPr>
          <w:spacing w:val="18"/>
          <w:w w:val="110"/>
        </w:rPr>
        <w:t xml:space="preserve"> </w:t>
      </w:r>
      <w:r>
        <w:rPr>
          <w:w w:val="110"/>
        </w:rPr>
        <w:t>determination</w:t>
      </w:r>
      <w:r>
        <w:rPr>
          <w:spacing w:val="18"/>
          <w:w w:val="110"/>
        </w:rPr>
        <w:t xml:space="preserve"> </w:t>
      </w:r>
      <w:r>
        <w:rPr>
          <w:w w:val="110"/>
        </w:rPr>
        <w:t>and</w:t>
      </w:r>
      <w:r>
        <w:rPr>
          <w:spacing w:val="19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ol</w:t>
      </w:r>
      <w:r>
        <w:rPr>
          <w:spacing w:val="18"/>
          <w:w w:val="110"/>
        </w:rPr>
        <w:t xml:space="preserve"> </w:t>
      </w:r>
      <w:r>
        <w:rPr>
          <w:w w:val="110"/>
        </w:rPr>
        <w:t>system</w:t>
      </w:r>
    </w:p>
    <w:p w14:paraId="59345206" w14:textId="2A665266" w:rsidR="006338C4" w:rsidRDefault="00E272E0">
      <w:pPr>
        <w:pStyle w:val="BodyText"/>
        <w:spacing w:before="110" w:line="449" w:lineRule="auto"/>
        <w:ind w:right="118"/>
        <w:jc w:val="both"/>
      </w:pPr>
      <w:r>
        <w:rPr>
          <w:w w:val="110"/>
        </w:rPr>
        <w:t>(ADCS)</w:t>
      </w:r>
      <w:r>
        <w:rPr>
          <w:spacing w:val="10"/>
          <w:w w:val="110"/>
        </w:rPr>
        <w:t xml:space="preserve"> </w:t>
      </w:r>
      <w:r>
        <w:rPr>
          <w:w w:val="110"/>
        </w:rPr>
        <w:t>for</w:t>
      </w:r>
      <w:r>
        <w:rPr>
          <w:spacing w:val="10"/>
          <w:w w:val="110"/>
        </w:rPr>
        <w:t xml:space="preserve"> </w:t>
      </w:r>
      <w:r>
        <w:rPr>
          <w:w w:val="110"/>
        </w:rPr>
        <w:t>inclusion</w:t>
      </w:r>
      <w:r>
        <w:rPr>
          <w:spacing w:val="11"/>
          <w:w w:val="110"/>
        </w:rPr>
        <w:t xml:space="preserve"> </w:t>
      </w:r>
      <w:r>
        <w:rPr>
          <w:w w:val="110"/>
        </w:rPr>
        <w:t>in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fi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e-</w:t>
      </w:r>
      <w:r>
        <w:rPr>
          <w:spacing w:val="-1"/>
          <w:w w:val="110"/>
        </w:rPr>
        <w:t>att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ol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sol</w:t>
      </w:r>
      <w:r>
        <w:rPr>
          <w:spacing w:val="-1"/>
          <w:w w:val="110"/>
        </w:rPr>
        <w:t>ut</w:t>
      </w:r>
      <w:r>
        <w:rPr>
          <w:spacing w:val="-2"/>
          <w:w w:val="110"/>
        </w:rPr>
        <w:t>ion</w:t>
      </w:r>
      <w:r>
        <w:rPr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11"/>
          <w:w w:val="110"/>
        </w:rPr>
        <w:t xml:space="preserve"> </w:t>
      </w:r>
      <w:ins w:id="178" w:author="Tom Woods" w:date="2016-02-06T14:59:00Z">
        <w:r w:rsidR="004E3513">
          <w:rPr>
            <w:spacing w:val="11"/>
            <w:w w:val="110"/>
          </w:rPr>
          <w:t xml:space="preserve">are </w:t>
        </w:r>
      </w:ins>
      <w:r>
        <w:rPr>
          <w:w w:val="110"/>
        </w:rPr>
        <w:t>telemetered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ground</w:t>
      </w:r>
      <w:r>
        <w:rPr>
          <w:spacing w:val="11"/>
          <w:w w:val="110"/>
        </w:rPr>
        <w:t xml:space="preserve"> </w:t>
      </w:r>
      <w:r>
        <w:rPr>
          <w:w w:val="110"/>
        </w:rPr>
        <w:t>for</w:t>
      </w:r>
      <w:r>
        <w:rPr>
          <w:spacing w:val="10"/>
          <w:w w:val="110"/>
        </w:rPr>
        <w:t xml:space="preserve"> </w:t>
      </w:r>
      <w:r>
        <w:rPr>
          <w:w w:val="110"/>
        </w:rPr>
        <w:t>use</w:t>
      </w:r>
      <w:r>
        <w:rPr>
          <w:spacing w:val="41"/>
          <w:w w:val="99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science</w:t>
      </w:r>
      <w:r>
        <w:rPr>
          <w:spacing w:val="-8"/>
          <w:w w:val="110"/>
        </w:rPr>
        <w:t xml:space="preserve"> </w:t>
      </w:r>
      <w:ins w:id="179" w:author="Tom Woods" w:date="2016-02-06T14:59:00Z">
        <w:r w:rsidR="004E3513">
          <w:rPr>
            <w:spacing w:val="-8"/>
            <w:w w:val="110"/>
          </w:rPr>
          <w:t xml:space="preserve">data </w:t>
        </w:r>
      </w:ins>
      <w:r>
        <w:rPr>
          <w:w w:val="110"/>
        </w:rPr>
        <w:t>processing.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ins w:id="180" w:author="Tom Woods" w:date="2016-02-06T14:59:00Z">
        <w:r w:rsidR="004E3513">
          <w:rPr>
            <w:spacing w:val="-3"/>
            <w:w w:val="110"/>
          </w:rPr>
          <w:t>X</w:t>
        </w:r>
      </w:ins>
      <w:del w:id="181" w:author="Tom Woods" w:date="2016-02-06T14:59:00Z">
        <w:r w:rsidDel="004E3513">
          <w:rPr>
            <w:spacing w:val="-3"/>
            <w:w w:val="110"/>
          </w:rPr>
          <w:delText>x</w:delText>
        </w:r>
      </w:del>
      <w:r>
        <w:rPr>
          <w:spacing w:val="-3"/>
          <w:w w:val="110"/>
        </w:rPr>
        <w:t>-</w:t>
      </w:r>
      <w:r>
        <w:rPr>
          <w:spacing w:val="-2"/>
          <w:w w:val="110"/>
        </w:rPr>
        <w:t>ra</w:t>
      </w:r>
      <w:r>
        <w:rPr>
          <w:spacing w:val="-3"/>
          <w:w w:val="110"/>
        </w:rPr>
        <w:t>y</w:t>
      </w:r>
      <w:r>
        <w:rPr>
          <w:spacing w:val="-8"/>
          <w:w w:val="110"/>
        </w:rPr>
        <w:t xml:space="preserve"> </w:t>
      </w:r>
      <w:ins w:id="182" w:author="Tom Woods" w:date="2016-02-06T14:59:00Z">
        <w:r w:rsidR="004E3513">
          <w:rPr>
            <w:w w:val="110"/>
          </w:rPr>
          <w:t>S</w:t>
        </w:r>
      </w:ins>
      <w:del w:id="183" w:author="Tom Woods" w:date="2016-02-06T14:59:00Z">
        <w:r w:rsidDel="004E3513">
          <w:rPr>
            <w:w w:val="110"/>
          </w:rPr>
          <w:delText>s</w:delText>
        </w:r>
      </w:del>
      <w:r>
        <w:rPr>
          <w:w w:val="110"/>
        </w:rPr>
        <w:t>ensor</w:t>
      </w:r>
      <w:r>
        <w:rPr>
          <w:spacing w:val="-7"/>
          <w:w w:val="110"/>
        </w:rPr>
        <w:t xml:space="preserve"> </w:t>
      </w:r>
      <w:r>
        <w:rPr>
          <w:w w:val="110"/>
        </w:rPr>
        <w:t>(XS)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single</w:t>
      </w:r>
      <w:r>
        <w:rPr>
          <w:spacing w:val="-8"/>
          <w:w w:val="110"/>
        </w:rPr>
        <w:t xml:space="preserve"> </w:t>
      </w:r>
      <w:r>
        <w:rPr>
          <w:spacing w:val="1"/>
          <w:w w:val="110"/>
        </w:rPr>
        <w:t>diode</w:t>
      </w:r>
      <w:r>
        <w:rPr>
          <w:spacing w:val="-7"/>
          <w:w w:val="110"/>
        </w:rPr>
        <w:t xml:space="preserve"> </w:t>
      </w:r>
      <w:r>
        <w:rPr>
          <w:w w:val="110"/>
        </w:rPr>
        <w:t>with</w:t>
      </w:r>
      <w:r>
        <w:rPr>
          <w:spacing w:val="-8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6"/>
          <w:w w:val="110"/>
        </w:rPr>
        <w:t>wo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7"/>
          <w:w w:val="110"/>
        </w:rPr>
        <w:t xml:space="preserve"> </w:t>
      </w:r>
      <w:r>
        <w:rPr>
          <w:w w:val="110"/>
        </w:rPr>
        <w:t>foil</w:t>
      </w:r>
      <w:r>
        <w:rPr>
          <w:spacing w:val="-8"/>
          <w:w w:val="110"/>
        </w:rPr>
        <w:t xml:space="preserve"> </w:t>
      </w:r>
      <w:r>
        <w:rPr>
          <w:w w:val="110"/>
        </w:rPr>
        <w:t>filters,</w:t>
      </w:r>
      <w:r>
        <w:rPr>
          <w:spacing w:val="-7"/>
          <w:w w:val="110"/>
        </w:rPr>
        <w:t xml:space="preserve"> </w:t>
      </w:r>
      <w:r>
        <w:rPr>
          <w:w w:val="110"/>
        </w:rPr>
        <w:t>whose</w:t>
      </w:r>
      <w:r>
        <w:rPr>
          <w:spacing w:val="-7"/>
          <w:w w:val="110"/>
        </w:rPr>
        <w:t xml:space="preserve"> </w:t>
      </w:r>
      <w:r>
        <w:rPr>
          <w:w w:val="110"/>
        </w:rPr>
        <w:t>total</w:t>
      </w:r>
      <w:r>
        <w:rPr>
          <w:spacing w:val="23"/>
          <w:w w:val="106"/>
        </w:rPr>
        <w:t xml:space="preserve"> </w:t>
      </w:r>
      <w:r>
        <w:rPr>
          <w:w w:val="110"/>
        </w:rPr>
        <w:t>16</w:t>
      </w:r>
      <w:r>
        <w:rPr>
          <w:spacing w:val="-7"/>
          <w:w w:val="110"/>
        </w:rPr>
        <w:t xml:space="preserve"> </w:t>
      </w:r>
      <w:r>
        <w:rPr>
          <w:i/>
          <w:w w:val="110"/>
        </w:rPr>
        <w:t>µm</w:t>
      </w:r>
      <w:r>
        <w:rPr>
          <w:i/>
          <w:spacing w:val="-7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ick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ess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X123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define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response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ove</w:t>
      </w:r>
      <w:r>
        <w:rPr>
          <w:spacing w:val="-3"/>
          <w:w w:val="110"/>
        </w:rPr>
        <w:t>r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same</w:t>
      </w:r>
      <w:r>
        <w:rPr>
          <w:spacing w:val="-7"/>
          <w:w w:val="110"/>
        </w:rPr>
        <w:t xml:space="preserve"> </w:t>
      </w:r>
      <w:r>
        <w:rPr>
          <w:w w:val="110"/>
        </w:rPr>
        <w:t>0.04-3</w:t>
      </w:r>
      <w:r>
        <w:rPr>
          <w:spacing w:val="-7"/>
          <w:w w:val="110"/>
        </w:rPr>
        <w:t xml:space="preserve"> </w:t>
      </w:r>
      <w:r>
        <w:rPr>
          <w:w w:val="110"/>
        </w:rPr>
        <w:t>nm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vele</w:t>
      </w:r>
      <w:r>
        <w:rPr>
          <w:spacing w:val="-2"/>
          <w:w w:val="110"/>
        </w:rPr>
        <w:t>ngth</w:t>
      </w:r>
      <w:r>
        <w:rPr>
          <w:spacing w:val="30"/>
          <w:w w:val="110"/>
        </w:rPr>
        <w:t xml:space="preserve"> </w:t>
      </w:r>
      <w:r>
        <w:rPr>
          <w:w w:val="110"/>
        </w:rPr>
        <w:t>range.</w:t>
      </w:r>
      <w:r>
        <w:rPr>
          <w:spacing w:val="13"/>
          <w:w w:val="110"/>
        </w:rPr>
        <w:t xml:space="preserve"> </w:t>
      </w:r>
      <w:r>
        <w:rPr>
          <w:w w:val="110"/>
        </w:rPr>
        <w:t>XS</w:t>
      </w:r>
      <w:r>
        <w:rPr>
          <w:spacing w:val="18"/>
          <w:w w:val="110"/>
        </w:rPr>
        <w:t xml:space="preserve"> </w:t>
      </w:r>
      <w:r>
        <w:rPr>
          <w:w w:val="110"/>
        </w:rPr>
        <w:t>has</w:t>
      </w:r>
      <w:r>
        <w:rPr>
          <w:spacing w:val="18"/>
          <w:w w:val="110"/>
        </w:rPr>
        <w:t xml:space="preserve"> </w:t>
      </w:r>
      <w:r>
        <w:rPr>
          <w:w w:val="110"/>
        </w:rPr>
        <w:t>a</w:t>
      </w:r>
      <w:r>
        <w:rPr>
          <w:spacing w:val="18"/>
          <w:w w:val="110"/>
        </w:rPr>
        <w:t xml:space="preserve"> </w:t>
      </w:r>
      <w:r>
        <w:rPr>
          <w:w w:val="110"/>
        </w:rPr>
        <w:t>5.0</w:t>
      </w:r>
      <w:r>
        <w:rPr>
          <w:spacing w:val="18"/>
          <w:w w:val="110"/>
        </w:rPr>
        <w:t xml:space="preserve"> </w:t>
      </w:r>
      <w:r>
        <w:rPr>
          <w:w w:val="110"/>
        </w:rPr>
        <w:t>mm</w:t>
      </w:r>
      <w:r>
        <w:rPr>
          <w:spacing w:val="17"/>
          <w:w w:val="110"/>
        </w:rPr>
        <w:t xml:space="preserve"> </w:t>
      </w:r>
      <w:r>
        <w:rPr>
          <w:w w:val="110"/>
        </w:rPr>
        <w:t>diameter</w:t>
      </w:r>
      <w:r>
        <w:rPr>
          <w:spacing w:val="18"/>
          <w:w w:val="110"/>
        </w:rPr>
        <w:t xml:space="preserve"> </w:t>
      </w:r>
      <w:r>
        <w:rPr>
          <w:w w:val="110"/>
        </w:rPr>
        <w:t>knife-edge</w:t>
      </w:r>
      <w:r>
        <w:rPr>
          <w:spacing w:val="18"/>
          <w:w w:val="110"/>
        </w:rPr>
        <w:t xml:space="preserve"> </w:t>
      </w:r>
      <w:r>
        <w:rPr>
          <w:w w:val="110"/>
        </w:rPr>
        <w:t>aperture</w:t>
      </w:r>
      <w:r>
        <w:rPr>
          <w:spacing w:val="18"/>
          <w:w w:val="110"/>
        </w:rPr>
        <w:t xml:space="preserve"> </w:t>
      </w:r>
      <w:r>
        <w:rPr>
          <w:w w:val="110"/>
        </w:rPr>
        <w:t>and</w:t>
      </w:r>
      <w:r>
        <w:rPr>
          <w:spacing w:val="18"/>
          <w:w w:val="110"/>
        </w:rPr>
        <w:t xml:space="preserve"> </w:t>
      </w:r>
      <w:r>
        <w:rPr>
          <w:w w:val="110"/>
        </w:rPr>
        <w:t>an</w:t>
      </w:r>
      <w:r>
        <w:rPr>
          <w:spacing w:val="17"/>
          <w:w w:val="110"/>
        </w:rPr>
        <w:t xml:space="preserve"> </w:t>
      </w:r>
      <w:r>
        <w:rPr>
          <w:spacing w:val="-4"/>
          <w:w w:val="110"/>
        </w:rPr>
        <w:t>F</w:t>
      </w:r>
      <w:r>
        <w:rPr>
          <w:spacing w:val="-5"/>
          <w:w w:val="110"/>
        </w:rPr>
        <w:t>OV</w:t>
      </w:r>
      <w:r>
        <w:rPr>
          <w:spacing w:val="18"/>
          <w:w w:val="110"/>
        </w:rPr>
        <w:t xml:space="preserve"> </w:t>
      </w:r>
      <w:r>
        <w:rPr>
          <w:w w:val="110"/>
        </w:rPr>
        <w:t>of</w:t>
      </w:r>
      <w:r>
        <w:rPr>
          <w:spacing w:val="18"/>
          <w:w w:val="110"/>
        </w:rPr>
        <w:t xml:space="preserve"> </w:t>
      </w:r>
      <w:r>
        <w:rPr>
          <w:spacing w:val="3"/>
          <w:w w:val="110"/>
        </w:rPr>
        <w:t>4</w:t>
      </w:r>
      <w:r>
        <w:rPr>
          <w:i/>
          <w:spacing w:val="3"/>
          <w:w w:val="110"/>
          <w:position w:val="8"/>
          <w:sz w:val="16"/>
        </w:rPr>
        <w:t>o</w:t>
      </w:r>
      <w:r>
        <w:rPr>
          <w:spacing w:val="3"/>
          <w:w w:val="110"/>
        </w:rPr>
        <w:t>.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8"/>
          <w:w w:val="110"/>
        </w:rPr>
        <w:t xml:space="preserve"> </w:t>
      </w:r>
      <w:r>
        <w:rPr>
          <w:spacing w:val="1"/>
          <w:w w:val="110"/>
        </w:rPr>
        <w:t>diode</w:t>
      </w:r>
      <w:r>
        <w:rPr>
          <w:spacing w:val="17"/>
          <w:w w:val="110"/>
        </w:rPr>
        <w:t xml:space="preserve"> </w:t>
      </w:r>
      <w:r>
        <w:rPr>
          <w:w w:val="110"/>
        </w:rPr>
        <w:t>operates</w:t>
      </w:r>
      <w:r>
        <w:rPr>
          <w:spacing w:val="28"/>
        </w:rPr>
        <w:t xml:space="preserve"> </w:t>
      </w:r>
      <w:r>
        <w:rPr>
          <w:w w:val="110"/>
        </w:rPr>
        <w:t>in</w:t>
      </w:r>
      <w:r>
        <w:rPr>
          <w:spacing w:val="14"/>
          <w:w w:val="110"/>
        </w:rPr>
        <w:t xml:space="preserve"> </w:t>
      </w:r>
      <w:r>
        <w:rPr>
          <w:spacing w:val="-1"/>
          <w:w w:val="110"/>
        </w:rPr>
        <w:t>phot</w:t>
      </w:r>
      <w:r>
        <w:rPr>
          <w:spacing w:val="-2"/>
          <w:w w:val="110"/>
        </w:rPr>
        <w:t>oc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15"/>
          <w:w w:val="110"/>
        </w:rPr>
        <w:t xml:space="preserve"> </w:t>
      </w:r>
      <w:r>
        <w:rPr>
          <w:spacing w:val="1"/>
          <w:w w:val="110"/>
        </w:rPr>
        <w:t>mode,</w:t>
      </w:r>
      <w:r>
        <w:rPr>
          <w:spacing w:val="19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egr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total</w:t>
      </w:r>
      <w:r>
        <w:rPr>
          <w:spacing w:val="15"/>
          <w:w w:val="110"/>
        </w:rPr>
        <w:t xml:space="preserve"> </w:t>
      </w:r>
      <w:r>
        <w:rPr>
          <w:w w:val="110"/>
        </w:rPr>
        <w:t>SXR</w:t>
      </w:r>
      <w:r>
        <w:rPr>
          <w:spacing w:val="15"/>
          <w:w w:val="110"/>
        </w:rPr>
        <w:t xml:space="preserve"> </w:t>
      </w:r>
      <w:r>
        <w:rPr>
          <w:w w:val="110"/>
        </w:rPr>
        <w:t>flux</w:t>
      </w:r>
      <w:r>
        <w:rPr>
          <w:spacing w:val="15"/>
          <w:w w:val="110"/>
        </w:rPr>
        <w:t xml:space="preserve"> </w:t>
      </w:r>
      <w:r>
        <w:rPr>
          <w:spacing w:val="-5"/>
          <w:w w:val="110"/>
        </w:rPr>
        <w:t>ove</w:t>
      </w:r>
      <w:r>
        <w:rPr>
          <w:spacing w:val="-4"/>
          <w:w w:val="110"/>
        </w:rPr>
        <w:t>r</w:t>
      </w:r>
      <w:r>
        <w:rPr>
          <w:spacing w:val="15"/>
          <w:w w:val="110"/>
        </w:rPr>
        <w:t xml:space="preserve"> </w:t>
      </w:r>
      <w:r>
        <w:rPr>
          <w:w w:val="110"/>
        </w:rPr>
        <w:t>its</w:t>
      </w:r>
      <w:r>
        <w:rPr>
          <w:spacing w:val="14"/>
          <w:w w:val="110"/>
        </w:rPr>
        <w:t xml:space="preserve"> </w:t>
      </w:r>
      <w:r>
        <w:rPr>
          <w:w w:val="110"/>
        </w:rPr>
        <w:t>band-pass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egr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15"/>
          <w:w w:val="110"/>
        </w:rPr>
        <w:t xml:space="preserve"> </w:t>
      </w:r>
      <w:r>
        <w:rPr>
          <w:spacing w:val="1"/>
          <w:w w:val="110"/>
        </w:rPr>
        <w:t>pe</w:t>
      </w:r>
      <w:r>
        <w:rPr>
          <w:w w:val="110"/>
        </w:rPr>
        <w:t>r</w:t>
      </w:r>
      <w:r>
        <w:rPr>
          <w:spacing w:val="1"/>
          <w:w w:val="110"/>
        </w:rPr>
        <w:t>iod;</w:t>
      </w:r>
      <w:r>
        <w:rPr>
          <w:spacing w:val="55"/>
          <w:w w:val="98"/>
        </w:rPr>
        <w:t xml:space="preserve"> </w:t>
      </w:r>
      <w:r>
        <w:rPr>
          <w:w w:val="110"/>
        </w:rPr>
        <w:t>this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es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4"/>
          <w:w w:val="110"/>
        </w:rPr>
        <w:t xml:space="preserve"> </w:t>
      </w:r>
      <w:r>
        <w:rPr>
          <w:w w:val="110"/>
        </w:rPr>
        <w:t>that</w:t>
      </w:r>
      <w:r>
        <w:rPr>
          <w:spacing w:val="4"/>
          <w:w w:val="110"/>
        </w:rPr>
        <w:t xml:space="preserve"> </w:t>
      </w:r>
      <w:r>
        <w:rPr>
          <w:w w:val="110"/>
        </w:rPr>
        <w:t>can</w:t>
      </w:r>
      <w:r>
        <w:rPr>
          <w:spacing w:val="4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4"/>
          <w:w w:val="110"/>
        </w:rPr>
        <w:t xml:space="preserve"> </w:t>
      </w:r>
      <w:r>
        <w:rPr>
          <w:w w:val="110"/>
        </w:rPr>
        <w:t>compared</w:t>
      </w:r>
      <w:r>
        <w:rPr>
          <w:spacing w:val="4"/>
          <w:w w:val="110"/>
        </w:rPr>
        <w:t xml:space="preserve"> </w:t>
      </w:r>
      <w:r>
        <w:rPr>
          <w:w w:val="110"/>
        </w:rPr>
        <w:t>with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egr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4"/>
          <w:w w:val="110"/>
        </w:rPr>
        <w:t xml:space="preserve"> </w:t>
      </w:r>
      <w:r>
        <w:rPr>
          <w:w w:val="110"/>
        </w:rPr>
        <w:t>X123</w:t>
      </w:r>
      <w:r>
        <w:rPr>
          <w:spacing w:val="4"/>
          <w:w w:val="110"/>
        </w:rPr>
        <w:t xml:space="preserve"> </w:t>
      </w:r>
      <w:r>
        <w:rPr>
          <w:w w:val="110"/>
        </w:rPr>
        <w:t>spectrum,</w:t>
      </w:r>
      <w:r>
        <w:rPr>
          <w:spacing w:val="5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within</w:t>
      </w:r>
      <w:r>
        <w:rPr>
          <w:spacing w:val="31"/>
          <w:w w:val="110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w w:val="110"/>
        </w:rPr>
        <w:t xml:space="preserve"> and calibration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ies</w:t>
      </w:r>
      <w:r>
        <w:rPr>
          <w:spacing w:val="-1"/>
          <w:w w:val="110"/>
        </w:rPr>
        <w:t>.</w:t>
      </w:r>
      <w:r>
        <w:rPr>
          <w:spacing w:val="22"/>
          <w:w w:val="110"/>
        </w:rPr>
        <w:t xml:space="preserve"> </w:t>
      </w:r>
      <w:r>
        <w:rPr>
          <w:w w:val="110"/>
        </w:rPr>
        <w:t>These</w:t>
      </w:r>
      <w:r>
        <w:rPr>
          <w:spacing w:val="1"/>
          <w:w w:val="110"/>
        </w:rPr>
        <w:t xml:space="preserve"> </w:t>
      </w:r>
      <w:r>
        <w:rPr>
          <w:w w:val="110"/>
        </w:rPr>
        <w:t>data are also</w:t>
      </w:r>
      <w:r>
        <w:rPr>
          <w:spacing w:val="1"/>
          <w:w w:val="110"/>
        </w:rPr>
        <w:t xml:space="preserve"> </w:t>
      </w:r>
      <w:r>
        <w:rPr>
          <w:w w:val="110"/>
        </w:rPr>
        <w:t>telemetered to the</w:t>
      </w:r>
      <w:r>
        <w:rPr>
          <w:spacing w:val="1"/>
          <w:w w:val="110"/>
        </w:rPr>
        <w:t xml:space="preserve"> </w:t>
      </w:r>
      <w:r>
        <w:rPr>
          <w:w w:val="110"/>
        </w:rPr>
        <w:t>ground for use</w:t>
      </w:r>
      <w:r>
        <w:rPr>
          <w:spacing w:val="23"/>
          <w:w w:val="99"/>
        </w:rPr>
        <w:t xml:space="preserve"> </w:t>
      </w:r>
      <w:r>
        <w:rPr>
          <w:w w:val="110"/>
        </w:rPr>
        <w:t>in</w:t>
      </w:r>
      <w:r>
        <w:rPr>
          <w:spacing w:val="-27"/>
          <w:w w:val="110"/>
        </w:rPr>
        <w:t xml:space="preserve"> </w:t>
      </w:r>
      <w:r>
        <w:rPr>
          <w:w w:val="110"/>
        </w:rPr>
        <w:t>science</w:t>
      </w:r>
      <w:r>
        <w:rPr>
          <w:spacing w:val="-27"/>
          <w:w w:val="110"/>
        </w:rPr>
        <w:t xml:space="preserve"> </w:t>
      </w:r>
      <w:r>
        <w:rPr>
          <w:w w:val="110"/>
        </w:rPr>
        <w:t>data</w:t>
      </w:r>
      <w:r>
        <w:rPr>
          <w:spacing w:val="-27"/>
          <w:w w:val="110"/>
        </w:rPr>
        <w:t xml:space="preserve"> </w:t>
      </w:r>
      <w:r>
        <w:rPr>
          <w:w w:val="110"/>
        </w:rPr>
        <w:t>processing.</w:t>
      </w:r>
    </w:p>
    <w:p w14:paraId="473B963B" w14:textId="0A800E9A" w:rsidR="006338C4" w:rsidRDefault="00E272E0">
      <w:pPr>
        <w:pStyle w:val="BodyText"/>
        <w:spacing w:before="14" w:line="453" w:lineRule="auto"/>
        <w:ind w:right="117" w:firstLine="576"/>
        <w:jc w:val="both"/>
      </w:pP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SPS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XS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"/>
          <w:w w:val="105"/>
        </w:rPr>
        <w:t xml:space="preserve"> </w:t>
      </w:r>
      <w:r>
        <w:rPr>
          <w:w w:val="105"/>
        </w:rPr>
        <w:t>also</w:t>
      </w:r>
      <w:r>
        <w:rPr>
          <w:spacing w:val="3"/>
          <w:w w:val="105"/>
        </w:rPr>
        <w:t xml:space="preserve"> </w:t>
      </w:r>
      <w:r>
        <w:rPr>
          <w:w w:val="105"/>
        </w:rPr>
        <w:t>calibrated</w:t>
      </w:r>
      <w:r>
        <w:rPr>
          <w:spacing w:val="2"/>
          <w:w w:val="105"/>
        </w:rPr>
        <w:t xml:space="preserve"> </w:t>
      </w:r>
      <w:r>
        <w:rPr>
          <w:w w:val="105"/>
        </w:rPr>
        <w:t>at</w:t>
      </w:r>
      <w:r>
        <w:rPr>
          <w:spacing w:val="3"/>
          <w:w w:val="105"/>
        </w:rPr>
        <w:t xml:space="preserve"> </w:t>
      </w:r>
      <w:r>
        <w:rPr>
          <w:w w:val="105"/>
        </w:rPr>
        <w:t>SURF.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optical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axis </w:t>
      </w:r>
      <w:ins w:id="184" w:author="Tom Woods" w:date="2016-02-06T15:00:00Z">
        <w:r w:rsidR="004E3513">
          <w:rPr>
            <w:w w:val="105"/>
          </w:rPr>
          <w:t>center</w:t>
        </w:r>
      </w:ins>
      <w:r>
        <w:rPr>
          <w:spacing w:val="3"/>
          <w:w w:val="105"/>
        </w:rPr>
        <w:t xml:space="preserve"> </w:t>
      </w:r>
      <w:proofErr w:type="gramStart"/>
      <w:r>
        <w:rPr>
          <w:w w:val="105"/>
        </w:rPr>
        <w:t xml:space="preserve">and 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proofErr w:type="gramEnd"/>
      <w:r>
        <w:rPr>
          <w:w w:val="105"/>
        </w:rPr>
        <w:t xml:space="preserve"> </w:t>
      </w:r>
      <w:r>
        <w:rPr>
          <w:spacing w:val="3"/>
          <w:w w:val="105"/>
        </w:rPr>
        <w:t xml:space="preserve"> </w:t>
      </w:r>
      <w:r>
        <w:rPr>
          <w:w w:val="105"/>
        </w:rPr>
        <w:t>transfer</w:t>
      </w:r>
      <w:r>
        <w:rPr>
          <w:spacing w:val="24"/>
          <w:w w:val="116"/>
        </w:rPr>
        <w:t xml:space="preserve"> </w:t>
      </w:r>
      <w:r>
        <w:rPr>
          <w:w w:val="105"/>
        </w:rPr>
        <w:t>equation</w:t>
      </w:r>
      <w:r>
        <w:rPr>
          <w:spacing w:val="27"/>
          <w:w w:val="105"/>
        </w:rPr>
        <w:t xml:space="preserve"> </w:t>
      </w:r>
      <w:r>
        <w:rPr>
          <w:w w:val="105"/>
        </w:rPr>
        <w:t>relating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o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ax</w:t>
      </w:r>
      <w:r>
        <w:rPr>
          <w:spacing w:val="-2"/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position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quad-diode</w:t>
      </w:r>
      <w:r>
        <w:rPr>
          <w:spacing w:val="28"/>
          <w:w w:val="105"/>
        </w:rPr>
        <w:t xml:space="preserve"> </w:t>
      </w:r>
      <w:r>
        <w:rPr>
          <w:w w:val="105"/>
        </w:rPr>
        <w:t>output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determined</w:t>
      </w:r>
      <w:r>
        <w:rPr>
          <w:spacing w:val="28"/>
          <w:w w:val="105"/>
        </w:rPr>
        <w:t xml:space="preserve"> </w:t>
      </w:r>
      <w:r>
        <w:rPr>
          <w:w w:val="105"/>
        </w:rPr>
        <w:t>using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gi</w:t>
      </w:r>
      <w:r>
        <w:rPr>
          <w:spacing w:val="-2"/>
          <w:w w:val="105"/>
        </w:rPr>
        <w:t>mbal</w:t>
      </w:r>
      <w:r>
        <w:rPr>
          <w:spacing w:val="29"/>
          <w:w w:val="105"/>
        </w:rPr>
        <w:t xml:space="preserve"> </w:t>
      </w:r>
      <w:r>
        <w:rPr>
          <w:w w:val="105"/>
        </w:rPr>
        <w:t>system</w:t>
      </w:r>
      <w:r>
        <w:rPr>
          <w:spacing w:val="47"/>
          <w:w w:val="106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rotate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opt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42"/>
          <w:w w:val="105"/>
        </w:rPr>
        <w:t xml:space="preserve"> </w:t>
      </w:r>
      <w:r>
        <w:rPr>
          <w:w w:val="105"/>
        </w:rPr>
        <w:t>axis</w:t>
      </w:r>
      <w:r>
        <w:rPr>
          <w:spacing w:val="42"/>
          <w:w w:val="105"/>
        </w:rPr>
        <w:t xml:space="preserve"> </w:t>
      </w:r>
      <w:r>
        <w:rPr>
          <w:w w:val="105"/>
        </w:rPr>
        <w:t>around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2"/>
          <w:w w:val="105"/>
        </w:rPr>
        <w:t xml:space="preserve"> </w:t>
      </w:r>
      <w:r>
        <w:rPr>
          <w:w w:val="105"/>
        </w:rPr>
        <w:t>SURF</w:t>
      </w:r>
      <w:r>
        <w:rPr>
          <w:spacing w:val="4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am.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XS</w:t>
      </w:r>
      <w:r>
        <w:rPr>
          <w:spacing w:val="42"/>
          <w:w w:val="105"/>
        </w:rPr>
        <w:t xml:space="preserve"> </w:t>
      </w:r>
      <w:r>
        <w:rPr>
          <w:w w:val="105"/>
        </w:rPr>
        <w:t>optical</w:t>
      </w:r>
      <w:r>
        <w:rPr>
          <w:spacing w:val="42"/>
          <w:w w:val="105"/>
        </w:rPr>
        <w:t xml:space="preserve"> </w:t>
      </w:r>
      <w:r>
        <w:rPr>
          <w:w w:val="105"/>
        </w:rPr>
        <w:t>axis</w:t>
      </w:r>
      <w:r>
        <w:rPr>
          <w:spacing w:val="42"/>
          <w:w w:val="105"/>
        </w:rPr>
        <w:t xml:space="preserve"> </w:t>
      </w:r>
      <w:ins w:id="185" w:author="Tom Woods" w:date="2016-02-06T15:00:00Z">
        <w:r w:rsidR="004E3513">
          <w:rPr>
            <w:spacing w:val="42"/>
            <w:w w:val="105"/>
          </w:rPr>
          <w:t xml:space="preserve">center </w:t>
        </w:r>
      </w:ins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orm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6"/>
          <w:w w:val="104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response</w:t>
      </w:r>
      <w:r>
        <w:rPr>
          <w:spacing w:val="19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20"/>
          <w:w w:val="105"/>
        </w:rPr>
        <w:t xml:space="preserve"> </w:t>
      </w:r>
      <w:r>
        <w:rPr>
          <w:w w:val="105"/>
        </w:rPr>
        <w:t>its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FO</w:t>
      </w:r>
      <w:r>
        <w:rPr>
          <w:spacing w:val="-5"/>
          <w:w w:val="105"/>
        </w:rPr>
        <w:t>V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similarly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absolute</w:t>
      </w:r>
      <w:r>
        <w:rPr>
          <w:spacing w:val="19"/>
          <w:w w:val="105"/>
        </w:rPr>
        <w:t xml:space="preserve"> </w:t>
      </w:r>
      <w:r>
        <w:rPr>
          <w:w w:val="105"/>
        </w:rPr>
        <w:t>radiometric</w:t>
      </w:r>
      <w:r>
        <w:rPr>
          <w:spacing w:val="19"/>
          <w:w w:val="105"/>
        </w:rPr>
        <w:t xml:space="preserve"> </w:t>
      </w:r>
      <w:r>
        <w:rPr>
          <w:w w:val="105"/>
        </w:rPr>
        <w:t>response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XS</w:t>
      </w:r>
      <w:r>
        <w:rPr>
          <w:spacing w:val="51"/>
          <w:w w:val="101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w w:val="105"/>
        </w:rPr>
        <w:t>determined</w:t>
      </w:r>
      <w:r>
        <w:rPr>
          <w:spacing w:val="13"/>
          <w:w w:val="105"/>
        </w:rPr>
        <w:t xml:space="preserve"> </w:t>
      </w:r>
      <w:r>
        <w:rPr>
          <w:w w:val="105"/>
        </w:rPr>
        <w:t>similarly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w w:val="105"/>
        </w:rPr>
        <w:t>X123,</w:t>
      </w:r>
      <w:r>
        <w:rPr>
          <w:spacing w:val="15"/>
          <w:w w:val="105"/>
        </w:rPr>
        <w:t xml:space="preserve"> </w:t>
      </w:r>
      <w:r>
        <w:rPr>
          <w:w w:val="105"/>
        </w:rPr>
        <w:t>comparing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hrotron</w:t>
      </w:r>
      <w:r>
        <w:rPr>
          <w:spacing w:val="13"/>
          <w:w w:val="105"/>
        </w:rPr>
        <w:t xml:space="preserve"> </w:t>
      </w:r>
      <w:r>
        <w:rPr>
          <w:w w:val="105"/>
        </w:rPr>
        <w:t>photon</w:t>
      </w:r>
      <w:r>
        <w:rPr>
          <w:spacing w:val="13"/>
          <w:w w:val="105"/>
        </w:rPr>
        <w:t xml:space="preserve"> </w:t>
      </w:r>
      <w:r>
        <w:rPr>
          <w:w w:val="105"/>
        </w:rPr>
        <w:t>flux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27"/>
          <w:w w:val="110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output</w:t>
      </w:r>
      <w:r>
        <w:rPr>
          <w:spacing w:val="40"/>
          <w:w w:val="105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9"/>
          <w:w w:val="105"/>
        </w:rPr>
        <w:t xml:space="preserve"> </w:t>
      </w:r>
      <w:r>
        <w:rPr>
          <w:w w:val="105"/>
        </w:rPr>
        <w:t>phot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e</w:t>
      </w:r>
      <w:r>
        <w:rPr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(No</w:t>
      </w:r>
      <w:r>
        <w:rPr>
          <w:spacing w:val="39"/>
          <w:w w:val="105"/>
        </w:rPr>
        <w:t xml:space="preserve"> </w:t>
      </w:r>
      <w:r>
        <w:rPr>
          <w:w w:val="105"/>
        </w:rPr>
        <w:t>absolute</w:t>
      </w:r>
      <w:r>
        <w:rPr>
          <w:spacing w:val="40"/>
          <w:w w:val="105"/>
        </w:rPr>
        <w:t xml:space="preserve"> </w:t>
      </w:r>
      <w:r>
        <w:rPr>
          <w:w w:val="105"/>
        </w:rPr>
        <w:t>calibration</w:t>
      </w:r>
      <w:r>
        <w:rPr>
          <w:spacing w:val="39"/>
          <w:w w:val="105"/>
        </w:rPr>
        <w:t xml:space="preserve"> </w:t>
      </w:r>
      <w:del w:id="186" w:author="Tom Woods" w:date="2016-02-06T15:01:00Z">
        <w:r w:rsidDel="004E3513">
          <w:rPr>
            <w:spacing w:val="-4"/>
            <w:w w:val="105"/>
          </w:rPr>
          <w:delText>w</w:delText>
        </w:r>
        <w:r w:rsidDel="004E3513">
          <w:rPr>
            <w:spacing w:val="-3"/>
            <w:w w:val="105"/>
          </w:rPr>
          <w:delText>as</w:delText>
        </w:r>
        <w:r w:rsidDel="004E3513">
          <w:rPr>
            <w:spacing w:val="39"/>
            <w:w w:val="105"/>
          </w:rPr>
          <w:delText xml:space="preserve"> </w:delText>
        </w:r>
      </w:del>
      <w:ins w:id="187" w:author="Tom Woods" w:date="2016-02-06T15:01:00Z">
        <w:r w:rsidR="004E3513">
          <w:rPr>
            <w:spacing w:val="-4"/>
            <w:w w:val="105"/>
          </w:rPr>
          <w:t>is</w:t>
        </w:r>
        <w:r w:rsidR="004E3513">
          <w:rPr>
            <w:spacing w:val="39"/>
            <w:w w:val="105"/>
          </w:rPr>
          <w:t xml:space="preserve"> </w:t>
        </w:r>
      </w:ins>
      <w:r>
        <w:rPr>
          <w:w w:val="105"/>
        </w:rPr>
        <w:t>necessary</w:t>
      </w:r>
      <w:r>
        <w:rPr>
          <w:spacing w:val="40"/>
          <w:w w:val="105"/>
        </w:rPr>
        <w:t xml:space="preserve"> </w:t>
      </w:r>
      <w:r>
        <w:rPr>
          <w:w w:val="105"/>
        </w:rPr>
        <w:t>for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.)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SPS</w:t>
      </w:r>
      <w:r>
        <w:rPr>
          <w:spacing w:val="29"/>
          <w:w w:val="98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XS</w:t>
      </w:r>
      <w:r>
        <w:rPr>
          <w:spacing w:val="17"/>
          <w:w w:val="105"/>
        </w:rPr>
        <w:t xml:space="preserve"> </w:t>
      </w:r>
      <w:r>
        <w:rPr>
          <w:w w:val="105"/>
        </w:rPr>
        <w:t>system,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cl</w:t>
      </w:r>
      <w:r>
        <w:rPr>
          <w:spacing w:val="-1"/>
          <w:w w:val="105"/>
        </w:rPr>
        <w:t>ud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6"/>
          <w:w w:val="105"/>
        </w:rPr>
        <w:t xml:space="preserve"> </w:t>
      </w:r>
      <w:r>
        <w:rPr>
          <w:w w:val="105"/>
        </w:rPr>
        <w:t>ASIC,</w:t>
      </w:r>
      <w:r>
        <w:rPr>
          <w:spacing w:val="17"/>
          <w:w w:val="105"/>
        </w:rPr>
        <w:t xml:space="preserve"> </w:t>
      </w:r>
      <w:r>
        <w:rPr>
          <w:w w:val="105"/>
        </w:rPr>
        <w:t>had</w:t>
      </w:r>
      <w:r>
        <w:rPr>
          <w:spacing w:val="17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16"/>
          <w:w w:val="105"/>
        </w:rPr>
        <w:t xml:space="preserve"> </w:t>
      </w:r>
      <w:r>
        <w:rPr>
          <w:w w:val="105"/>
        </w:rPr>
        <w:t>previously</w:t>
      </w:r>
      <w:r>
        <w:rPr>
          <w:spacing w:val="17"/>
          <w:w w:val="105"/>
        </w:rPr>
        <w:t xml:space="preserve"> </w:t>
      </w:r>
      <w:r>
        <w:rPr>
          <w:w w:val="105"/>
        </w:rPr>
        <w:t>measured</w:t>
      </w:r>
      <w:r>
        <w:rPr>
          <w:spacing w:val="16"/>
          <w:w w:val="105"/>
        </w:rPr>
        <w:t xml:space="preserve"> </w:t>
      </w:r>
      <w:ins w:id="188" w:author="Tom Woods" w:date="2016-02-06T15:02:00Z">
        <w:r w:rsidR="004E3513">
          <w:rPr>
            <w:spacing w:val="16"/>
            <w:w w:val="105"/>
          </w:rPr>
          <w:t xml:space="preserve">several times </w:t>
        </w:r>
      </w:ins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highly</w:t>
      </w:r>
      <w:r>
        <w:rPr>
          <w:spacing w:val="16"/>
          <w:w w:val="105"/>
        </w:rPr>
        <w:t xml:space="preserve"> </w:t>
      </w:r>
      <w:r>
        <w:rPr>
          <w:w w:val="105"/>
        </w:rPr>
        <w:t>linear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through</w:t>
      </w:r>
      <w:r>
        <w:rPr>
          <w:spacing w:val="17"/>
          <w:w w:val="105"/>
        </w:rPr>
        <w:t xml:space="preserve"> </w:t>
      </w:r>
      <w:r>
        <w:rPr>
          <w:w w:val="105"/>
        </w:rPr>
        <w:t>testing</w:t>
      </w:r>
      <w:r>
        <w:rPr>
          <w:spacing w:val="32"/>
          <w:w w:val="99"/>
        </w:rPr>
        <w:t xml:space="preserve"> </w:t>
      </w:r>
      <w:r>
        <w:rPr>
          <w:w w:val="105"/>
        </w:rPr>
        <w:t>during</w:t>
      </w:r>
      <w:r>
        <w:rPr>
          <w:spacing w:val="27"/>
          <w:w w:val="105"/>
        </w:rPr>
        <w:t xml:space="preserve"> </w:t>
      </w:r>
      <w:r>
        <w:rPr>
          <w:w w:val="105"/>
        </w:rPr>
        <w:t>GOES-R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opm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nt,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so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calibrations</w:t>
      </w:r>
      <w:r>
        <w:rPr>
          <w:spacing w:val="28"/>
          <w:w w:val="105"/>
        </w:rPr>
        <w:t xml:space="preserve"> </w:t>
      </w:r>
      <w:r>
        <w:rPr>
          <w:w w:val="105"/>
        </w:rPr>
        <w:t>omitted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non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8"/>
          <w:w w:val="105"/>
        </w:rPr>
        <w:t xml:space="preserve"> </w:t>
      </w:r>
      <w:r>
        <w:rPr>
          <w:w w:val="105"/>
        </w:rPr>
        <w:t>testing</w:t>
      </w:r>
      <w:ins w:id="189" w:author="Tom Woods" w:date="2016-02-06T15:01:00Z">
        <w:r w:rsidR="004E3513">
          <w:rPr>
            <w:w w:val="105"/>
          </w:rPr>
          <w:t xml:space="preserve"> for SPS and XS</w:t>
        </w:r>
      </w:ins>
      <w:r>
        <w:rPr>
          <w:w w:val="105"/>
        </w:rPr>
        <w:t>.</w:t>
      </w:r>
    </w:p>
    <w:p w14:paraId="53FF3E68" w14:textId="77777777" w:rsidR="006338C4" w:rsidRDefault="006338C4">
      <w:pPr>
        <w:spacing w:before="5"/>
        <w:rPr>
          <w:rFonts w:ascii="Times New Roman" w:eastAsia="Times New Roman" w:hAnsi="Times New Roman" w:cs="Times New Roman"/>
          <w:sz w:val="27"/>
          <w:szCs w:val="27"/>
        </w:rPr>
      </w:pPr>
    </w:p>
    <w:p w14:paraId="020A07FB" w14:textId="77777777" w:rsidR="006338C4" w:rsidRDefault="00E272E0">
      <w:pPr>
        <w:pStyle w:val="Heading2"/>
        <w:numPr>
          <w:ilvl w:val="2"/>
          <w:numId w:val="4"/>
        </w:numPr>
        <w:tabs>
          <w:tab w:val="left" w:pos="1214"/>
        </w:tabs>
        <w:jc w:val="both"/>
        <w:rPr>
          <w:b w:val="0"/>
          <w:bCs w:val="0"/>
        </w:rPr>
      </w:pPr>
      <w:bookmarkStart w:id="190" w:name="CDH_and_Flight_Software"/>
      <w:bookmarkEnd w:id="190"/>
      <w:r>
        <w:rPr>
          <w:w w:val="115"/>
        </w:rPr>
        <w:t>CDH</w:t>
      </w:r>
      <w:r>
        <w:rPr>
          <w:spacing w:val="20"/>
          <w:w w:val="115"/>
        </w:rPr>
        <w:t xml:space="preserve"> </w:t>
      </w:r>
      <w:r>
        <w:rPr>
          <w:w w:val="115"/>
        </w:rPr>
        <w:t>and</w:t>
      </w:r>
      <w:r>
        <w:rPr>
          <w:spacing w:val="20"/>
          <w:w w:val="115"/>
        </w:rPr>
        <w:t xml:space="preserve"> </w:t>
      </w:r>
      <w:r>
        <w:rPr>
          <w:spacing w:val="-2"/>
          <w:w w:val="115"/>
        </w:rPr>
        <w:t>F</w:t>
      </w:r>
      <w:r>
        <w:rPr>
          <w:spacing w:val="-3"/>
          <w:w w:val="115"/>
        </w:rPr>
        <w:t>ligh</w:t>
      </w:r>
      <w:r>
        <w:rPr>
          <w:spacing w:val="-2"/>
          <w:w w:val="115"/>
        </w:rPr>
        <w:t>t</w:t>
      </w:r>
      <w:r>
        <w:rPr>
          <w:spacing w:val="21"/>
          <w:w w:val="115"/>
        </w:rPr>
        <w:t xml:space="preserve"> </w:t>
      </w:r>
      <w:r>
        <w:rPr>
          <w:spacing w:val="-3"/>
          <w:w w:val="115"/>
        </w:rPr>
        <w:t>Sof</w:t>
      </w:r>
      <w:r>
        <w:rPr>
          <w:spacing w:val="-2"/>
          <w:w w:val="115"/>
        </w:rPr>
        <w:t>tw</w:t>
      </w:r>
      <w:r>
        <w:rPr>
          <w:spacing w:val="-3"/>
          <w:w w:val="115"/>
        </w:rPr>
        <w:t>ar</w:t>
      </w:r>
      <w:r>
        <w:rPr>
          <w:spacing w:val="-2"/>
          <w:w w:val="115"/>
        </w:rPr>
        <w:t>e</w:t>
      </w:r>
    </w:p>
    <w:p w14:paraId="55E0E6BF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300120EE" w14:textId="77777777" w:rsidR="006338C4" w:rsidRDefault="00E272E0">
      <w:pPr>
        <w:pStyle w:val="BodyText"/>
        <w:spacing w:line="455" w:lineRule="auto"/>
        <w:ind w:right="118" w:firstLine="576"/>
        <w:jc w:val="both"/>
      </w:pP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core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CDH</w:t>
      </w:r>
      <w:r>
        <w:rPr>
          <w:spacing w:val="10"/>
          <w:w w:val="105"/>
        </w:rPr>
        <w:t xml:space="preserve"> </w:t>
      </w:r>
      <w:r>
        <w:rPr>
          <w:w w:val="105"/>
        </w:rPr>
        <w:t>subsystem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low-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Mic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10"/>
          <w:w w:val="105"/>
        </w:rPr>
        <w:t xml:space="preserve"> </w:t>
      </w:r>
      <w:r>
        <w:rPr>
          <w:w w:val="105"/>
        </w:rPr>
        <w:t>dsPIC33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Mic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olle</w:t>
      </w:r>
      <w:r>
        <w:rPr>
          <w:spacing w:val="-1"/>
          <w:w w:val="105"/>
        </w:rPr>
        <w:t>r</w:t>
      </w:r>
      <w:r>
        <w:rPr>
          <w:spacing w:val="49"/>
          <w:w w:val="116"/>
        </w:rPr>
        <w:t xml:space="preserve"> </w:t>
      </w:r>
      <w:r>
        <w:rPr>
          <w:w w:val="105"/>
        </w:rPr>
        <w:t>Unit</w:t>
      </w:r>
      <w:r>
        <w:rPr>
          <w:spacing w:val="41"/>
          <w:w w:val="105"/>
        </w:rPr>
        <w:t xml:space="preserve"> </w:t>
      </w:r>
      <w:r>
        <w:rPr>
          <w:w w:val="105"/>
        </w:rPr>
        <w:t>(MC</w:t>
      </w:r>
      <w:r>
        <w:rPr>
          <w:spacing w:val="42"/>
          <w:w w:val="105"/>
        </w:rPr>
        <w:t xml:space="preserve"> </w:t>
      </w:r>
      <w:r>
        <w:rPr>
          <w:w w:val="105"/>
        </w:rPr>
        <w:t>dsPIC33EP512MU810).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CDH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es</w:t>
      </w:r>
      <w:r>
        <w:rPr>
          <w:spacing w:val="42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ols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X123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instru</w:t>
      </w:r>
      <w:proofErr w:type="spellEnd"/>
      <w:r>
        <w:rPr>
          <w:w w:val="105"/>
        </w:rPr>
        <w:t>-</w:t>
      </w:r>
      <w:r>
        <w:rPr>
          <w:spacing w:val="27"/>
          <w:w w:val="99"/>
        </w:rPr>
        <w:t xml:space="preserve"> </w:t>
      </w:r>
      <w:proofErr w:type="spellStart"/>
      <w:r>
        <w:rPr>
          <w:spacing w:val="-2"/>
          <w:w w:val="105"/>
        </w:rPr>
        <w:t>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proofErr w:type="spellEnd"/>
      <w:r>
        <w:rPr>
          <w:spacing w:val="-2"/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UHF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ADCS</w:t>
      </w:r>
      <w:r>
        <w:rPr>
          <w:spacing w:val="21"/>
          <w:w w:val="105"/>
        </w:rPr>
        <w:t xml:space="preserve"> </w:t>
      </w:r>
      <w:r>
        <w:rPr>
          <w:w w:val="105"/>
        </w:rPr>
        <w:t>via</w:t>
      </w:r>
      <w:r>
        <w:rPr>
          <w:spacing w:val="22"/>
          <w:w w:val="105"/>
        </w:rPr>
        <w:t xml:space="preserve"> </w:t>
      </w:r>
      <w:r>
        <w:rPr>
          <w:w w:val="105"/>
        </w:rPr>
        <w:t>RS232,</w:t>
      </w:r>
      <w:r>
        <w:rPr>
          <w:spacing w:val="22"/>
          <w:w w:val="105"/>
        </w:rPr>
        <w:t xml:space="preserve"> </w:t>
      </w:r>
      <w:r>
        <w:rPr>
          <w:w w:val="105"/>
        </w:rPr>
        <w:t>monitors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temperatures</w:t>
      </w:r>
    </w:p>
    <w:p w14:paraId="36591863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13096436" w14:textId="77777777" w:rsidR="006338C4" w:rsidRDefault="006338C4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6A5621B7" w14:textId="77777777" w:rsidR="006338C4" w:rsidRDefault="00E272E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3C95739">
          <v:group id="_x0000_s1026" style="width:468.05pt;height:295.6pt;mso-position-horizontal-relative:char;mso-position-vertical-relative:line" coordsize="9361,5912">
            <v:shape id="_x0000_s1028" type="#_x0000_t75" style="position:absolute;top:164;width:9361;height:5747">
              <v:imagedata r:id="rId18" o:title=""/>
            </v:shape>
            <v:shape id="_x0000_s1027" type="#_x0000_t202" style="position:absolute;left:9142;width:219;height:219" filled="f" stroked="f">
              <v:textbox inset="0,0,0,0">
                <w:txbxContent>
                  <w:p w14:paraId="04EB66C6" w14:textId="77777777" w:rsidR="00605B0D" w:rsidRDefault="00605B0D">
                    <w:pPr>
                      <w:spacing w:line="211" w:lineRule="exact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w w:val="95"/>
                      </w:rPr>
                      <w:t>82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055848DE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F028E5" w14:textId="77777777" w:rsidR="006338C4" w:rsidRDefault="00E272E0">
      <w:pPr>
        <w:pStyle w:val="BodyText"/>
        <w:spacing w:before="192" w:line="257" w:lineRule="auto"/>
        <w:ind w:right="118"/>
        <w:jc w:val="both"/>
      </w:pPr>
      <w:r>
        <w:rPr>
          <w:w w:val="105"/>
        </w:rPr>
        <w:t>Figure</w:t>
      </w:r>
      <w:r>
        <w:rPr>
          <w:spacing w:val="23"/>
          <w:w w:val="105"/>
        </w:rPr>
        <w:t xml:space="preserve"> </w:t>
      </w:r>
      <w:r>
        <w:rPr>
          <w:w w:val="105"/>
        </w:rPr>
        <w:t>6.6: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23"/>
          <w:w w:val="105"/>
        </w:rPr>
        <w:t xml:space="preserve"> </w:t>
      </w:r>
      <w:r>
        <w:rPr>
          <w:w w:val="105"/>
        </w:rPr>
        <w:t>position</w:t>
      </w:r>
      <w:r>
        <w:rPr>
          <w:spacing w:val="24"/>
          <w:w w:val="105"/>
        </w:rPr>
        <w:t xml:space="preserve"> </w:t>
      </w:r>
      <w:r>
        <w:rPr>
          <w:w w:val="105"/>
        </w:rPr>
        <w:t>sensor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ray</w:t>
      </w:r>
      <w:r>
        <w:rPr>
          <w:spacing w:val="23"/>
          <w:w w:val="105"/>
        </w:rPr>
        <w:t xml:space="preserve"> </w:t>
      </w:r>
      <w:r>
        <w:rPr>
          <w:w w:val="105"/>
        </w:rPr>
        <w:t>sensor</w:t>
      </w:r>
      <w:r>
        <w:rPr>
          <w:spacing w:val="24"/>
          <w:w w:val="105"/>
        </w:rPr>
        <w:t xml:space="preserve"> </w:t>
      </w:r>
      <w:r>
        <w:rPr>
          <w:w w:val="105"/>
        </w:rPr>
        <w:t>(SPS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XS)</w:t>
      </w:r>
      <w:r>
        <w:rPr>
          <w:spacing w:val="23"/>
          <w:w w:val="105"/>
        </w:rPr>
        <w:t xml:space="preserve"> </w:t>
      </w:r>
      <w:r>
        <w:rPr>
          <w:w w:val="105"/>
        </w:rPr>
        <w:t>exploded</w:t>
      </w:r>
      <w:r>
        <w:rPr>
          <w:spacing w:val="24"/>
          <w:w w:val="105"/>
        </w:rPr>
        <w:t xml:space="preserve"> </w:t>
      </w:r>
      <w:r>
        <w:rPr>
          <w:w w:val="105"/>
        </w:rPr>
        <w:t>view.</w:t>
      </w:r>
      <w:r>
        <w:rPr>
          <w:spacing w:val="6"/>
          <w:w w:val="105"/>
        </w:rPr>
        <w:t xml:space="preserve"> </w:t>
      </w:r>
      <w:r>
        <w:rPr>
          <w:w w:val="105"/>
        </w:rPr>
        <w:t>Figure</w:t>
      </w:r>
      <w:r>
        <w:rPr>
          <w:spacing w:val="23"/>
          <w:w w:val="105"/>
        </w:rPr>
        <w:t xml:space="preserve"> </w:t>
      </w:r>
      <w:r>
        <w:rPr>
          <w:w w:val="105"/>
        </w:rPr>
        <w:t>courtesy</w:t>
      </w:r>
      <w:r>
        <w:rPr>
          <w:spacing w:val="36"/>
          <w:w w:val="104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Siddhesh</w:t>
      </w:r>
      <w:proofErr w:type="spellEnd"/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Naik</w:t>
      </w:r>
      <w:proofErr w:type="spellEnd"/>
      <w:r>
        <w:rPr>
          <w:w w:val="105"/>
        </w:rPr>
        <w:t>.</w:t>
      </w:r>
    </w:p>
    <w:p w14:paraId="665D8E2A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E23CB35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E3783F3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2CDD6FF" w14:textId="77777777" w:rsidR="006338C4" w:rsidRDefault="006338C4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4DBDC6AF" w14:textId="091E5474" w:rsidR="006338C4" w:rsidRDefault="00E272E0">
      <w:pPr>
        <w:pStyle w:val="BodyText"/>
        <w:spacing w:line="454" w:lineRule="auto"/>
        <w:ind w:right="117"/>
        <w:jc w:val="both"/>
      </w:pPr>
      <w:proofErr w:type="gramStart"/>
      <w:r>
        <w:rPr>
          <w:w w:val="105"/>
        </w:rPr>
        <w:t>via</w:t>
      </w:r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I2C</w:t>
      </w:r>
      <w:del w:id="191" w:author="Tom Woods" w:date="2016-02-06T15:04:00Z">
        <w:r w:rsidDel="00DB6489">
          <w:rPr>
            <w:spacing w:val="37"/>
            <w:w w:val="105"/>
          </w:rPr>
          <w:delText xml:space="preserve"> </w:delText>
        </w:r>
        <w:r w:rsidDel="00DB6489">
          <w:rPr>
            <w:w w:val="105"/>
          </w:rPr>
          <w:delText>for</w:delText>
        </w:r>
        <w:r w:rsidDel="00DB6489">
          <w:rPr>
            <w:spacing w:val="37"/>
            <w:w w:val="105"/>
          </w:rPr>
          <w:delText xml:space="preserve"> </w:delText>
        </w:r>
        <w:r w:rsidDel="00DB6489">
          <w:rPr>
            <w:w w:val="105"/>
          </w:rPr>
          <w:delText>the</w:delText>
        </w:r>
        <w:r w:rsidDel="00DB6489">
          <w:rPr>
            <w:spacing w:val="38"/>
            <w:w w:val="105"/>
          </w:rPr>
          <w:delText xml:space="preserve"> </w:delText>
        </w:r>
        <w:r w:rsidDel="00DB6489">
          <w:rPr>
            <w:w w:val="105"/>
          </w:rPr>
          <w:delText>motherboard,</w:delText>
        </w:r>
        <w:r w:rsidDel="00DB6489">
          <w:rPr>
            <w:spacing w:val="41"/>
            <w:w w:val="105"/>
          </w:rPr>
          <w:delText xml:space="preserve"> </w:delText>
        </w:r>
        <w:r w:rsidDel="00DB6489">
          <w:rPr>
            <w:w w:val="105"/>
          </w:rPr>
          <w:delText>CDH,</w:delText>
        </w:r>
        <w:r w:rsidDel="00DB6489">
          <w:rPr>
            <w:spacing w:val="37"/>
            <w:w w:val="105"/>
          </w:rPr>
          <w:delText xml:space="preserve"> </w:delText>
        </w:r>
        <w:r w:rsidDel="00DB6489">
          <w:rPr>
            <w:spacing w:val="-2"/>
            <w:w w:val="105"/>
          </w:rPr>
          <w:delText>c</w:delText>
        </w:r>
        <w:r w:rsidDel="00DB6489">
          <w:rPr>
            <w:spacing w:val="-1"/>
            <w:w w:val="105"/>
          </w:rPr>
          <w:delText>ommun</w:delText>
        </w:r>
        <w:r w:rsidDel="00DB6489">
          <w:rPr>
            <w:spacing w:val="-2"/>
            <w:w w:val="105"/>
          </w:rPr>
          <w:delText>ic</w:delText>
        </w:r>
        <w:r w:rsidDel="00DB6489">
          <w:rPr>
            <w:spacing w:val="-1"/>
            <w:w w:val="105"/>
          </w:rPr>
          <w:delText>at</w:delText>
        </w:r>
        <w:r w:rsidDel="00DB6489">
          <w:rPr>
            <w:spacing w:val="-2"/>
            <w:w w:val="105"/>
          </w:rPr>
          <w:delText>i</w:delText>
        </w:r>
        <w:r w:rsidDel="00DB6489">
          <w:rPr>
            <w:spacing w:val="-1"/>
            <w:w w:val="105"/>
          </w:rPr>
          <w:delText>on</w:delText>
        </w:r>
        <w:r w:rsidDel="00DB6489">
          <w:rPr>
            <w:spacing w:val="-2"/>
            <w:w w:val="105"/>
          </w:rPr>
          <w:delText>s</w:delText>
        </w:r>
        <w:r w:rsidDel="00DB6489">
          <w:rPr>
            <w:spacing w:val="-1"/>
            <w:w w:val="105"/>
          </w:rPr>
          <w:delText>,</w:delText>
        </w:r>
        <w:r w:rsidDel="00DB6489">
          <w:rPr>
            <w:spacing w:val="41"/>
            <w:w w:val="105"/>
          </w:rPr>
          <w:delText xml:space="preserve"> </w:delText>
        </w:r>
        <w:r w:rsidDel="00DB6489">
          <w:rPr>
            <w:w w:val="105"/>
          </w:rPr>
          <w:delText>EPS,</w:delText>
        </w:r>
        <w:r w:rsidDel="00DB6489">
          <w:rPr>
            <w:spacing w:val="37"/>
            <w:w w:val="105"/>
          </w:rPr>
          <w:delText xml:space="preserve"> </w:delText>
        </w:r>
        <w:r w:rsidDel="00DB6489">
          <w:rPr>
            <w:w w:val="105"/>
          </w:rPr>
          <w:delText>and</w:delText>
        </w:r>
        <w:r w:rsidDel="00DB6489">
          <w:rPr>
            <w:spacing w:val="37"/>
            <w:w w:val="105"/>
          </w:rPr>
          <w:delText xml:space="preserve"> </w:delText>
        </w:r>
        <w:r w:rsidDel="00DB6489">
          <w:rPr>
            <w:w w:val="105"/>
          </w:rPr>
          <w:delText>SPS</w:delText>
        </w:r>
        <w:r w:rsidDel="00DB6489">
          <w:rPr>
            <w:spacing w:val="38"/>
            <w:w w:val="105"/>
          </w:rPr>
          <w:delText xml:space="preserve"> </w:delText>
        </w:r>
        <w:r w:rsidDel="00DB6489">
          <w:rPr>
            <w:w w:val="105"/>
          </w:rPr>
          <w:delText>and</w:delText>
        </w:r>
        <w:r w:rsidDel="00DB6489">
          <w:rPr>
            <w:spacing w:val="37"/>
            <w:w w:val="105"/>
          </w:rPr>
          <w:delText xml:space="preserve"> </w:delText>
        </w:r>
        <w:r w:rsidDel="00DB6489">
          <w:rPr>
            <w:w w:val="105"/>
          </w:rPr>
          <w:delText>XS</w:delText>
        </w:r>
      </w:del>
      <w:r>
        <w:rPr>
          <w:w w:val="105"/>
        </w:rPr>
        <w:t>,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reads</w:t>
      </w:r>
      <w:r>
        <w:rPr>
          <w:spacing w:val="37"/>
          <w:w w:val="105"/>
        </w:rPr>
        <w:t xml:space="preserve"> </w:t>
      </w:r>
      <w:r>
        <w:rPr>
          <w:w w:val="105"/>
        </w:rPr>
        <w:t>detector</w:t>
      </w:r>
      <w:r>
        <w:rPr>
          <w:spacing w:val="28"/>
          <w:w w:val="106"/>
        </w:rPr>
        <w:t xml:space="preserve"> </w:t>
      </w:r>
      <w:r>
        <w:rPr>
          <w:w w:val="105"/>
        </w:rPr>
        <w:t>data</w:t>
      </w:r>
      <w:r>
        <w:rPr>
          <w:spacing w:val="55"/>
          <w:w w:val="105"/>
        </w:rPr>
        <w:t xml:space="preserve"> </w:t>
      </w:r>
      <w:r>
        <w:rPr>
          <w:w w:val="105"/>
        </w:rPr>
        <w:t>from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r>
        <w:rPr>
          <w:w w:val="105"/>
        </w:rPr>
        <w:t>SPS</w:t>
      </w:r>
      <w:r>
        <w:rPr>
          <w:spacing w:val="55"/>
          <w:w w:val="105"/>
        </w:rPr>
        <w:t xml:space="preserve"> </w:t>
      </w:r>
      <w:r>
        <w:rPr>
          <w:w w:val="105"/>
        </w:rPr>
        <w:t>and</w:t>
      </w:r>
      <w:r>
        <w:rPr>
          <w:spacing w:val="55"/>
          <w:w w:val="105"/>
        </w:rPr>
        <w:t xml:space="preserve"> </w:t>
      </w:r>
      <w:r>
        <w:rPr>
          <w:w w:val="105"/>
        </w:rPr>
        <w:t>XS</w:t>
      </w:r>
      <w:r>
        <w:rPr>
          <w:spacing w:val="55"/>
          <w:w w:val="105"/>
        </w:rPr>
        <w:t xml:space="preserve"> </w:t>
      </w:r>
      <w:r>
        <w:rPr>
          <w:w w:val="105"/>
        </w:rPr>
        <w:t>ASIC</w:t>
      </w:r>
      <w:r>
        <w:rPr>
          <w:spacing w:val="55"/>
          <w:w w:val="105"/>
        </w:rPr>
        <w:t xml:space="preserve"> </w:t>
      </w:r>
      <w:r>
        <w:rPr>
          <w:w w:val="105"/>
        </w:rPr>
        <w:t>via</w:t>
      </w:r>
      <w:r>
        <w:rPr>
          <w:spacing w:val="55"/>
          <w:w w:val="105"/>
        </w:rPr>
        <w:t xml:space="preserve"> </w:t>
      </w:r>
      <w:r>
        <w:rPr>
          <w:w w:val="105"/>
        </w:rPr>
        <w:t>digital</w:t>
      </w:r>
      <w:r>
        <w:rPr>
          <w:spacing w:val="55"/>
          <w:w w:val="105"/>
        </w:rPr>
        <w:t xml:space="preserve"> </w:t>
      </w:r>
      <w:r>
        <w:rPr>
          <w:w w:val="105"/>
        </w:rPr>
        <w:t>input/output</w:t>
      </w:r>
      <w:ins w:id="192" w:author="Tom Woods" w:date="2016-02-06T15:04:00Z">
        <w:r w:rsidR="00DB6489">
          <w:rPr>
            <w:w w:val="105"/>
          </w:rPr>
          <w:t xml:space="preserve"> (DIO)</w:t>
        </w:r>
      </w:ins>
      <w:r>
        <w:rPr>
          <w:w w:val="105"/>
        </w:rPr>
        <w:t>.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r>
        <w:rPr>
          <w:w w:val="105"/>
        </w:rPr>
        <w:t>CDH</w:t>
      </w:r>
      <w:r>
        <w:rPr>
          <w:spacing w:val="55"/>
          <w:w w:val="105"/>
        </w:rPr>
        <w:t xml:space="preserve"> </w:t>
      </w:r>
      <w:r>
        <w:rPr>
          <w:w w:val="105"/>
        </w:rPr>
        <w:t>handles</w:t>
      </w:r>
      <w:r>
        <w:rPr>
          <w:spacing w:val="55"/>
          <w:w w:val="105"/>
        </w:rPr>
        <w:t xml:space="preserve"> </w:t>
      </w:r>
      <w:r>
        <w:rPr>
          <w:w w:val="105"/>
        </w:rPr>
        <w:t>all</w:t>
      </w:r>
      <w:r>
        <w:rPr>
          <w:spacing w:val="27"/>
          <w:w w:val="98"/>
        </w:rPr>
        <w:t xml:space="preserve"> </w:t>
      </w:r>
      <w:r>
        <w:rPr>
          <w:w w:val="105"/>
        </w:rPr>
        <w:t>incoming</w:t>
      </w:r>
      <w:r>
        <w:rPr>
          <w:spacing w:val="39"/>
          <w:w w:val="105"/>
        </w:rPr>
        <w:t xml:space="preserve"> </w:t>
      </w:r>
      <w:r>
        <w:rPr>
          <w:w w:val="105"/>
        </w:rPr>
        <w:t>commands,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hou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9"/>
          <w:w w:val="105"/>
        </w:rPr>
        <w:t xml:space="preserve"> </w:t>
      </w:r>
      <w:r>
        <w:rPr>
          <w:w w:val="105"/>
        </w:rPr>
        <w:t>monitoring,</w:t>
      </w:r>
      <w:r>
        <w:rPr>
          <w:spacing w:val="44"/>
          <w:w w:val="105"/>
        </w:rPr>
        <w:t xml:space="preserve"> </w:t>
      </w:r>
      <w:r>
        <w:rPr>
          <w:w w:val="105"/>
        </w:rPr>
        <w:t>data</w:t>
      </w:r>
      <w:r>
        <w:rPr>
          <w:spacing w:val="39"/>
          <w:w w:val="105"/>
        </w:rPr>
        <w:t xml:space="preserve"> </w:t>
      </w:r>
      <w:r>
        <w:rPr>
          <w:w w:val="105"/>
        </w:rPr>
        <w:t>manipulation</w:t>
      </w:r>
      <w:r>
        <w:rPr>
          <w:spacing w:val="39"/>
          <w:w w:val="105"/>
        </w:rPr>
        <w:t xml:space="preserve"> </w:t>
      </w:r>
      <w:r>
        <w:rPr>
          <w:w w:val="105"/>
        </w:rPr>
        <w:t>for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9"/>
          <w:w w:val="105"/>
        </w:rPr>
        <w:t xml:space="preserve"> </w:t>
      </w:r>
      <w:r>
        <w:rPr>
          <w:w w:val="105"/>
        </w:rPr>
        <w:t>data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pack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7"/>
          <w:w w:val="109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swi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subsystems,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operation</w:t>
      </w:r>
      <w:r>
        <w:rPr>
          <w:spacing w:val="14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es</w:t>
      </w:r>
      <w:r>
        <w:rPr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Most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CDH</w:t>
      </w:r>
      <w:r>
        <w:rPr>
          <w:spacing w:val="13"/>
          <w:w w:val="105"/>
        </w:rPr>
        <w:t xml:space="preserve"> </w:t>
      </w:r>
      <w:proofErr w:type="spellStart"/>
      <w:r>
        <w:rPr>
          <w:spacing w:val="1"/>
          <w:w w:val="105"/>
        </w:rPr>
        <w:t>ope</w:t>
      </w:r>
      <w:r>
        <w:rPr>
          <w:w w:val="105"/>
        </w:rPr>
        <w:t>r</w:t>
      </w:r>
      <w:proofErr w:type="spellEnd"/>
      <w:r>
        <w:rPr>
          <w:spacing w:val="1"/>
          <w:w w:val="105"/>
        </w:rPr>
        <w:t>-</w:t>
      </w:r>
      <w:r>
        <w:rPr>
          <w:spacing w:val="22"/>
          <w:w w:val="99"/>
        </w:rPr>
        <w:t xml:space="preserve"> </w:t>
      </w:r>
      <w:proofErr w:type="spellStart"/>
      <w:r>
        <w:rPr>
          <w:w w:val="105"/>
        </w:rPr>
        <w:t>ation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configurable</w:t>
      </w:r>
      <w:r>
        <w:rPr>
          <w:spacing w:val="22"/>
          <w:w w:val="105"/>
        </w:rPr>
        <w:t xml:space="preserve"> </w:t>
      </w:r>
      <w:r>
        <w:rPr>
          <w:w w:val="105"/>
        </w:rPr>
        <w:t>via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up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2"/>
          <w:w w:val="105"/>
        </w:rPr>
        <w:t xml:space="preserve"> </w:t>
      </w:r>
      <w:r>
        <w:rPr>
          <w:w w:val="105"/>
        </w:rPr>
        <w:t>command,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these</w:t>
      </w:r>
      <w:r>
        <w:rPr>
          <w:spacing w:val="22"/>
          <w:w w:val="105"/>
        </w:rPr>
        <w:t xml:space="preserve"> </w:t>
      </w:r>
      <w:r>
        <w:rPr>
          <w:w w:val="105"/>
        </w:rPr>
        <w:t>CDH</w:t>
      </w:r>
      <w:r>
        <w:rPr>
          <w:spacing w:val="22"/>
          <w:w w:val="105"/>
        </w:rPr>
        <w:t xml:space="preserve"> </w:t>
      </w:r>
      <w:r>
        <w:rPr>
          <w:w w:val="105"/>
        </w:rPr>
        <w:t>processes</w:t>
      </w:r>
      <w:r>
        <w:rPr>
          <w:spacing w:val="22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autonomous</w:t>
      </w:r>
      <w:r>
        <w:rPr>
          <w:spacing w:val="29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safe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12"/>
          <w:w w:val="105"/>
        </w:rPr>
        <w:t xml:space="preserve"> </w:t>
      </w:r>
      <w:r>
        <w:rPr>
          <w:w w:val="105"/>
        </w:rPr>
        <w:t>configuration.</w:t>
      </w:r>
      <w:r>
        <w:rPr>
          <w:spacing w:val="42"/>
          <w:w w:val="105"/>
        </w:rPr>
        <w:t xml:space="preserve"> </w:t>
      </w:r>
      <w:r>
        <w:rPr>
          <w:w w:val="105"/>
        </w:rPr>
        <w:t>Data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2"/>
          <w:w w:val="105"/>
        </w:rPr>
        <w:t xml:space="preserve"> </w:t>
      </w:r>
      <w:r>
        <w:rPr>
          <w:w w:val="105"/>
        </w:rPr>
        <w:t>stored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4</w:t>
      </w:r>
      <w:r>
        <w:rPr>
          <w:spacing w:val="13"/>
          <w:w w:val="105"/>
        </w:rPr>
        <w:t xml:space="preserve"> </w:t>
      </w:r>
      <w:r>
        <w:rPr>
          <w:w w:val="105"/>
        </w:rPr>
        <w:t>GB</w:t>
      </w:r>
      <w:r>
        <w:rPr>
          <w:spacing w:val="12"/>
          <w:w w:val="105"/>
        </w:rPr>
        <w:t xml:space="preserve"> </w:t>
      </w:r>
      <w:r>
        <w:rPr>
          <w:w w:val="105"/>
        </w:rPr>
        <w:t>secure</w:t>
      </w:r>
      <w:r>
        <w:rPr>
          <w:spacing w:val="13"/>
          <w:w w:val="105"/>
        </w:rPr>
        <w:t xml:space="preserve"> </w:t>
      </w:r>
      <w:r>
        <w:rPr>
          <w:w w:val="105"/>
        </w:rPr>
        <w:t>digital</w:t>
      </w:r>
      <w:r>
        <w:rPr>
          <w:spacing w:val="12"/>
          <w:w w:val="105"/>
        </w:rPr>
        <w:t xml:space="preserve"> </w:t>
      </w:r>
      <w:r>
        <w:rPr>
          <w:w w:val="105"/>
        </w:rPr>
        <w:t>(SD)</w:t>
      </w:r>
      <w:r>
        <w:rPr>
          <w:spacing w:val="13"/>
          <w:w w:val="105"/>
        </w:rPr>
        <w:t xml:space="preserve"> </w:t>
      </w:r>
      <w:r>
        <w:rPr>
          <w:w w:val="105"/>
        </w:rPr>
        <w:t>memory</w:t>
      </w:r>
      <w:r>
        <w:rPr>
          <w:spacing w:val="23"/>
          <w:w w:val="104"/>
        </w:rPr>
        <w:t xml:space="preserve"> </w:t>
      </w:r>
      <w:r>
        <w:rPr>
          <w:w w:val="105"/>
        </w:rPr>
        <w:t>card,</w:t>
      </w:r>
      <w:r>
        <w:rPr>
          <w:spacing w:val="51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46"/>
          <w:w w:val="105"/>
        </w:rPr>
        <w:t xml:space="preserve"> </w:t>
      </w:r>
      <w:r>
        <w:rPr>
          <w:w w:val="105"/>
        </w:rPr>
        <w:t>type</w:t>
      </w:r>
      <w:r>
        <w:rPr>
          <w:spacing w:val="45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data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pack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46"/>
          <w:w w:val="105"/>
        </w:rPr>
        <w:t xml:space="preserve"> </w:t>
      </w:r>
      <w:r>
        <w:rPr>
          <w:w w:val="105"/>
        </w:rPr>
        <w:t>has</w:t>
      </w:r>
      <w:r>
        <w:rPr>
          <w:spacing w:val="46"/>
          <w:w w:val="105"/>
        </w:rPr>
        <w:t xml:space="preserve"> </w:t>
      </w:r>
      <w:r>
        <w:rPr>
          <w:w w:val="105"/>
        </w:rPr>
        <w:t>its</w:t>
      </w:r>
      <w:r>
        <w:rPr>
          <w:spacing w:val="46"/>
          <w:w w:val="105"/>
        </w:rPr>
        <w:t xml:space="preserve"> 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n</w:t>
      </w:r>
      <w:r>
        <w:rPr>
          <w:spacing w:val="46"/>
          <w:w w:val="105"/>
        </w:rPr>
        <w:t xml:space="preserve"> </w:t>
      </w:r>
      <w:r>
        <w:rPr>
          <w:w w:val="105"/>
        </w:rPr>
        <w:t>dedicated</w:t>
      </w:r>
      <w:r>
        <w:rPr>
          <w:spacing w:val="45"/>
          <w:w w:val="105"/>
        </w:rPr>
        <w:t xml:space="preserve"> </w:t>
      </w:r>
      <w:r>
        <w:rPr>
          <w:w w:val="105"/>
        </w:rPr>
        <w:t>circular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bu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</w:t>
      </w:r>
      <w:proofErr w:type="spellEnd"/>
      <w:r>
        <w:rPr>
          <w:spacing w:val="46"/>
          <w:w w:val="105"/>
        </w:rPr>
        <w:t xml:space="preserve"> </w:t>
      </w:r>
      <w:r>
        <w:rPr>
          <w:w w:val="105"/>
        </w:rPr>
        <w:t>on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D</w:t>
      </w:r>
      <w:r>
        <w:rPr>
          <w:spacing w:val="46"/>
          <w:w w:val="105"/>
        </w:rPr>
        <w:t xml:space="preserve"> </w:t>
      </w:r>
      <w:r>
        <w:rPr>
          <w:w w:val="105"/>
        </w:rPr>
        <w:t>card.</w:t>
      </w:r>
      <w:r>
        <w:rPr>
          <w:spacing w:val="3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</w:rPr>
        <w:t xml:space="preserve"> </w:t>
      </w:r>
      <w:r>
        <w:rPr>
          <w:w w:val="105"/>
        </w:rPr>
        <w:t>SD</w:t>
      </w:r>
      <w:r>
        <w:rPr>
          <w:spacing w:val="13"/>
          <w:w w:val="105"/>
        </w:rPr>
        <w:t xml:space="preserve"> </w:t>
      </w:r>
      <w:r>
        <w:rPr>
          <w:w w:val="105"/>
        </w:rPr>
        <w:t>card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w w:val="105"/>
        </w:rPr>
        <w:t>store</w:t>
      </w:r>
      <w:r>
        <w:rPr>
          <w:spacing w:val="14"/>
          <w:w w:val="105"/>
        </w:rPr>
        <w:t xml:space="preserve"> </w:t>
      </w:r>
      <w:r>
        <w:rPr>
          <w:w w:val="105"/>
        </w:rPr>
        <w:t>more</w:t>
      </w:r>
      <w:r>
        <w:rPr>
          <w:spacing w:val="13"/>
          <w:w w:val="105"/>
        </w:rPr>
        <w:t xml:space="preserve"> </w:t>
      </w:r>
      <w:r>
        <w:rPr>
          <w:w w:val="105"/>
        </w:rPr>
        <w:t>than</w:t>
      </w:r>
      <w:r>
        <w:rPr>
          <w:spacing w:val="14"/>
          <w:w w:val="105"/>
        </w:rPr>
        <w:t xml:space="preserve"> </w:t>
      </w:r>
      <w:r>
        <w:rPr>
          <w:w w:val="105"/>
        </w:rPr>
        <w:t>1400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day</w:t>
      </w:r>
      <w:r>
        <w:rPr>
          <w:spacing w:val="-3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(3.8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)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science,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hou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log</w:t>
      </w:r>
      <w:r>
        <w:rPr>
          <w:spacing w:val="13"/>
          <w:w w:val="105"/>
        </w:rPr>
        <w:t xml:space="preserve"> </w:t>
      </w:r>
      <w:r>
        <w:rPr>
          <w:w w:val="105"/>
        </w:rPr>
        <w:t>message</w:t>
      </w:r>
      <w:r>
        <w:rPr>
          <w:spacing w:val="14"/>
          <w:w w:val="105"/>
        </w:rPr>
        <w:t xml:space="preserve"> </w:t>
      </w:r>
      <w:r>
        <w:rPr>
          <w:w w:val="105"/>
        </w:rPr>
        <w:t>data</w:t>
      </w:r>
      <w:r>
        <w:rPr>
          <w:spacing w:val="28"/>
          <w:w w:val="111"/>
        </w:rPr>
        <w:t xml:space="preserve"> </w:t>
      </w:r>
      <w:r>
        <w:rPr>
          <w:spacing w:val="-2"/>
          <w:w w:val="105"/>
        </w:rPr>
        <w:t>pack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48</w:t>
      </w:r>
      <w:r>
        <w:rPr>
          <w:spacing w:val="36"/>
          <w:w w:val="105"/>
        </w:rPr>
        <w:t xml:space="preserve"> </w:t>
      </w:r>
      <w:r>
        <w:rPr>
          <w:w w:val="105"/>
        </w:rPr>
        <w:t>h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ADCS</w:t>
      </w:r>
      <w:r>
        <w:rPr>
          <w:spacing w:val="36"/>
          <w:w w:val="105"/>
        </w:rPr>
        <w:t xml:space="preserve"> </w:t>
      </w:r>
      <w:r>
        <w:rPr>
          <w:w w:val="105"/>
        </w:rPr>
        <w:t>high-rate</w:t>
      </w:r>
      <w:r>
        <w:rPr>
          <w:spacing w:val="35"/>
          <w:w w:val="105"/>
        </w:rPr>
        <w:t xml:space="preserve"> </w:t>
      </w:r>
      <w:r>
        <w:rPr>
          <w:w w:val="105"/>
        </w:rPr>
        <w:t>data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pack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dsPIC33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rnal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cloc</w:t>
      </w:r>
      <w:r>
        <w:rPr>
          <w:spacing w:val="-1"/>
          <w:w w:val="105"/>
        </w:rPr>
        <w:t>k</w:t>
      </w:r>
      <w:r>
        <w:rPr>
          <w:spacing w:val="36"/>
          <w:w w:val="105"/>
        </w:rPr>
        <w:t xml:space="preserve"> </w:t>
      </w:r>
      <w:r>
        <w:rPr>
          <w:spacing w:val="-4"/>
          <w:w w:val="105"/>
        </w:rPr>
        <w:t>(RTC)</w:t>
      </w:r>
      <w:r>
        <w:rPr>
          <w:spacing w:val="45"/>
          <w:w w:val="11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an</w:t>
      </w:r>
      <w:r>
        <w:rPr>
          <w:spacing w:val="18"/>
          <w:w w:val="105"/>
        </w:rPr>
        <w:t xml:space="preserve"> </w:t>
      </w:r>
      <w:r>
        <w:rPr>
          <w:w w:val="105"/>
        </w:rPr>
        <w:t>external</w:t>
      </w:r>
      <w:r>
        <w:rPr>
          <w:spacing w:val="19"/>
          <w:w w:val="105"/>
        </w:rPr>
        <w:t xml:space="preserve"> </w:t>
      </w:r>
      <w:r>
        <w:rPr>
          <w:spacing w:val="-7"/>
          <w:w w:val="105"/>
        </w:rPr>
        <w:t>RTC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8"/>
          <w:w w:val="105"/>
        </w:rPr>
        <w:t xml:space="preserve"> </w:t>
      </w:r>
      <w:r>
        <w:rPr>
          <w:w w:val="105"/>
        </w:rPr>
        <w:t>circuit</w:t>
      </w:r>
      <w:r>
        <w:rPr>
          <w:spacing w:val="19"/>
          <w:w w:val="105"/>
        </w:rPr>
        <w:t xml:space="preserve"> </w:t>
      </w:r>
      <w:r>
        <w:rPr>
          <w:w w:val="105"/>
        </w:rPr>
        <w:t>(IC)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precise</w:t>
      </w:r>
      <w:r>
        <w:rPr>
          <w:spacing w:val="19"/>
          <w:w w:val="105"/>
        </w:rPr>
        <w:t xml:space="preserve"> </w:t>
      </w:r>
      <w:r>
        <w:rPr>
          <w:w w:val="105"/>
        </w:rPr>
        <w:t>time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owle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external</w:t>
      </w:r>
      <w:r>
        <w:rPr>
          <w:spacing w:val="19"/>
          <w:w w:val="105"/>
        </w:rPr>
        <w:t xml:space="preserve"> </w:t>
      </w:r>
      <w:r>
        <w:rPr>
          <w:spacing w:val="-7"/>
          <w:w w:val="105"/>
        </w:rPr>
        <w:t>RTC</w:t>
      </w:r>
      <w:r>
        <w:rPr>
          <w:spacing w:val="18"/>
          <w:w w:val="105"/>
        </w:rPr>
        <w:t xml:space="preserve"> </w:t>
      </w:r>
      <w:r>
        <w:rPr>
          <w:w w:val="105"/>
        </w:rPr>
        <w:t>IC</w:t>
      </w:r>
      <w:r>
        <w:rPr>
          <w:spacing w:val="25"/>
          <w:w w:val="107"/>
        </w:rPr>
        <w:t xml:space="preserve"> </w:t>
      </w:r>
      <w:r>
        <w:rPr>
          <w:w w:val="105"/>
        </w:rPr>
        <w:t>also</w:t>
      </w:r>
      <w:r>
        <w:rPr>
          <w:spacing w:val="18"/>
          <w:w w:val="105"/>
        </w:rPr>
        <w:t xml:space="preserve"> </w:t>
      </w:r>
      <w:r>
        <w:rPr>
          <w:w w:val="105"/>
        </w:rPr>
        <w:t>has</w:t>
      </w:r>
      <w:r>
        <w:rPr>
          <w:spacing w:val="19"/>
          <w:w w:val="105"/>
        </w:rPr>
        <w:t xml:space="preserve"> </w:t>
      </w:r>
      <w:r>
        <w:rPr>
          <w:w w:val="105"/>
        </w:rPr>
        <w:t>an</w:t>
      </w:r>
      <w:r>
        <w:rPr>
          <w:spacing w:val="19"/>
          <w:w w:val="105"/>
        </w:rPr>
        <w:t xml:space="preserve"> </w:t>
      </w:r>
      <w:r>
        <w:rPr>
          <w:w w:val="105"/>
        </w:rPr>
        <w:t>electrically</w:t>
      </w:r>
      <w:r>
        <w:rPr>
          <w:spacing w:val="18"/>
          <w:w w:val="105"/>
        </w:rPr>
        <w:t xml:space="preserve"> </w:t>
      </w:r>
      <w:r>
        <w:rPr>
          <w:w w:val="105"/>
        </w:rPr>
        <w:t>erasable</w:t>
      </w:r>
      <w:r>
        <w:rPr>
          <w:spacing w:val="19"/>
          <w:w w:val="105"/>
        </w:rPr>
        <w:t xml:space="preserve"> </w:t>
      </w:r>
      <w:r>
        <w:rPr>
          <w:w w:val="105"/>
        </w:rPr>
        <w:t>programmable</w:t>
      </w:r>
      <w:r>
        <w:rPr>
          <w:spacing w:val="19"/>
          <w:w w:val="105"/>
        </w:rPr>
        <w:t xml:space="preserve"> </w:t>
      </w:r>
      <w:r>
        <w:rPr>
          <w:w w:val="105"/>
        </w:rPr>
        <w:t>read-only</w:t>
      </w:r>
      <w:r>
        <w:rPr>
          <w:spacing w:val="19"/>
          <w:w w:val="105"/>
        </w:rPr>
        <w:t xml:space="preserve"> </w:t>
      </w:r>
      <w:r>
        <w:rPr>
          <w:w w:val="105"/>
        </w:rPr>
        <w:t>memory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storing</w:t>
      </w:r>
      <w:r>
        <w:rPr>
          <w:spacing w:val="19"/>
          <w:w w:val="105"/>
        </w:rPr>
        <w:t xml:space="preserve"> </w:t>
      </w:r>
      <w:r>
        <w:rPr>
          <w:w w:val="105"/>
        </w:rPr>
        <w:t>startup</w:t>
      </w:r>
      <w:r>
        <w:rPr>
          <w:spacing w:val="19"/>
          <w:w w:val="105"/>
        </w:rPr>
        <w:t xml:space="preserve"> </w:t>
      </w:r>
      <w:r>
        <w:rPr>
          <w:w w:val="105"/>
        </w:rPr>
        <w:t>configuration</w:t>
      </w:r>
    </w:p>
    <w:p w14:paraId="047BFD72" w14:textId="77777777" w:rsidR="006338C4" w:rsidRDefault="006338C4">
      <w:pPr>
        <w:spacing w:line="454" w:lineRule="auto"/>
        <w:jc w:val="both"/>
        <w:sectPr w:rsidR="006338C4">
          <w:headerReference w:type="default" r:id="rId19"/>
          <w:pgSz w:w="12240" w:h="15840"/>
          <w:pgMar w:top="1060" w:right="1320" w:bottom="280" w:left="1340" w:header="0" w:footer="0" w:gutter="0"/>
          <w:cols w:space="720"/>
        </w:sectPr>
      </w:pPr>
    </w:p>
    <w:p w14:paraId="23B6B809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33BEFEE5" w14:textId="77777777" w:rsidR="006338C4" w:rsidRDefault="00E272E0">
      <w:pPr>
        <w:pStyle w:val="BodyText"/>
        <w:spacing w:before="58" w:line="455" w:lineRule="auto"/>
        <w:ind w:right="119"/>
        <w:jc w:val="both"/>
      </w:pPr>
      <w:proofErr w:type="gramStart"/>
      <w:r>
        <w:rPr>
          <w:w w:val="105"/>
        </w:rPr>
        <w:t>parameters</w:t>
      </w:r>
      <w:proofErr w:type="gram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modified</w:t>
      </w:r>
      <w:r>
        <w:rPr>
          <w:spacing w:val="22"/>
          <w:w w:val="105"/>
        </w:rPr>
        <w:t xml:space="preserve"> </w:t>
      </w:r>
      <w:r>
        <w:rPr>
          <w:w w:val="105"/>
        </w:rPr>
        <w:t>via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up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2"/>
          <w:w w:val="105"/>
        </w:rPr>
        <w:t xml:space="preserve"> </w:t>
      </w:r>
      <w:r>
        <w:rPr>
          <w:w w:val="105"/>
        </w:rPr>
        <w:t>commands.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dsPIC33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hd</w:t>
      </w:r>
      <w:r>
        <w:rPr>
          <w:spacing w:val="-3"/>
          <w:w w:val="105"/>
        </w:rPr>
        <w:t>og</w:t>
      </w:r>
      <w:r>
        <w:rPr>
          <w:spacing w:val="22"/>
          <w:w w:val="105"/>
        </w:rPr>
        <w:t xml:space="preserve"> </w:t>
      </w:r>
      <w:r>
        <w:rPr>
          <w:w w:val="105"/>
        </w:rPr>
        <w:t>timer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used</w:t>
      </w:r>
      <w:r>
        <w:rPr>
          <w:spacing w:val="27"/>
          <w:w w:val="110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initiate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reset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case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becomes</w:t>
      </w:r>
      <w:r>
        <w:rPr>
          <w:spacing w:val="17"/>
          <w:w w:val="105"/>
        </w:rPr>
        <w:t xml:space="preserve"> </w:t>
      </w:r>
      <w:r>
        <w:rPr>
          <w:w w:val="105"/>
        </w:rPr>
        <w:t>unresponsive,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reset</w:t>
      </w:r>
      <w:r>
        <w:rPr>
          <w:spacing w:val="18"/>
          <w:w w:val="105"/>
        </w:rPr>
        <w:t xml:space="preserve"> </w:t>
      </w:r>
      <w:r>
        <w:rPr>
          <w:w w:val="105"/>
        </w:rPr>
        <w:t>command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spacing w:val="16"/>
          <w:w w:val="105"/>
        </w:rPr>
        <w:t xml:space="preserve"> </w:t>
      </w:r>
      <w:r>
        <w:rPr>
          <w:w w:val="105"/>
        </w:rPr>
        <w:t>also</w:t>
      </w:r>
      <w:r>
        <w:rPr>
          <w:spacing w:val="1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2"/>
          <w:w w:val="99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nt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ground. 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FM-1</w:t>
      </w:r>
      <w:r>
        <w:rPr>
          <w:spacing w:val="27"/>
          <w:w w:val="105"/>
        </w:rPr>
        <w:t xml:space="preserve"> </w:t>
      </w:r>
      <w:proofErr w:type="gramStart"/>
      <w:r>
        <w:rPr>
          <w:spacing w:val="-1"/>
          <w:w w:val="105"/>
        </w:rPr>
        <w:t>on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ar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</w:rPr>
        <w:t>mission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-c</w:t>
      </w:r>
      <w:r>
        <w:rPr>
          <w:spacing w:val="-1"/>
          <w:w w:val="105"/>
        </w:rPr>
        <w:t>as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radiation</w:t>
      </w:r>
      <w:r>
        <w:rPr>
          <w:spacing w:val="27"/>
          <w:w w:val="105"/>
        </w:rPr>
        <w:t xml:space="preserve"> </w:t>
      </w:r>
      <w:r>
        <w:rPr>
          <w:w w:val="105"/>
        </w:rPr>
        <w:t>dose</w:t>
      </w:r>
      <w:r>
        <w:rPr>
          <w:spacing w:val="26"/>
          <w:w w:val="105"/>
        </w:rPr>
        <w:t xml:space="preserve"> </w:t>
      </w:r>
      <w:r>
        <w:rPr>
          <w:w w:val="105"/>
        </w:rPr>
        <w:t>estimate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</w:p>
    <w:p w14:paraId="414577ED" w14:textId="77777777" w:rsidR="006338C4" w:rsidRDefault="00E272E0">
      <w:pPr>
        <w:pStyle w:val="BodyText"/>
        <w:spacing w:before="8" w:line="455" w:lineRule="auto"/>
        <w:ind w:right="118"/>
        <w:jc w:val="both"/>
      </w:pPr>
      <w:r>
        <w:rPr>
          <w:w w:val="105"/>
        </w:rPr>
        <w:t>2.6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krad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mum</w:t>
      </w:r>
      <w:r>
        <w:rPr>
          <w:spacing w:val="16"/>
          <w:w w:val="105"/>
        </w:rPr>
        <w:t xml:space="preserve"> </w:t>
      </w:r>
      <w:r>
        <w:rPr>
          <w:w w:val="105"/>
        </w:rPr>
        <w:t>shielding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2</w:t>
      </w:r>
      <w:r>
        <w:rPr>
          <w:spacing w:val="15"/>
          <w:w w:val="105"/>
        </w:rPr>
        <w:t xml:space="preserve"> </w:t>
      </w:r>
      <w:r>
        <w:rPr>
          <w:w w:val="105"/>
        </w:rPr>
        <w:t>mm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Al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structure.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wo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99"/>
        </w:rPr>
        <w:t xml:space="preserve"> </w:t>
      </w:r>
      <w:r>
        <w:rPr>
          <w:w w:val="105"/>
        </w:rPr>
        <w:t>proto</w:t>
      </w:r>
      <w:r>
        <w:rPr>
          <w:spacing w:val="-6"/>
          <w:w w:val="105"/>
        </w:rPr>
        <w:t>t</w:t>
      </w:r>
      <w:r>
        <w:rPr>
          <w:w w:val="105"/>
        </w:rPr>
        <w:t>y</w:t>
      </w:r>
      <w:r>
        <w:rPr>
          <w:spacing w:val="5"/>
          <w:w w:val="105"/>
        </w:rPr>
        <w:t>p</w:t>
      </w:r>
      <w:r>
        <w:rPr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CDH</w:t>
      </w:r>
      <w:r>
        <w:rPr>
          <w:spacing w:val="21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oards</w:t>
      </w:r>
      <w:r>
        <w:rPr>
          <w:spacing w:val="21"/>
          <w:w w:val="105"/>
        </w:rPr>
        <w:t xml:space="preserve"> </w:t>
      </w:r>
      <w:r>
        <w:rPr>
          <w:w w:val="105"/>
        </w:rPr>
        <w:t>successfully</w:t>
      </w:r>
      <w:r>
        <w:rPr>
          <w:spacing w:val="22"/>
          <w:w w:val="105"/>
        </w:rPr>
        <w:t xml:space="preserve"> </w:t>
      </w:r>
      <w:r>
        <w:rPr>
          <w:w w:val="105"/>
        </w:rPr>
        <w:t>passed</w:t>
      </w:r>
      <w:r>
        <w:rPr>
          <w:spacing w:val="21"/>
          <w:w w:val="105"/>
        </w:rPr>
        <w:t xml:space="preserve"> </w:t>
      </w:r>
      <w:r>
        <w:rPr>
          <w:w w:val="105"/>
        </w:rPr>
        <w:t>radiation</w:t>
      </w:r>
      <w:r>
        <w:rPr>
          <w:spacing w:val="22"/>
          <w:w w:val="105"/>
        </w:rPr>
        <w:t xml:space="preserve"> </w:t>
      </w:r>
      <w:r>
        <w:rPr>
          <w:w w:val="105"/>
        </w:rPr>
        <w:t>tests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10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krad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25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krad</w:t>
      </w:r>
      <w:proofErr w:type="spellEnd"/>
      <w:r>
        <w:rPr>
          <w:w w:val="105"/>
        </w:rPr>
        <w:t>.</w:t>
      </w:r>
    </w:p>
    <w:p w14:paraId="211685AF" w14:textId="42163095" w:rsidR="006338C4" w:rsidRDefault="00E272E0">
      <w:pPr>
        <w:pStyle w:val="BodyText"/>
        <w:spacing w:before="8" w:line="455" w:lineRule="auto"/>
        <w:ind w:right="118" w:firstLine="576"/>
        <w:jc w:val="both"/>
      </w:pP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built</w:t>
      </w:r>
      <w:r>
        <w:rPr>
          <w:spacing w:val="6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Slot</w:t>
      </w:r>
      <w:r>
        <w:rPr>
          <w:spacing w:val="6"/>
          <w:w w:val="105"/>
        </w:rPr>
        <w:t xml:space="preserve"> </w:t>
      </w:r>
      <w:r>
        <w:rPr>
          <w:w w:val="105"/>
        </w:rPr>
        <w:t>Real-Time</w:t>
      </w:r>
      <w:r>
        <w:rPr>
          <w:spacing w:val="7"/>
          <w:w w:val="105"/>
        </w:rPr>
        <w:t xml:space="preserve"> </w:t>
      </w:r>
      <w:r>
        <w:rPr>
          <w:w w:val="105"/>
        </w:rPr>
        <w:t>Operating</w:t>
      </w:r>
      <w:r>
        <w:rPr>
          <w:spacing w:val="6"/>
          <w:w w:val="105"/>
        </w:rPr>
        <w:t xml:space="preserve"> </w:t>
      </w:r>
      <w:r>
        <w:rPr>
          <w:w w:val="105"/>
        </w:rPr>
        <w:t>System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(RTO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),</w:t>
      </w:r>
      <w:r>
        <w:rPr>
          <w:spacing w:val="6"/>
          <w:w w:val="105"/>
        </w:rPr>
        <w:t xml:space="preserve"> </w:t>
      </w:r>
      <w:r>
        <w:rPr>
          <w:w w:val="105"/>
        </w:rPr>
        <w:t>written</w:t>
      </w:r>
      <w:r>
        <w:rPr>
          <w:spacing w:val="37"/>
          <w:w w:val="110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C,</w:t>
      </w:r>
      <w:r>
        <w:rPr>
          <w:spacing w:val="34"/>
          <w:w w:val="105"/>
        </w:rPr>
        <w:t xml:space="preserve"> </w:t>
      </w:r>
      <w:r>
        <w:rPr>
          <w:w w:val="105"/>
        </w:rPr>
        <w:t>as</w:t>
      </w:r>
      <w:r>
        <w:rPr>
          <w:spacing w:val="34"/>
          <w:w w:val="105"/>
        </w:rPr>
        <w:t xml:space="preserve"> </w:t>
      </w:r>
      <w:r>
        <w:rPr>
          <w:w w:val="105"/>
        </w:rPr>
        <w:t>originally</w:t>
      </w:r>
      <w:r>
        <w:rPr>
          <w:spacing w:val="34"/>
          <w:w w:val="105"/>
        </w:rPr>
        <w:t xml:space="preserve"> </w:t>
      </w:r>
      <w:r>
        <w:rPr>
          <w:w w:val="105"/>
        </w:rPr>
        <w:t>developed</w:t>
      </w:r>
      <w:r>
        <w:rPr>
          <w:spacing w:val="34"/>
          <w:w w:val="105"/>
        </w:rPr>
        <w:t xml:space="preserve"> </w:t>
      </w:r>
      <w:r>
        <w:rPr>
          <w:w w:val="105"/>
        </w:rPr>
        <w:t>at</w:t>
      </w:r>
      <w:r>
        <w:rPr>
          <w:spacing w:val="34"/>
          <w:w w:val="105"/>
        </w:rPr>
        <w:t xml:space="preserve"> </w:t>
      </w:r>
      <w:r>
        <w:rPr>
          <w:w w:val="105"/>
        </w:rPr>
        <w:t>LASP</w:t>
      </w:r>
      <w:r>
        <w:rPr>
          <w:spacing w:val="34"/>
          <w:w w:val="105"/>
        </w:rPr>
        <w:t xml:space="preserve"> </w:t>
      </w:r>
      <w:r>
        <w:rPr>
          <w:w w:val="105"/>
        </w:rPr>
        <w:t>for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EVE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34"/>
          <w:w w:val="105"/>
        </w:rPr>
        <w:t xml:space="preserve"> </w:t>
      </w:r>
      <w:r>
        <w:rPr>
          <w:w w:val="105"/>
        </w:rPr>
        <w:t>experiment.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y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ele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99"/>
        </w:rPr>
        <w:t xml:space="preserve"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46"/>
          <w:w w:val="105"/>
        </w:rPr>
        <w:t xml:space="preserve"> </w:t>
      </w:r>
      <w:r>
        <w:rPr>
          <w:w w:val="105"/>
        </w:rPr>
        <w:t>design</w:t>
      </w:r>
      <w:r>
        <w:rPr>
          <w:spacing w:val="46"/>
          <w:w w:val="105"/>
        </w:rPr>
        <w:t xml:space="preserve"> </w:t>
      </w:r>
      <w:r>
        <w:rPr>
          <w:w w:val="105"/>
        </w:rPr>
        <w:t>are</w:t>
      </w:r>
      <w:r>
        <w:rPr>
          <w:spacing w:val="47"/>
          <w:w w:val="105"/>
        </w:rPr>
        <w:t xml:space="preserve"> </w:t>
      </w:r>
      <w:r>
        <w:rPr>
          <w:w w:val="105"/>
        </w:rPr>
        <w:t>robustness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spacing w:val="-4"/>
          <w:w w:val="105"/>
        </w:rPr>
        <w:t>si</w:t>
      </w:r>
      <w:r>
        <w:rPr>
          <w:spacing w:val="-3"/>
          <w:w w:val="105"/>
        </w:rPr>
        <w:t>mp</w:t>
      </w:r>
      <w:r>
        <w:rPr>
          <w:spacing w:val="-4"/>
          <w:w w:val="105"/>
        </w:rPr>
        <w:t>lici</w:t>
      </w:r>
      <w:r>
        <w:rPr>
          <w:spacing w:val="-3"/>
          <w:w w:val="105"/>
        </w:rPr>
        <w:t>ty,</w:t>
      </w:r>
      <w:r>
        <w:rPr>
          <w:spacing w:val="52"/>
          <w:w w:val="105"/>
        </w:rPr>
        <w:t xml:space="preserve"> </w:t>
      </w:r>
      <w:r>
        <w:rPr>
          <w:w w:val="105"/>
        </w:rPr>
        <w:t>with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7"/>
          <w:w w:val="105"/>
        </w:rPr>
        <w:t xml:space="preserve"> </w:t>
      </w:r>
      <w:r>
        <w:rPr>
          <w:w w:val="105"/>
        </w:rPr>
        <w:t>health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safe</w:t>
      </w:r>
      <w:r>
        <w:rPr>
          <w:spacing w:val="-1"/>
          <w:w w:val="105"/>
        </w:rPr>
        <w:t>ty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satellite</w:t>
      </w:r>
      <w:r>
        <w:rPr>
          <w:spacing w:val="46"/>
          <w:w w:val="105"/>
        </w:rPr>
        <w:t xml:space="preserve"> </w:t>
      </w:r>
      <w:r>
        <w:rPr>
          <w:w w:val="105"/>
        </w:rPr>
        <w:t>as</w:t>
      </w:r>
      <w:r>
        <w:rPr>
          <w:spacing w:val="47"/>
          <w:w w:val="105"/>
        </w:rPr>
        <w:t xml:space="preserve"> </w:t>
      </w:r>
      <w:r>
        <w:rPr>
          <w:w w:val="105"/>
        </w:rPr>
        <w:t>top</w:t>
      </w:r>
      <w:r>
        <w:rPr>
          <w:spacing w:val="27"/>
          <w:w w:val="104"/>
        </w:rPr>
        <w:t xml:space="preserve"> </w:t>
      </w:r>
      <w:r>
        <w:rPr>
          <w:spacing w:val="-3"/>
          <w:w w:val="105"/>
        </w:rPr>
        <w:t>pr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or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ty.</w:t>
      </w:r>
      <w:r>
        <w:rPr>
          <w:spacing w:val="10"/>
          <w:w w:val="105"/>
        </w:rPr>
        <w:t xml:space="preserve"> </w:t>
      </w:r>
      <w:r>
        <w:rPr>
          <w:w w:val="105"/>
        </w:rPr>
        <w:t>Because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tasks</w:t>
      </w:r>
      <w:r>
        <w:rPr>
          <w:spacing w:val="47"/>
          <w:w w:val="105"/>
        </w:rPr>
        <w:t xml:space="preserve"> </w:t>
      </w:r>
      <w:r>
        <w:rPr>
          <w:w w:val="105"/>
        </w:rPr>
        <w:t>performed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CDH</w:t>
      </w:r>
      <w:r>
        <w:rPr>
          <w:spacing w:val="47"/>
          <w:w w:val="105"/>
        </w:rPr>
        <w:t xml:space="preserve"> </w:t>
      </w:r>
      <w:r>
        <w:rPr>
          <w:w w:val="105"/>
        </w:rPr>
        <w:t>are</w:t>
      </w:r>
      <w:r>
        <w:rPr>
          <w:spacing w:val="47"/>
          <w:w w:val="105"/>
        </w:rPr>
        <w:t xml:space="preserve"> </w:t>
      </w:r>
      <w:r>
        <w:rPr>
          <w:w w:val="105"/>
        </w:rPr>
        <w:t>not</w:t>
      </w:r>
      <w:r>
        <w:rPr>
          <w:spacing w:val="47"/>
          <w:w w:val="105"/>
        </w:rPr>
        <w:t xml:space="preserve"> </w:t>
      </w:r>
      <w:r>
        <w:rPr>
          <w:w w:val="105"/>
        </w:rPr>
        <w:t>time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can</w:t>
      </w:r>
      <w:r>
        <w:rPr>
          <w:spacing w:val="4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9"/>
          <w:w w:val="99"/>
        </w:rPr>
        <w:t xml:space="preserve"> </w:t>
      </w:r>
      <w:r>
        <w:rPr>
          <w:w w:val="105"/>
        </w:rPr>
        <w:t>handled</w:t>
      </w:r>
      <w:r>
        <w:rPr>
          <w:spacing w:val="18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18"/>
          <w:w w:val="105"/>
        </w:rPr>
        <w:t xml:space="preserve"> </w:t>
      </w:r>
      <w:r>
        <w:rPr>
          <w:w w:val="105"/>
        </w:rPr>
        <w:t>time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slot</w:t>
      </w:r>
      <w:r>
        <w:rPr>
          <w:spacing w:val="19"/>
          <w:w w:val="105"/>
        </w:rPr>
        <w:t xml:space="preserve"> </w:t>
      </w:r>
      <w:r>
        <w:rPr>
          <w:w w:val="105"/>
        </w:rPr>
        <w:t>process,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real-time</w:t>
      </w:r>
      <w:r>
        <w:rPr>
          <w:spacing w:val="18"/>
          <w:w w:val="105"/>
        </w:rPr>
        <w:t xml:space="preserve"> </w:t>
      </w:r>
      <w:r>
        <w:rPr>
          <w:w w:val="105"/>
        </w:rPr>
        <w:t>demands</w:t>
      </w:r>
      <w:r>
        <w:rPr>
          <w:spacing w:val="18"/>
          <w:w w:val="105"/>
        </w:rPr>
        <w:t xml:space="preserve"> </w:t>
      </w:r>
      <w:r>
        <w:rPr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CDH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99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low</w:t>
      </w:r>
      <w:r>
        <w:rPr>
          <w:spacing w:val="-2"/>
          <w:w w:val="105"/>
        </w:rPr>
        <w:t>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RTO</w:t>
      </w:r>
      <w:r>
        <w:rPr>
          <w:spacing w:val="-6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uses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PIC</w:t>
      </w:r>
      <w:r>
        <w:rPr>
          <w:spacing w:val="-2"/>
          <w:w w:val="105"/>
        </w:rPr>
        <w:t>33</w:t>
      </w:r>
      <w:r>
        <w:rPr>
          <w:spacing w:val="15"/>
          <w:w w:val="105"/>
        </w:rPr>
        <w:t xml:space="preserve"> </w:t>
      </w:r>
      <w:r>
        <w:rPr>
          <w:w w:val="105"/>
        </w:rPr>
        <w:t>timer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6"/>
          <w:w w:val="105"/>
        </w:rPr>
        <w:t xml:space="preserve"> </w:t>
      </w:r>
      <w:ins w:id="193" w:author="Tom Woods" w:date="2016-02-06T15:06:00Z">
        <w:r w:rsidR="00992529">
          <w:rPr>
            <w:spacing w:val="16"/>
            <w:w w:val="105"/>
          </w:rPr>
          <w:t>0.</w:t>
        </w:r>
      </w:ins>
      <w:r>
        <w:rPr>
          <w:w w:val="105"/>
        </w:rPr>
        <w:t>1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ms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resolution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execution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tasks,</w:t>
      </w:r>
      <w:r>
        <w:rPr>
          <w:spacing w:val="17"/>
          <w:w w:val="105"/>
        </w:rPr>
        <w:t xml:space="preserve"> </w:t>
      </w:r>
      <w:r>
        <w:rPr>
          <w:w w:val="105"/>
        </w:rPr>
        <w:t>but</w:t>
      </w:r>
      <w:r>
        <w:rPr>
          <w:spacing w:val="17"/>
          <w:w w:val="105"/>
        </w:rPr>
        <w:t xml:space="preserve"> </w:t>
      </w:r>
      <w:r>
        <w:rPr>
          <w:w w:val="105"/>
        </w:rPr>
        <w:t>most</w:t>
      </w:r>
      <w:r>
        <w:rPr>
          <w:spacing w:val="30"/>
          <w:w w:val="138"/>
        </w:rPr>
        <w:t xml:space="preserve"> </w:t>
      </w:r>
      <w:r>
        <w:rPr>
          <w:w w:val="105"/>
        </w:rPr>
        <w:t>monitoring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CDH</w:t>
      </w:r>
      <w:r>
        <w:rPr>
          <w:spacing w:val="14"/>
          <w:w w:val="105"/>
        </w:rPr>
        <w:t xml:space="preserve"> </w:t>
      </w:r>
      <w:r>
        <w:rPr>
          <w:w w:val="105"/>
        </w:rPr>
        <w:t>has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cadence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1</w:t>
      </w:r>
      <w:r>
        <w:rPr>
          <w:spacing w:val="14"/>
          <w:w w:val="105"/>
        </w:rPr>
        <w:t xml:space="preserve"> </w:t>
      </w:r>
      <w:r>
        <w:rPr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slowe</w:t>
      </w:r>
      <w:r>
        <w:rPr>
          <w:spacing w:val="-2"/>
          <w:w w:val="105"/>
        </w:rPr>
        <w:t>r.</w:t>
      </w:r>
    </w:p>
    <w:p w14:paraId="78134218" w14:textId="77777777" w:rsidR="006338C4" w:rsidRDefault="006338C4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15DB836A" w14:textId="77777777" w:rsidR="006338C4" w:rsidRDefault="00E272E0">
      <w:pPr>
        <w:pStyle w:val="Heading2"/>
        <w:numPr>
          <w:ilvl w:val="2"/>
          <w:numId w:val="3"/>
        </w:numPr>
        <w:tabs>
          <w:tab w:val="left" w:pos="1214"/>
        </w:tabs>
        <w:jc w:val="both"/>
        <w:rPr>
          <w:b w:val="0"/>
          <w:bCs w:val="0"/>
        </w:rPr>
      </w:pPr>
      <w:bookmarkStart w:id="194" w:name="Electrical_Power_System,_Battery,_and_So"/>
      <w:bookmarkEnd w:id="194"/>
      <w:r>
        <w:rPr>
          <w:w w:val="115"/>
        </w:rPr>
        <w:t>Electrical</w:t>
      </w:r>
      <w:r>
        <w:rPr>
          <w:spacing w:val="26"/>
          <w:w w:val="115"/>
        </w:rPr>
        <w:t xml:space="preserve"> </w:t>
      </w:r>
      <w:r>
        <w:rPr>
          <w:spacing w:val="-5"/>
          <w:w w:val="115"/>
        </w:rPr>
        <w:t>P</w:t>
      </w:r>
      <w:r>
        <w:rPr>
          <w:spacing w:val="-6"/>
          <w:w w:val="115"/>
        </w:rPr>
        <w:t>ow</w:t>
      </w:r>
      <w:r>
        <w:rPr>
          <w:spacing w:val="-5"/>
          <w:w w:val="115"/>
        </w:rPr>
        <w:t>e</w:t>
      </w:r>
      <w:r>
        <w:rPr>
          <w:spacing w:val="-6"/>
          <w:w w:val="115"/>
        </w:rPr>
        <w:t>r</w:t>
      </w:r>
      <w:r>
        <w:rPr>
          <w:spacing w:val="26"/>
          <w:w w:val="115"/>
        </w:rPr>
        <w:t xml:space="preserve"> </w:t>
      </w:r>
      <w:r>
        <w:rPr>
          <w:w w:val="115"/>
        </w:rPr>
        <w:t>System,</w:t>
      </w:r>
      <w:r>
        <w:rPr>
          <w:spacing w:val="26"/>
          <w:w w:val="115"/>
        </w:rPr>
        <w:t xml:space="preserve"> </w:t>
      </w:r>
      <w:r>
        <w:rPr>
          <w:spacing w:val="-3"/>
          <w:w w:val="115"/>
        </w:rPr>
        <w:t>Batte</w:t>
      </w:r>
      <w:r>
        <w:rPr>
          <w:spacing w:val="-4"/>
          <w:w w:val="115"/>
        </w:rPr>
        <w:t>r</w:t>
      </w:r>
      <w:r>
        <w:rPr>
          <w:spacing w:val="-3"/>
          <w:w w:val="115"/>
        </w:rPr>
        <w:t>y,</w:t>
      </w:r>
      <w:r>
        <w:rPr>
          <w:spacing w:val="26"/>
          <w:w w:val="115"/>
        </w:rPr>
        <w:t xml:space="preserve"> </w:t>
      </w:r>
      <w:r>
        <w:rPr>
          <w:w w:val="115"/>
        </w:rPr>
        <w:t>and</w:t>
      </w:r>
      <w:r>
        <w:rPr>
          <w:spacing w:val="26"/>
          <w:w w:val="115"/>
        </w:rPr>
        <w:t xml:space="preserve"> </w:t>
      </w:r>
      <w:r>
        <w:rPr>
          <w:w w:val="115"/>
        </w:rPr>
        <w:t>Solar</w:t>
      </w:r>
      <w:r>
        <w:rPr>
          <w:spacing w:val="26"/>
          <w:w w:val="115"/>
        </w:rPr>
        <w:t xml:space="preserve"> </w:t>
      </w:r>
      <w:r>
        <w:rPr>
          <w:spacing w:val="-2"/>
          <w:w w:val="115"/>
        </w:rPr>
        <w:t>P</w:t>
      </w:r>
      <w:r>
        <w:rPr>
          <w:spacing w:val="-3"/>
          <w:w w:val="115"/>
        </w:rPr>
        <w:t>an</w:t>
      </w:r>
      <w:r>
        <w:rPr>
          <w:spacing w:val="-2"/>
          <w:w w:val="115"/>
        </w:rPr>
        <w:t>e</w:t>
      </w:r>
      <w:r>
        <w:rPr>
          <w:spacing w:val="-3"/>
          <w:w w:val="115"/>
        </w:rPr>
        <w:t>l</w:t>
      </w:r>
      <w:r>
        <w:rPr>
          <w:spacing w:val="-2"/>
          <w:w w:val="115"/>
        </w:rPr>
        <w:t>s</w:t>
      </w:r>
    </w:p>
    <w:p w14:paraId="214D342E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29D784CE" w14:textId="68529E31" w:rsidR="006338C4" w:rsidRDefault="00E272E0">
      <w:pPr>
        <w:pStyle w:val="BodyText"/>
        <w:spacing w:line="451" w:lineRule="auto"/>
        <w:ind w:right="119" w:firstLine="576"/>
        <w:jc w:val="both"/>
      </w:pP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proofErr w:type="spellStart"/>
      <w:r>
        <w:rPr>
          <w:spacing w:val="-2"/>
          <w:w w:val="105"/>
        </w:rPr>
        <w:t>Mi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XSS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EPS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41"/>
          <w:w w:val="105"/>
        </w:rPr>
        <w:t xml:space="preserve"> </w:t>
      </w:r>
      <w:r>
        <w:rPr>
          <w:w w:val="105"/>
        </w:rPr>
        <w:t>largely</w:t>
      </w:r>
      <w:r>
        <w:rPr>
          <w:spacing w:val="40"/>
          <w:w w:val="105"/>
        </w:rPr>
        <w:t xml:space="preserve"> </w:t>
      </w:r>
      <w:r>
        <w:rPr>
          <w:w w:val="105"/>
        </w:rPr>
        <w:t>based</w:t>
      </w:r>
      <w:r>
        <w:rPr>
          <w:spacing w:val="41"/>
          <w:w w:val="105"/>
        </w:rPr>
        <w:t xml:space="preserve"> </w:t>
      </w:r>
      <w:r>
        <w:rPr>
          <w:w w:val="105"/>
        </w:rPr>
        <w:t>on</w:t>
      </w:r>
      <w:r>
        <w:rPr>
          <w:spacing w:val="41"/>
          <w:w w:val="105"/>
        </w:rPr>
        <w:t xml:space="preserve"> </w:t>
      </w:r>
      <w:r>
        <w:rPr>
          <w:w w:val="105"/>
        </w:rPr>
        <w:t>heritage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successful</w:t>
      </w:r>
      <w:r>
        <w:rPr>
          <w:spacing w:val="41"/>
          <w:w w:val="105"/>
        </w:rPr>
        <w:t xml:space="preserve"> </w:t>
      </w:r>
      <w:r>
        <w:rPr>
          <w:w w:val="105"/>
        </w:rPr>
        <w:t>CSSWE</w:t>
      </w:r>
      <w:r>
        <w:rPr>
          <w:spacing w:val="40"/>
          <w:w w:val="105"/>
        </w:rPr>
        <w:t xml:space="preserve"> </w:t>
      </w:r>
      <w:r>
        <w:rPr>
          <w:w w:val="105"/>
        </w:rPr>
        <w:t>direct</w:t>
      </w:r>
      <w:r>
        <w:rPr>
          <w:spacing w:val="41"/>
          <w:w w:val="105"/>
        </w:rPr>
        <w:t xml:space="preserve"> </w:t>
      </w:r>
      <w:r>
        <w:rPr>
          <w:w w:val="105"/>
        </w:rPr>
        <w:t>energy</w:t>
      </w:r>
      <w:r>
        <w:rPr>
          <w:spacing w:val="28"/>
          <w:w w:val="101"/>
        </w:rPr>
        <w:t xml:space="preserve"> </w:t>
      </w:r>
      <w:r>
        <w:rPr>
          <w:w w:val="105"/>
        </w:rPr>
        <w:t>transfer</w:t>
      </w:r>
      <w:r>
        <w:rPr>
          <w:spacing w:val="30"/>
          <w:w w:val="105"/>
        </w:rPr>
        <w:t xml:space="preserve"> </w:t>
      </w:r>
      <w:r>
        <w:rPr>
          <w:w w:val="105"/>
        </w:rPr>
        <w:t>(DET)</w:t>
      </w:r>
      <w:r>
        <w:rPr>
          <w:spacing w:val="30"/>
          <w:w w:val="105"/>
        </w:rPr>
        <w:t xml:space="preserve"> </w:t>
      </w:r>
      <w:r>
        <w:rPr>
          <w:w w:val="105"/>
        </w:rPr>
        <w:t>design.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EPS</w:t>
      </w:r>
      <w:r>
        <w:rPr>
          <w:spacing w:val="30"/>
          <w:w w:val="105"/>
        </w:rPr>
        <w:t xml:space="preserve"> </w:t>
      </w:r>
      <w:r>
        <w:rPr>
          <w:w w:val="105"/>
        </w:rPr>
        <w:t>uses</w:t>
      </w:r>
      <w:r>
        <w:rPr>
          <w:spacing w:val="30"/>
          <w:w w:val="105"/>
        </w:rPr>
        <w:t xml:space="preserve"> </w:t>
      </w:r>
      <w:r>
        <w:rPr>
          <w:w w:val="105"/>
        </w:rPr>
        <w:t>high-e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ciency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bu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</w:t>
      </w:r>
      <w:r>
        <w:rPr>
          <w:spacing w:val="30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0"/>
          <w:w w:val="105"/>
        </w:rPr>
        <w:t xml:space="preserve"> </w:t>
      </w:r>
      <w:r>
        <w:rPr>
          <w:w w:val="105"/>
        </w:rPr>
        <w:t>regulation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30"/>
          <w:w w:val="105"/>
        </w:rPr>
        <w:t xml:space="preserve"> </w:t>
      </w:r>
      <w:r>
        <w:rPr>
          <w:w w:val="105"/>
        </w:rPr>
        <w:t>3.3</w:t>
      </w:r>
      <w:r>
        <w:rPr>
          <w:spacing w:val="25"/>
          <w:w w:val="99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5.0</w:t>
      </w:r>
      <w:r>
        <w:rPr>
          <w:spacing w:val="39"/>
          <w:w w:val="105"/>
        </w:rPr>
        <w:t xml:space="preserve"> </w:t>
      </w:r>
      <w:r>
        <w:rPr>
          <w:w w:val="105"/>
        </w:rPr>
        <w:t>V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simple</w:t>
      </w:r>
      <w:r>
        <w:rPr>
          <w:spacing w:val="39"/>
          <w:w w:val="105"/>
        </w:rPr>
        <w:t xml:space="preserve"> </w:t>
      </w:r>
      <w:r>
        <w:rPr>
          <w:w w:val="105"/>
        </w:rPr>
        <w:t>battery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9"/>
          <w:w w:val="105"/>
        </w:rPr>
        <w:t xml:space="preserve"> </w:t>
      </w:r>
      <w:r>
        <w:rPr>
          <w:w w:val="105"/>
        </w:rPr>
        <w:t>logic</w:t>
      </w:r>
      <w:r>
        <w:rPr>
          <w:spacing w:val="38"/>
          <w:w w:val="105"/>
        </w:rPr>
        <w:t xml:space="preserve"> </w:t>
      </w:r>
      <w:r>
        <w:rPr>
          <w:w w:val="105"/>
        </w:rPr>
        <w:t>for</w:t>
      </w:r>
      <w:r>
        <w:rPr>
          <w:spacing w:val="39"/>
          <w:w w:val="105"/>
        </w:rPr>
        <w:t xml:space="preserve"> </w:t>
      </w:r>
      <w:r>
        <w:rPr>
          <w:w w:val="105"/>
        </w:rPr>
        <w:t>use</w:t>
      </w:r>
      <w:r>
        <w:rPr>
          <w:spacing w:val="39"/>
          <w:w w:val="105"/>
        </w:rPr>
        <w:t xml:space="preserve"> </w:t>
      </w:r>
      <w:r>
        <w:rPr>
          <w:w w:val="105"/>
        </w:rPr>
        <w:t>with</w:t>
      </w:r>
      <w:r>
        <w:rPr>
          <w:spacing w:val="38"/>
          <w:w w:val="105"/>
        </w:rPr>
        <w:t xml:space="preserve"> </w:t>
      </w:r>
      <w:r>
        <w:rPr>
          <w:w w:val="105"/>
        </w:rPr>
        <w:t>Li-polymer</w:t>
      </w:r>
      <w:r>
        <w:rPr>
          <w:spacing w:val="39"/>
          <w:w w:val="105"/>
        </w:rPr>
        <w:t xml:space="preserve"> </w:t>
      </w:r>
      <w:r>
        <w:rPr>
          <w:w w:val="105"/>
        </w:rPr>
        <w:t>batteries.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Mi</w:t>
      </w:r>
      <w:r>
        <w:rPr>
          <w:spacing w:val="-1"/>
          <w:w w:val="105"/>
        </w:rPr>
        <w:t>nor</w:t>
      </w:r>
      <w:r>
        <w:rPr>
          <w:spacing w:val="38"/>
          <w:w w:val="105"/>
        </w:rPr>
        <w:t xml:space="preserve"> </w:t>
      </w:r>
      <w:r>
        <w:rPr>
          <w:w w:val="105"/>
        </w:rPr>
        <w:t>design</w:t>
      </w:r>
      <w:r>
        <w:rPr>
          <w:spacing w:val="22"/>
          <w:w w:val="104"/>
        </w:rPr>
        <w:t xml:space="preserve"> </w:t>
      </w:r>
      <w:r>
        <w:rPr>
          <w:w w:val="105"/>
        </w:rPr>
        <w:t>modifications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w w:val="105"/>
        </w:rPr>
        <w:t>incorporated</w:t>
      </w:r>
      <w:r>
        <w:rPr>
          <w:spacing w:val="43"/>
          <w:w w:val="105"/>
        </w:rPr>
        <w:t xml:space="preserve"> </w:t>
      </w:r>
      <w:r>
        <w:rPr>
          <w:w w:val="105"/>
        </w:rPr>
        <w:t>to</w:t>
      </w:r>
      <w:r>
        <w:rPr>
          <w:spacing w:val="44"/>
          <w:w w:val="105"/>
        </w:rPr>
        <w:t xml:space="preserve"> </w:t>
      </w:r>
      <w:r>
        <w:rPr>
          <w:w w:val="105"/>
        </w:rPr>
        <w:t>accommodate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higher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43"/>
          <w:w w:val="105"/>
        </w:rPr>
        <w:t xml:space="preserve"> </w:t>
      </w:r>
      <w:r>
        <w:rPr>
          <w:w w:val="105"/>
        </w:rPr>
        <w:t>generation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44"/>
          <w:w w:val="105"/>
        </w:rPr>
        <w:t xml:space="preserve"> </w:t>
      </w:r>
      <w:r>
        <w:rPr>
          <w:w w:val="105"/>
        </w:rPr>
        <w:t>consumption</w:t>
      </w:r>
      <w:r>
        <w:rPr>
          <w:spacing w:val="44"/>
          <w:w w:val="104"/>
        </w:rPr>
        <w:t xml:space="preserve"> </w:t>
      </w:r>
      <w:r>
        <w:rPr>
          <w:w w:val="105"/>
        </w:rPr>
        <w:t>on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as</w:t>
      </w:r>
      <w:r>
        <w:rPr>
          <w:spacing w:val="35"/>
          <w:w w:val="105"/>
        </w:rPr>
        <w:t xml:space="preserve"> </w:t>
      </w:r>
      <w:r>
        <w:rPr>
          <w:w w:val="105"/>
        </w:rPr>
        <w:t>compared</w:t>
      </w:r>
      <w:r>
        <w:rPr>
          <w:spacing w:val="36"/>
          <w:w w:val="105"/>
        </w:rPr>
        <w:t xml:space="preserve"> </w:t>
      </w:r>
      <w:r>
        <w:rPr>
          <w:w w:val="105"/>
        </w:rPr>
        <w:t>with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WE,</w:t>
      </w:r>
      <w:r>
        <w:rPr>
          <w:spacing w:val="35"/>
          <w:w w:val="105"/>
        </w:rPr>
        <w:t xml:space="preserve"> </w:t>
      </w:r>
      <w:r>
        <w:rPr>
          <w:w w:val="105"/>
        </w:rPr>
        <w:t>as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well</w:t>
      </w:r>
      <w:r>
        <w:rPr>
          <w:spacing w:val="36"/>
          <w:w w:val="105"/>
        </w:rPr>
        <w:t xml:space="preserve"> </w:t>
      </w:r>
      <w:r>
        <w:rPr>
          <w:w w:val="105"/>
        </w:rPr>
        <w:t>as</w:t>
      </w:r>
      <w:r>
        <w:rPr>
          <w:spacing w:val="35"/>
          <w:w w:val="105"/>
        </w:rPr>
        <w:t xml:space="preserve"> </w:t>
      </w:r>
      <w:r>
        <w:rPr>
          <w:w w:val="105"/>
        </w:rPr>
        <w:t>more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6"/>
          <w:w w:val="105"/>
        </w:rPr>
        <w:t xml:space="preserve"> </w:t>
      </w:r>
      <w:r>
        <w:rPr>
          <w:w w:val="105"/>
        </w:rPr>
        <w:t>monitors.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wo</w:t>
      </w:r>
      <w:r>
        <w:rPr>
          <w:spacing w:val="23"/>
          <w:w w:val="99"/>
        </w:rPr>
        <w:t xml:space="preserve"> </w:t>
      </w:r>
      <w:r>
        <w:rPr>
          <w:w w:val="105"/>
        </w:rPr>
        <w:t>additional</w:t>
      </w:r>
      <w:r>
        <w:rPr>
          <w:spacing w:val="44"/>
          <w:w w:val="105"/>
        </w:rPr>
        <w:t xml:space="preserve"> </w:t>
      </w:r>
      <w:r>
        <w:rPr>
          <w:spacing w:val="1"/>
          <w:w w:val="105"/>
        </w:rPr>
        <w:t>major</w:t>
      </w:r>
      <w:r>
        <w:rPr>
          <w:spacing w:val="44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erences</w:t>
      </w:r>
      <w:proofErr w:type="spellEnd"/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:</w:t>
      </w:r>
      <w:r>
        <w:rPr>
          <w:spacing w:val="39"/>
          <w:w w:val="105"/>
        </w:rPr>
        <w:t xml:space="preserve"> </w:t>
      </w:r>
      <w:r>
        <w:rPr>
          <w:w w:val="105"/>
        </w:rPr>
        <w:t>pseudo-peak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track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5"/>
          <w:w w:val="105"/>
        </w:rPr>
        <w:t xml:space="preserve"> </w:t>
      </w:r>
      <w:r>
        <w:rPr>
          <w:w w:val="105"/>
        </w:rPr>
        <w:t>(see</w:t>
      </w:r>
      <w:r>
        <w:rPr>
          <w:spacing w:val="44"/>
          <w:w w:val="105"/>
        </w:rPr>
        <w:t xml:space="preserve"> </w:t>
      </w:r>
      <w:r>
        <w:rPr>
          <w:w w:val="105"/>
        </w:rPr>
        <w:t>Section</w:t>
      </w:r>
      <w:r>
        <w:rPr>
          <w:spacing w:val="44"/>
          <w:w w:val="105"/>
        </w:rPr>
        <w:t xml:space="preserve"> </w:t>
      </w:r>
      <w:r>
        <w:rPr>
          <w:w w:val="105"/>
        </w:rPr>
        <w:t>6.4.4)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additional</w:t>
      </w:r>
      <w:r>
        <w:rPr>
          <w:spacing w:val="38"/>
          <w:w w:val="105"/>
        </w:rPr>
        <w:t xml:space="preserve"> </w:t>
      </w:r>
      <w:ins w:id="195" w:author="Tom Woods" w:date="2016-02-06T15:08:00Z">
        <w:r w:rsidR="00992529">
          <w:rPr>
            <w:spacing w:val="38"/>
            <w:w w:val="105"/>
          </w:rPr>
          <w:t xml:space="preserve">rail </w:t>
        </w:r>
      </w:ins>
      <w:r>
        <w:rPr>
          <w:spacing w:val="-2"/>
          <w:w w:val="105"/>
        </w:rPr>
        <w:t>swi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es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system</w:t>
      </w:r>
      <w:r>
        <w:rPr>
          <w:spacing w:val="37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ei</w:t>
      </w:r>
      <w:r>
        <w:rPr>
          <w:w w:val="105"/>
        </w:rPr>
        <w:t>n</w:t>
      </w:r>
      <w:r>
        <w:rPr>
          <w:spacing w:val="1"/>
          <w:w w:val="105"/>
        </w:rPr>
        <w:t>g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3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efore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lo</w:t>
      </w:r>
      <w:r>
        <w:rPr>
          <w:spacing w:val="-2"/>
          <w:w w:val="105"/>
        </w:rPr>
        <w:t>ym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comply</w:t>
      </w:r>
      <w:r>
        <w:rPr>
          <w:spacing w:val="38"/>
          <w:w w:val="105"/>
        </w:rPr>
        <w:t xml:space="preserve"> </w:t>
      </w:r>
      <w:r>
        <w:rPr>
          <w:w w:val="105"/>
        </w:rPr>
        <w:t>with</w:t>
      </w:r>
      <w:r>
        <w:rPr>
          <w:spacing w:val="35"/>
          <w:w w:val="110"/>
        </w:rPr>
        <w:t xml:space="preserve"> </w:t>
      </w:r>
      <w:proofErr w:type="spellStart"/>
      <w:r>
        <w:rPr>
          <w:spacing w:val="-1"/>
          <w:w w:val="105"/>
        </w:rPr>
        <w:t>NanoRack</w:t>
      </w:r>
      <w:r>
        <w:rPr>
          <w:spacing w:val="-2"/>
          <w:w w:val="105"/>
        </w:rPr>
        <w:t>s</w:t>
      </w:r>
      <w:proofErr w:type="spellEnd"/>
      <w:r>
        <w:rPr>
          <w:spacing w:val="31"/>
          <w:w w:val="105"/>
        </w:rPr>
        <w:t xml:space="preserve"> </w:t>
      </w:r>
      <w:r>
        <w:rPr>
          <w:w w:val="105"/>
        </w:rPr>
        <w:t>ISS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human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safe</w:t>
      </w:r>
      <w:r>
        <w:rPr>
          <w:spacing w:val="-1"/>
          <w:w w:val="105"/>
        </w:rPr>
        <w:t>ty</w:t>
      </w:r>
      <w:r>
        <w:rPr>
          <w:spacing w:val="31"/>
          <w:w w:val="105"/>
        </w:rPr>
        <w:t xml:space="preserve"> </w:t>
      </w:r>
      <w:r>
        <w:rPr>
          <w:w w:val="105"/>
        </w:rPr>
        <w:t>standards.</w:t>
      </w:r>
    </w:p>
    <w:p w14:paraId="4C0EA03D" w14:textId="77777777" w:rsidR="006338C4" w:rsidRDefault="00E272E0">
      <w:pPr>
        <w:pStyle w:val="BodyText"/>
        <w:spacing w:before="12" w:line="455" w:lineRule="auto"/>
        <w:ind w:right="117" w:firstLine="576"/>
        <w:jc w:val="both"/>
      </w:pP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battery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r>
        <w:rPr>
          <w:spacing w:val="12"/>
          <w:w w:val="110"/>
        </w:rPr>
        <w:t xml:space="preserve"> </w:t>
      </w:r>
      <w:r>
        <w:rPr>
          <w:w w:val="110"/>
        </w:rPr>
        <w:t>consists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2"/>
          <w:w w:val="110"/>
        </w:rPr>
        <w:t xml:space="preserve"> </w:t>
      </w:r>
      <w:r>
        <w:rPr>
          <w:w w:val="110"/>
        </w:rPr>
        <w:t>four</w:t>
      </w:r>
      <w:r>
        <w:rPr>
          <w:spacing w:val="13"/>
          <w:w w:val="110"/>
        </w:rPr>
        <w:t xml:space="preserve"> </w:t>
      </w:r>
      <w:proofErr w:type="spellStart"/>
      <w:r>
        <w:rPr>
          <w:spacing w:val="-4"/>
          <w:w w:val="110"/>
        </w:rPr>
        <w:t>S</w:t>
      </w:r>
      <w:r>
        <w:rPr>
          <w:spacing w:val="-3"/>
          <w:w w:val="110"/>
        </w:rPr>
        <w:t>par</w:t>
      </w:r>
      <w:r>
        <w:rPr>
          <w:spacing w:val="-4"/>
          <w:w w:val="110"/>
        </w:rPr>
        <w:t>k</w:t>
      </w:r>
      <w:r>
        <w:rPr>
          <w:spacing w:val="-3"/>
          <w:w w:val="110"/>
        </w:rPr>
        <w:t>Fun</w:t>
      </w:r>
      <w:proofErr w:type="spellEnd"/>
      <w:r>
        <w:rPr>
          <w:spacing w:val="13"/>
          <w:w w:val="110"/>
        </w:rPr>
        <w:t xml:space="preserve"> </w:t>
      </w:r>
      <w:r>
        <w:rPr>
          <w:w w:val="110"/>
        </w:rPr>
        <w:t>2-Ah</w:t>
      </w:r>
      <w:r>
        <w:rPr>
          <w:spacing w:val="12"/>
          <w:w w:val="110"/>
        </w:rPr>
        <w:t xml:space="preserve"> </w:t>
      </w:r>
      <w:r>
        <w:rPr>
          <w:w w:val="110"/>
        </w:rPr>
        <w:t>Li-polymer</w:t>
      </w:r>
      <w:r>
        <w:rPr>
          <w:spacing w:val="13"/>
          <w:w w:val="110"/>
        </w:rPr>
        <w:t xml:space="preserve"> </w:t>
      </w:r>
      <w:r>
        <w:rPr>
          <w:w w:val="110"/>
        </w:rPr>
        <w:t>batteries,</w:t>
      </w:r>
      <w:r>
        <w:rPr>
          <w:spacing w:val="17"/>
          <w:w w:val="110"/>
        </w:rPr>
        <w:t xml:space="preserve"> </w:t>
      </w:r>
      <w:r>
        <w:rPr>
          <w:w w:val="110"/>
        </w:rPr>
        <w:t>configured</w:t>
      </w:r>
      <w:r>
        <w:rPr>
          <w:spacing w:val="13"/>
          <w:w w:val="110"/>
        </w:rPr>
        <w:t xml:space="preserve"> </w:t>
      </w:r>
      <w:r>
        <w:rPr>
          <w:w w:val="110"/>
        </w:rPr>
        <w:t>as</w:t>
      </w:r>
      <w:r>
        <w:rPr>
          <w:spacing w:val="12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wo</w:t>
      </w:r>
      <w:r>
        <w:rPr>
          <w:spacing w:val="25"/>
          <w:w w:val="99"/>
        </w:rPr>
        <w:t xml:space="preserve"> </w:t>
      </w:r>
      <w:r>
        <w:rPr>
          <w:w w:val="110"/>
        </w:rPr>
        <w:t>parallel</w:t>
      </w:r>
      <w:r>
        <w:rPr>
          <w:spacing w:val="-7"/>
          <w:w w:val="110"/>
        </w:rPr>
        <w:t xml:space="preserve"> </w:t>
      </w:r>
      <w:r>
        <w:rPr>
          <w:w w:val="110"/>
        </w:rPr>
        <w:t>sets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6"/>
          <w:w w:val="110"/>
        </w:rPr>
        <w:t xml:space="preserve">wo </w:t>
      </w:r>
      <w:r>
        <w:rPr>
          <w:w w:val="110"/>
        </w:rPr>
        <w:t>batteries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series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6-8.4</w:t>
      </w:r>
      <w:r>
        <w:rPr>
          <w:spacing w:val="-7"/>
          <w:w w:val="110"/>
        </w:rPr>
        <w:t xml:space="preserve"> </w:t>
      </w:r>
      <w:r>
        <w:rPr>
          <w:w w:val="110"/>
        </w:rPr>
        <w:t>V</w:t>
      </w:r>
      <w:r>
        <w:rPr>
          <w:spacing w:val="-6"/>
          <w:w w:val="110"/>
        </w:rPr>
        <w:t xml:space="preserve"> </w:t>
      </w:r>
      <w:r>
        <w:rPr>
          <w:w w:val="110"/>
        </w:rPr>
        <w:t>unregulated</w:t>
      </w:r>
      <w:r>
        <w:rPr>
          <w:spacing w:val="-6"/>
          <w:w w:val="110"/>
        </w:rPr>
        <w:t xml:space="preserve"> </w:t>
      </w:r>
      <w:r>
        <w:rPr>
          <w:w w:val="110"/>
        </w:rPr>
        <w:t>4-Ah</w:t>
      </w:r>
      <w:r>
        <w:rPr>
          <w:spacing w:val="-6"/>
          <w:w w:val="110"/>
        </w:rPr>
        <w:t xml:space="preserve"> </w:t>
      </w:r>
      <w:r>
        <w:rPr>
          <w:w w:val="110"/>
        </w:rPr>
        <w:t>bus</w:t>
      </w:r>
      <w:proofErr w:type="gramStart"/>
      <w:r>
        <w:rPr>
          <w:w w:val="110"/>
        </w:rPr>
        <w:t>;</w:t>
      </w:r>
      <w:proofErr w:type="gramEnd"/>
      <w:r>
        <w:rPr>
          <w:spacing w:val="-6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6"/>
          <w:w w:val="110"/>
        </w:rPr>
        <w:t xml:space="preserve">wo </w:t>
      </w:r>
      <w:r>
        <w:rPr>
          <w:w w:val="110"/>
        </w:rPr>
        <w:t>temperature</w:t>
      </w:r>
      <w:r>
        <w:rPr>
          <w:spacing w:val="21"/>
          <w:w w:val="99"/>
        </w:rPr>
        <w:t xml:space="preserve"> </w:t>
      </w:r>
      <w:r>
        <w:rPr>
          <w:w w:val="110"/>
        </w:rPr>
        <w:t>sensors,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wo</w:t>
      </w:r>
      <w:r>
        <w:rPr>
          <w:spacing w:val="-11"/>
          <w:w w:val="110"/>
        </w:rPr>
        <w:t xml:space="preserve"> </w:t>
      </w:r>
      <w:r>
        <w:rPr>
          <w:w w:val="110"/>
        </w:rPr>
        <w:t>heaters,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and</w:t>
      </w:r>
      <w:r>
        <w:rPr>
          <w:spacing w:val="-2"/>
          <w:w w:val="110"/>
        </w:rPr>
        <w:t>wic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batteries.</w:t>
      </w:r>
      <w:r>
        <w:rPr>
          <w:spacing w:val="12"/>
          <w:w w:val="110"/>
        </w:rPr>
        <w:t xml:space="preserve"> </w:t>
      </w:r>
      <w:r>
        <w:rPr>
          <w:w w:val="110"/>
        </w:rPr>
        <w:t>Heat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tran</w:t>
      </w:r>
      <w:r>
        <w:rPr>
          <w:spacing w:val="-2"/>
          <w:w w:val="110"/>
        </w:rPr>
        <w:t>sfe</w:t>
      </w:r>
      <w:r>
        <w:rPr>
          <w:spacing w:val="-1"/>
          <w:w w:val="110"/>
        </w:rPr>
        <w:t>r</w:t>
      </w:r>
      <w:r>
        <w:rPr>
          <w:spacing w:val="-11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ape</w:t>
      </w:r>
      <w:r>
        <w:rPr>
          <w:spacing w:val="-12"/>
          <w:w w:val="110"/>
        </w:rPr>
        <w:t xml:space="preserve"> </w:t>
      </w:r>
      <w:r>
        <w:rPr>
          <w:spacing w:val="-3"/>
          <w:w w:val="110"/>
        </w:rPr>
        <w:t>was</w:t>
      </w:r>
      <w:r>
        <w:rPr>
          <w:spacing w:val="-11"/>
          <w:w w:val="110"/>
        </w:rPr>
        <w:t xml:space="preserve"> </w:t>
      </w:r>
      <w:r>
        <w:rPr>
          <w:w w:val="110"/>
        </w:rPr>
        <w:t>used</w:t>
      </w:r>
      <w:r>
        <w:rPr>
          <w:spacing w:val="29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4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5"/>
          <w:w w:val="110"/>
        </w:rPr>
        <w:t xml:space="preserve"> </w:t>
      </w:r>
      <w:r>
        <w:rPr>
          <w:spacing w:val="-4"/>
          <w:w w:val="110"/>
        </w:rPr>
        <w:t>l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ye</w:t>
      </w:r>
      <w:r>
        <w:rPr>
          <w:spacing w:val="-3"/>
          <w:w w:val="110"/>
        </w:rPr>
        <w:t>r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battery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r>
        <w:rPr>
          <w:spacing w:val="5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spacing w:val="-3"/>
          <w:w w:val="110"/>
        </w:rPr>
        <w:t>ac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ieve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homogenous</w:t>
      </w:r>
      <w:r>
        <w:rPr>
          <w:spacing w:val="5"/>
          <w:w w:val="110"/>
        </w:rPr>
        <w:t xml:space="preserve"> </w:t>
      </w:r>
      <w:r>
        <w:rPr>
          <w:w w:val="110"/>
        </w:rPr>
        <w:t>temperature</w:t>
      </w:r>
      <w:r>
        <w:rPr>
          <w:spacing w:val="5"/>
          <w:w w:val="110"/>
        </w:rPr>
        <w:t xml:space="preserve"> </w:t>
      </w:r>
      <w:r>
        <w:rPr>
          <w:w w:val="110"/>
        </w:rPr>
        <w:t>distribution</w:t>
      </w:r>
      <w:r>
        <w:rPr>
          <w:spacing w:val="5"/>
          <w:w w:val="110"/>
        </w:rPr>
        <w:t xml:space="preserve"> </w:t>
      </w:r>
      <w:r>
        <w:rPr>
          <w:w w:val="110"/>
        </w:rPr>
        <w:t>during</w:t>
      </w:r>
      <w:r>
        <w:rPr>
          <w:spacing w:val="23"/>
          <w:w w:val="99"/>
        </w:rPr>
        <w:t xml:space="preserve"> </w:t>
      </w:r>
      <w:r>
        <w:rPr>
          <w:spacing w:val="-2"/>
          <w:w w:val="110"/>
        </w:rPr>
        <w:t>fligh</w:t>
      </w:r>
      <w:r>
        <w:rPr>
          <w:spacing w:val="-1"/>
          <w:w w:val="110"/>
        </w:rPr>
        <w:t>t.</w:t>
      </w:r>
      <w:r>
        <w:rPr>
          <w:spacing w:val="3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PCB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middle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r>
        <w:rPr>
          <w:spacing w:val="7"/>
          <w:w w:val="110"/>
        </w:rPr>
        <w:t xml:space="preserve"> </w:t>
      </w:r>
      <w:r>
        <w:rPr>
          <w:spacing w:val="1"/>
          <w:w w:val="110"/>
        </w:rPr>
        <w:t>does</w:t>
      </w:r>
      <w:r>
        <w:rPr>
          <w:spacing w:val="7"/>
          <w:w w:val="110"/>
        </w:rPr>
        <w:t xml:space="preserve"> </w:t>
      </w:r>
      <w:r>
        <w:rPr>
          <w:w w:val="110"/>
        </w:rPr>
        <w:t>not</w:t>
      </w:r>
      <w:r>
        <w:rPr>
          <w:spacing w:val="7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spacing w:val="1"/>
          <w:w w:val="110"/>
        </w:rPr>
        <w:t>coppe</w:t>
      </w:r>
      <w:r>
        <w:rPr>
          <w:w w:val="110"/>
        </w:rPr>
        <w:t>r</w:t>
      </w:r>
      <w:r>
        <w:rPr>
          <w:spacing w:val="7"/>
          <w:w w:val="110"/>
        </w:rPr>
        <w:t xml:space="preserve"> </w:t>
      </w:r>
      <w:r>
        <w:rPr>
          <w:w w:val="110"/>
        </w:rPr>
        <w:t>plane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7"/>
          <w:w w:val="110"/>
        </w:rPr>
        <w:t xml:space="preserve"> </w:t>
      </w:r>
      <w:r>
        <w:rPr>
          <w:w w:val="110"/>
        </w:rPr>
        <w:t>its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7"/>
          <w:w w:val="110"/>
        </w:rPr>
        <w:t xml:space="preserve"> </w:t>
      </w:r>
      <w:r>
        <w:rPr>
          <w:w w:val="110"/>
        </w:rPr>
        <w:t>as</w:t>
      </w:r>
      <w:r>
        <w:rPr>
          <w:spacing w:val="7"/>
          <w:w w:val="110"/>
        </w:rPr>
        <w:t xml:space="preserve"> </w:t>
      </w:r>
      <w:r>
        <w:rPr>
          <w:w w:val="110"/>
        </w:rPr>
        <w:t>all</w:t>
      </w:r>
      <w:r>
        <w:rPr>
          <w:spacing w:val="7"/>
          <w:w w:val="110"/>
        </w:rPr>
        <w:t xml:space="preserve"> </w:t>
      </w:r>
      <w:r>
        <w:rPr>
          <w:w w:val="110"/>
        </w:rPr>
        <w:t>other</w:t>
      </w:r>
    </w:p>
    <w:p w14:paraId="68260FFC" w14:textId="77777777" w:rsidR="006338C4" w:rsidRDefault="006338C4">
      <w:pPr>
        <w:spacing w:line="455" w:lineRule="auto"/>
        <w:jc w:val="both"/>
        <w:sectPr w:rsidR="006338C4">
          <w:headerReference w:type="even" r:id="rId20"/>
          <w:headerReference w:type="default" r:id="rId21"/>
          <w:pgSz w:w="12240" w:h="15840"/>
          <w:pgMar w:top="1340" w:right="1320" w:bottom="280" w:left="1340" w:header="1132" w:footer="0" w:gutter="0"/>
          <w:pgNumType w:start="83"/>
          <w:cols w:space="720"/>
        </w:sectPr>
      </w:pPr>
    </w:p>
    <w:p w14:paraId="17402FDC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1478C153" w14:textId="18389447" w:rsidR="006338C4" w:rsidRDefault="00E272E0">
      <w:pPr>
        <w:pStyle w:val="BodyText"/>
        <w:spacing w:before="58" w:line="453" w:lineRule="auto"/>
        <w:ind w:right="119"/>
        <w:jc w:val="both"/>
      </w:pPr>
      <w:proofErr w:type="spellStart"/>
      <w:proofErr w:type="gramStart"/>
      <w:r>
        <w:rPr>
          <w:w w:val="110"/>
        </w:rPr>
        <w:t>daughterboards</w:t>
      </w:r>
      <w:proofErr w:type="spellEnd"/>
      <w:proofErr w:type="gramEnd"/>
      <w:r>
        <w:rPr>
          <w:spacing w:val="2"/>
          <w:w w:val="110"/>
        </w:rPr>
        <w:t xml:space="preserve"> </w:t>
      </w:r>
      <w:r>
        <w:rPr>
          <w:w w:val="110"/>
        </w:rPr>
        <w:t>do,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nt</w:t>
      </w:r>
      <w:r>
        <w:rPr>
          <w:spacing w:val="2"/>
          <w:w w:val="110"/>
        </w:rPr>
        <w:t xml:space="preserve"> </w:t>
      </w:r>
      <w:r>
        <w:rPr>
          <w:spacing w:val="1"/>
          <w:w w:val="110"/>
        </w:rPr>
        <w:t>being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thermally</w:t>
      </w:r>
      <w:r>
        <w:rPr>
          <w:spacing w:val="2"/>
          <w:w w:val="110"/>
        </w:rPr>
        <w:t xml:space="preserve"> </w:t>
      </w:r>
      <w:r>
        <w:rPr>
          <w:w w:val="110"/>
        </w:rPr>
        <w:t>isolate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batteries</w:t>
      </w:r>
      <w:r>
        <w:rPr>
          <w:spacing w:val="2"/>
          <w:w w:val="110"/>
        </w:rPr>
        <w:t xml:space="preserve"> </w:t>
      </w:r>
      <w:r>
        <w:rPr>
          <w:w w:val="110"/>
        </w:rPr>
        <w:t>from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t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system.</w:t>
      </w:r>
      <w:r>
        <w:rPr>
          <w:spacing w:val="24"/>
          <w:w w:val="109"/>
        </w:rPr>
        <w:t xml:space="preserve"> </w:t>
      </w:r>
      <w:r>
        <w:rPr>
          <w:w w:val="110"/>
        </w:rPr>
        <w:t>This</w:t>
      </w:r>
      <w:r>
        <w:rPr>
          <w:spacing w:val="-1"/>
          <w:w w:val="110"/>
        </w:rPr>
        <w:t xml:space="preserve"> </w:t>
      </w:r>
      <w:ins w:id="196" w:author="Tom Woods" w:date="2016-02-06T15:09:00Z">
        <w:r w:rsidR="00992529">
          <w:rPr>
            <w:spacing w:val="-1"/>
            <w:w w:val="110"/>
          </w:rPr>
          <w:t xml:space="preserve">approach is </w:t>
        </w:r>
      </w:ins>
      <w:del w:id="197" w:author="Tom Woods" w:date="2016-02-06T15:09:00Z">
        <w:r w:rsidDel="00992529">
          <w:rPr>
            <w:spacing w:val="-4"/>
            <w:w w:val="110"/>
          </w:rPr>
          <w:delText>was</w:delText>
        </w:r>
        <w:r w:rsidDel="00992529">
          <w:rPr>
            <w:w w:val="110"/>
          </w:rPr>
          <w:delText xml:space="preserve"> a</w:delText>
        </w:r>
        <w:r w:rsidDel="00992529">
          <w:rPr>
            <w:spacing w:val="-1"/>
            <w:w w:val="110"/>
          </w:rPr>
          <w:delText xml:space="preserve"> </w:delText>
        </w:r>
      </w:del>
      <w:r>
        <w:rPr>
          <w:w w:val="110"/>
        </w:rPr>
        <w:t>part of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the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assive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thermal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esign</w:t>
      </w:r>
      <w:r>
        <w:rPr>
          <w:spacing w:val="-1"/>
          <w:w w:val="110"/>
        </w:rPr>
        <w:t xml:space="preserve"> </w:t>
      </w:r>
      <w:r>
        <w:rPr>
          <w:w w:val="110"/>
        </w:rPr>
        <w:t>to create</w:t>
      </w:r>
      <w:r>
        <w:rPr>
          <w:spacing w:val="-1"/>
          <w:w w:val="110"/>
        </w:rPr>
        <w:t xml:space="preserve"> </w:t>
      </w:r>
      <w:r>
        <w:rPr>
          <w:w w:val="110"/>
        </w:rPr>
        <w:t>a battery-dedicated</w:t>
      </w:r>
      <w:r>
        <w:rPr>
          <w:spacing w:val="-1"/>
          <w:w w:val="110"/>
        </w:rPr>
        <w:t xml:space="preserve"> </w:t>
      </w:r>
      <w:r>
        <w:rPr>
          <w:w w:val="110"/>
        </w:rPr>
        <w:t>thermal zone,</w:t>
      </w:r>
      <w:r>
        <w:rPr>
          <w:spacing w:val="-1"/>
          <w:w w:val="110"/>
        </w:rPr>
        <w:t xml:space="preserve"> </w:t>
      </w:r>
      <w:r>
        <w:rPr>
          <w:w w:val="110"/>
        </w:rPr>
        <w:t>because</w:t>
      </w:r>
      <w:r>
        <w:rPr>
          <w:spacing w:val="29"/>
          <w:w w:val="99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spacing w:val="-1"/>
          <w:w w:val="110"/>
        </w:rPr>
        <w:t>batt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ies</w:t>
      </w:r>
      <w:r>
        <w:rPr>
          <w:spacing w:val="24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spacing w:val="-2"/>
          <w:w w:val="110"/>
        </w:rPr>
        <w:t>narr</w:t>
      </w:r>
      <w:r>
        <w:rPr>
          <w:spacing w:val="-3"/>
          <w:w w:val="110"/>
        </w:rPr>
        <w:t>owes</w:t>
      </w:r>
      <w:r>
        <w:rPr>
          <w:spacing w:val="-2"/>
          <w:w w:val="110"/>
        </w:rPr>
        <w:t>t</w:t>
      </w:r>
      <w:r>
        <w:rPr>
          <w:spacing w:val="23"/>
          <w:w w:val="110"/>
        </w:rPr>
        <w:t xml:space="preserve"> </w:t>
      </w:r>
      <w:r>
        <w:rPr>
          <w:w w:val="110"/>
        </w:rPr>
        <w:t>operating</w:t>
      </w:r>
      <w:r>
        <w:rPr>
          <w:spacing w:val="23"/>
          <w:w w:val="110"/>
        </w:rPr>
        <w:t xml:space="preserve"> </w:t>
      </w:r>
      <w:r>
        <w:rPr>
          <w:w w:val="110"/>
        </w:rPr>
        <w:t>temperature</w:t>
      </w:r>
      <w:r>
        <w:rPr>
          <w:spacing w:val="24"/>
          <w:w w:val="110"/>
        </w:rPr>
        <w:t xml:space="preserve"> </w:t>
      </w:r>
      <w:r>
        <w:rPr>
          <w:w w:val="110"/>
        </w:rPr>
        <w:t>range</w:t>
      </w:r>
      <w:r>
        <w:rPr>
          <w:spacing w:val="23"/>
          <w:w w:val="110"/>
        </w:rPr>
        <w:t xml:space="preserve"> </w:t>
      </w:r>
      <w:r>
        <w:rPr>
          <w:w w:val="110"/>
        </w:rPr>
        <w:t>of</w:t>
      </w:r>
      <w:r>
        <w:rPr>
          <w:spacing w:val="24"/>
          <w:w w:val="110"/>
        </w:rPr>
        <w:t xml:space="preserve"> </w:t>
      </w:r>
      <w:r>
        <w:rPr>
          <w:w w:val="110"/>
        </w:rPr>
        <w:t>all</w:t>
      </w:r>
      <w:r>
        <w:rPr>
          <w:spacing w:val="22"/>
          <w:w w:val="110"/>
        </w:rPr>
        <w:t xml:space="preserve"> </w:t>
      </w:r>
      <w:r>
        <w:rPr>
          <w:w w:val="110"/>
        </w:rPr>
        <w:t>components</w:t>
      </w:r>
      <w:r>
        <w:rPr>
          <w:spacing w:val="24"/>
          <w:w w:val="110"/>
        </w:rPr>
        <w:t xml:space="preserve"> </w:t>
      </w:r>
      <w:r>
        <w:rPr>
          <w:w w:val="110"/>
        </w:rPr>
        <w:t>in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system.</w:t>
      </w:r>
      <w:r>
        <w:rPr>
          <w:spacing w:val="53"/>
          <w:w w:val="109"/>
        </w:rPr>
        <w:t xml:space="preserve"> </w:t>
      </w:r>
      <w:r>
        <w:rPr>
          <w:spacing w:val="-3"/>
          <w:w w:val="110"/>
        </w:rPr>
        <w:t>F</w:t>
      </w:r>
      <w:r>
        <w:rPr>
          <w:spacing w:val="-4"/>
          <w:w w:val="110"/>
        </w:rPr>
        <w:t>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ally</w:t>
      </w:r>
      <w:r>
        <w:rPr>
          <w:spacing w:val="-3"/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7"/>
          <w:w w:val="110"/>
        </w:rPr>
        <w:t xml:space="preserve"> </w:t>
      </w:r>
      <w:r>
        <w:rPr>
          <w:w w:val="110"/>
        </w:rPr>
        <w:t>encapsulated</w:t>
      </w:r>
      <w:r>
        <w:rPr>
          <w:spacing w:val="-7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al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mi</w:t>
      </w:r>
      <w:r>
        <w:rPr>
          <w:spacing w:val="-1"/>
          <w:w w:val="110"/>
        </w:rPr>
        <w:t>nu</w:t>
      </w:r>
      <w:r>
        <w:rPr>
          <w:spacing w:val="-2"/>
          <w:w w:val="110"/>
        </w:rPr>
        <w:t>m</w:t>
      </w:r>
      <w:r>
        <w:rPr>
          <w:spacing w:val="-7"/>
          <w:w w:val="110"/>
        </w:rPr>
        <w:t xml:space="preserve"> </w:t>
      </w:r>
      <w:r>
        <w:rPr>
          <w:w w:val="110"/>
        </w:rPr>
        <w:t>plates</w:t>
      </w:r>
      <w:r>
        <w:rPr>
          <w:spacing w:val="-7"/>
          <w:w w:val="110"/>
        </w:rPr>
        <w:t xml:space="preserve"> </w:t>
      </w:r>
      <w:r>
        <w:rPr>
          <w:w w:val="110"/>
        </w:rPr>
        <w:t>on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stando</w:t>
      </w:r>
      <w:r>
        <w:rPr>
          <w:rFonts w:ascii="Apple Symbols" w:eastAsia="Apple Symbols" w:hAnsi="Apple Symbols" w:cs="Apple Symbols"/>
          <w:w w:val="110"/>
        </w:rPr>
        <w:t>↵</w:t>
      </w:r>
      <w:r>
        <w:rPr>
          <w:w w:val="110"/>
        </w:rPr>
        <w:t>s</w:t>
      </w:r>
      <w:proofErr w:type="spellEnd"/>
      <w:r>
        <w:rPr>
          <w:w w:val="110"/>
        </w:rPr>
        <w:t>,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u</w:t>
      </w:r>
      <w:r>
        <w:rPr>
          <w:rFonts w:ascii="Apple Symbols" w:eastAsia="Apple Symbols" w:hAnsi="Apple Symbols" w:cs="Apple Symbols"/>
          <w:spacing w:val="-1"/>
          <w:w w:val="110"/>
        </w:rPr>
        <w:t>ffi</w:t>
      </w:r>
      <w:r>
        <w:rPr>
          <w:spacing w:val="-2"/>
          <w:w w:val="110"/>
        </w:rPr>
        <w:t>cie</w:t>
      </w:r>
      <w:r>
        <w:rPr>
          <w:spacing w:val="-1"/>
          <w:w w:val="110"/>
        </w:rPr>
        <w:t>nt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me</w:t>
      </w:r>
      <w:r>
        <w:rPr>
          <w:spacing w:val="35"/>
          <w:w w:val="99"/>
        </w:rPr>
        <w:t xml:space="preserve"> </w:t>
      </w: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batteries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ex</w:t>
      </w:r>
      <w:r>
        <w:rPr>
          <w:spacing w:val="-1"/>
          <w:w w:val="110"/>
        </w:rPr>
        <w:t xml:space="preserve">pand </w:t>
      </w:r>
      <w:r>
        <w:rPr>
          <w:w w:val="110"/>
        </w:rPr>
        <w:t>under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vac</w:t>
      </w:r>
      <w:r>
        <w:rPr>
          <w:spacing w:val="-3"/>
          <w:w w:val="110"/>
        </w:rPr>
        <w:t>uu</w:t>
      </w:r>
      <w:r>
        <w:rPr>
          <w:spacing w:val="-4"/>
          <w:w w:val="110"/>
        </w:rPr>
        <w:t>m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thermal</w:t>
      </w:r>
      <w:r>
        <w:rPr>
          <w:spacing w:val="-1"/>
          <w:w w:val="110"/>
        </w:rPr>
        <w:t xml:space="preserve"> </w:t>
      </w:r>
      <w:r>
        <w:rPr>
          <w:w w:val="110"/>
        </w:rPr>
        <w:t>cycling.</w:t>
      </w:r>
      <w:r>
        <w:rPr>
          <w:spacing w:val="23"/>
          <w:w w:val="110"/>
        </w:rPr>
        <w:t xml:space="preserve"> </w:t>
      </w:r>
      <w:proofErr w:type="spellStart"/>
      <w:r>
        <w:rPr>
          <w:w w:val="110"/>
        </w:rPr>
        <w:t>Arathane</w:t>
      </w:r>
      <w:proofErr w:type="spellEnd"/>
      <w:r>
        <w:rPr>
          <w:spacing w:val="-2"/>
          <w:w w:val="110"/>
        </w:rPr>
        <w:t xml:space="preserve"> </w:t>
      </w:r>
      <w:r>
        <w:rPr>
          <w:w w:val="110"/>
        </w:rPr>
        <w:t>5753</w:t>
      </w:r>
      <w:r>
        <w:rPr>
          <w:spacing w:val="-1"/>
          <w:w w:val="110"/>
        </w:rPr>
        <w:t xml:space="preserve"> </w:t>
      </w:r>
      <w:r>
        <w:rPr>
          <w:w w:val="110"/>
        </w:rPr>
        <w:t>with</w:t>
      </w:r>
      <w:r>
        <w:rPr>
          <w:spacing w:val="-1"/>
          <w:w w:val="110"/>
        </w:rPr>
        <w:t xml:space="preserve"> </w:t>
      </w:r>
      <w:proofErr w:type="spellStart"/>
      <w:r>
        <w:rPr>
          <w:w w:val="110"/>
        </w:rPr>
        <w:t>Cabosil</w:t>
      </w:r>
      <w:proofErr w:type="spellEnd"/>
      <w:r>
        <w:rPr>
          <w:spacing w:val="-2"/>
          <w:w w:val="110"/>
        </w:rPr>
        <w:t xml:space="preserve"> </w:t>
      </w:r>
      <w:r>
        <w:rPr>
          <w:w w:val="110"/>
        </w:rPr>
        <w:t>glass</w:t>
      </w:r>
      <w:r>
        <w:rPr>
          <w:spacing w:val="33"/>
        </w:rPr>
        <w:t xml:space="preserve"> </w:t>
      </w:r>
      <w:r>
        <w:rPr>
          <w:spacing w:val="1"/>
          <w:w w:val="110"/>
        </w:rPr>
        <w:t>beads</w:t>
      </w:r>
      <w:r>
        <w:rPr>
          <w:spacing w:val="2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3"/>
          <w:w w:val="110"/>
        </w:rPr>
        <w:t xml:space="preserve"> </w:t>
      </w:r>
      <w:r>
        <w:rPr>
          <w:w w:val="110"/>
        </w:rPr>
        <w:t>placed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batteries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these</w:t>
      </w:r>
      <w:r>
        <w:rPr>
          <w:spacing w:val="3"/>
          <w:w w:val="110"/>
        </w:rPr>
        <w:t xml:space="preserve"> </w:t>
      </w:r>
      <w:r>
        <w:rPr>
          <w:w w:val="110"/>
        </w:rPr>
        <w:t>encapsulation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eleme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act</w:t>
      </w:r>
      <w:r>
        <w:rPr>
          <w:spacing w:val="3"/>
          <w:w w:val="110"/>
        </w:rPr>
        <w:t xml:space="preserve"> </w:t>
      </w:r>
      <w:r>
        <w:rPr>
          <w:w w:val="110"/>
        </w:rPr>
        <w:t>as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2"/>
          <w:w w:val="110"/>
        </w:rPr>
        <w:t xml:space="preserve"> </w:t>
      </w:r>
      <w:r>
        <w:rPr>
          <w:w w:val="110"/>
        </w:rPr>
        <w:t>soft</w:t>
      </w:r>
      <w:r>
        <w:rPr>
          <w:spacing w:val="3"/>
          <w:w w:val="110"/>
        </w:rPr>
        <w:t xml:space="preserve"> </w:t>
      </w:r>
      <w:r>
        <w:rPr>
          <w:w w:val="110"/>
        </w:rPr>
        <w:t>bumper</w:t>
      </w:r>
      <w:r>
        <w:rPr>
          <w:spacing w:val="21"/>
          <w:w w:val="116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expanding</w:t>
      </w:r>
      <w:r>
        <w:rPr>
          <w:spacing w:val="-4"/>
          <w:w w:val="110"/>
        </w:rPr>
        <w:t xml:space="preserve"> </w:t>
      </w:r>
      <w:r>
        <w:rPr>
          <w:w w:val="110"/>
        </w:rPr>
        <w:t>batteries.</w:t>
      </w:r>
    </w:p>
    <w:p w14:paraId="779D3BAE" w14:textId="77777777" w:rsidR="006338C4" w:rsidRDefault="00E272E0">
      <w:pPr>
        <w:pStyle w:val="BodyText"/>
        <w:spacing w:before="10" w:line="452" w:lineRule="auto"/>
        <w:ind w:right="117" w:firstLine="576"/>
        <w:jc w:val="both"/>
      </w:pPr>
      <w:proofErr w:type="spellStart"/>
      <w:r>
        <w:rPr>
          <w:w w:val="105"/>
        </w:rPr>
        <w:t>MinXSS</w:t>
      </w:r>
      <w:proofErr w:type="spellEnd"/>
      <w:r>
        <w:rPr>
          <w:spacing w:val="5"/>
          <w:w w:val="105"/>
        </w:rPr>
        <w:t xml:space="preserve"> </w:t>
      </w:r>
      <w:r>
        <w:rPr>
          <w:w w:val="105"/>
        </w:rPr>
        <w:t>uses</w:t>
      </w:r>
      <w:r>
        <w:rPr>
          <w:spacing w:val="5"/>
          <w:w w:val="105"/>
        </w:rPr>
        <w:t xml:space="preserve"> </w:t>
      </w:r>
      <w:r>
        <w:rPr>
          <w:w w:val="105"/>
        </w:rPr>
        <w:t>19</w:t>
      </w:r>
      <w:r>
        <w:rPr>
          <w:spacing w:val="5"/>
          <w:w w:val="105"/>
        </w:rPr>
        <w:t xml:space="preserve"> </w:t>
      </w:r>
      <w:r>
        <w:rPr>
          <w:w w:val="105"/>
        </w:rPr>
        <w:t>triple-junction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GaAs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30%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rFonts w:ascii="Apple Symbols" w:eastAsia="Apple Symbols" w:hAnsi="Apple Symbols" w:cs="Apple Symbols"/>
          <w:spacing w:val="-1"/>
          <w:w w:val="105"/>
        </w:rPr>
        <w:t>ffi</w:t>
      </w:r>
      <w:r>
        <w:rPr>
          <w:spacing w:val="-2"/>
          <w:w w:val="105"/>
        </w:rPr>
        <w:t>cie</w:t>
      </w:r>
      <w:r>
        <w:rPr>
          <w:spacing w:val="-1"/>
          <w:w w:val="105"/>
        </w:rPr>
        <w:t>nt</w:t>
      </w:r>
      <w:r>
        <w:rPr>
          <w:spacing w:val="5"/>
          <w:w w:val="105"/>
        </w:rPr>
        <w:t xml:space="preserve"> </w:t>
      </w:r>
      <w:r>
        <w:rPr>
          <w:w w:val="105"/>
        </w:rPr>
        <w:t>solar</w:t>
      </w:r>
      <w:r>
        <w:rPr>
          <w:spacing w:val="5"/>
          <w:w w:val="105"/>
        </w:rPr>
        <w:t xml:space="preserve"> </w:t>
      </w:r>
      <w:r>
        <w:rPr>
          <w:w w:val="105"/>
        </w:rPr>
        <w:t>cells</w:t>
      </w:r>
      <w:r>
        <w:rPr>
          <w:spacing w:val="5"/>
          <w:w w:val="105"/>
        </w:rPr>
        <w:t xml:space="preserve"> </w:t>
      </w:r>
      <w:r>
        <w:rPr>
          <w:w w:val="105"/>
        </w:rPr>
        <w:t>from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Azur</w:t>
      </w:r>
      <w:proofErr w:type="spellEnd"/>
      <w:r>
        <w:rPr>
          <w:spacing w:val="5"/>
          <w:w w:val="105"/>
        </w:rPr>
        <w:t xml:space="preserve"> </w:t>
      </w:r>
      <w:r>
        <w:rPr>
          <w:w w:val="105"/>
        </w:rPr>
        <w:t>Space</w:t>
      </w:r>
      <w:r>
        <w:rPr>
          <w:spacing w:val="5"/>
          <w:w w:val="105"/>
        </w:rPr>
        <w:t xml:space="preserve"> </w:t>
      </w:r>
      <w:r>
        <w:rPr>
          <w:w w:val="105"/>
        </w:rPr>
        <w:t>Solar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P</w:t>
      </w:r>
      <w:r>
        <w:rPr>
          <w:spacing w:val="-5"/>
          <w:w w:val="105"/>
        </w:rPr>
        <w:t>owe</w:t>
      </w:r>
      <w:r>
        <w:rPr>
          <w:spacing w:val="-4"/>
          <w:w w:val="105"/>
        </w:rPr>
        <w:t>r,</w:t>
      </w:r>
      <w:r>
        <w:rPr>
          <w:spacing w:val="28"/>
          <w:w w:val="109"/>
        </w:rPr>
        <w:t xml:space="preserve"> </w:t>
      </w:r>
      <w:r>
        <w:rPr>
          <w:spacing w:val="-2"/>
          <w:w w:val="105"/>
        </w:rPr>
        <w:t>GmbH.</w:t>
      </w:r>
      <w:r>
        <w:rPr>
          <w:spacing w:val="11"/>
          <w:w w:val="105"/>
        </w:rPr>
        <w:t xml:space="preserve"> </w:t>
      </w:r>
      <w:r>
        <w:rPr>
          <w:w w:val="105"/>
        </w:rPr>
        <w:t>One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fi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e-cell</w:t>
      </w:r>
      <w:r>
        <w:rPr>
          <w:spacing w:val="11"/>
          <w:w w:val="105"/>
        </w:rPr>
        <w:t xml:space="preserve"> </w:t>
      </w:r>
      <w:r>
        <w:rPr>
          <w:w w:val="105"/>
        </w:rPr>
        <w:t>solar</w:t>
      </w:r>
      <w:r>
        <w:rPr>
          <w:spacing w:val="11"/>
          <w:w w:val="105"/>
        </w:rPr>
        <w:t xml:space="preserve"> </w:t>
      </w:r>
      <w:r>
        <w:rPr>
          <w:w w:val="105"/>
        </w:rPr>
        <w:t>panel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fixed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o</w:t>
      </w:r>
      <w:r>
        <w:rPr>
          <w:spacing w:val="2"/>
          <w:w w:val="105"/>
        </w:rPr>
        <w:t>d</w:t>
      </w:r>
      <w:r>
        <w:rPr>
          <w:spacing w:val="3"/>
          <w:w w:val="105"/>
        </w:rPr>
        <w:t>y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1"/>
          <w:w w:val="105"/>
        </w:rPr>
        <w:t xml:space="preserve"> </w:t>
      </w:r>
      <w:r>
        <w:rPr>
          <w:w w:val="105"/>
        </w:rPr>
        <w:t>side,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44"/>
          <w:w w:val="110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-cell</w:t>
      </w:r>
      <w:r>
        <w:rPr>
          <w:spacing w:val="10"/>
          <w:w w:val="105"/>
        </w:rPr>
        <w:t xml:space="preserve"> </w:t>
      </w:r>
      <w:r>
        <w:rPr>
          <w:w w:val="105"/>
        </w:rPr>
        <w:t>solar</w:t>
      </w:r>
      <w:r>
        <w:rPr>
          <w:spacing w:val="10"/>
          <w:w w:val="105"/>
        </w:rPr>
        <w:t xml:space="preserve"> </w:t>
      </w:r>
      <w:r>
        <w:rPr>
          <w:w w:val="105"/>
        </w:rPr>
        <w:t>panels</w:t>
      </w:r>
      <w:r>
        <w:rPr>
          <w:spacing w:val="10"/>
          <w:w w:val="105"/>
        </w:rPr>
        <w:t xml:space="preserve"> </w:t>
      </w:r>
      <w:r>
        <w:rPr>
          <w:w w:val="105"/>
        </w:rPr>
        <w:t>will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lo</w:t>
      </w:r>
      <w:r>
        <w:rPr>
          <w:spacing w:val="-2"/>
          <w:w w:val="105"/>
        </w:rPr>
        <w:t>y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0"/>
          <w:w w:val="105"/>
        </w:rPr>
        <w:t xml:space="preserve"> </w:t>
      </w:r>
      <w:r>
        <w:rPr>
          <w:w w:val="105"/>
        </w:rPr>
        <w:t>command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same</w:t>
      </w:r>
      <w:r>
        <w:rPr>
          <w:spacing w:val="10"/>
          <w:w w:val="105"/>
        </w:rPr>
        <w:t xml:space="preserve"> </w:t>
      </w:r>
      <w:r>
        <w:rPr>
          <w:w w:val="105"/>
        </w:rPr>
        <w:t>solar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o</w:t>
      </w:r>
      <w:r>
        <w:rPr>
          <w:spacing w:val="1"/>
          <w:w w:val="105"/>
        </w:rPr>
        <w:t>d</w:t>
      </w:r>
      <w:r>
        <w:rPr>
          <w:spacing w:val="2"/>
          <w:w w:val="105"/>
        </w:rPr>
        <w:t>y-</w:t>
      </w:r>
      <w:r>
        <w:rPr>
          <w:spacing w:val="43"/>
          <w:w w:val="99"/>
        </w:rPr>
        <w:t xml:space="preserve"> </w:t>
      </w:r>
      <w:r>
        <w:rPr>
          <w:w w:val="105"/>
        </w:rPr>
        <w:t>fixed</w:t>
      </w:r>
      <w:r>
        <w:rPr>
          <w:spacing w:val="15"/>
          <w:w w:val="105"/>
        </w:rPr>
        <w:t xml:space="preserve"> </w:t>
      </w:r>
      <w:r>
        <w:rPr>
          <w:w w:val="105"/>
        </w:rPr>
        <w:t>panel.</w:t>
      </w:r>
      <w:r>
        <w:rPr>
          <w:spacing w:val="41"/>
          <w:w w:val="105"/>
        </w:rPr>
        <w:t xml:space="preserve"> </w:t>
      </w:r>
      <w:r>
        <w:rPr>
          <w:w w:val="105"/>
        </w:rPr>
        <w:t>Because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sun-pointed</w:t>
      </w:r>
      <w:r>
        <w:rPr>
          <w:spacing w:val="16"/>
          <w:w w:val="105"/>
        </w:rPr>
        <w:t xml:space="preserve"> </w:t>
      </w:r>
      <w:r>
        <w:rPr>
          <w:w w:val="105"/>
        </w:rPr>
        <w:t>spacecraft,</w:t>
      </w:r>
      <w:r>
        <w:rPr>
          <w:spacing w:val="16"/>
          <w:w w:val="105"/>
        </w:rPr>
        <w:t xml:space="preserve"> </w:t>
      </w:r>
      <w:r>
        <w:rPr>
          <w:w w:val="105"/>
        </w:rPr>
        <w:t>these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15"/>
          <w:w w:val="105"/>
        </w:rPr>
        <w:t xml:space="preserve"> </w:t>
      </w:r>
      <w:r>
        <w:rPr>
          <w:w w:val="105"/>
        </w:rPr>
        <w:t>panels</w:t>
      </w:r>
      <w:r>
        <w:rPr>
          <w:spacing w:val="16"/>
          <w:w w:val="105"/>
        </w:rPr>
        <w:t xml:space="preserve"> </w:t>
      </w:r>
      <w:r>
        <w:rPr>
          <w:w w:val="105"/>
        </w:rPr>
        <w:t>can</w:t>
      </w:r>
      <w:r>
        <w:rPr>
          <w:spacing w:val="16"/>
          <w:w w:val="105"/>
        </w:rPr>
        <w:t xml:space="preserve"> </w:t>
      </w:r>
      <w:r>
        <w:rPr>
          <w:w w:val="105"/>
        </w:rPr>
        <w:t>nominally</w:t>
      </w:r>
      <w:r>
        <w:rPr>
          <w:spacing w:val="16"/>
          <w:w w:val="105"/>
        </w:rPr>
        <w:t xml:space="preserve"> </w:t>
      </w:r>
      <w:r>
        <w:rPr>
          <w:w w:val="105"/>
        </w:rPr>
        <w:t>supply</w:t>
      </w:r>
      <w:r>
        <w:rPr>
          <w:spacing w:val="24"/>
          <w:w w:val="104"/>
        </w:rPr>
        <w:t xml:space="preserve"> </w:t>
      </w:r>
      <w:r>
        <w:rPr>
          <w:w w:val="105"/>
        </w:rPr>
        <w:t>22</w:t>
      </w:r>
      <w:r>
        <w:rPr>
          <w:spacing w:val="14"/>
          <w:w w:val="105"/>
        </w:rPr>
        <w:t xml:space="preserve"> </w:t>
      </w:r>
      <w:r>
        <w:rPr>
          <w:w w:val="105"/>
        </w:rPr>
        <w:t>W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end-of-life</w:t>
      </w:r>
      <w:r>
        <w:rPr>
          <w:spacing w:val="15"/>
          <w:w w:val="105"/>
        </w:rPr>
        <w:t xml:space="preserve"> </w:t>
      </w:r>
      <w:r>
        <w:rPr>
          <w:w w:val="105"/>
        </w:rPr>
        <w:t>during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orb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14"/>
          <w:w w:val="105"/>
        </w:rPr>
        <w:t xml:space="preserve"> </w:t>
      </w:r>
      <w:r>
        <w:rPr>
          <w:w w:val="105"/>
        </w:rPr>
        <w:t>insolation</w:t>
      </w:r>
      <w:r>
        <w:rPr>
          <w:spacing w:val="1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d.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100</w:t>
      </w:r>
      <w:r>
        <w:rPr>
          <w:spacing w:val="15"/>
          <w:w w:val="105"/>
        </w:rPr>
        <w:t xml:space="preserve"> </w:t>
      </w:r>
      <w:r>
        <w:rPr>
          <w:w w:val="105"/>
        </w:rPr>
        <w:t>hour</w:t>
      </w:r>
      <w:r>
        <w:rPr>
          <w:spacing w:val="14"/>
          <w:w w:val="105"/>
        </w:rPr>
        <w:t xml:space="preserve"> </w:t>
      </w:r>
      <w:r>
        <w:rPr>
          <w:w w:val="105"/>
        </w:rPr>
        <w:t>mission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test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8"/>
          <w:w w:val="99"/>
        </w:rPr>
        <w:t xml:space="preserve"> </w:t>
      </w:r>
      <w:r>
        <w:rPr>
          <w:w w:val="105"/>
        </w:rPr>
        <w:t>fully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0"/>
          <w:w w:val="105"/>
        </w:rPr>
        <w:t xml:space="preserve"> </w:t>
      </w:r>
      <w:r>
        <w:rPr>
          <w:w w:val="105"/>
        </w:rPr>
        <w:t>spacecraft</w:t>
      </w:r>
      <w:r>
        <w:rPr>
          <w:spacing w:val="30"/>
          <w:w w:val="105"/>
        </w:rPr>
        <w:t xml:space="preserve"> </w:t>
      </w:r>
      <w:r>
        <w:rPr>
          <w:w w:val="105"/>
        </w:rPr>
        <w:t>connected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solar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array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ator</w:t>
      </w:r>
      <w:r>
        <w:rPr>
          <w:spacing w:val="30"/>
          <w:w w:val="105"/>
        </w:rPr>
        <w:t xml:space="preserve"> </w:t>
      </w:r>
      <w:r>
        <w:rPr>
          <w:w w:val="105"/>
        </w:rPr>
        <w:t>under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31"/>
          <w:w w:val="105"/>
        </w:rPr>
        <w:t xml:space="preserve"> </w:t>
      </w:r>
      <w:r>
        <w:rPr>
          <w:w w:val="105"/>
        </w:rPr>
        <w:t>eclipse</w:t>
      </w:r>
      <w:r>
        <w:rPr>
          <w:spacing w:val="30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5"/>
          <w:w w:val="106"/>
        </w:rPr>
        <w:t xml:space="preserve"> </w:t>
      </w:r>
      <w:r>
        <w:rPr>
          <w:w w:val="105"/>
        </w:rPr>
        <w:t>performed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there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adequate</w:t>
      </w:r>
      <w:r>
        <w:rPr>
          <w:spacing w:val="18"/>
          <w:w w:val="105"/>
        </w:rPr>
        <w:t xml:space="preserve"> </w:t>
      </w:r>
      <w:r>
        <w:rPr>
          <w:w w:val="105"/>
        </w:rPr>
        <w:t>margin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operating</w:t>
      </w:r>
      <w:r>
        <w:rPr>
          <w:spacing w:val="18"/>
          <w:w w:val="105"/>
        </w:rPr>
        <w:t xml:space="preserve"> </w:t>
      </w:r>
      <w:r>
        <w:rPr>
          <w:w w:val="105"/>
        </w:rPr>
        <w:t>all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proofErr w:type="spellStart"/>
      <w:r>
        <w:rPr>
          <w:spacing w:val="-2"/>
          <w:w w:val="105"/>
        </w:rPr>
        <w:t>Mi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XSS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subsystems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10"/>
        </w:rPr>
        <w:t xml:space="preserve"> </w:t>
      </w:r>
      <w:r>
        <w:rPr>
          <w:w w:val="105"/>
        </w:rPr>
        <w:t>for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battery</w:t>
      </w:r>
      <w:r>
        <w:rPr>
          <w:spacing w:val="40"/>
          <w:w w:val="105"/>
        </w:rPr>
        <w:t xml:space="preserve"> </w:t>
      </w:r>
      <w:r>
        <w:rPr>
          <w:w w:val="105"/>
        </w:rPr>
        <w:t>(see</w:t>
      </w:r>
      <w:r>
        <w:rPr>
          <w:spacing w:val="39"/>
          <w:w w:val="105"/>
        </w:rPr>
        <w:t xml:space="preserve"> </w:t>
      </w:r>
      <w:r>
        <w:rPr>
          <w:w w:val="105"/>
        </w:rPr>
        <w:t>Section6.4.5).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39"/>
          <w:w w:val="105"/>
        </w:rPr>
        <w:t xml:space="preserve"> </w:t>
      </w:r>
      <w:r>
        <w:rPr>
          <w:w w:val="105"/>
        </w:rPr>
        <w:t>incorporated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37"/>
          <w:w w:val="104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autonomously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23"/>
          <w:w w:val="105"/>
        </w:rPr>
        <w:t xml:space="preserve"> </w:t>
      </w:r>
      <w:r>
        <w:rPr>
          <w:w w:val="105"/>
        </w:rPr>
        <w:t>o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rFonts w:ascii="Apple Symbols" w:eastAsia="Apple Symbols" w:hAnsi="Apple Symbols" w:cs="Apple Symbols"/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X123</w:t>
      </w:r>
      <w:r>
        <w:rPr>
          <w:spacing w:val="23"/>
          <w:w w:val="105"/>
        </w:rPr>
        <w:t xml:space="preserve"> </w:t>
      </w:r>
      <w:r>
        <w:rPr>
          <w:w w:val="105"/>
        </w:rPr>
        <w:t>(the</w:t>
      </w:r>
      <w:r>
        <w:rPr>
          <w:spacing w:val="23"/>
          <w:w w:val="105"/>
        </w:rPr>
        <w:t xml:space="preserve"> </w:t>
      </w:r>
      <w:r>
        <w:rPr>
          <w:w w:val="105"/>
        </w:rPr>
        <w:t>largest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23"/>
          <w:w w:val="105"/>
        </w:rPr>
        <w:t xml:space="preserve"> </w:t>
      </w:r>
      <w:r>
        <w:rPr>
          <w:w w:val="105"/>
        </w:rPr>
        <w:t>consuming</w:t>
      </w:r>
      <w:r>
        <w:rPr>
          <w:spacing w:val="22"/>
          <w:w w:val="105"/>
        </w:rPr>
        <w:t xml:space="preserve"> </w:t>
      </w:r>
      <w:r>
        <w:rPr>
          <w:w w:val="105"/>
        </w:rPr>
        <w:t>subsystem)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other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non</w:t>
      </w:r>
      <w:r>
        <w:rPr>
          <w:spacing w:val="-2"/>
          <w:w w:val="105"/>
        </w:rPr>
        <w:t>-</w:t>
      </w:r>
      <w:r>
        <w:rPr>
          <w:spacing w:val="29"/>
          <w:w w:val="99"/>
        </w:rPr>
        <w:t xml:space="preserve"> </w:t>
      </w:r>
      <w:r>
        <w:rPr>
          <w:w w:val="105"/>
        </w:rPr>
        <w:t>critical</w:t>
      </w:r>
      <w:r>
        <w:rPr>
          <w:spacing w:val="19"/>
          <w:w w:val="105"/>
        </w:rPr>
        <w:t xml:space="preserve"> </w:t>
      </w:r>
      <w:r>
        <w:rPr>
          <w:w w:val="105"/>
        </w:rPr>
        <w:t>subsystems</w:t>
      </w:r>
      <w:r>
        <w:rPr>
          <w:spacing w:val="19"/>
          <w:w w:val="105"/>
        </w:rPr>
        <w:t xml:space="preserve"> </w:t>
      </w:r>
      <w:r>
        <w:rPr>
          <w:w w:val="105"/>
        </w:rPr>
        <w:t>during</w:t>
      </w:r>
      <w:r>
        <w:rPr>
          <w:spacing w:val="19"/>
          <w:w w:val="105"/>
        </w:rPr>
        <w:t xml:space="preserve"> </w:t>
      </w:r>
      <w:r>
        <w:rPr>
          <w:w w:val="105"/>
        </w:rPr>
        <w:t>eclipse</w:t>
      </w:r>
      <w:r>
        <w:rPr>
          <w:spacing w:val="20"/>
          <w:w w:val="105"/>
        </w:rPr>
        <w:t xml:space="preserve"> </w:t>
      </w:r>
      <w:r>
        <w:rPr>
          <w:w w:val="105"/>
        </w:rPr>
        <w:t>if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20"/>
          <w:w w:val="105"/>
        </w:rPr>
        <w:t xml:space="preserve"> </w:t>
      </w:r>
      <w:r>
        <w:rPr>
          <w:w w:val="105"/>
        </w:rPr>
        <w:t>battery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19"/>
          <w:w w:val="105"/>
        </w:rPr>
        <w:t xml:space="preserve"> </w:t>
      </w:r>
      <w:r>
        <w:rPr>
          <w:w w:val="105"/>
        </w:rPr>
        <w:t>issues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eclipse</w:t>
      </w:r>
      <w:r>
        <w:rPr>
          <w:spacing w:val="19"/>
          <w:w w:val="105"/>
        </w:rPr>
        <w:t xml:space="preserve"> </w:t>
      </w:r>
      <w:r>
        <w:rPr>
          <w:w w:val="105"/>
        </w:rPr>
        <w:t>operations.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99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-c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cli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9"/>
          <w:w w:val="105"/>
        </w:rPr>
        <w:t xml:space="preserve"> </w:t>
      </w:r>
      <w:r>
        <w:rPr>
          <w:w w:val="105"/>
        </w:rPr>
        <w:t>flags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enabled</w:t>
      </w:r>
      <w:r>
        <w:rPr>
          <w:spacing w:val="21"/>
          <w:w w:val="105"/>
        </w:rPr>
        <w:t xml:space="preserve"> </w:t>
      </w:r>
      <w:r>
        <w:rPr>
          <w:w w:val="105"/>
        </w:rPr>
        <w:t>via</w:t>
      </w:r>
      <w:r>
        <w:rPr>
          <w:spacing w:val="19"/>
          <w:w w:val="105"/>
        </w:rPr>
        <w:t xml:space="preserve"> </w:t>
      </w:r>
      <w:r>
        <w:rPr>
          <w:w w:val="105"/>
        </w:rPr>
        <w:t>command,</w:t>
      </w:r>
      <w:r>
        <w:rPr>
          <w:spacing w:val="19"/>
          <w:w w:val="105"/>
        </w:rPr>
        <w:t xml:space="preserve"> </w:t>
      </w:r>
      <w:r>
        <w:rPr>
          <w:w w:val="105"/>
        </w:rPr>
        <w:t>but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we</w:t>
      </w:r>
      <w:r>
        <w:rPr>
          <w:spacing w:val="19"/>
          <w:w w:val="105"/>
        </w:rPr>
        <w:t xml:space="preserve"> </w:t>
      </w:r>
      <w:r>
        <w:rPr>
          <w:w w:val="105"/>
        </w:rPr>
        <w:t>do</w:t>
      </w:r>
      <w:r>
        <w:rPr>
          <w:spacing w:val="19"/>
          <w:w w:val="105"/>
        </w:rPr>
        <w:t xml:space="preserve"> </w:t>
      </w:r>
      <w:r>
        <w:rPr>
          <w:w w:val="105"/>
        </w:rPr>
        <w:t>not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ici</w:t>
      </w:r>
      <w:r>
        <w:rPr>
          <w:spacing w:val="-1"/>
          <w:w w:val="105"/>
        </w:rPr>
        <w:t>pat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need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their</w:t>
      </w:r>
      <w:r>
        <w:rPr>
          <w:spacing w:val="19"/>
          <w:w w:val="105"/>
        </w:rPr>
        <w:t xml:space="preserve"> </w:t>
      </w:r>
      <w:r>
        <w:rPr>
          <w:w w:val="105"/>
        </w:rPr>
        <w:t>use.</w:t>
      </w:r>
    </w:p>
    <w:p w14:paraId="66077AB2" w14:textId="77777777" w:rsidR="006338C4" w:rsidRDefault="006338C4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14:paraId="47FADB80" w14:textId="77777777" w:rsidR="006338C4" w:rsidRDefault="00E272E0">
      <w:pPr>
        <w:pStyle w:val="Heading2"/>
        <w:numPr>
          <w:ilvl w:val="2"/>
          <w:numId w:val="3"/>
        </w:numPr>
        <w:tabs>
          <w:tab w:val="left" w:pos="1214"/>
        </w:tabs>
        <w:jc w:val="both"/>
        <w:rPr>
          <w:b w:val="0"/>
          <w:bCs w:val="0"/>
        </w:rPr>
      </w:pPr>
      <w:bookmarkStart w:id="198" w:name="Communications"/>
      <w:bookmarkEnd w:id="198"/>
      <w:r>
        <w:rPr>
          <w:spacing w:val="-1"/>
          <w:w w:val="115"/>
        </w:rPr>
        <w:t>Communications</w:t>
      </w:r>
    </w:p>
    <w:p w14:paraId="7DC3995C" w14:textId="137C1C59" w:rsidR="006338C4" w:rsidRDefault="00E272E0">
      <w:pPr>
        <w:pStyle w:val="BodyText"/>
        <w:spacing w:before="189" w:line="480" w:lineRule="exact"/>
        <w:ind w:right="118" w:firstLine="576"/>
        <w:jc w:val="both"/>
      </w:pPr>
      <w:proofErr w:type="spellStart"/>
      <w:r>
        <w:rPr>
          <w:w w:val="105"/>
        </w:rPr>
        <w:t>MinXSS</w:t>
      </w:r>
      <w:proofErr w:type="spellEnd"/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raged</w:t>
      </w:r>
      <w:r>
        <w:rPr>
          <w:spacing w:val="24"/>
          <w:w w:val="105"/>
        </w:rPr>
        <w:t xml:space="preserve"> </w:t>
      </w:r>
      <w:r>
        <w:rPr>
          <w:w w:val="105"/>
        </w:rPr>
        <w:t>heritage</w:t>
      </w:r>
      <w:r>
        <w:rPr>
          <w:spacing w:val="23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CSSWE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same</w:t>
      </w:r>
      <w:r>
        <w:rPr>
          <w:spacing w:val="25"/>
          <w:w w:val="105"/>
        </w:rPr>
        <w:t xml:space="preserve"> </w:t>
      </w:r>
      <w:r>
        <w:rPr>
          <w:w w:val="105"/>
        </w:rPr>
        <w:t>radio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ground</w:t>
      </w:r>
      <w:r>
        <w:rPr>
          <w:spacing w:val="23"/>
          <w:w w:val="110"/>
        </w:rPr>
        <w:t xml:space="preserve"> </w:t>
      </w:r>
      <w:r>
        <w:rPr>
          <w:w w:val="105"/>
        </w:rPr>
        <w:t>station</w:t>
      </w:r>
      <w:r>
        <w:rPr>
          <w:spacing w:val="34"/>
          <w:w w:val="105"/>
        </w:rPr>
        <w:t xml:space="preserve"> </w:t>
      </w:r>
      <w:r>
        <w:rPr>
          <w:w w:val="105"/>
        </w:rPr>
        <w:t>for</w:t>
      </w:r>
      <w:r>
        <w:rPr>
          <w:spacing w:val="34"/>
          <w:w w:val="105"/>
        </w:rPr>
        <w:t xml:space="preserve"> </w:t>
      </w:r>
      <w:r>
        <w:rPr>
          <w:w w:val="105"/>
        </w:rPr>
        <w:t>UHF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ground</w:t>
      </w:r>
      <w:r>
        <w:rPr>
          <w:spacing w:val="34"/>
          <w:w w:val="105"/>
        </w:rPr>
        <w:t xml:space="preserve"> </w:t>
      </w:r>
      <w:r>
        <w:rPr>
          <w:w w:val="105"/>
        </w:rPr>
        <w:t>station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located</w:t>
      </w:r>
      <w:r>
        <w:rPr>
          <w:spacing w:val="35"/>
          <w:w w:val="105"/>
        </w:rPr>
        <w:t xml:space="preserve"> </w:t>
      </w:r>
      <w:r>
        <w:rPr>
          <w:w w:val="105"/>
        </w:rPr>
        <w:t>on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r</w:t>
      </w:r>
      <w:r>
        <w:rPr>
          <w:spacing w:val="1"/>
          <w:w w:val="105"/>
        </w:rPr>
        <w:t>oof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LASP</w:t>
      </w:r>
      <w:r>
        <w:rPr>
          <w:spacing w:val="34"/>
          <w:w w:val="105"/>
        </w:rPr>
        <w:t xml:space="preserve"> </w:t>
      </w:r>
      <w:r>
        <w:rPr>
          <w:w w:val="105"/>
        </w:rPr>
        <w:t>Space</w:t>
      </w:r>
      <w:r>
        <w:rPr>
          <w:spacing w:val="32"/>
          <w:w w:val="99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</w:t>
      </w:r>
      <w:r>
        <w:rPr>
          <w:spacing w:val="-3"/>
          <w:w w:val="105"/>
        </w:rPr>
        <w:t>hn</w:t>
      </w:r>
      <w:r>
        <w:rPr>
          <w:spacing w:val="-4"/>
          <w:w w:val="105"/>
        </w:rPr>
        <w:t>ology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Bu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Boulder.</w:t>
      </w:r>
      <w:r>
        <w:rPr>
          <w:spacing w:val="36"/>
          <w:w w:val="105"/>
        </w:rPr>
        <w:t xml:space="preserve"> </w:t>
      </w:r>
      <w:r>
        <w:rPr>
          <w:w w:val="105"/>
        </w:rPr>
        <w:t>It</w:t>
      </w:r>
      <w:r>
        <w:rPr>
          <w:spacing w:val="4"/>
          <w:w w:val="105"/>
        </w:rPr>
        <w:t xml:space="preserve"> </w:t>
      </w:r>
      <w:r>
        <w:rPr>
          <w:w w:val="105"/>
        </w:rPr>
        <w:t>consists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pair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M2</w:t>
      </w:r>
      <w:r>
        <w:rPr>
          <w:spacing w:val="4"/>
          <w:w w:val="105"/>
        </w:rPr>
        <w:t xml:space="preserve"> </w:t>
      </w:r>
      <w:r>
        <w:rPr>
          <w:w w:val="105"/>
        </w:rPr>
        <w:t>436CP42</w:t>
      </w:r>
      <w:r>
        <w:rPr>
          <w:spacing w:val="3"/>
          <w:w w:val="105"/>
        </w:rPr>
        <w:t xml:space="preserve"> </w:t>
      </w:r>
      <w:r>
        <w:rPr>
          <w:w w:val="105"/>
        </w:rPr>
        <w:t>cross</w:t>
      </w:r>
      <w:r>
        <w:rPr>
          <w:spacing w:val="4"/>
          <w:w w:val="105"/>
        </w:rPr>
        <w:t xml:space="preserve"> </w:t>
      </w:r>
      <w:proofErr w:type="spellStart"/>
      <w:r>
        <w:rPr>
          <w:spacing w:val="-6"/>
          <w:w w:val="105"/>
        </w:rPr>
        <w:t>Yagi</w:t>
      </w:r>
      <w:proofErr w:type="spellEnd"/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nnas,</w:t>
      </w:r>
      <w:r>
        <w:rPr>
          <w:spacing w:val="33"/>
          <w:w w:val="109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26"/>
          <w:w w:val="105"/>
        </w:rPr>
        <w:t xml:space="preserve"> </w:t>
      </w:r>
      <w:r>
        <w:rPr>
          <w:w w:val="105"/>
        </w:rPr>
        <w:t>with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gain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17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dB</w:t>
      </w:r>
      <w:r>
        <w:rPr>
          <w:i/>
          <w:spacing w:val="-1"/>
          <w:w w:val="105"/>
          <w:position w:val="-3"/>
          <w:sz w:val="16"/>
        </w:rPr>
        <w:t>dc</w:t>
      </w:r>
      <w:r>
        <w:rPr>
          <w:i/>
          <w:spacing w:val="10"/>
          <w:w w:val="105"/>
          <w:position w:val="-3"/>
          <w:sz w:val="16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circular</w:t>
      </w:r>
      <w:r>
        <w:rPr>
          <w:spacing w:val="27"/>
          <w:w w:val="105"/>
        </w:rPr>
        <w:t xml:space="preserve"> </w:t>
      </w:r>
      <w:proofErr w:type="spellStart"/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am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dth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spacing w:val="2"/>
          <w:w w:val="105"/>
        </w:rPr>
        <w:t>21</w:t>
      </w:r>
      <w:r>
        <w:rPr>
          <w:i/>
          <w:spacing w:val="2"/>
          <w:w w:val="105"/>
          <w:position w:val="8"/>
          <w:sz w:val="16"/>
        </w:rPr>
        <w:t>o</w:t>
      </w:r>
      <w:r>
        <w:rPr>
          <w:spacing w:val="1"/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proofErr w:type="spellStart"/>
      <w:r>
        <w:rPr>
          <w:spacing w:val="-5"/>
          <w:w w:val="105"/>
        </w:rPr>
        <w:t>Y</w:t>
      </w:r>
      <w:r>
        <w:rPr>
          <w:spacing w:val="-4"/>
          <w:w w:val="105"/>
        </w:rPr>
        <w:t>ae</w:t>
      </w:r>
      <w:r>
        <w:rPr>
          <w:spacing w:val="-5"/>
          <w:w w:val="105"/>
        </w:rPr>
        <w:t>s</w:t>
      </w:r>
      <w:r>
        <w:rPr>
          <w:spacing w:val="-4"/>
          <w:w w:val="105"/>
        </w:rPr>
        <w:t>u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G5500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az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muth</w:t>
      </w:r>
      <w:r>
        <w:rPr>
          <w:spacing w:val="-3"/>
          <w:w w:val="105"/>
        </w:rPr>
        <w:t>-ele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57"/>
          <w:w w:val="104"/>
        </w:rPr>
        <w:t xml:space="preserve"> </w:t>
      </w:r>
      <w:r>
        <w:rPr>
          <w:w w:val="105"/>
        </w:rPr>
        <w:t>rotator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olle</w:t>
      </w:r>
      <w:r>
        <w:rPr>
          <w:spacing w:val="-1"/>
          <w:w w:val="105"/>
        </w:rPr>
        <w:t>d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4"/>
          <w:w w:val="105"/>
        </w:rPr>
        <w:t xml:space="preserve"> </w:t>
      </w:r>
      <w:r>
        <w:rPr>
          <w:w w:val="105"/>
        </w:rPr>
        <w:t>SatPC32</w:t>
      </w:r>
      <w:r>
        <w:rPr>
          <w:spacing w:val="12"/>
          <w:w w:val="105"/>
        </w:rPr>
        <w:t xml:space="preserve"> </w:t>
      </w:r>
      <w:r>
        <w:rPr>
          <w:w w:val="105"/>
        </w:rPr>
        <w:t>points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nna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system. 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atPC</w:t>
      </w:r>
      <w:r>
        <w:rPr>
          <w:spacing w:val="-2"/>
          <w:w w:val="105"/>
        </w:rPr>
        <w:t>32</w:t>
      </w:r>
      <w:r>
        <w:rPr>
          <w:spacing w:val="13"/>
          <w:w w:val="105"/>
        </w:rPr>
        <w:t xml:space="preserve"> </w:t>
      </w:r>
      <w:r>
        <w:rPr>
          <w:w w:val="105"/>
        </w:rPr>
        <w:t>also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ount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14"/>
          <w:w w:val="105"/>
        </w:rPr>
        <w:t xml:space="preserve"> </w:t>
      </w:r>
      <w:r>
        <w:rPr>
          <w:w w:val="105"/>
        </w:rPr>
        <w:t>Doppler</w:t>
      </w:r>
      <w:r>
        <w:rPr>
          <w:spacing w:val="13"/>
          <w:w w:val="105"/>
        </w:rPr>
        <w:t xml:space="preserve"> </w:t>
      </w:r>
      <w:r>
        <w:rPr>
          <w:w w:val="105"/>
        </w:rPr>
        <w:t>shifts</w:t>
      </w:r>
      <w:r>
        <w:rPr>
          <w:spacing w:val="31"/>
        </w:rPr>
        <w:t xml:space="preserve"> </w:t>
      </w:r>
      <w:ins w:id="199" w:author="Tom Woods" w:date="2016-02-06T15:13:00Z">
        <w:r w:rsidR="00A47B97">
          <w:rPr>
            <w:spacing w:val="31"/>
          </w:rPr>
          <w:t xml:space="preserve">of the radio frequency </w:t>
        </w:r>
      </w:ins>
      <w:r>
        <w:rPr>
          <w:w w:val="105"/>
        </w:rPr>
        <w:t>via</w:t>
      </w:r>
      <w:r>
        <w:rPr>
          <w:spacing w:val="3"/>
          <w:w w:val="105"/>
        </w:rPr>
        <w:t xml:space="preserve"> </w:t>
      </w:r>
      <w:r>
        <w:rPr>
          <w:w w:val="105"/>
        </w:rPr>
        <w:t>its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ol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ground</w:t>
      </w:r>
      <w:r>
        <w:rPr>
          <w:spacing w:val="3"/>
          <w:w w:val="105"/>
        </w:rPr>
        <w:t xml:space="preserve"> </w:t>
      </w:r>
      <w:r>
        <w:rPr>
          <w:w w:val="105"/>
        </w:rPr>
        <w:t>radio,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woo</w:t>
      </w:r>
      <w:r>
        <w:rPr>
          <w:spacing w:val="-1"/>
          <w:w w:val="105"/>
        </w:rPr>
        <w:t>d</w:t>
      </w:r>
      <w:r>
        <w:rPr>
          <w:spacing w:val="4"/>
          <w:w w:val="105"/>
        </w:rPr>
        <w:t xml:space="preserve"> </w:t>
      </w:r>
      <w:r>
        <w:rPr>
          <w:w w:val="105"/>
        </w:rPr>
        <w:t>TS-200.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nnas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motors</w:t>
      </w:r>
      <w:r>
        <w:rPr>
          <w:spacing w:val="4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mount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"/>
          <w:w w:val="105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an</w:t>
      </w:r>
    </w:p>
    <w:p w14:paraId="53DF52C9" w14:textId="77777777" w:rsidR="006338C4" w:rsidRDefault="00E272E0">
      <w:pPr>
        <w:pStyle w:val="BodyText"/>
        <w:spacing w:before="178"/>
        <w:jc w:val="both"/>
      </w:pPr>
      <w:r>
        <w:rPr>
          <w:w w:val="105"/>
        </w:rPr>
        <w:t>2.4</w:t>
      </w:r>
      <w:r>
        <w:rPr>
          <w:spacing w:val="-1"/>
          <w:w w:val="105"/>
        </w:rPr>
        <w:t xml:space="preserve"> </w:t>
      </w:r>
      <w:r>
        <w:rPr>
          <w:w w:val="105"/>
        </w:rPr>
        <w:t>m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owe</w:t>
      </w:r>
      <w:r>
        <w:rPr>
          <w:spacing w:val="-3"/>
          <w:w w:val="105"/>
        </w:rPr>
        <w:t>r</w:t>
      </w:r>
      <w:r>
        <w:rPr>
          <w:w w:val="105"/>
        </w:rPr>
        <w:t xml:space="preserve"> and</w:t>
      </w:r>
      <w:r>
        <w:rPr>
          <w:spacing w:val="-1"/>
          <w:w w:val="105"/>
        </w:rPr>
        <w:t xml:space="preserve"> </w:t>
      </w:r>
      <w:r>
        <w:rPr>
          <w:w w:val="105"/>
        </w:rPr>
        <w:t>are connected</w:t>
      </w:r>
      <w:r>
        <w:rPr>
          <w:spacing w:val="-1"/>
          <w:w w:val="105"/>
        </w:rPr>
        <w:t xml:space="preserve"> </w:t>
      </w:r>
      <w:r>
        <w:rPr>
          <w:w w:val="105"/>
        </w:rPr>
        <w:t>to the</w:t>
      </w:r>
      <w:r>
        <w:rPr>
          <w:spacing w:val="-2"/>
          <w:w w:val="105"/>
        </w:rPr>
        <w:t xml:space="preserve"> elec</w:t>
      </w:r>
      <w:r>
        <w:rPr>
          <w:spacing w:val="-1"/>
          <w:w w:val="105"/>
        </w:rPr>
        <w:t>tron</w:t>
      </w:r>
      <w:r>
        <w:rPr>
          <w:spacing w:val="-2"/>
          <w:w w:val="105"/>
        </w:rPr>
        <w:t xml:space="preserve">ics </w:t>
      </w:r>
      <w:r>
        <w:rPr>
          <w:w w:val="105"/>
        </w:rPr>
        <w:t>in the</w:t>
      </w:r>
      <w:r>
        <w:rPr>
          <w:spacing w:val="-2"/>
          <w:w w:val="105"/>
        </w:rPr>
        <w:t xml:space="preserve"> 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ol</w:t>
      </w:r>
      <w:r>
        <w:rPr>
          <w:w w:val="105"/>
        </w:rPr>
        <w:t xml:space="preserve"> r</w:t>
      </w:r>
      <w:r>
        <w:rPr>
          <w:spacing w:val="1"/>
          <w:w w:val="105"/>
        </w:rPr>
        <w:t>oom</w:t>
      </w:r>
      <w:r>
        <w:rPr>
          <w:spacing w:val="-1"/>
          <w:w w:val="105"/>
        </w:rPr>
        <w:t xml:space="preserve"> </w:t>
      </w:r>
      <w:r>
        <w:rPr>
          <w:w w:val="105"/>
        </w:rPr>
        <w:t>below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w w:val="105"/>
        </w:rPr>
        <w:t xml:space="preserve"> 60</w:t>
      </w:r>
      <w:r>
        <w:rPr>
          <w:spacing w:val="-1"/>
          <w:w w:val="105"/>
        </w:rPr>
        <w:t xml:space="preserve"> </w:t>
      </w:r>
      <w:r>
        <w:rPr>
          <w:w w:val="105"/>
        </w:rPr>
        <w:t>m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 xml:space="preserve">low-loss </w:t>
      </w:r>
      <w:r>
        <w:rPr>
          <w:w w:val="105"/>
        </w:rPr>
        <w:t>cabling,</w:t>
      </w:r>
    </w:p>
    <w:p w14:paraId="3977C64E" w14:textId="77777777" w:rsidR="006338C4" w:rsidRDefault="006338C4">
      <w:pPr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42FF7DA5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5E83FE94" w14:textId="77777777" w:rsidR="006338C4" w:rsidRDefault="00E272E0">
      <w:pPr>
        <w:pStyle w:val="BodyText"/>
        <w:spacing w:before="58" w:line="446" w:lineRule="auto"/>
        <w:ind w:right="119"/>
        <w:jc w:val="both"/>
      </w:pPr>
      <w:proofErr w:type="gramStart"/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accrues</w:t>
      </w:r>
      <w:r>
        <w:rPr>
          <w:spacing w:val="21"/>
          <w:w w:val="105"/>
        </w:rPr>
        <w:t xml:space="preserve"> </w:t>
      </w:r>
      <w:r>
        <w:rPr>
          <w:w w:val="105"/>
        </w:rPr>
        <w:t>5.4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dBm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RF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gnal</w:t>
      </w:r>
      <w:r>
        <w:rPr>
          <w:spacing w:val="21"/>
          <w:w w:val="105"/>
        </w:rPr>
        <w:t xml:space="preserve"> </w:t>
      </w:r>
      <w:r>
        <w:rPr>
          <w:w w:val="105"/>
        </w:rPr>
        <w:t>loss.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fli</w:t>
      </w:r>
      <w:r>
        <w:rPr>
          <w:spacing w:val="-2"/>
          <w:w w:val="105"/>
        </w:rPr>
        <w:t>ght</w:t>
      </w:r>
      <w:r>
        <w:rPr>
          <w:spacing w:val="20"/>
          <w:w w:val="105"/>
        </w:rPr>
        <w:t xml:space="preserve"> </w:t>
      </w:r>
      <w:r>
        <w:rPr>
          <w:w w:val="105"/>
        </w:rPr>
        <w:t>radio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an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Astronautical</w:t>
      </w:r>
      <w:proofErr w:type="spellEnd"/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opm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nt,</w:t>
      </w:r>
      <w:r>
        <w:rPr>
          <w:spacing w:val="23"/>
          <w:w w:val="105"/>
        </w:rPr>
        <w:t xml:space="preserve"> </w:t>
      </w:r>
      <w:r>
        <w:rPr>
          <w:w w:val="105"/>
        </w:rPr>
        <w:t>LLC</w:t>
      </w:r>
      <w:r>
        <w:rPr>
          <w:spacing w:val="49"/>
          <w:w w:val="103"/>
        </w:rPr>
        <w:t xml:space="preserve"> </w:t>
      </w:r>
      <w:r>
        <w:rPr>
          <w:w w:val="105"/>
        </w:rPr>
        <w:t>Lithium-1</w:t>
      </w:r>
      <w:r>
        <w:rPr>
          <w:spacing w:val="33"/>
          <w:w w:val="105"/>
        </w:rPr>
        <w:t xml:space="preserve"> </w:t>
      </w:r>
      <w:r>
        <w:rPr>
          <w:w w:val="105"/>
        </w:rPr>
        <w:t>radio</w:t>
      </w:r>
      <w:r>
        <w:rPr>
          <w:spacing w:val="33"/>
          <w:w w:val="105"/>
        </w:rPr>
        <w:t xml:space="preserve"> </w:t>
      </w:r>
      <w:r>
        <w:rPr>
          <w:w w:val="105"/>
        </w:rPr>
        <w:t>that</w:t>
      </w:r>
      <w:r>
        <w:rPr>
          <w:spacing w:val="34"/>
          <w:w w:val="105"/>
        </w:rPr>
        <w:t xml:space="preserve"> </w:t>
      </w:r>
      <w:r>
        <w:rPr>
          <w:w w:val="105"/>
        </w:rPr>
        <w:t>operates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UHF</w:t>
      </w:r>
      <w:r>
        <w:rPr>
          <w:spacing w:val="33"/>
          <w:w w:val="105"/>
        </w:rPr>
        <w:t xml:space="preserve"> </w:t>
      </w:r>
      <w:r>
        <w:rPr>
          <w:w w:val="105"/>
        </w:rPr>
        <w:t>band</w:t>
      </w:r>
      <w:r>
        <w:rPr>
          <w:spacing w:val="33"/>
          <w:w w:val="105"/>
        </w:rPr>
        <w:t xml:space="preserve"> </w:t>
      </w:r>
      <w:r>
        <w:rPr>
          <w:w w:val="105"/>
        </w:rPr>
        <w:t>at</w:t>
      </w:r>
      <w:r>
        <w:rPr>
          <w:spacing w:val="34"/>
          <w:w w:val="105"/>
        </w:rPr>
        <w:t xml:space="preserve"> </w:t>
      </w:r>
      <w:r>
        <w:rPr>
          <w:w w:val="105"/>
        </w:rPr>
        <w:t>437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MHz.</w:t>
      </w:r>
      <w:proofErr w:type="spellEnd"/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nna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w w:val="105"/>
        </w:rPr>
        <w:t>nearly</w:t>
      </w:r>
      <w:r>
        <w:rPr>
          <w:spacing w:val="29"/>
          <w:w w:val="104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that</w:t>
      </w:r>
      <w:r>
        <w:rPr>
          <w:spacing w:val="33"/>
          <w:w w:val="105"/>
        </w:rPr>
        <w:t xml:space="preserve"> </w:t>
      </w:r>
      <w:r>
        <w:rPr>
          <w:w w:val="105"/>
        </w:rPr>
        <w:t>used</w:t>
      </w:r>
      <w:r>
        <w:rPr>
          <w:spacing w:val="34"/>
          <w:w w:val="105"/>
        </w:rPr>
        <w:t xml:space="preserve"> </w:t>
      </w:r>
      <w:r>
        <w:rPr>
          <w:w w:val="105"/>
        </w:rPr>
        <w:t>on</w:t>
      </w:r>
      <w:r>
        <w:rPr>
          <w:spacing w:val="33"/>
          <w:w w:val="105"/>
        </w:rPr>
        <w:t xml:space="preserve"> </w:t>
      </w:r>
      <w:r>
        <w:rPr>
          <w:w w:val="105"/>
        </w:rPr>
        <w:t>CSSWE,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lo</w:t>
      </w:r>
      <w:r>
        <w:rPr>
          <w:spacing w:val="-2"/>
          <w:w w:val="105"/>
        </w:rPr>
        <w:t>yab</w:t>
      </w:r>
      <w:r>
        <w:rPr>
          <w:spacing w:val="-3"/>
          <w:w w:val="105"/>
        </w:rPr>
        <w:t>le</w:t>
      </w:r>
      <w:r>
        <w:rPr>
          <w:spacing w:val="34"/>
          <w:w w:val="105"/>
        </w:rPr>
        <w:t xml:space="preserve"> </w:t>
      </w:r>
      <w:r>
        <w:rPr>
          <w:w w:val="105"/>
        </w:rPr>
        <w:t>spring</w:t>
      </w:r>
      <w:r>
        <w:rPr>
          <w:spacing w:val="33"/>
          <w:w w:val="105"/>
        </w:rPr>
        <w:t xml:space="preserve"> </w:t>
      </w:r>
      <w:r>
        <w:rPr>
          <w:w w:val="105"/>
        </w:rPr>
        <w:t>steel</w:t>
      </w:r>
      <w:r>
        <w:rPr>
          <w:spacing w:val="34"/>
          <w:w w:val="105"/>
        </w:rPr>
        <w:t xml:space="preserve"> </w:t>
      </w:r>
      <w:r>
        <w:rPr>
          <w:w w:val="105"/>
        </w:rPr>
        <w:t>tap</w:t>
      </w:r>
      <w:r>
        <w:rPr>
          <w:spacing w:val="1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measure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length</w:t>
      </w:r>
      <w:r>
        <w:rPr>
          <w:spacing w:val="33"/>
          <w:w w:val="110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47.6</w:t>
      </w:r>
      <w:r>
        <w:rPr>
          <w:spacing w:val="25"/>
          <w:w w:val="105"/>
        </w:rPr>
        <w:t xml:space="preserve"> </w:t>
      </w:r>
      <w:r>
        <w:rPr>
          <w:w w:val="105"/>
        </w:rPr>
        <w:t>cm.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gain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patt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rn</w:t>
      </w:r>
      <w:r>
        <w:rPr>
          <w:spacing w:val="25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measured</w:t>
      </w:r>
      <w:r>
        <w:rPr>
          <w:spacing w:val="26"/>
          <w:w w:val="105"/>
        </w:rPr>
        <w:t xml:space="preserve"> </w:t>
      </w:r>
      <w:r>
        <w:rPr>
          <w:w w:val="105"/>
        </w:rPr>
        <w:t>using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prototype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an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oic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9"/>
          <w:w w:val="116"/>
        </w:rPr>
        <w:t xml:space="preserve"> </w:t>
      </w:r>
      <w:r>
        <w:rPr>
          <w:w w:val="105"/>
        </w:rPr>
        <w:t>at</w:t>
      </w:r>
      <w:r>
        <w:rPr>
          <w:spacing w:val="36"/>
          <w:w w:val="105"/>
        </w:rPr>
        <w:t xml:space="preserve"> </w:t>
      </w:r>
      <w:r>
        <w:rPr>
          <w:w w:val="105"/>
        </w:rPr>
        <w:t>First</w:t>
      </w:r>
      <w:r>
        <w:rPr>
          <w:spacing w:val="37"/>
          <w:w w:val="105"/>
        </w:rPr>
        <w:t xml:space="preserve"> </w:t>
      </w:r>
      <w:r>
        <w:rPr>
          <w:w w:val="105"/>
        </w:rPr>
        <w:t>RF</w:t>
      </w:r>
      <w:r>
        <w:rPr>
          <w:spacing w:val="37"/>
          <w:w w:val="105"/>
        </w:rPr>
        <w:t xml:space="preserve"> </w:t>
      </w:r>
      <w:r>
        <w:rPr>
          <w:w w:val="105"/>
        </w:rPr>
        <w:t>Corporation</w:t>
      </w:r>
      <w:r>
        <w:rPr>
          <w:spacing w:val="37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Bou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39"/>
          <w:w w:val="105"/>
        </w:rPr>
        <w:t xml:space="preserve"> </w:t>
      </w:r>
      <w:r>
        <w:rPr>
          <w:w w:val="105"/>
        </w:rPr>
        <w:t>Colorado.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w w:val="105"/>
        </w:rPr>
        <w:t>compared</w:t>
      </w:r>
      <w:r>
        <w:rPr>
          <w:spacing w:val="37"/>
          <w:w w:val="105"/>
        </w:rPr>
        <w:t xml:space="preserve"> </w:t>
      </w:r>
      <w:r>
        <w:rPr>
          <w:w w:val="105"/>
        </w:rPr>
        <w:t>with</w:t>
      </w:r>
      <w:r>
        <w:rPr>
          <w:spacing w:val="37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FEKO</w:t>
      </w:r>
      <w:r>
        <w:rPr>
          <w:spacing w:val="45"/>
          <w:w w:val="106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propagated</w:t>
      </w:r>
      <w:r>
        <w:rPr>
          <w:spacing w:val="26"/>
          <w:w w:val="105"/>
        </w:rPr>
        <w:t xml:space="preserve"> </w:t>
      </w:r>
      <w:r>
        <w:rPr>
          <w:w w:val="105"/>
        </w:rPr>
        <w:t>through</w:t>
      </w:r>
      <w:r>
        <w:rPr>
          <w:spacing w:val="26"/>
          <w:w w:val="105"/>
        </w:rPr>
        <w:t xml:space="preserve"> </w:t>
      </w:r>
      <w:r>
        <w:rPr>
          <w:w w:val="105"/>
        </w:rPr>
        <w:t>Satellite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ool</w:t>
      </w:r>
      <w:r>
        <w:rPr>
          <w:spacing w:val="26"/>
          <w:w w:val="105"/>
        </w:rPr>
        <w:t xml:space="preserve"> </w:t>
      </w:r>
      <w:r>
        <w:rPr>
          <w:w w:val="105"/>
        </w:rPr>
        <w:t>Kit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estimate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expected</w:t>
      </w:r>
      <w:r>
        <w:rPr>
          <w:spacing w:val="26"/>
          <w:w w:val="105"/>
        </w:rPr>
        <w:t xml:space="preserve"> </w:t>
      </w:r>
      <w:r>
        <w:rPr>
          <w:w w:val="105"/>
        </w:rPr>
        <w:t>daily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age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nk</w:t>
      </w:r>
      <w:r>
        <w:rPr>
          <w:spacing w:val="23"/>
          <w:w w:val="104"/>
        </w:rPr>
        <w:t xml:space="preserve"> </w:t>
      </w:r>
      <w:r>
        <w:rPr>
          <w:w w:val="105"/>
        </w:rPr>
        <w:t>data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apac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-2"/>
          <w:w w:val="105"/>
        </w:rPr>
        <w:t>:</w:t>
      </w:r>
      <w:r>
        <w:rPr>
          <w:spacing w:val="32"/>
          <w:w w:val="105"/>
        </w:rPr>
        <w:t xml:space="preserve"> </w:t>
      </w:r>
      <w:r>
        <w:rPr>
          <w:w w:val="105"/>
        </w:rPr>
        <w:t>600</w:t>
      </w:r>
      <w:r>
        <w:rPr>
          <w:spacing w:val="46"/>
          <w:w w:val="105"/>
        </w:rPr>
        <w:t xml:space="preserve"> </w:t>
      </w:r>
      <w:proofErr w:type="spellStart"/>
      <w:r>
        <w:rPr>
          <w:i/>
          <w:spacing w:val="2"/>
          <w:w w:val="105"/>
        </w:rPr>
        <w:t>kB</w:t>
      </w:r>
      <w:proofErr w:type="spellEnd"/>
      <w:r>
        <w:rPr>
          <w:i/>
          <w:spacing w:val="2"/>
          <w:w w:val="105"/>
        </w:rPr>
        <w:t xml:space="preserve"> </w:t>
      </w:r>
      <w:r>
        <w:rPr>
          <w:i/>
          <w:spacing w:val="1"/>
          <w:w w:val="105"/>
        </w:rPr>
        <w:t>da</w:t>
      </w:r>
      <w:r>
        <w:rPr>
          <w:i/>
          <w:w w:val="105"/>
        </w:rPr>
        <w:t>y</w:t>
      </w:r>
      <w:r>
        <w:rPr>
          <w:i/>
          <w:w w:val="105"/>
          <w:position w:val="8"/>
          <w:sz w:val="16"/>
        </w:rPr>
        <w:t>-</w:t>
      </w:r>
      <w:r>
        <w:rPr>
          <w:spacing w:val="1"/>
          <w:w w:val="105"/>
          <w:position w:val="8"/>
          <w:sz w:val="16"/>
        </w:rPr>
        <w:t>1</w:t>
      </w:r>
      <w:r>
        <w:rPr>
          <w:spacing w:val="31"/>
          <w:w w:val="105"/>
          <w:position w:val="8"/>
          <w:sz w:val="16"/>
        </w:rPr>
        <w:t xml:space="preserve"> </w:t>
      </w:r>
      <w:r>
        <w:rPr>
          <w:w w:val="105"/>
        </w:rPr>
        <w:t>using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FEKO</w:t>
      </w:r>
      <w:r>
        <w:rPr>
          <w:spacing w:val="45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46"/>
          <w:w w:val="105"/>
        </w:rPr>
        <w:t xml:space="preserve"> </w:t>
      </w:r>
      <w:r>
        <w:rPr>
          <w:w w:val="105"/>
        </w:rPr>
        <w:t>or</w:t>
      </w:r>
      <w:r>
        <w:rPr>
          <w:spacing w:val="46"/>
          <w:w w:val="105"/>
        </w:rPr>
        <w:t xml:space="preserve"> </w:t>
      </w:r>
      <w:r>
        <w:rPr>
          <w:w w:val="105"/>
        </w:rPr>
        <w:t>449</w:t>
      </w:r>
      <w:r>
        <w:rPr>
          <w:spacing w:val="45"/>
          <w:w w:val="105"/>
        </w:rPr>
        <w:t xml:space="preserve"> </w:t>
      </w:r>
      <w:proofErr w:type="spellStart"/>
      <w:r>
        <w:rPr>
          <w:i/>
          <w:spacing w:val="2"/>
          <w:w w:val="105"/>
        </w:rPr>
        <w:t>kB</w:t>
      </w:r>
      <w:proofErr w:type="spellEnd"/>
      <w:r>
        <w:rPr>
          <w:i/>
          <w:spacing w:val="2"/>
          <w:w w:val="105"/>
        </w:rPr>
        <w:t xml:space="preserve"> </w:t>
      </w:r>
      <w:r>
        <w:rPr>
          <w:i/>
          <w:spacing w:val="1"/>
          <w:w w:val="105"/>
        </w:rPr>
        <w:t>da</w:t>
      </w:r>
      <w:r>
        <w:rPr>
          <w:i/>
          <w:w w:val="105"/>
        </w:rPr>
        <w:t>y</w:t>
      </w:r>
      <w:r>
        <w:rPr>
          <w:i/>
          <w:w w:val="105"/>
          <w:position w:val="8"/>
          <w:sz w:val="16"/>
        </w:rPr>
        <w:t>-</w:t>
      </w:r>
      <w:r>
        <w:rPr>
          <w:spacing w:val="1"/>
          <w:w w:val="105"/>
          <w:position w:val="8"/>
          <w:sz w:val="16"/>
        </w:rPr>
        <w:t>1</w:t>
      </w:r>
      <w:r>
        <w:rPr>
          <w:spacing w:val="32"/>
          <w:w w:val="105"/>
          <w:position w:val="8"/>
          <w:sz w:val="16"/>
        </w:rPr>
        <w:t xml:space="preserve"> </w:t>
      </w:r>
      <w:r>
        <w:rPr>
          <w:w w:val="105"/>
        </w:rPr>
        <w:t>using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4"/>
          <w:w w:val="109"/>
        </w:rPr>
        <w:t xml:space="preserve"> </w:t>
      </w:r>
      <w:r>
        <w:rPr>
          <w:w w:val="105"/>
        </w:rPr>
        <w:t>These</w:t>
      </w:r>
      <w:r>
        <w:rPr>
          <w:spacing w:val="4"/>
          <w:w w:val="105"/>
        </w:rPr>
        <w:t xml:space="preserve"> </w:t>
      </w:r>
      <w:r>
        <w:rPr>
          <w:w w:val="105"/>
        </w:rPr>
        <w:t>estimates</w:t>
      </w:r>
      <w:r>
        <w:rPr>
          <w:spacing w:val="4"/>
          <w:w w:val="105"/>
        </w:rPr>
        <w:t xml:space="preserve"> </w:t>
      </w:r>
      <w:r>
        <w:rPr>
          <w:w w:val="105"/>
        </w:rPr>
        <w:t>are</w:t>
      </w:r>
      <w:r>
        <w:rPr>
          <w:spacing w:val="5"/>
          <w:w w:val="105"/>
        </w:rPr>
        <w:t xml:space="preserve"> </w:t>
      </w:r>
      <w:r>
        <w:rPr>
          <w:w w:val="105"/>
        </w:rPr>
        <w:t>not</w:t>
      </w:r>
      <w:r>
        <w:rPr>
          <w:spacing w:val="4"/>
          <w:w w:val="105"/>
        </w:rPr>
        <w:t xml:space="preserve"> </w:t>
      </w:r>
      <w:r>
        <w:rPr>
          <w:w w:val="105"/>
        </w:rPr>
        <w:t>highly</w:t>
      </w:r>
      <w:r>
        <w:rPr>
          <w:spacing w:val="4"/>
          <w:w w:val="105"/>
        </w:rPr>
        <w:t xml:space="preserve"> </w:t>
      </w:r>
      <w:r>
        <w:rPr>
          <w:w w:val="105"/>
        </w:rPr>
        <w:t>precise</w:t>
      </w:r>
      <w:r>
        <w:rPr>
          <w:spacing w:val="5"/>
          <w:w w:val="105"/>
        </w:rPr>
        <w:t xml:space="preserve"> </w:t>
      </w:r>
      <w:r>
        <w:rPr>
          <w:w w:val="105"/>
        </w:rPr>
        <w:t>because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limited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fi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eli</w:t>
      </w:r>
      <w:r>
        <w:rPr>
          <w:spacing w:val="-1"/>
          <w:w w:val="105"/>
        </w:rPr>
        <w:t>ty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prototype</w:t>
      </w:r>
      <w:r>
        <w:rPr>
          <w:spacing w:val="29"/>
          <w:w w:val="99"/>
        </w:rPr>
        <w:t xml:space="preserve"> </w:t>
      </w:r>
      <w:r>
        <w:rPr>
          <w:w w:val="105"/>
        </w:rPr>
        <w:t>structure,</w:t>
      </w:r>
      <w:r>
        <w:rPr>
          <w:spacing w:val="19"/>
          <w:w w:val="105"/>
        </w:rPr>
        <w:t xml:space="preserve"> </w:t>
      </w:r>
      <w:r>
        <w:rPr>
          <w:w w:val="105"/>
        </w:rPr>
        <w:t>but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an</w:t>
      </w:r>
      <w:r>
        <w:rPr>
          <w:spacing w:val="15"/>
          <w:w w:val="105"/>
        </w:rPr>
        <w:t xml:space="preserve"> </w:t>
      </w:r>
      <w:r>
        <w:rPr>
          <w:w w:val="105"/>
        </w:rPr>
        <w:t>idea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what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expect.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15"/>
          <w:w w:val="105"/>
        </w:rPr>
        <w:t xml:space="preserve"> </w:t>
      </w:r>
      <w:r>
        <w:rPr>
          <w:w w:val="105"/>
        </w:rPr>
        <w:t>least</w:t>
      </w:r>
      <w:r>
        <w:rPr>
          <w:spacing w:val="15"/>
          <w:w w:val="105"/>
        </w:rPr>
        <w:t xml:space="preserve"> </w:t>
      </w:r>
      <w:r>
        <w:rPr>
          <w:w w:val="105"/>
        </w:rPr>
        <w:t>360</w:t>
      </w:r>
      <w:r>
        <w:rPr>
          <w:spacing w:val="16"/>
          <w:w w:val="105"/>
        </w:rPr>
        <w:t xml:space="preserve"> </w:t>
      </w:r>
      <w:proofErr w:type="spellStart"/>
      <w:proofErr w:type="gramStart"/>
      <w:r>
        <w:rPr>
          <w:i/>
          <w:spacing w:val="2"/>
          <w:w w:val="105"/>
        </w:rPr>
        <w:t>kB</w:t>
      </w:r>
      <w:proofErr w:type="spellEnd"/>
      <w:proofErr w:type="gramEnd"/>
      <w:r>
        <w:rPr>
          <w:i/>
          <w:spacing w:val="29"/>
          <w:w w:val="105"/>
        </w:rPr>
        <w:t xml:space="preserve"> </w:t>
      </w:r>
      <w:r>
        <w:rPr>
          <w:i/>
          <w:spacing w:val="1"/>
          <w:w w:val="105"/>
        </w:rPr>
        <w:t>da</w:t>
      </w:r>
      <w:r>
        <w:rPr>
          <w:i/>
          <w:w w:val="105"/>
        </w:rPr>
        <w:t>y</w:t>
      </w:r>
      <w:r>
        <w:rPr>
          <w:i/>
          <w:w w:val="105"/>
          <w:position w:val="8"/>
          <w:sz w:val="16"/>
        </w:rPr>
        <w:t>-</w:t>
      </w:r>
      <w:r>
        <w:rPr>
          <w:spacing w:val="1"/>
          <w:w w:val="105"/>
          <w:position w:val="8"/>
          <w:sz w:val="16"/>
        </w:rPr>
        <w:t>1</w:t>
      </w:r>
      <w:r>
        <w:rPr>
          <w:w w:val="105"/>
          <w:position w:val="8"/>
          <w:sz w:val="16"/>
        </w:rPr>
        <w:t xml:space="preserve"> </w:t>
      </w:r>
      <w:r>
        <w:rPr>
          <w:spacing w:val="2"/>
          <w:w w:val="105"/>
          <w:position w:val="8"/>
          <w:sz w:val="16"/>
        </w:rPr>
        <w:t xml:space="preserve"> </w:t>
      </w:r>
      <w:r>
        <w:rPr>
          <w:w w:val="105"/>
        </w:rPr>
        <w:t>appears</w:t>
      </w:r>
      <w:r>
        <w:rPr>
          <w:spacing w:val="40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y</w:t>
      </w:r>
      <w:r>
        <w:rPr>
          <w:spacing w:val="14"/>
          <w:w w:val="105"/>
        </w:rPr>
        <w:t xml:space="preserve"> </w:t>
      </w:r>
      <w:r>
        <w:rPr>
          <w:w w:val="105"/>
        </w:rPr>
        <w:t>satisfied.</w:t>
      </w:r>
    </w:p>
    <w:p w14:paraId="08CA533A" w14:textId="77777777" w:rsidR="006338C4" w:rsidRDefault="006338C4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54E79B48" w14:textId="77777777" w:rsidR="006338C4" w:rsidRDefault="00E272E0">
      <w:pPr>
        <w:pStyle w:val="Heading2"/>
        <w:ind w:left="183" w:firstLine="0"/>
        <w:jc w:val="both"/>
        <w:rPr>
          <w:b w:val="0"/>
          <w:bCs w:val="0"/>
        </w:rPr>
      </w:pPr>
      <w:bookmarkStart w:id="200" w:name="Attitude_Determination_and_Control_Syste"/>
      <w:bookmarkEnd w:id="200"/>
      <w:r>
        <w:rPr>
          <w:w w:val="115"/>
        </w:rPr>
        <w:t xml:space="preserve">6.3.6       </w:t>
      </w:r>
      <w:r>
        <w:rPr>
          <w:spacing w:val="46"/>
          <w:w w:val="115"/>
        </w:rPr>
        <w:t xml:space="preserve"> </w:t>
      </w:r>
      <w:r>
        <w:rPr>
          <w:spacing w:val="-1"/>
          <w:w w:val="115"/>
        </w:rPr>
        <w:t>Attitude</w:t>
      </w:r>
      <w:r>
        <w:rPr>
          <w:spacing w:val="26"/>
          <w:w w:val="115"/>
        </w:rPr>
        <w:t xml:space="preserve"> </w:t>
      </w:r>
      <w:r>
        <w:rPr>
          <w:w w:val="115"/>
        </w:rPr>
        <w:t>Determination</w:t>
      </w:r>
      <w:r>
        <w:rPr>
          <w:spacing w:val="26"/>
          <w:w w:val="115"/>
        </w:rPr>
        <w:t xml:space="preserve"> </w:t>
      </w:r>
      <w:r>
        <w:rPr>
          <w:w w:val="115"/>
        </w:rPr>
        <w:t>and</w:t>
      </w:r>
      <w:r>
        <w:rPr>
          <w:spacing w:val="26"/>
          <w:w w:val="115"/>
        </w:rPr>
        <w:t xml:space="preserve"> </w:t>
      </w:r>
      <w:r>
        <w:rPr>
          <w:spacing w:val="-1"/>
          <w:w w:val="115"/>
        </w:rPr>
        <w:t>Cont</w:t>
      </w:r>
      <w:r>
        <w:rPr>
          <w:spacing w:val="-2"/>
          <w:w w:val="115"/>
        </w:rPr>
        <w:t>r</w:t>
      </w:r>
      <w:r>
        <w:rPr>
          <w:spacing w:val="-1"/>
          <w:w w:val="115"/>
        </w:rPr>
        <w:t>ol</w:t>
      </w:r>
      <w:r>
        <w:rPr>
          <w:spacing w:val="27"/>
          <w:w w:val="115"/>
        </w:rPr>
        <w:t xml:space="preserve"> </w:t>
      </w:r>
      <w:r>
        <w:rPr>
          <w:w w:val="115"/>
        </w:rPr>
        <w:t>System</w:t>
      </w:r>
    </w:p>
    <w:p w14:paraId="543CF05F" w14:textId="77777777" w:rsidR="006338C4" w:rsidRDefault="00E272E0">
      <w:pPr>
        <w:pStyle w:val="BodyText"/>
        <w:spacing w:before="189" w:line="480" w:lineRule="exact"/>
        <w:ind w:right="118" w:firstLine="576"/>
        <w:jc w:val="both"/>
      </w:pP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stable</w:t>
      </w:r>
      <w:r>
        <w:rPr>
          <w:spacing w:val="20"/>
          <w:w w:val="105"/>
        </w:rPr>
        <w:t xml:space="preserve"> </w:t>
      </w:r>
      <w:r>
        <w:rPr>
          <w:w w:val="105"/>
        </w:rPr>
        <w:t>view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sun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science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19"/>
          <w:w w:val="105"/>
        </w:rPr>
        <w:t xml:space="preserve"> </w:t>
      </w:r>
      <w:r>
        <w:rPr>
          <w:w w:val="105"/>
        </w:rPr>
        <w:t>appropriate</w:t>
      </w:r>
      <w:r>
        <w:rPr>
          <w:spacing w:val="29"/>
          <w:w w:val="99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nna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6"/>
          <w:w w:val="105"/>
        </w:rPr>
        <w:t xml:space="preserve"> </w:t>
      </w:r>
      <w:r>
        <w:rPr>
          <w:w w:val="105"/>
        </w:rPr>
        <w:t>during</w:t>
      </w:r>
      <w:r>
        <w:rPr>
          <w:spacing w:val="27"/>
          <w:w w:val="105"/>
        </w:rPr>
        <w:t xml:space="preserve"> </w:t>
      </w:r>
      <w:r>
        <w:rPr>
          <w:w w:val="105"/>
        </w:rPr>
        <w:t>ground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ontact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has</w:t>
      </w:r>
      <w:r>
        <w:rPr>
          <w:spacing w:val="27"/>
          <w:w w:val="105"/>
        </w:rPr>
        <w:t xml:space="preserve"> </w:t>
      </w:r>
      <w:r>
        <w:rPr>
          <w:w w:val="105"/>
        </w:rPr>
        <w:t>an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ADCS.</w:t>
      </w:r>
      <w:r>
        <w:rPr>
          <w:spacing w:val="26"/>
          <w:w w:val="105"/>
        </w:rPr>
        <w:t xml:space="preserve"> </w:t>
      </w:r>
      <w:r>
        <w:rPr>
          <w:w w:val="105"/>
        </w:rPr>
        <w:t>With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wide</w:t>
      </w:r>
      <w:r>
        <w:rPr>
          <w:spacing w:val="27"/>
          <w:w w:val="105"/>
        </w:rPr>
        <w:t xml:space="preserve"> </w:t>
      </w:r>
      <w:r>
        <w:rPr>
          <w:w w:val="105"/>
        </w:rPr>
        <w:t>field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95"/>
        </w:rPr>
        <w:t xml:space="preserve"> </w:t>
      </w:r>
      <w:r>
        <w:rPr>
          <w:w w:val="105"/>
        </w:rPr>
        <w:t>view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X123</w:t>
      </w:r>
      <w:r>
        <w:rPr>
          <w:spacing w:val="-14"/>
          <w:w w:val="105"/>
        </w:rPr>
        <w:t xml:space="preserve"> </w:t>
      </w:r>
      <w:r>
        <w:rPr>
          <w:spacing w:val="1"/>
          <w:w w:val="105"/>
        </w:rPr>
        <w:t>(</w:t>
      </w:r>
      <w:r>
        <w:rPr>
          <w:spacing w:val="2"/>
          <w:w w:val="105"/>
        </w:rPr>
        <w:t>4</w:t>
      </w:r>
      <w:r>
        <w:rPr>
          <w:i/>
          <w:spacing w:val="2"/>
          <w:w w:val="105"/>
          <w:position w:val="8"/>
          <w:sz w:val="16"/>
        </w:rPr>
        <w:t>o</w:t>
      </w:r>
      <w:r>
        <w:rPr>
          <w:spacing w:val="1"/>
          <w:w w:val="105"/>
        </w:rPr>
        <w:t>),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-13"/>
          <w:w w:val="105"/>
        </w:rPr>
        <w:t xml:space="preserve"> </w:t>
      </w:r>
      <w:r>
        <w:rPr>
          <w:w w:val="105"/>
        </w:rPr>
        <w:t>are</w:t>
      </w:r>
      <w:r>
        <w:rPr>
          <w:spacing w:val="-14"/>
          <w:w w:val="105"/>
        </w:rPr>
        <w:t xml:space="preserve"> </w:t>
      </w:r>
      <w:r>
        <w:rPr>
          <w:w w:val="105"/>
        </w:rPr>
        <w:t>only</w:t>
      </w:r>
      <w:r>
        <w:rPr>
          <w:spacing w:val="-14"/>
          <w:w w:val="105"/>
        </w:rPr>
        <w:t xml:space="preserve"> </w:t>
      </w:r>
      <w:proofErr w:type="gramStart"/>
      <w:r>
        <w:rPr>
          <w:spacing w:val="2"/>
          <w:w w:val="105"/>
        </w:rPr>
        <w:t>2</w:t>
      </w:r>
      <w:r>
        <w:rPr>
          <w:i/>
          <w:spacing w:val="2"/>
          <w:w w:val="105"/>
          <w:position w:val="8"/>
          <w:sz w:val="16"/>
        </w:rPr>
        <w:t>o</w:t>
      </w:r>
      <w:r>
        <w:rPr>
          <w:spacing w:val="2"/>
          <w:w w:val="105"/>
        </w:rPr>
        <w:t>(</w:t>
      </w:r>
      <w:commentRangeStart w:id="201"/>
      <w:r>
        <w:rPr>
          <w:spacing w:val="2"/>
          <w:w w:val="105"/>
        </w:rPr>
        <w:t>3</w:t>
      </w:r>
      <w:r>
        <w:rPr>
          <w:rFonts w:ascii="メイリオ"/>
          <w:i/>
          <w:spacing w:val="4"/>
          <w:w w:val="105"/>
        </w:rPr>
        <w:t>0"</w:t>
      </w:r>
      <w:commentRangeEnd w:id="201"/>
      <w:r w:rsidR="0077087A">
        <w:rPr>
          <w:rStyle w:val="CommentReference"/>
          <w:rFonts w:asciiTheme="minorHAnsi" w:eastAsiaTheme="minorHAnsi" w:hAnsiTheme="minorHAnsi"/>
        </w:rPr>
        <w:commentReference w:id="201"/>
      </w:r>
      <w:r>
        <w:rPr>
          <w:spacing w:val="1"/>
          <w:w w:val="105"/>
        </w:rPr>
        <w:t>)</w:t>
      </w:r>
      <w:r>
        <w:rPr>
          <w:spacing w:val="-14"/>
          <w:w w:val="105"/>
        </w:rPr>
        <w:t xml:space="preserve"> </w:t>
      </w:r>
      <w:r>
        <w:rPr>
          <w:w w:val="105"/>
        </w:rPr>
        <w:t>accuracy</w:t>
      </w:r>
      <w:proofErr w:type="gramEnd"/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spacing w:val="1"/>
          <w:w w:val="105"/>
        </w:rPr>
        <w:t>0.1</w:t>
      </w:r>
      <w:r>
        <w:rPr>
          <w:i/>
          <w:spacing w:val="1"/>
          <w:w w:val="105"/>
          <w:position w:val="8"/>
          <w:sz w:val="16"/>
        </w:rPr>
        <w:t>o</w:t>
      </w:r>
      <w:r>
        <w:rPr>
          <w:spacing w:val="1"/>
          <w:w w:val="105"/>
        </w:rPr>
        <w:t>(3</w:t>
      </w:r>
      <w:r>
        <w:rPr>
          <w:rFonts w:ascii="メイリオ"/>
          <w:i/>
          <w:spacing w:val="2"/>
          <w:w w:val="105"/>
        </w:rPr>
        <w:t>0"</w:t>
      </w:r>
      <w:r>
        <w:rPr>
          <w:w w:val="105"/>
        </w:rPr>
        <w:t>)</w:t>
      </w:r>
      <w:r>
        <w:rPr>
          <w:spacing w:val="44"/>
          <w:w w:val="115"/>
        </w:rPr>
        <w:t xml:space="preserve"> 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owle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.</w:t>
      </w:r>
    </w:p>
    <w:p w14:paraId="40DE56D6" w14:textId="77777777" w:rsidR="006338C4" w:rsidRDefault="00E272E0">
      <w:pPr>
        <w:pStyle w:val="BodyText"/>
        <w:spacing w:line="480" w:lineRule="exact"/>
        <w:ind w:right="119" w:firstLine="576"/>
        <w:jc w:val="both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commercial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ADCS</w:t>
      </w:r>
      <w:r>
        <w:rPr>
          <w:spacing w:val="-3"/>
          <w:w w:val="105"/>
        </w:rPr>
        <w:t xml:space="preserve"> </w:t>
      </w:r>
      <w:r>
        <w:rPr>
          <w:w w:val="105"/>
        </w:rPr>
        <w:t>onboard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flexible</w:t>
      </w:r>
      <w:r>
        <w:rPr>
          <w:spacing w:val="-3"/>
          <w:w w:val="105"/>
        </w:rPr>
        <w:t xml:space="preserve"> </w:t>
      </w:r>
      <w:r>
        <w:rPr>
          <w:w w:val="105"/>
        </w:rPr>
        <w:t>ADCS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ology</w:t>
      </w:r>
      <w:r>
        <w:rPr>
          <w:spacing w:val="30"/>
        </w:rPr>
        <w:t xml:space="preserve"> </w:t>
      </w:r>
      <w:r>
        <w:rPr>
          <w:spacing w:val="-2"/>
          <w:w w:val="105"/>
        </w:rPr>
        <w:t>(</w:t>
      </w:r>
      <w:r>
        <w:rPr>
          <w:spacing w:val="-3"/>
          <w:w w:val="105"/>
        </w:rPr>
        <w:t>XA</w:t>
      </w:r>
      <w:r>
        <w:rPr>
          <w:spacing w:val="-2"/>
          <w:w w:val="105"/>
        </w:rPr>
        <w:t>CT)</w:t>
      </w:r>
      <w:r>
        <w:rPr>
          <w:spacing w:val="41"/>
          <w:w w:val="105"/>
        </w:rPr>
        <w:t xml:space="preserve"> </w:t>
      </w:r>
      <w:r>
        <w:rPr>
          <w:w w:val="105"/>
        </w:rPr>
        <w:t>from</w:t>
      </w:r>
      <w:r>
        <w:rPr>
          <w:spacing w:val="41"/>
          <w:w w:val="105"/>
        </w:rPr>
        <w:t xml:space="preserve"> </w:t>
      </w:r>
      <w:r>
        <w:rPr>
          <w:w w:val="105"/>
        </w:rPr>
        <w:t>Blue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Canyon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</w:t>
      </w:r>
      <w:r>
        <w:rPr>
          <w:spacing w:val="-3"/>
          <w:w w:val="105"/>
        </w:rPr>
        <w:t>hn</w:t>
      </w:r>
      <w:r>
        <w:rPr>
          <w:spacing w:val="-4"/>
          <w:w w:val="105"/>
        </w:rPr>
        <w:t>ologies</w:t>
      </w:r>
      <w:r>
        <w:rPr>
          <w:spacing w:val="40"/>
          <w:w w:val="105"/>
        </w:rPr>
        <w:t xml:space="preserve"> </w:t>
      </w:r>
      <w:r>
        <w:rPr>
          <w:w w:val="105"/>
        </w:rPr>
        <w:t>(BCT).</w:t>
      </w:r>
      <w:r>
        <w:rPr>
          <w:spacing w:val="42"/>
          <w:w w:val="105"/>
        </w:rPr>
        <w:t xml:space="preserve"> </w:t>
      </w:r>
      <w:r>
        <w:rPr>
          <w:w w:val="105"/>
        </w:rPr>
        <w:t>BCT</w:t>
      </w:r>
      <w:r>
        <w:rPr>
          <w:spacing w:val="41"/>
          <w:w w:val="105"/>
        </w:rPr>
        <w:t xml:space="preserve"> </w:t>
      </w:r>
      <w:r>
        <w:rPr>
          <w:w w:val="105"/>
        </w:rPr>
        <w:t>has</w:t>
      </w:r>
      <w:r>
        <w:rPr>
          <w:spacing w:val="41"/>
          <w:w w:val="105"/>
        </w:rPr>
        <w:t xml:space="preserve"> </w:t>
      </w:r>
      <w:r>
        <w:rPr>
          <w:w w:val="105"/>
        </w:rPr>
        <w:t>developed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0.5</w:t>
      </w:r>
      <w:r>
        <w:rPr>
          <w:spacing w:val="41"/>
          <w:w w:val="105"/>
        </w:rPr>
        <w:t xml:space="preserve"> </w:t>
      </w:r>
      <w:r>
        <w:rPr>
          <w:w w:val="105"/>
        </w:rPr>
        <w:t>U-sized</w:t>
      </w:r>
      <w:r>
        <w:rPr>
          <w:spacing w:val="40"/>
          <w:w w:val="105"/>
        </w:rPr>
        <w:t xml:space="preserve"> </w:t>
      </w:r>
      <w:r>
        <w:rPr>
          <w:w w:val="105"/>
        </w:rPr>
        <w:t>ADCS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39"/>
          <w:w w:val="138"/>
        </w:rPr>
        <w:t xml:space="preserve"> </w:t>
      </w:r>
      <w:r>
        <w:rPr>
          <w:w w:val="105"/>
        </w:rPr>
        <w:t>(0.85</w:t>
      </w:r>
      <w:r>
        <w:rPr>
          <w:spacing w:val="22"/>
          <w:w w:val="105"/>
        </w:rPr>
        <w:t xml:space="preserve"> </w:t>
      </w:r>
      <w:r>
        <w:rPr>
          <w:w w:val="105"/>
        </w:rPr>
        <w:t>kg)</w:t>
      </w:r>
      <w:r>
        <w:rPr>
          <w:spacing w:val="22"/>
          <w:w w:val="105"/>
        </w:rPr>
        <w:t xml:space="preserve"> </w:t>
      </w:r>
      <w:r>
        <w:rPr>
          <w:w w:val="105"/>
        </w:rPr>
        <w:t>using</w:t>
      </w:r>
      <w:r>
        <w:rPr>
          <w:spacing w:val="23"/>
          <w:w w:val="105"/>
        </w:rPr>
        <w:t xml:space="preserve"> </w:t>
      </w:r>
      <w:r>
        <w:rPr>
          <w:w w:val="105"/>
        </w:rPr>
        <w:t>miniature</w:t>
      </w:r>
      <w:r>
        <w:rPr>
          <w:spacing w:val="22"/>
          <w:w w:val="105"/>
        </w:rPr>
        <w:t xml:space="preserve"> </w:t>
      </w:r>
      <w:r>
        <w:rPr>
          <w:w w:val="105"/>
        </w:rPr>
        <w:t>reaction</w:t>
      </w:r>
      <w:r>
        <w:rPr>
          <w:spacing w:val="22"/>
          <w:w w:val="105"/>
        </w:rPr>
        <w:t xml:space="preserve"> </w:t>
      </w:r>
      <w:r>
        <w:rPr>
          <w:w w:val="105"/>
        </w:rPr>
        <w:t>wheels,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torqu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r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star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track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coarse</w:t>
      </w:r>
      <w:r>
        <w:rPr>
          <w:spacing w:val="22"/>
          <w:w w:val="105"/>
        </w:rPr>
        <w:t xml:space="preserve"> </w:t>
      </w:r>
      <w:r>
        <w:rPr>
          <w:w w:val="105"/>
        </w:rPr>
        <w:t>sun</w:t>
      </w:r>
      <w:r>
        <w:rPr>
          <w:spacing w:val="22"/>
          <w:w w:val="105"/>
        </w:rPr>
        <w:t xml:space="preserve"> </w:t>
      </w:r>
      <w:r>
        <w:rPr>
          <w:w w:val="105"/>
        </w:rPr>
        <w:t>sensor,</w:t>
      </w:r>
      <w:r>
        <w:rPr>
          <w:spacing w:val="23"/>
          <w:w w:val="105"/>
        </w:rPr>
        <w:t xml:space="preserve"> </w:t>
      </w:r>
      <w:r>
        <w:rPr>
          <w:w w:val="105"/>
        </w:rPr>
        <w:t>inertial</w:t>
      </w:r>
      <w:r>
        <w:rPr>
          <w:spacing w:val="28"/>
          <w:w w:val="106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magnetometers.</w:t>
      </w:r>
      <w:r>
        <w:rPr>
          <w:spacing w:val="56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BCT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XA</w:t>
      </w:r>
      <w:r>
        <w:rPr>
          <w:spacing w:val="-2"/>
          <w:w w:val="105"/>
        </w:rPr>
        <w:t>CT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expected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w w:val="105"/>
        </w:rPr>
        <w:t>pointing</w:t>
      </w:r>
      <w:r>
        <w:rPr>
          <w:spacing w:val="13"/>
          <w:w w:val="105"/>
        </w:rPr>
        <w:t xml:space="preserve"> </w:t>
      </w:r>
      <w:r>
        <w:rPr>
          <w:w w:val="105"/>
        </w:rPr>
        <w:t>accuracy</w:t>
      </w:r>
      <w:r>
        <w:rPr>
          <w:spacing w:val="35"/>
          <w:w w:val="104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owle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tt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9"/>
          <w:w w:val="105"/>
        </w:rPr>
        <w:t xml:space="preserve"> </w:t>
      </w:r>
      <w:r>
        <w:rPr>
          <w:w w:val="105"/>
        </w:rPr>
        <w:t>than</w:t>
      </w:r>
      <w:r>
        <w:rPr>
          <w:spacing w:val="9"/>
          <w:w w:val="105"/>
        </w:rPr>
        <w:t xml:space="preserve"> </w:t>
      </w:r>
      <w:r>
        <w:rPr>
          <w:spacing w:val="1"/>
          <w:w w:val="105"/>
        </w:rPr>
        <w:t>0.003</w:t>
      </w:r>
      <w:r>
        <w:rPr>
          <w:i/>
          <w:spacing w:val="1"/>
          <w:w w:val="105"/>
          <w:position w:val="8"/>
          <w:sz w:val="16"/>
        </w:rPr>
        <w:t>o</w:t>
      </w:r>
      <w:r>
        <w:rPr>
          <w:spacing w:val="1"/>
          <w:w w:val="105"/>
        </w:rPr>
        <w:t>(1</w:t>
      </w:r>
      <w:r>
        <w:rPr>
          <w:rFonts w:ascii="メイリオ"/>
          <w:i/>
          <w:spacing w:val="2"/>
          <w:w w:val="105"/>
        </w:rPr>
        <w:t>0"</w:t>
      </w:r>
      <w:r>
        <w:rPr>
          <w:w w:val="105"/>
        </w:rPr>
        <w:t>)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8"/>
          <w:w w:val="105"/>
        </w:rPr>
        <w:t xml:space="preserve"> </w:t>
      </w:r>
      <w:r>
        <w:rPr>
          <w:w w:val="105"/>
        </w:rPr>
        <w:t>axes,</w:t>
      </w:r>
      <w:r>
        <w:rPr>
          <w:spacing w:val="10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plane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sky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star</w:t>
      </w:r>
      <w:r>
        <w:rPr>
          <w:spacing w:val="36"/>
          <w:w w:val="113"/>
        </w:rPr>
        <w:t xml:space="preserve"> </w:t>
      </w:r>
      <w:r>
        <w:rPr>
          <w:spacing w:val="-2"/>
          <w:w w:val="105"/>
        </w:rPr>
        <w:t>track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spacing w:val="1"/>
          <w:w w:val="105"/>
        </w:rPr>
        <w:t>0.007</w:t>
      </w:r>
      <w:r>
        <w:rPr>
          <w:i/>
          <w:spacing w:val="1"/>
          <w:w w:val="105"/>
          <w:position w:val="8"/>
          <w:sz w:val="16"/>
        </w:rPr>
        <w:t>o</w:t>
      </w:r>
      <w:r>
        <w:rPr>
          <w:spacing w:val="1"/>
          <w:w w:val="105"/>
        </w:rPr>
        <w:t>(1</w:t>
      </w:r>
      <w:r>
        <w:rPr>
          <w:rFonts w:ascii="メイリオ"/>
          <w:i/>
          <w:spacing w:val="2"/>
          <w:w w:val="105"/>
        </w:rPr>
        <w:t>0"</w:t>
      </w:r>
      <w:r>
        <w:rPr>
          <w:w w:val="105"/>
        </w:rPr>
        <w:t>)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third</w:t>
      </w:r>
      <w:r>
        <w:rPr>
          <w:spacing w:val="47"/>
          <w:w w:val="105"/>
        </w:rPr>
        <w:t xml:space="preserve"> </w:t>
      </w:r>
      <w:r>
        <w:rPr>
          <w:w w:val="105"/>
        </w:rPr>
        <w:t>axis,</w:t>
      </w:r>
      <w:r>
        <w:rPr>
          <w:spacing w:val="55"/>
          <w:w w:val="105"/>
        </w:rPr>
        <w:t xml:space="preserve"> </w:t>
      </w:r>
      <w:r>
        <w:rPr>
          <w:w w:val="105"/>
        </w:rPr>
        <w:t>parallel</w:t>
      </w:r>
      <w:r>
        <w:rPr>
          <w:spacing w:val="47"/>
          <w:w w:val="105"/>
        </w:rPr>
        <w:t xml:space="preserve"> </w:t>
      </w:r>
      <w:r>
        <w:rPr>
          <w:w w:val="105"/>
        </w:rPr>
        <w:t>to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star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track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47"/>
          <w:w w:val="105"/>
        </w:rPr>
        <w:t xml:space="preserve"> </w:t>
      </w:r>
      <w:r>
        <w:rPr>
          <w:w w:val="105"/>
        </w:rPr>
        <w:t>optical</w:t>
      </w:r>
      <w:r>
        <w:rPr>
          <w:spacing w:val="47"/>
          <w:w w:val="105"/>
        </w:rPr>
        <w:t xml:space="preserve"> </w:t>
      </w:r>
      <w:r>
        <w:rPr>
          <w:w w:val="105"/>
        </w:rPr>
        <w:t>axis.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XA</w:t>
      </w:r>
      <w:r>
        <w:rPr>
          <w:spacing w:val="-2"/>
          <w:w w:val="105"/>
        </w:rPr>
        <w:t>CT</w:t>
      </w:r>
      <w:r>
        <w:rPr>
          <w:spacing w:val="21"/>
          <w:w w:val="117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uses</w:t>
      </w:r>
      <w:r>
        <w:rPr>
          <w:spacing w:val="34"/>
          <w:w w:val="105"/>
        </w:rPr>
        <w:t xml:space="preserve"> </w:t>
      </w:r>
      <w:r>
        <w:rPr>
          <w:w w:val="105"/>
        </w:rPr>
        <w:t>5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12</w:t>
      </w:r>
      <w:r>
        <w:rPr>
          <w:spacing w:val="32"/>
          <w:w w:val="105"/>
        </w:rPr>
        <w:t xml:space="preserve"> </w:t>
      </w:r>
      <w:r>
        <w:rPr>
          <w:w w:val="105"/>
        </w:rPr>
        <w:t>V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2"/>
          <w:w w:val="105"/>
        </w:rPr>
        <w:t xml:space="preserve"> </w:t>
      </w:r>
      <w:r>
        <w:rPr>
          <w:w w:val="105"/>
        </w:rPr>
        <w:t>inputs</w:t>
      </w:r>
      <w:r>
        <w:rPr>
          <w:spacing w:val="33"/>
          <w:w w:val="105"/>
        </w:rPr>
        <w:t xml:space="preserve"> </w:t>
      </w:r>
      <w:r>
        <w:rPr>
          <w:w w:val="105"/>
        </w:rPr>
        <w:t>(1.0</w:t>
      </w:r>
      <w:r>
        <w:rPr>
          <w:spacing w:val="32"/>
          <w:w w:val="105"/>
        </w:rPr>
        <w:t xml:space="preserve"> </w:t>
      </w:r>
      <w:r>
        <w:rPr>
          <w:w w:val="105"/>
        </w:rPr>
        <w:t>W</w:t>
      </w:r>
      <w:r>
        <w:rPr>
          <w:spacing w:val="33"/>
          <w:w w:val="105"/>
        </w:rPr>
        <w:t xml:space="preserve"> </w:t>
      </w:r>
      <w:r>
        <w:rPr>
          <w:w w:val="105"/>
        </w:rPr>
        <w:t>nominal,</w:t>
      </w:r>
      <w:r>
        <w:rPr>
          <w:spacing w:val="37"/>
          <w:w w:val="105"/>
        </w:rPr>
        <w:t xml:space="preserve"> </w:t>
      </w:r>
      <w:r>
        <w:rPr>
          <w:w w:val="105"/>
        </w:rPr>
        <w:t>2.8</w:t>
      </w:r>
      <w:r>
        <w:rPr>
          <w:spacing w:val="32"/>
          <w:w w:val="105"/>
        </w:rPr>
        <w:t xml:space="preserve"> </w:t>
      </w:r>
      <w:r>
        <w:rPr>
          <w:w w:val="105"/>
        </w:rPr>
        <w:t>W</w:t>
      </w:r>
      <w:r>
        <w:rPr>
          <w:spacing w:val="3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ak)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serial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7"/>
          <w:w w:val="104"/>
        </w:rPr>
        <w:t xml:space="preserve"> </w:t>
      </w:r>
      <w:r>
        <w:rPr>
          <w:w w:val="105"/>
        </w:rPr>
        <w:t>(RS232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but</w:t>
      </w:r>
      <w:r>
        <w:rPr>
          <w:spacing w:val="1"/>
          <w:w w:val="105"/>
        </w:rPr>
        <w:t xml:space="preserve"> </w:t>
      </w:r>
      <w:r>
        <w:rPr>
          <w:w w:val="105"/>
        </w:rPr>
        <w:t>other</w:t>
      </w:r>
      <w:r>
        <w:rPr>
          <w:spacing w:val="2"/>
          <w:w w:val="105"/>
        </w:rPr>
        <w:t xml:space="preserve"> </w:t>
      </w:r>
      <w:r>
        <w:rPr>
          <w:w w:val="105"/>
        </w:rPr>
        <w:t>options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avai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).</w:t>
      </w:r>
      <w:r>
        <w:rPr>
          <w:spacing w:val="47"/>
          <w:w w:val="105"/>
        </w:rPr>
        <w:t xml:space="preserve"> </w:t>
      </w:r>
      <w:r>
        <w:rPr>
          <w:w w:val="105"/>
        </w:rPr>
        <w:t>SPS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wo-</w:t>
      </w:r>
      <w:r>
        <w:rPr>
          <w:spacing w:val="-2"/>
          <w:w w:val="105"/>
        </w:rPr>
        <w:t>ax</w:t>
      </w:r>
      <w:r>
        <w:rPr>
          <w:spacing w:val="-3"/>
          <w:w w:val="105"/>
        </w:rPr>
        <w:t>is</w:t>
      </w:r>
      <w:r>
        <w:rPr>
          <w:w w:val="105"/>
        </w:rPr>
        <w:t xml:space="preserve"> 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(p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h/ya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)</w:t>
      </w:r>
      <w:r>
        <w:rPr>
          <w:spacing w:val="23"/>
          <w:w w:val="115"/>
        </w:rPr>
        <w:t xml:space="preserve"> </w:t>
      </w:r>
      <w:r>
        <w:rPr>
          <w:w w:val="105"/>
        </w:rPr>
        <w:t>pointing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owle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23"/>
          <w:w w:val="105"/>
        </w:rPr>
        <w:t xml:space="preserve"> </w:t>
      </w:r>
      <w:r>
        <w:rPr>
          <w:w w:val="105"/>
        </w:rPr>
        <w:t>on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sun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tt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24"/>
          <w:w w:val="105"/>
        </w:rPr>
        <w:t xml:space="preserve"> </w:t>
      </w:r>
      <w:r>
        <w:rPr>
          <w:w w:val="105"/>
        </w:rPr>
        <w:t>than</w:t>
      </w:r>
      <w:r>
        <w:rPr>
          <w:spacing w:val="23"/>
          <w:w w:val="105"/>
        </w:rPr>
        <w:t xml:space="preserve"> </w:t>
      </w:r>
      <w:r>
        <w:rPr>
          <w:w w:val="105"/>
        </w:rPr>
        <w:t>1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arcmin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(</w:t>
      </w:r>
      <w:r>
        <w:rPr>
          <w:spacing w:val="1"/>
          <w:w w:val="105"/>
        </w:rPr>
        <w:t>3</w:t>
      </w:r>
      <w:r>
        <w:rPr>
          <w:rFonts w:ascii="メイリオ"/>
          <w:i/>
          <w:spacing w:val="2"/>
          <w:w w:val="105"/>
        </w:rPr>
        <w:t>0"</w:t>
      </w:r>
      <w:r>
        <w:rPr>
          <w:w w:val="105"/>
        </w:rPr>
        <w:t>),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3"/>
          <w:w w:val="105"/>
        </w:rPr>
        <w:t xml:space="preserve"> </w:t>
      </w:r>
      <w:r>
        <w:rPr>
          <w:w w:val="105"/>
        </w:rPr>
        <w:t>can</w:t>
      </w:r>
      <w:r>
        <w:rPr>
          <w:spacing w:val="2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nt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XA</w:t>
      </w:r>
      <w:r>
        <w:rPr>
          <w:spacing w:val="-2"/>
          <w:w w:val="105"/>
        </w:rPr>
        <w:t>CT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6"/>
        </w:rPr>
        <w:t xml:space="preserve"> </w:t>
      </w:r>
      <w:r>
        <w:rPr>
          <w:w w:val="105"/>
        </w:rPr>
        <w:t>closed-loop</w:t>
      </w:r>
      <w:r>
        <w:rPr>
          <w:spacing w:val="33"/>
          <w:w w:val="105"/>
        </w:rPr>
        <w:t xml:space="preserve"> </w:t>
      </w:r>
      <w:r>
        <w:rPr>
          <w:w w:val="105"/>
        </w:rPr>
        <w:t>fine-sun</w:t>
      </w:r>
      <w:r>
        <w:rPr>
          <w:spacing w:val="33"/>
          <w:w w:val="105"/>
        </w:rPr>
        <w:t xml:space="preserve"> </w:t>
      </w:r>
      <w:r>
        <w:rPr>
          <w:w w:val="105"/>
        </w:rPr>
        <w:t>pointing;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XA</w:t>
      </w:r>
      <w:r>
        <w:rPr>
          <w:spacing w:val="-2"/>
          <w:w w:val="105"/>
        </w:rPr>
        <w:t>CT</w:t>
      </w:r>
      <w:r>
        <w:rPr>
          <w:spacing w:val="33"/>
          <w:w w:val="105"/>
        </w:rPr>
        <w:t xml:space="preserve"> </w:t>
      </w:r>
      <w:r>
        <w:rPr>
          <w:w w:val="105"/>
        </w:rPr>
        <w:t>system</w:t>
      </w:r>
      <w:r>
        <w:rPr>
          <w:spacing w:val="33"/>
          <w:w w:val="105"/>
        </w:rPr>
        <w:t xml:space="preserve"> </w:t>
      </w:r>
      <w:r>
        <w:rPr>
          <w:w w:val="105"/>
        </w:rPr>
        <w:t>can</w:t>
      </w:r>
      <w:r>
        <w:rPr>
          <w:spacing w:val="34"/>
          <w:w w:val="105"/>
        </w:rPr>
        <w:t xml:space="preserve"> </w:t>
      </w:r>
      <w:r>
        <w:rPr>
          <w:w w:val="105"/>
        </w:rPr>
        <w:t>easily</w:t>
      </w:r>
      <w:r>
        <w:rPr>
          <w:spacing w:val="33"/>
          <w:w w:val="105"/>
        </w:rPr>
        <w:t xml:space="preserve"> </w:t>
      </w:r>
      <w:r>
        <w:rPr>
          <w:w w:val="105"/>
        </w:rPr>
        <w:t>meet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33"/>
          <w:w w:val="105"/>
        </w:rPr>
        <w:t xml:space="preserve"> </w:t>
      </w:r>
      <w:r>
        <w:rPr>
          <w:w w:val="105"/>
        </w:rPr>
        <w:t>pointing</w:t>
      </w:r>
      <w:r>
        <w:rPr>
          <w:spacing w:val="29"/>
          <w:w w:val="99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thout</w:t>
      </w:r>
      <w:r>
        <w:rPr>
          <w:spacing w:val="36"/>
          <w:w w:val="105"/>
        </w:rPr>
        <w:t xml:space="preserve"> </w:t>
      </w:r>
      <w:r>
        <w:rPr>
          <w:w w:val="105"/>
        </w:rPr>
        <w:t>this</w:t>
      </w:r>
      <w:r>
        <w:rPr>
          <w:spacing w:val="35"/>
          <w:w w:val="105"/>
        </w:rPr>
        <w:t xml:space="preserve"> </w:t>
      </w:r>
      <w:r>
        <w:rPr>
          <w:w w:val="105"/>
        </w:rPr>
        <w:t>additional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kn</w:t>
      </w:r>
      <w:r>
        <w:rPr>
          <w:spacing w:val="-2"/>
          <w:w w:val="105"/>
        </w:rPr>
        <w:t>owle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.</w:t>
      </w:r>
    </w:p>
    <w:p w14:paraId="2CB61FEB" w14:textId="77777777" w:rsidR="006338C4" w:rsidRDefault="006338C4">
      <w:pPr>
        <w:spacing w:line="480" w:lineRule="exact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61F33B7B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4B3DD7F7" w14:textId="348B136A" w:rsidR="006338C4" w:rsidRDefault="00E272E0">
      <w:pPr>
        <w:pStyle w:val="BodyText"/>
        <w:spacing w:before="58" w:line="448" w:lineRule="auto"/>
        <w:ind w:right="119" w:firstLine="576"/>
        <w:jc w:val="both"/>
      </w:pPr>
      <w:r>
        <w:rPr>
          <w:w w:val="105"/>
        </w:rPr>
        <w:t>After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9"/>
          <w:w w:val="105"/>
        </w:rPr>
        <w:t xml:space="preserve"> </w:t>
      </w:r>
      <w:r>
        <w:rPr>
          <w:w w:val="105"/>
        </w:rPr>
        <w:t>with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w w:val="105"/>
        </w:rPr>
        <w:t>,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le</w:t>
      </w:r>
      <w:r>
        <w:rPr>
          <w:spacing w:val="49"/>
          <w:w w:val="105"/>
        </w:rPr>
        <w:t xml:space="preserve"> </w:t>
      </w:r>
      <w:r>
        <w:rPr>
          <w:w w:val="105"/>
        </w:rPr>
        <w:t>tests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50"/>
          <w:w w:val="105"/>
        </w:rPr>
        <w:t xml:space="preserve"> </w:t>
      </w:r>
      <w:r>
        <w:rPr>
          <w:w w:val="105"/>
        </w:rPr>
        <w:t>performed</w:t>
      </w:r>
      <w:r>
        <w:rPr>
          <w:spacing w:val="49"/>
          <w:w w:val="105"/>
        </w:rPr>
        <w:t xml:space="preserve"> </w:t>
      </w:r>
      <w:r>
        <w:rPr>
          <w:w w:val="105"/>
        </w:rPr>
        <w:t>to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10"/>
        </w:rPr>
        <w:t xml:space="preserve"> </w:t>
      </w:r>
      <w:r>
        <w:rPr>
          <w:w w:val="105"/>
        </w:rPr>
        <w:t>performance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ADCS.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custom</w:t>
      </w:r>
      <w:r>
        <w:rPr>
          <w:spacing w:val="17"/>
          <w:w w:val="105"/>
        </w:rPr>
        <w:t xml:space="preserve"> </w:t>
      </w:r>
      <w:r>
        <w:rPr>
          <w:w w:val="105"/>
        </w:rPr>
        <w:t>air-bearing</w:t>
      </w:r>
      <w:r>
        <w:rPr>
          <w:spacing w:val="15"/>
          <w:w w:val="105"/>
        </w:rPr>
        <w:t xml:space="preserve"> </w:t>
      </w:r>
      <w:r>
        <w:rPr>
          <w:w w:val="105"/>
        </w:rPr>
        <w:t>table</w:t>
      </w:r>
      <w:r>
        <w:rPr>
          <w:spacing w:val="17"/>
          <w:w w:val="105"/>
        </w:rPr>
        <w:t xml:space="preserve"> </w:t>
      </w:r>
      <w:ins w:id="202" w:author="Tom Woods" w:date="2016-02-06T15:17:00Z">
        <w:r w:rsidR="00E06735">
          <w:rPr>
            <w:spacing w:val="17"/>
            <w:w w:val="105"/>
          </w:rPr>
          <w:t xml:space="preserve">for a 3U </w:t>
        </w:r>
        <w:proofErr w:type="spellStart"/>
        <w:r w:rsidR="00E06735">
          <w:rPr>
            <w:spacing w:val="17"/>
            <w:w w:val="105"/>
          </w:rPr>
          <w:t>CubeSat</w:t>
        </w:r>
        <w:proofErr w:type="spellEnd"/>
        <w:r w:rsidR="00E06735">
          <w:rPr>
            <w:spacing w:val="17"/>
            <w:w w:val="105"/>
          </w:rPr>
          <w:t xml:space="preserve"> </w:t>
        </w:r>
      </w:ins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built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17"/>
          <w:w w:val="105"/>
        </w:rPr>
        <w:t xml:space="preserve"> </w:t>
      </w:r>
      <w:r>
        <w:rPr>
          <w:w w:val="105"/>
        </w:rPr>
        <w:t>torque-free</w:t>
      </w:r>
      <w:r>
        <w:rPr>
          <w:spacing w:val="37"/>
          <w:w w:val="99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ronm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ADCS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ol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spacecraft.</w:t>
      </w:r>
      <w:r>
        <w:rPr>
          <w:spacing w:val="2"/>
          <w:w w:val="105"/>
        </w:rPr>
        <w:t xml:space="preserve"> </w:t>
      </w:r>
      <w:r>
        <w:rPr>
          <w:spacing w:val="-7"/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example,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we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spacecraft</w:t>
      </w:r>
      <w:r>
        <w:rPr>
          <w:spacing w:val="31"/>
          <w:w w:val="138"/>
        </w:rPr>
        <w:t xml:space="preserve"> </w:t>
      </w:r>
      <w:r>
        <w:rPr>
          <w:w w:val="105"/>
        </w:rPr>
        <w:t>can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track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sun</w:t>
      </w:r>
      <w:r>
        <w:rPr>
          <w:spacing w:val="24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heliostat</w:t>
      </w:r>
      <w:r>
        <w:rPr>
          <w:spacing w:val="24"/>
          <w:w w:val="105"/>
        </w:rPr>
        <w:t xml:space="preserve"> </w:t>
      </w:r>
      <w:r>
        <w:rPr>
          <w:w w:val="105"/>
        </w:rPr>
        <w:t>at</w:t>
      </w:r>
      <w:r>
        <w:rPr>
          <w:spacing w:val="24"/>
          <w:w w:val="105"/>
        </w:rPr>
        <w:t xml:space="preserve"> </w:t>
      </w:r>
      <w:r>
        <w:rPr>
          <w:spacing w:val="-5"/>
          <w:w w:val="105"/>
        </w:rPr>
        <w:t>LAS</w:t>
      </w:r>
      <w:r>
        <w:rPr>
          <w:spacing w:val="-4"/>
          <w:w w:val="105"/>
        </w:rPr>
        <w:t>P,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magnetometers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d</w:t>
      </w:r>
      <w:r>
        <w:rPr>
          <w:spacing w:val="24"/>
          <w:w w:val="105"/>
        </w:rPr>
        <w:t xml:space="preserve"> </w:t>
      </w:r>
      <w:r>
        <w:rPr>
          <w:w w:val="105"/>
        </w:rPr>
        <w:t>sign</w:t>
      </w:r>
      <w:r>
        <w:rPr>
          <w:spacing w:val="24"/>
          <w:w w:val="105"/>
        </w:rPr>
        <w:t xml:space="preserve"> </w:t>
      </w:r>
      <w:r>
        <w:rPr>
          <w:w w:val="105"/>
        </w:rPr>
        <w:t>when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af</w:t>
      </w:r>
      <w:r>
        <w:rPr>
          <w:spacing w:val="-1"/>
          <w:w w:val="105"/>
        </w:rPr>
        <w:t>t</w:t>
      </w:r>
      <w:r>
        <w:rPr>
          <w:spacing w:val="31"/>
          <w:w w:val="138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rotated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180</w:t>
      </w:r>
      <w:r>
        <w:rPr>
          <w:i/>
          <w:spacing w:val="-1"/>
          <w:w w:val="105"/>
          <w:position w:val="8"/>
          <w:sz w:val="16"/>
        </w:rPr>
        <w:t>o</w:t>
      </w:r>
      <w:r>
        <w:rPr>
          <w:i/>
          <w:spacing w:val="2"/>
          <w:w w:val="105"/>
          <w:position w:val="8"/>
          <w:sz w:val="16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17"/>
          <w:w w:val="105"/>
        </w:rPr>
        <w:t xml:space="preserve"> </w:t>
      </w:r>
      <w:r>
        <w:rPr>
          <w:w w:val="105"/>
        </w:rPr>
        <w:t>axis,</w:t>
      </w:r>
      <w:r>
        <w:rPr>
          <w:spacing w:val="20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torqu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r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produced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measurable</w:t>
      </w:r>
      <w:r>
        <w:rPr>
          <w:spacing w:val="17"/>
          <w:w w:val="105"/>
        </w:rPr>
        <w:t xml:space="preserve"> </w:t>
      </w:r>
      <w:r>
        <w:rPr>
          <w:w w:val="105"/>
        </w:rPr>
        <w:t>magnetic</w:t>
      </w:r>
      <w:r>
        <w:rPr>
          <w:spacing w:val="17"/>
          <w:w w:val="105"/>
        </w:rPr>
        <w:t xml:space="preserve"> </w:t>
      </w:r>
      <w:r>
        <w:rPr>
          <w:w w:val="105"/>
        </w:rPr>
        <w:t>field,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99"/>
        </w:rPr>
        <w:t xml:space="preserve"> </w:t>
      </w:r>
      <w:r>
        <w:rPr>
          <w:w w:val="105"/>
        </w:rPr>
        <w:t>star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track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21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ook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tab</w:t>
      </w:r>
      <w:r>
        <w:rPr>
          <w:spacing w:val="-2"/>
          <w:w w:val="105"/>
        </w:rPr>
        <w:t>le</w:t>
      </w:r>
      <w:r>
        <w:rPr>
          <w:spacing w:val="21"/>
          <w:w w:val="105"/>
        </w:rPr>
        <w:t xml:space="preserve"> </w:t>
      </w:r>
      <w:r>
        <w:rPr>
          <w:w w:val="105"/>
        </w:rPr>
        <w:t>images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found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es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stars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its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brary</w:t>
      </w:r>
      <w:r>
        <w:rPr>
          <w:spacing w:val="21"/>
          <w:w w:val="105"/>
        </w:rPr>
        <w:t xml:space="preserve"> </w:t>
      </w:r>
      <w:r>
        <w:rPr>
          <w:w w:val="105"/>
        </w:rPr>
        <w:t>when</w:t>
      </w:r>
      <w:r>
        <w:rPr>
          <w:spacing w:val="21"/>
          <w:w w:val="105"/>
        </w:rPr>
        <w:t xml:space="preserve"> </w:t>
      </w:r>
      <w:r>
        <w:rPr>
          <w:w w:val="105"/>
        </w:rPr>
        <w:t>observing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99"/>
        </w:rPr>
        <w:t xml:space="preserve"> 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33"/>
          <w:w w:val="105"/>
        </w:rPr>
        <w:t xml:space="preserve"> </w:t>
      </w:r>
      <w:r>
        <w:rPr>
          <w:spacing w:val="-6"/>
          <w:w w:val="105"/>
        </w:rPr>
        <w:t>sky</w:t>
      </w:r>
      <w:r>
        <w:rPr>
          <w:spacing w:val="-5"/>
          <w:w w:val="105"/>
        </w:rPr>
        <w:t>.</w:t>
      </w:r>
    </w:p>
    <w:p w14:paraId="1E93095B" w14:textId="77777777" w:rsidR="006338C4" w:rsidRDefault="006338C4">
      <w:pPr>
        <w:spacing w:before="5"/>
        <w:rPr>
          <w:rFonts w:ascii="Times New Roman" w:eastAsia="Times New Roman" w:hAnsi="Times New Roman" w:cs="Times New Roman"/>
          <w:sz w:val="23"/>
          <w:szCs w:val="23"/>
        </w:rPr>
      </w:pPr>
    </w:p>
    <w:p w14:paraId="09DAADBF" w14:textId="77777777" w:rsidR="006338C4" w:rsidRDefault="00E272E0">
      <w:pPr>
        <w:pStyle w:val="Heading1"/>
        <w:numPr>
          <w:ilvl w:val="1"/>
          <w:numId w:val="2"/>
        </w:numPr>
        <w:tabs>
          <w:tab w:val="left" w:pos="1108"/>
        </w:tabs>
        <w:rPr>
          <w:b w:val="0"/>
          <w:bCs w:val="0"/>
        </w:rPr>
      </w:pPr>
      <w:bookmarkStart w:id="203" w:name="Advancing_CubeSat_Technologies_and_Lesso"/>
      <w:bookmarkEnd w:id="203"/>
      <w:r>
        <w:rPr>
          <w:spacing w:val="-2"/>
          <w:w w:val="110"/>
        </w:rPr>
        <w:t>Adv</w:t>
      </w:r>
      <w:r>
        <w:rPr>
          <w:spacing w:val="-3"/>
          <w:w w:val="110"/>
        </w:rPr>
        <w:t>a</w:t>
      </w:r>
      <w:r>
        <w:rPr>
          <w:spacing w:val="-2"/>
          <w:w w:val="110"/>
        </w:rPr>
        <w:t>ncing</w:t>
      </w:r>
      <w:r>
        <w:rPr>
          <w:spacing w:val="39"/>
          <w:w w:val="110"/>
        </w:rPr>
        <w:t xml:space="preserve"> </w:t>
      </w:r>
      <w:proofErr w:type="spellStart"/>
      <w:r>
        <w:rPr>
          <w:w w:val="110"/>
        </w:rPr>
        <w:t>C</w:t>
      </w:r>
      <w:r>
        <w:rPr>
          <w:spacing w:val="1"/>
          <w:w w:val="110"/>
        </w:rPr>
        <w:t>ub</w:t>
      </w:r>
      <w:r>
        <w:rPr>
          <w:w w:val="110"/>
        </w:rPr>
        <w:t>e</w:t>
      </w:r>
      <w:r>
        <w:rPr>
          <w:spacing w:val="1"/>
          <w:w w:val="110"/>
        </w:rPr>
        <w:t>Sa</w:t>
      </w:r>
      <w:r>
        <w:rPr>
          <w:w w:val="110"/>
        </w:rPr>
        <w:t>t</w:t>
      </w:r>
      <w:proofErr w:type="spellEnd"/>
      <w:r>
        <w:rPr>
          <w:spacing w:val="39"/>
          <w:w w:val="110"/>
        </w:rPr>
        <w:t xml:space="preserve"> </w:t>
      </w:r>
      <w:r>
        <w:rPr>
          <w:spacing w:val="-3"/>
          <w:w w:val="110"/>
        </w:rPr>
        <w:t>Technologies</w:t>
      </w:r>
      <w:r>
        <w:rPr>
          <w:spacing w:val="39"/>
          <w:w w:val="110"/>
        </w:rPr>
        <w:t xml:space="preserve"> </w:t>
      </w:r>
      <w:r>
        <w:rPr>
          <w:w w:val="110"/>
        </w:rPr>
        <w:t>and</w:t>
      </w:r>
      <w:r>
        <w:rPr>
          <w:spacing w:val="39"/>
          <w:w w:val="110"/>
        </w:rPr>
        <w:t xml:space="preserve"> </w:t>
      </w:r>
      <w:r>
        <w:rPr>
          <w:w w:val="110"/>
        </w:rPr>
        <w:t>Lessons</w:t>
      </w:r>
      <w:r>
        <w:rPr>
          <w:spacing w:val="39"/>
          <w:w w:val="110"/>
        </w:rPr>
        <w:t xml:space="preserve"> </w:t>
      </w:r>
      <w:r>
        <w:rPr>
          <w:w w:val="110"/>
        </w:rPr>
        <w:t>Learned</w:t>
      </w:r>
    </w:p>
    <w:p w14:paraId="25482904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C5A53DF" w14:textId="77777777" w:rsidR="006338C4" w:rsidRDefault="00E272E0">
      <w:pPr>
        <w:pStyle w:val="Heading2"/>
        <w:numPr>
          <w:ilvl w:val="2"/>
          <w:numId w:val="2"/>
        </w:numPr>
        <w:tabs>
          <w:tab w:val="left" w:pos="1214"/>
        </w:tabs>
        <w:spacing w:before="162"/>
        <w:rPr>
          <w:b w:val="0"/>
          <w:bCs w:val="0"/>
        </w:rPr>
      </w:pPr>
      <w:bookmarkStart w:id="204" w:name="CubeSat_Card_Cage"/>
      <w:bookmarkEnd w:id="204"/>
      <w:proofErr w:type="spellStart"/>
      <w:r>
        <w:rPr>
          <w:spacing w:val="1"/>
          <w:w w:val="115"/>
        </w:rPr>
        <w:t>Cub</w:t>
      </w:r>
      <w:r>
        <w:rPr>
          <w:w w:val="115"/>
        </w:rPr>
        <w:t>e</w:t>
      </w:r>
      <w:r>
        <w:rPr>
          <w:spacing w:val="1"/>
          <w:w w:val="115"/>
        </w:rPr>
        <w:t>S</w:t>
      </w:r>
      <w:r>
        <w:rPr>
          <w:w w:val="115"/>
        </w:rPr>
        <w:t>at</w:t>
      </w:r>
      <w:proofErr w:type="spellEnd"/>
      <w:r>
        <w:rPr>
          <w:spacing w:val="10"/>
          <w:w w:val="115"/>
        </w:rPr>
        <w:t xml:space="preserve"> </w:t>
      </w:r>
      <w:r>
        <w:rPr>
          <w:spacing w:val="-1"/>
          <w:w w:val="115"/>
        </w:rPr>
        <w:t>C</w:t>
      </w:r>
      <w:r>
        <w:rPr>
          <w:spacing w:val="-2"/>
          <w:w w:val="115"/>
        </w:rPr>
        <w:t>ar</w:t>
      </w:r>
      <w:r>
        <w:rPr>
          <w:spacing w:val="-1"/>
          <w:w w:val="115"/>
        </w:rPr>
        <w:t>d</w:t>
      </w:r>
      <w:r>
        <w:rPr>
          <w:spacing w:val="11"/>
          <w:w w:val="115"/>
        </w:rPr>
        <w:t xml:space="preserve"> </w:t>
      </w:r>
      <w:r>
        <w:rPr>
          <w:w w:val="115"/>
        </w:rPr>
        <w:t>Cage</w:t>
      </w:r>
    </w:p>
    <w:p w14:paraId="10506E8D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8ADD735" w14:textId="77777777" w:rsidR="006338C4" w:rsidRDefault="006338C4">
      <w:pPr>
        <w:spacing w:before="7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4026111A" w14:textId="77777777" w:rsidR="006338C4" w:rsidRDefault="00E272E0">
      <w:pPr>
        <w:spacing w:line="200" w:lineRule="atLeast"/>
        <w:ind w:left="307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E240EE9" wp14:editId="185CB506">
            <wp:extent cx="2134170" cy="2811018"/>
            <wp:effectExtent l="0" t="0" r="0" b="0"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170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EE3C" w14:textId="77777777" w:rsidR="006338C4" w:rsidRDefault="006338C4">
      <w:pPr>
        <w:rPr>
          <w:rFonts w:ascii="Times New Roman" w:eastAsia="Times New Roman" w:hAnsi="Times New Roman" w:cs="Times New Roman"/>
          <w:b/>
          <w:bCs/>
        </w:rPr>
      </w:pPr>
    </w:p>
    <w:p w14:paraId="14423AD5" w14:textId="77777777" w:rsidR="006338C4" w:rsidRDefault="006338C4">
      <w:pPr>
        <w:spacing w:before="4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14:paraId="4BD7B859" w14:textId="77777777" w:rsidR="006338C4" w:rsidRDefault="00E272E0">
      <w:pPr>
        <w:pStyle w:val="BodyText"/>
        <w:ind w:left="890"/>
      </w:pPr>
      <w:r>
        <w:rPr>
          <w:w w:val="105"/>
        </w:rPr>
        <w:t>Figure</w:t>
      </w:r>
      <w:r>
        <w:rPr>
          <w:spacing w:val="20"/>
          <w:w w:val="105"/>
        </w:rPr>
        <w:t xml:space="preserve"> </w:t>
      </w:r>
      <w:r>
        <w:rPr>
          <w:w w:val="105"/>
        </w:rPr>
        <w:t>6.7:</w:t>
      </w:r>
      <w:r>
        <w:rPr>
          <w:spacing w:val="48"/>
          <w:w w:val="105"/>
        </w:rPr>
        <w:t xml:space="preserve"> </w:t>
      </w:r>
      <w:r>
        <w:rPr>
          <w:w w:val="105"/>
        </w:rPr>
        <w:t>Prototype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card</w:t>
      </w:r>
      <w:r>
        <w:rPr>
          <w:spacing w:val="21"/>
          <w:w w:val="105"/>
        </w:rPr>
        <w:t xml:space="preserve"> </w:t>
      </w:r>
      <w:r>
        <w:rPr>
          <w:w w:val="105"/>
        </w:rPr>
        <w:t>cage</w:t>
      </w:r>
      <w:r>
        <w:rPr>
          <w:spacing w:val="20"/>
          <w:w w:val="105"/>
        </w:rPr>
        <w:t xml:space="preserve"> </w:t>
      </w:r>
      <w:r>
        <w:rPr>
          <w:w w:val="105"/>
        </w:rPr>
        <w:t>design.</w:t>
      </w:r>
      <w:r>
        <w:rPr>
          <w:spacing w:val="48"/>
          <w:w w:val="105"/>
        </w:rPr>
        <w:t xml:space="preserve"> </w:t>
      </w:r>
      <w:r>
        <w:rPr>
          <w:w w:val="105"/>
        </w:rPr>
        <w:t>Figure</w:t>
      </w:r>
      <w:r>
        <w:rPr>
          <w:spacing w:val="21"/>
          <w:w w:val="105"/>
        </w:rPr>
        <w:t xml:space="preserve"> </w:t>
      </w:r>
      <w:r>
        <w:rPr>
          <w:w w:val="105"/>
        </w:rPr>
        <w:t>courtesy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spacing w:val="-7"/>
          <w:w w:val="105"/>
        </w:rPr>
        <w:t>T</w:t>
      </w:r>
      <w:r>
        <w:rPr>
          <w:spacing w:val="-8"/>
          <w:w w:val="105"/>
        </w:rPr>
        <w:t>om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</w:p>
    <w:p w14:paraId="2DC8064D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6DA674E3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5DF1C28" w14:textId="77777777" w:rsidR="006338C4" w:rsidRDefault="006338C4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7B47EF63" w14:textId="77777777" w:rsidR="006338C4" w:rsidRDefault="00E272E0">
      <w:pPr>
        <w:pStyle w:val="BodyText"/>
        <w:spacing w:line="450" w:lineRule="auto"/>
        <w:ind w:right="118" w:firstLine="576"/>
        <w:jc w:val="both"/>
      </w:pPr>
      <w:r>
        <w:rPr>
          <w:w w:val="110"/>
        </w:rPr>
        <w:t>Experience</w:t>
      </w:r>
      <w:r>
        <w:rPr>
          <w:spacing w:val="9"/>
          <w:w w:val="110"/>
        </w:rPr>
        <w:t xml:space="preserve"> </w:t>
      </w:r>
      <w:r>
        <w:rPr>
          <w:w w:val="110"/>
        </w:rPr>
        <w:t>with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PC104</w:t>
      </w:r>
      <w:r>
        <w:rPr>
          <w:spacing w:val="9"/>
          <w:w w:val="110"/>
        </w:rPr>
        <w:t xml:space="preserve"> </w:t>
      </w:r>
      <w:r>
        <w:rPr>
          <w:w w:val="110"/>
        </w:rPr>
        <w:t>PCB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face</w:t>
      </w:r>
      <w:r>
        <w:rPr>
          <w:spacing w:val="9"/>
          <w:w w:val="110"/>
        </w:rPr>
        <w:t xml:space="preserve"> </w:t>
      </w:r>
      <w:r>
        <w:rPr>
          <w:w w:val="110"/>
        </w:rPr>
        <w:t>on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CSSWE</w:t>
      </w:r>
      <w:r>
        <w:rPr>
          <w:spacing w:val="9"/>
          <w:w w:val="110"/>
        </w:rPr>
        <w:t xml:space="preserve"> </w:t>
      </w:r>
      <w:proofErr w:type="spellStart"/>
      <w:r>
        <w:rPr>
          <w:w w:val="110"/>
        </w:rPr>
        <w:t>CubeSat</w:t>
      </w:r>
      <w:proofErr w:type="spellEnd"/>
      <w:r>
        <w:rPr>
          <w:spacing w:val="9"/>
          <w:w w:val="110"/>
        </w:rPr>
        <w:t xml:space="preserve"> </w:t>
      </w:r>
      <w:r>
        <w:rPr>
          <w:w w:val="110"/>
        </w:rPr>
        <w:t>led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proofErr w:type="spellStart"/>
      <w:r>
        <w:rPr>
          <w:w w:val="110"/>
        </w:rPr>
        <w:t>MinXSS</w:t>
      </w:r>
      <w:proofErr w:type="spellEnd"/>
      <w:r>
        <w:rPr>
          <w:spacing w:val="9"/>
          <w:w w:val="110"/>
        </w:rPr>
        <w:t xml:space="preserve"> </w:t>
      </w:r>
      <w:r>
        <w:rPr>
          <w:w w:val="110"/>
        </w:rPr>
        <w:t>team</w:t>
      </w:r>
      <w:r>
        <w:rPr>
          <w:spacing w:val="30"/>
          <w:w w:val="108"/>
        </w:rPr>
        <w:t xml:space="preserve"> 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w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y</w:t>
      </w:r>
      <w:r>
        <w:rPr>
          <w:spacing w:val="18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om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w w:val="110"/>
        </w:rPr>
        <w:t>card</w:t>
      </w:r>
      <w:r>
        <w:rPr>
          <w:spacing w:val="18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ack</w:t>
      </w:r>
      <w:r>
        <w:rPr>
          <w:spacing w:val="19"/>
          <w:w w:val="110"/>
        </w:rPr>
        <w:t xml:space="preserve"> </w:t>
      </w:r>
      <w:r>
        <w:rPr>
          <w:w w:val="110"/>
        </w:rPr>
        <w:t>design</w:t>
      </w:r>
      <w:r>
        <w:rPr>
          <w:spacing w:val="18"/>
          <w:w w:val="110"/>
        </w:rPr>
        <w:t xml:space="preserve"> </w:t>
      </w:r>
      <w:r>
        <w:rPr>
          <w:w w:val="110"/>
        </w:rPr>
        <w:t>because</w:t>
      </w:r>
      <w:r>
        <w:rPr>
          <w:spacing w:val="19"/>
          <w:w w:val="110"/>
        </w:rPr>
        <w:t xml:space="preserve"> </w:t>
      </w:r>
      <w:r>
        <w:rPr>
          <w:w w:val="110"/>
        </w:rPr>
        <w:t>of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rFonts w:ascii="Apple Symbols"/>
          <w:spacing w:val="-1"/>
          <w:w w:val="110"/>
        </w:rPr>
        <w:t>ffi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18"/>
          <w:w w:val="110"/>
        </w:rPr>
        <w:t xml:space="preserve"> </w:t>
      </w:r>
      <w:r>
        <w:rPr>
          <w:w w:val="110"/>
        </w:rPr>
        <w:t>in</w:t>
      </w:r>
      <w:r>
        <w:rPr>
          <w:spacing w:val="19"/>
          <w:w w:val="110"/>
        </w:rPr>
        <w:t xml:space="preserve"> </w:t>
      </w:r>
      <w:r>
        <w:rPr>
          <w:w w:val="110"/>
        </w:rPr>
        <w:t>debugging</w:t>
      </w:r>
      <w:r>
        <w:rPr>
          <w:spacing w:val="18"/>
          <w:w w:val="110"/>
        </w:rPr>
        <w:t xml:space="preserve"> </w:t>
      </w:r>
      <w:r>
        <w:rPr>
          <w:spacing w:val="1"/>
          <w:w w:val="110"/>
        </w:rPr>
        <w:t>boards</w:t>
      </w:r>
      <w:r>
        <w:rPr>
          <w:spacing w:val="19"/>
          <w:w w:val="110"/>
        </w:rPr>
        <w:t xml:space="preserve"> </w:t>
      </w:r>
      <w:r>
        <w:rPr>
          <w:w w:val="110"/>
        </w:rPr>
        <w:t>once</w:t>
      </w:r>
      <w:r>
        <w:rPr>
          <w:spacing w:val="18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egr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d.</w:t>
      </w:r>
      <w:r>
        <w:rPr>
          <w:spacing w:val="43"/>
          <w:w w:val="109"/>
        </w:rPr>
        <w:t xml:space="preserve"> </w:t>
      </w:r>
      <w:r>
        <w:rPr>
          <w:w w:val="110"/>
        </w:rPr>
        <w:t>Instead,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CubeSat</w:t>
      </w:r>
      <w:proofErr w:type="spellEnd"/>
      <w:r>
        <w:rPr>
          <w:spacing w:val="-4"/>
          <w:w w:val="110"/>
        </w:rPr>
        <w:t xml:space="preserve"> </w:t>
      </w:r>
      <w:r>
        <w:rPr>
          <w:w w:val="110"/>
        </w:rPr>
        <w:t>card</w:t>
      </w:r>
      <w:r>
        <w:rPr>
          <w:spacing w:val="-6"/>
          <w:w w:val="110"/>
        </w:rPr>
        <w:t xml:space="preserve"> </w:t>
      </w:r>
      <w:r>
        <w:rPr>
          <w:w w:val="110"/>
        </w:rPr>
        <w:t>cage</w:t>
      </w:r>
      <w:r>
        <w:rPr>
          <w:spacing w:val="-5"/>
          <w:w w:val="110"/>
        </w:rPr>
        <w:t xml:space="preserve"> </w:t>
      </w:r>
      <w:r>
        <w:rPr>
          <w:w w:val="110"/>
        </w:rPr>
        <w:t>design</w:t>
      </w:r>
      <w:r>
        <w:rPr>
          <w:spacing w:val="-6"/>
          <w:w w:val="110"/>
        </w:rPr>
        <w:t xml:space="preserve"> </w:t>
      </w:r>
      <w:r>
        <w:rPr>
          <w:w w:val="110"/>
        </w:rPr>
        <w:t>uses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motherboard/daughterboard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tur</w:t>
      </w:r>
      <w:r>
        <w:rPr>
          <w:spacing w:val="-2"/>
          <w:w w:val="110"/>
        </w:rPr>
        <w:t>e</w:t>
      </w:r>
      <w:r>
        <w:rPr>
          <w:spacing w:val="-6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allows</w:t>
      </w:r>
      <w:r>
        <w:rPr>
          <w:spacing w:val="44"/>
        </w:rPr>
        <w:t xml:space="preserve"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ivi</w:t>
      </w:r>
      <w:r>
        <w:rPr>
          <w:spacing w:val="-1"/>
          <w:w w:val="110"/>
        </w:rPr>
        <w:t>du</w:t>
      </w:r>
      <w:r>
        <w:rPr>
          <w:spacing w:val="-2"/>
          <w:w w:val="110"/>
        </w:rPr>
        <w:t>al</w:t>
      </w:r>
      <w:r>
        <w:rPr>
          <w:spacing w:val="-11"/>
          <w:w w:val="110"/>
        </w:rPr>
        <w:t xml:space="preserve"> </w:t>
      </w:r>
      <w:r>
        <w:rPr>
          <w:w w:val="110"/>
        </w:rPr>
        <w:t>card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easily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emove</w:t>
      </w:r>
      <w:r>
        <w:rPr>
          <w:spacing w:val="-2"/>
          <w:w w:val="110"/>
        </w:rPr>
        <w:t>d,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an</w:t>
      </w:r>
      <w:r>
        <w:rPr>
          <w:spacing w:val="-11"/>
          <w:w w:val="110"/>
        </w:rPr>
        <w:t xml:space="preserve"> </w:t>
      </w:r>
      <w:r>
        <w:rPr>
          <w:w w:val="110"/>
        </w:rPr>
        <w:t>extender</w:t>
      </w:r>
      <w:r>
        <w:rPr>
          <w:spacing w:val="-11"/>
          <w:w w:val="110"/>
        </w:rPr>
        <w:t xml:space="preserve"> </w:t>
      </w:r>
      <w:r>
        <w:rPr>
          <w:spacing w:val="1"/>
          <w:w w:val="110"/>
        </w:rPr>
        <w:t>board</w:t>
      </w:r>
      <w:r>
        <w:rPr>
          <w:spacing w:val="-11"/>
          <w:w w:val="110"/>
        </w:rPr>
        <w:t xml:space="preserve"> </w:t>
      </w:r>
      <w:r>
        <w:rPr>
          <w:w w:val="110"/>
        </w:rPr>
        <w:t>optionally</w:t>
      </w:r>
      <w:r>
        <w:rPr>
          <w:spacing w:val="-11"/>
          <w:w w:val="110"/>
        </w:rPr>
        <w:t xml:space="preserve"> </w:t>
      </w:r>
      <w:r>
        <w:rPr>
          <w:w w:val="110"/>
        </w:rPr>
        <w:t>inserted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11"/>
          <w:w w:val="110"/>
        </w:rPr>
        <w:t xml:space="preserve"> </w:t>
      </w:r>
      <w:r>
        <w:rPr>
          <w:w w:val="110"/>
        </w:rPr>
        <w:t>access</w:t>
      </w:r>
    </w:p>
    <w:p w14:paraId="11B7A666" w14:textId="77777777" w:rsidR="006338C4" w:rsidRDefault="006338C4">
      <w:pPr>
        <w:spacing w:line="450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4D774D3A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74DA906B" w14:textId="56748DB1" w:rsidR="006338C4" w:rsidRDefault="00E272E0">
      <w:pPr>
        <w:pStyle w:val="BodyText"/>
        <w:spacing w:before="58" w:line="455" w:lineRule="auto"/>
        <w:ind w:right="118"/>
        <w:jc w:val="both"/>
      </w:pPr>
      <w:proofErr w:type="gramStart"/>
      <w:r>
        <w:rPr>
          <w:w w:val="110"/>
        </w:rPr>
        <w:t>to</w:t>
      </w:r>
      <w:proofErr w:type="gramEnd"/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daughterboard for</w:t>
      </w:r>
      <w:r>
        <w:rPr>
          <w:spacing w:val="-1"/>
          <w:w w:val="110"/>
        </w:rPr>
        <w:t xml:space="preserve"> </w:t>
      </w:r>
      <w:r>
        <w:rPr>
          <w:w w:val="110"/>
        </w:rPr>
        <w:t>probing</w:t>
      </w:r>
      <w:r>
        <w:rPr>
          <w:spacing w:val="-1"/>
          <w:w w:val="110"/>
        </w:rPr>
        <w:t xml:space="preserve"> </w:t>
      </w:r>
      <w:r>
        <w:rPr>
          <w:w w:val="110"/>
        </w:rPr>
        <w:t>while</w:t>
      </w:r>
      <w:r>
        <w:rPr>
          <w:spacing w:val="-1"/>
          <w:w w:val="110"/>
        </w:rPr>
        <w:t xml:space="preserve"> </w:t>
      </w:r>
      <w:r>
        <w:rPr>
          <w:w w:val="110"/>
        </w:rPr>
        <w:t>still</w:t>
      </w:r>
      <w:r>
        <w:rPr>
          <w:spacing w:val="-1"/>
          <w:w w:val="110"/>
        </w:rPr>
        <w:t xml:space="preserve"> </w:t>
      </w:r>
      <w:r>
        <w:rPr>
          <w:w w:val="110"/>
        </w:rPr>
        <w:t>electrically</w:t>
      </w:r>
      <w:r>
        <w:rPr>
          <w:spacing w:val="-1"/>
          <w:w w:val="110"/>
        </w:rPr>
        <w:t xml:space="preserve"> </w:t>
      </w:r>
      <w:r>
        <w:rPr>
          <w:w w:val="110"/>
        </w:rPr>
        <w:t>connected</w:t>
      </w:r>
      <w:r>
        <w:rPr>
          <w:spacing w:val="-1"/>
          <w:w w:val="110"/>
        </w:rPr>
        <w:t xml:space="preserve"> </w:t>
      </w:r>
      <w:r>
        <w:rPr>
          <w:w w:val="110"/>
        </w:rPr>
        <w:t>(Figure 6.7).</w:t>
      </w:r>
      <w:r>
        <w:rPr>
          <w:spacing w:val="27"/>
          <w:w w:val="110"/>
        </w:rPr>
        <w:t xml:space="preserve"> </w:t>
      </w:r>
      <w:r>
        <w:rPr>
          <w:spacing w:val="-3"/>
          <w:w w:val="110"/>
        </w:rPr>
        <w:t>Ad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ionally</w:t>
      </w:r>
      <w:r>
        <w:rPr>
          <w:spacing w:val="-2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8"/>
          <w:w w:val="99"/>
        </w:rPr>
        <w:t xml:space="preserve"> </w:t>
      </w:r>
      <w:r>
        <w:rPr>
          <w:w w:val="110"/>
        </w:rPr>
        <w:t>standard</w:t>
      </w:r>
      <w:r>
        <w:rPr>
          <w:spacing w:val="-33"/>
          <w:w w:val="110"/>
        </w:rPr>
        <w:t xml:space="preserve"> </w:t>
      </w:r>
      <w:r>
        <w:rPr>
          <w:w w:val="110"/>
        </w:rPr>
        <w:t>electrical</w:t>
      </w:r>
      <w:r>
        <w:rPr>
          <w:spacing w:val="-33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face</w:t>
      </w:r>
      <w:r>
        <w:rPr>
          <w:spacing w:val="-32"/>
          <w:w w:val="110"/>
        </w:rPr>
        <w:t xml:space="preserve"> </w:t>
      </w:r>
      <w:r>
        <w:rPr>
          <w:spacing w:val="-2"/>
          <w:w w:val="110"/>
        </w:rPr>
        <w:t>allows</w:t>
      </w:r>
      <w:r>
        <w:rPr>
          <w:spacing w:val="-33"/>
          <w:w w:val="110"/>
        </w:rPr>
        <w:t xml:space="preserve"> </w:t>
      </w:r>
      <w:r>
        <w:rPr>
          <w:spacing w:val="1"/>
          <w:w w:val="110"/>
        </w:rPr>
        <w:t>boards</w:t>
      </w:r>
      <w:r>
        <w:rPr>
          <w:spacing w:val="-32"/>
          <w:w w:val="110"/>
        </w:rPr>
        <w:t xml:space="preserve"> </w:t>
      </w:r>
      <w:r>
        <w:rPr>
          <w:w w:val="110"/>
        </w:rPr>
        <w:t>to</w:t>
      </w:r>
      <w:r>
        <w:rPr>
          <w:spacing w:val="-33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33"/>
          <w:w w:val="110"/>
        </w:rPr>
        <w:t xml:space="preserve"> </w:t>
      </w:r>
      <w:r>
        <w:rPr>
          <w:w w:val="110"/>
        </w:rPr>
        <w:t>swapped</w:t>
      </w:r>
      <w:r>
        <w:rPr>
          <w:spacing w:val="-32"/>
          <w:w w:val="110"/>
        </w:rPr>
        <w:t xml:space="preserve"> </w:t>
      </w:r>
      <w:r>
        <w:rPr>
          <w:w w:val="110"/>
        </w:rPr>
        <w:t>to</w:t>
      </w:r>
      <w:r>
        <w:rPr>
          <w:spacing w:val="-33"/>
          <w:w w:val="110"/>
        </w:rPr>
        <w:t xml:space="preserve"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-32"/>
          <w:w w:val="110"/>
        </w:rPr>
        <w:t xml:space="preserve"> </w:t>
      </w:r>
      <w:r>
        <w:rPr>
          <w:w w:val="110"/>
        </w:rPr>
        <w:t>position.</w:t>
      </w:r>
      <w:r>
        <w:rPr>
          <w:spacing w:val="-9"/>
          <w:w w:val="110"/>
        </w:rPr>
        <w:t xml:space="preserve"> </w:t>
      </w:r>
      <w:proofErr w:type="spellStart"/>
      <w:r>
        <w:rPr>
          <w:w w:val="110"/>
        </w:rPr>
        <w:t>MinXSS</w:t>
      </w:r>
      <w:proofErr w:type="spellEnd"/>
      <w:r>
        <w:rPr>
          <w:spacing w:val="-33"/>
          <w:w w:val="110"/>
        </w:rPr>
        <w:t xml:space="preserve"> </w:t>
      </w:r>
      <w:r>
        <w:rPr>
          <w:w w:val="110"/>
        </w:rPr>
        <w:t>uses</w:t>
      </w:r>
      <w:r>
        <w:rPr>
          <w:spacing w:val="-32"/>
          <w:w w:val="110"/>
        </w:rPr>
        <w:t xml:space="preserve"> </w:t>
      </w:r>
      <w:r>
        <w:rPr>
          <w:w w:val="110"/>
        </w:rPr>
        <w:t>a</w:t>
      </w:r>
      <w:r>
        <w:rPr>
          <w:spacing w:val="-33"/>
          <w:w w:val="110"/>
        </w:rPr>
        <w:t xml:space="preserve"> </w:t>
      </w:r>
      <w:r>
        <w:rPr>
          <w:w w:val="110"/>
        </w:rPr>
        <w:t>DIN</w:t>
      </w:r>
      <w:r>
        <w:rPr>
          <w:spacing w:val="-32"/>
          <w:w w:val="110"/>
        </w:rPr>
        <w:t xml:space="preserve"> </w:t>
      </w:r>
      <w:r>
        <w:rPr>
          <w:w w:val="110"/>
        </w:rPr>
        <w:t>48-pin</w:t>
      </w:r>
      <w:r>
        <w:rPr>
          <w:spacing w:val="28"/>
          <w:w w:val="110"/>
        </w:rPr>
        <w:t xml:space="preserve"> </w:t>
      </w:r>
      <w:r>
        <w:rPr>
          <w:w w:val="110"/>
        </w:rPr>
        <w:t>connector</w:t>
      </w:r>
      <w:r>
        <w:rPr>
          <w:spacing w:val="-15"/>
          <w:w w:val="110"/>
        </w:rPr>
        <w:t xml:space="preserve"> </w:t>
      </w:r>
      <w:r>
        <w:rPr>
          <w:w w:val="110"/>
        </w:rPr>
        <w:t>for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daughterboard</w:t>
      </w:r>
      <w:ins w:id="205" w:author="Tom Woods" w:date="2016-02-06T15:18:00Z">
        <w:r w:rsidR="00E06735">
          <w:rPr>
            <w:w w:val="110"/>
          </w:rPr>
          <w:t>-</w:t>
        </w:r>
      </w:ins>
      <w:r>
        <w:rPr>
          <w:w w:val="110"/>
        </w:rPr>
        <w:t>motherboard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face</w:t>
      </w:r>
      <w:r>
        <w:rPr>
          <w:spacing w:val="-1"/>
          <w:w w:val="110"/>
        </w:rPr>
        <w:t>.</w:t>
      </w:r>
      <w:r>
        <w:rPr>
          <w:spacing w:val="3"/>
          <w:w w:val="110"/>
        </w:rPr>
        <w:t xml:space="preserve"> </w:t>
      </w:r>
      <w:r>
        <w:rPr>
          <w:w w:val="110"/>
        </w:rPr>
        <w:t>This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ively</w:t>
      </w:r>
      <w:r>
        <w:rPr>
          <w:spacing w:val="-15"/>
          <w:w w:val="110"/>
        </w:rPr>
        <w:t xml:space="preserve"> </w:t>
      </w:r>
      <w:r>
        <w:rPr>
          <w:w w:val="110"/>
        </w:rPr>
        <w:t>large</w:t>
      </w:r>
      <w:r>
        <w:rPr>
          <w:spacing w:val="-15"/>
          <w:w w:val="110"/>
        </w:rPr>
        <w:t xml:space="preserve"> </w:t>
      </w:r>
      <w:r>
        <w:rPr>
          <w:w w:val="110"/>
        </w:rPr>
        <w:t>connector</w:t>
      </w:r>
      <w:r>
        <w:rPr>
          <w:spacing w:val="-15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ose</w:t>
      </w:r>
      <w:r>
        <w:rPr>
          <w:spacing w:val="-2"/>
          <w:w w:val="110"/>
        </w:rPr>
        <w:t>n</w:t>
      </w:r>
      <w:r>
        <w:rPr>
          <w:spacing w:val="41"/>
          <w:w w:val="110"/>
        </w:rPr>
        <w:t xml:space="preserve"> </w:t>
      </w:r>
      <w:r>
        <w:rPr>
          <w:w w:val="110"/>
        </w:rPr>
        <w:t>for</w:t>
      </w:r>
      <w:r>
        <w:rPr>
          <w:spacing w:val="-27"/>
          <w:w w:val="110"/>
        </w:rPr>
        <w:t xml:space="preserve"> </w:t>
      </w:r>
      <w:r>
        <w:rPr>
          <w:w w:val="110"/>
        </w:rPr>
        <w:t>ease</w:t>
      </w:r>
      <w:r>
        <w:rPr>
          <w:spacing w:val="-26"/>
          <w:w w:val="110"/>
        </w:rPr>
        <w:t xml:space="preserve"> </w:t>
      </w:r>
      <w:r>
        <w:rPr>
          <w:w w:val="110"/>
        </w:rPr>
        <w:t>of</w:t>
      </w:r>
      <w:r>
        <w:rPr>
          <w:spacing w:val="-26"/>
          <w:w w:val="110"/>
        </w:rPr>
        <w:t xml:space="preserve"> </w:t>
      </w:r>
      <w:r>
        <w:rPr>
          <w:w w:val="110"/>
        </w:rPr>
        <w:t>soldering</w:t>
      </w:r>
      <w:r>
        <w:rPr>
          <w:spacing w:val="-26"/>
          <w:w w:val="110"/>
        </w:rPr>
        <w:t xml:space="preserve"> </w:t>
      </w:r>
      <w:r>
        <w:rPr>
          <w:w w:val="110"/>
        </w:rPr>
        <w:t>for</w:t>
      </w:r>
      <w:r>
        <w:rPr>
          <w:spacing w:val="-26"/>
          <w:w w:val="110"/>
        </w:rPr>
        <w:t xml:space="preserve"> </w:t>
      </w:r>
      <w:r>
        <w:rPr>
          <w:w w:val="110"/>
        </w:rPr>
        <w:t>new</w:t>
      </w:r>
      <w:r>
        <w:rPr>
          <w:spacing w:val="-27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27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26"/>
          <w:w w:val="110"/>
        </w:rPr>
        <w:t xml:space="preserve"> </w:t>
      </w:r>
      <w:r>
        <w:rPr>
          <w:w w:val="110"/>
        </w:rPr>
        <w:t>and</w:t>
      </w:r>
      <w:r>
        <w:rPr>
          <w:spacing w:val="-26"/>
          <w:w w:val="110"/>
        </w:rPr>
        <w:t xml:space="preserve"> </w:t>
      </w:r>
      <w:r>
        <w:rPr>
          <w:w w:val="110"/>
        </w:rPr>
        <w:t>because</w:t>
      </w:r>
      <w:r>
        <w:rPr>
          <w:spacing w:val="-26"/>
          <w:w w:val="110"/>
        </w:rPr>
        <w:t xml:space="preserve"> </w:t>
      </w:r>
      <w:r>
        <w:rPr>
          <w:w w:val="110"/>
        </w:rPr>
        <w:t>it</w:t>
      </w:r>
      <w:r>
        <w:rPr>
          <w:spacing w:val="-26"/>
          <w:w w:val="110"/>
        </w:rPr>
        <w:t xml:space="preserve"> </w:t>
      </w:r>
      <w:r>
        <w:rPr>
          <w:w w:val="110"/>
        </w:rPr>
        <w:t>easily</w:t>
      </w:r>
      <w:r>
        <w:rPr>
          <w:spacing w:val="-26"/>
          <w:w w:val="110"/>
        </w:rPr>
        <w:t xml:space="preserve"> </w:t>
      </w:r>
      <w:r>
        <w:rPr>
          <w:w w:val="110"/>
        </w:rPr>
        <w:t>satisfied</w:t>
      </w:r>
      <w:r>
        <w:rPr>
          <w:spacing w:val="-26"/>
          <w:w w:val="110"/>
        </w:rPr>
        <w:t xml:space="preserve"> </w:t>
      </w:r>
      <w:r>
        <w:rPr>
          <w:w w:val="110"/>
        </w:rPr>
        <w:t>the</w:t>
      </w:r>
      <w:r>
        <w:rPr>
          <w:spacing w:val="-26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26"/>
          <w:w w:val="110"/>
        </w:rPr>
        <w:t xml:space="preserve"> </w:t>
      </w:r>
      <w:r>
        <w:rPr>
          <w:w w:val="110"/>
        </w:rPr>
        <w:t>on</w:t>
      </w:r>
      <w:r>
        <w:rPr>
          <w:spacing w:val="28"/>
          <w:w w:val="104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nu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-15"/>
          <w:w w:val="110"/>
        </w:rPr>
        <w:t xml:space="preserve"> </w:t>
      </w:r>
      <w:r>
        <w:rPr>
          <w:w w:val="110"/>
        </w:rPr>
        <w:t>of</w:t>
      </w:r>
      <w:r>
        <w:rPr>
          <w:spacing w:val="-15"/>
          <w:w w:val="110"/>
        </w:rPr>
        <w:t xml:space="preserve"> </w:t>
      </w:r>
      <w:r>
        <w:rPr>
          <w:w w:val="110"/>
        </w:rPr>
        <w:t>necessary</w:t>
      </w:r>
      <w:r>
        <w:rPr>
          <w:spacing w:val="-16"/>
          <w:w w:val="110"/>
        </w:rPr>
        <w:t xml:space="preserve"> </w:t>
      </w:r>
      <w:r>
        <w:rPr>
          <w:w w:val="110"/>
        </w:rPr>
        <w:t>pins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mec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ical</w:t>
      </w:r>
      <w:r>
        <w:rPr>
          <w:spacing w:val="-15"/>
          <w:w w:val="110"/>
        </w:rPr>
        <w:t xml:space="preserve"> </w:t>
      </w:r>
      <w:r>
        <w:rPr>
          <w:w w:val="110"/>
        </w:rPr>
        <w:t>dimensions.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future,</w:t>
      </w:r>
      <w:r>
        <w:rPr>
          <w:spacing w:val="-15"/>
          <w:w w:val="110"/>
        </w:rPr>
        <w:t xml:space="preserve"> </w:t>
      </w:r>
      <w:r>
        <w:rPr>
          <w:w w:val="110"/>
        </w:rPr>
        <w:t>a</w:t>
      </w:r>
      <w:r>
        <w:rPr>
          <w:spacing w:val="-15"/>
          <w:w w:val="110"/>
        </w:rPr>
        <w:t xml:space="preserve"> </w:t>
      </w:r>
      <w:r>
        <w:rPr>
          <w:w w:val="110"/>
        </w:rPr>
        <w:t>higher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5"/>
          <w:w w:val="110"/>
        </w:rPr>
        <w:t xml:space="preserve"> </w:t>
      </w:r>
      <w:r>
        <w:rPr>
          <w:w w:val="110"/>
        </w:rPr>
        <w:t>connector</w:t>
      </w:r>
      <w:r>
        <w:rPr>
          <w:spacing w:val="29"/>
          <w:w w:val="106"/>
        </w:rPr>
        <w:t xml:space="preserve"> </w:t>
      </w:r>
      <w:r>
        <w:rPr>
          <w:w w:val="110"/>
        </w:rPr>
        <w:t>with</w:t>
      </w:r>
      <w:r>
        <w:rPr>
          <w:spacing w:val="-24"/>
          <w:w w:val="110"/>
        </w:rPr>
        <w:t xml:space="preserve"> </w:t>
      </w:r>
      <w:r>
        <w:rPr>
          <w:w w:val="110"/>
        </w:rPr>
        <w:t>potentially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more</w:t>
      </w:r>
      <w:r>
        <w:rPr>
          <w:spacing w:val="-24"/>
          <w:w w:val="110"/>
        </w:rPr>
        <w:t xml:space="preserve"> </w:t>
      </w:r>
      <w:r>
        <w:rPr>
          <w:w w:val="110"/>
        </w:rPr>
        <w:t>pins</w:t>
      </w:r>
      <w:r>
        <w:rPr>
          <w:spacing w:val="-23"/>
          <w:w w:val="110"/>
        </w:rPr>
        <w:t xml:space="preserve"> </w:t>
      </w:r>
      <w:r>
        <w:rPr>
          <w:w w:val="110"/>
        </w:rPr>
        <w:t>could</w:t>
      </w:r>
      <w:r>
        <w:rPr>
          <w:spacing w:val="-24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ose</w:t>
      </w:r>
      <w:r>
        <w:rPr>
          <w:spacing w:val="-1"/>
          <w:w w:val="110"/>
        </w:rPr>
        <w:t>n</w:t>
      </w:r>
      <w:r>
        <w:rPr>
          <w:spacing w:val="-23"/>
          <w:w w:val="110"/>
        </w:rPr>
        <w:t xml:space="preserve"> </w:t>
      </w:r>
      <w:r>
        <w:rPr>
          <w:w w:val="110"/>
        </w:rPr>
        <w:t>to</w:t>
      </w:r>
      <w:r>
        <w:rPr>
          <w:spacing w:val="-25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23"/>
          <w:w w:val="110"/>
        </w:rPr>
        <w:t xml:space="preserve"> </w:t>
      </w:r>
      <w:r>
        <w:rPr>
          <w:w w:val="110"/>
        </w:rPr>
        <w:t>a</w:t>
      </w:r>
      <w:r>
        <w:rPr>
          <w:spacing w:val="-23"/>
          <w:w w:val="110"/>
        </w:rPr>
        <w:t xml:space="preserve"> </w:t>
      </w:r>
      <w:r>
        <w:rPr>
          <w:spacing w:val="-4"/>
          <w:w w:val="110"/>
        </w:rPr>
        <w:t>lowe</w:t>
      </w:r>
      <w:r>
        <w:rPr>
          <w:spacing w:val="-3"/>
          <w:w w:val="110"/>
        </w:rPr>
        <w:t>r</w:t>
      </w:r>
      <w:r>
        <w:rPr>
          <w:spacing w:val="-24"/>
          <w:w w:val="110"/>
        </w:rPr>
        <w:t xml:space="preserve"> </w:t>
      </w:r>
      <w:r>
        <w:rPr>
          <w:w w:val="110"/>
        </w:rPr>
        <w:t>mass</w:t>
      </w:r>
      <w:r>
        <w:rPr>
          <w:spacing w:val="-23"/>
          <w:w w:val="110"/>
        </w:rPr>
        <w:t xml:space="preserve"> </w:t>
      </w:r>
      <w:r>
        <w:rPr>
          <w:w w:val="110"/>
        </w:rPr>
        <w:t>and</w:t>
      </w:r>
      <w:r>
        <w:rPr>
          <w:spacing w:val="-24"/>
          <w:w w:val="110"/>
        </w:rPr>
        <w:t xml:space="preserve"> </w:t>
      </w:r>
      <w:r>
        <w:rPr>
          <w:spacing w:val="-4"/>
          <w:w w:val="110"/>
        </w:rPr>
        <w:t>lowe</w:t>
      </w:r>
      <w:r>
        <w:rPr>
          <w:spacing w:val="-3"/>
          <w:w w:val="110"/>
        </w:rPr>
        <w:t>r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me</w:t>
      </w:r>
      <w:r>
        <w:rPr>
          <w:spacing w:val="-24"/>
          <w:w w:val="110"/>
        </w:rPr>
        <w:t xml:space="preserve"> </w:t>
      </w:r>
      <w:r>
        <w:rPr>
          <w:spacing w:val="-2"/>
          <w:w w:val="110"/>
        </w:rPr>
        <w:t>sol</w:t>
      </w:r>
      <w:r>
        <w:rPr>
          <w:spacing w:val="-1"/>
          <w:w w:val="110"/>
        </w:rPr>
        <w:t>ut</w:t>
      </w:r>
      <w:r>
        <w:rPr>
          <w:spacing w:val="-2"/>
          <w:w w:val="110"/>
        </w:rPr>
        <w:t>ion</w:t>
      </w:r>
      <w:r>
        <w:rPr>
          <w:spacing w:val="-23"/>
          <w:w w:val="110"/>
        </w:rPr>
        <w:t xml:space="preserve"> </w:t>
      </w:r>
      <w:r>
        <w:rPr>
          <w:w w:val="110"/>
        </w:rPr>
        <w:t>while</w:t>
      </w:r>
      <w:r>
        <w:rPr>
          <w:spacing w:val="29"/>
          <w:w w:val="99"/>
        </w:rPr>
        <w:t xml:space="preserve"> </w:t>
      </w:r>
      <w:r>
        <w:rPr>
          <w:w w:val="110"/>
        </w:rPr>
        <w:t>still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flexi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ili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card</w:t>
      </w:r>
      <w:r>
        <w:rPr>
          <w:spacing w:val="-8"/>
          <w:w w:val="110"/>
        </w:rPr>
        <w:t xml:space="preserve"> </w:t>
      </w:r>
      <w:r>
        <w:rPr>
          <w:w w:val="110"/>
        </w:rPr>
        <w:t>cage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tur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.</w:t>
      </w:r>
    </w:p>
    <w:p w14:paraId="7FE35DB7" w14:textId="77777777" w:rsidR="006338C4" w:rsidRDefault="006338C4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508F37A1" w14:textId="77777777" w:rsidR="006338C4" w:rsidRDefault="00E272E0">
      <w:pPr>
        <w:pStyle w:val="Heading2"/>
        <w:numPr>
          <w:ilvl w:val="2"/>
          <w:numId w:val="2"/>
        </w:numPr>
        <w:tabs>
          <w:tab w:val="left" w:pos="1214"/>
        </w:tabs>
        <w:jc w:val="both"/>
        <w:rPr>
          <w:b w:val="0"/>
          <w:bCs w:val="0"/>
        </w:rPr>
      </w:pPr>
      <w:bookmarkStart w:id="206" w:name="3-D_Printed_Parts"/>
      <w:bookmarkEnd w:id="206"/>
      <w:r>
        <w:rPr>
          <w:w w:val="115"/>
        </w:rPr>
        <w:t>3-D</w:t>
      </w:r>
      <w:r>
        <w:rPr>
          <w:spacing w:val="40"/>
          <w:w w:val="115"/>
        </w:rPr>
        <w:t xml:space="preserve"> </w:t>
      </w:r>
      <w:r>
        <w:rPr>
          <w:spacing w:val="-1"/>
          <w:w w:val="115"/>
        </w:rPr>
        <w:t>P</w:t>
      </w:r>
      <w:r>
        <w:rPr>
          <w:spacing w:val="-2"/>
          <w:w w:val="115"/>
        </w:rPr>
        <w:t>r</w:t>
      </w:r>
      <w:r>
        <w:rPr>
          <w:spacing w:val="-1"/>
          <w:w w:val="115"/>
        </w:rPr>
        <w:t>inted</w:t>
      </w:r>
      <w:r>
        <w:rPr>
          <w:spacing w:val="40"/>
          <w:w w:val="115"/>
        </w:rPr>
        <w:t xml:space="preserve"> </w:t>
      </w:r>
      <w:r>
        <w:rPr>
          <w:spacing w:val="-2"/>
          <w:w w:val="115"/>
        </w:rPr>
        <w:t>P</w:t>
      </w:r>
      <w:r>
        <w:rPr>
          <w:spacing w:val="-3"/>
          <w:w w:val="115"/>
        </w:rPr>
        <w:t>ar</w:t>
      </w:r>
      <w:r>
        <w:rPr>
          <w:spacing w:val="-2"/>
          <w:w w:val="115"/>
        </w:rPr>
        <w:t>ts</w:t>
      </w:r>
    </w:p>
    <w:p w14:paraId="215608F6" w14:textId="77777777" w:rsidR="006338C4" w:rsidRDefault="006338C4">
      <w:pPr>
        <w:spacing w:before="1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A2874D" w14:textId="77777777" w:rsidR="006338C4" w:rsidRDefault="00E272E0">
      <w:pPr>
        <w:spacing w:line="200" w:lineRule="atLeast"/>
        <w:ind w:left="25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7995962" wp14:editId="1106D2E8">
            <wp:extent cx="2930557" cy="3097149"/>
            <wp:effectExtent l="0" t="0" r="0" b="0"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57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8F2F" w14:textId="77777777" w:rsidR="006338C4" w:rsidRDefault="006338C4">
      <w:pPr>
        <w:spacing w:before="5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14:paraId="28DABB71" w14:textId="77777777" w:rsidR="006338C4" w:rsidRDefault="00E272E0">
      <w:pPr>
        <w:pStyle w:val="BodyText"/>
        <w:ind w:left="645"/>
      </w:pPr>
      <w:r>
        <w:rPr>
          <w:w w:val="105"/>
        </w:rPr>
        <w:t>Figure</w:t>
      </w:r>
      <w:r>
        <w:rPr>
          <w:spacing w:val="23"/>
          <w:w w:val="105"/>
        </w:rPr>
        <w:t xml:space="preserve"> </w:t>
      </w:r>
      <w:r>
        <w:rPr>
          <w:w w:val="105"/>
        </w:rPr>
        <w:t>6.8: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Al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num</w:t>
      </w:r>
      <w:r>
        <w:rPr>
          <w:spacing w:val="24"/>
          <w:w w:val="105"/>
        </w:rPr>
        <w:t xml:space="preserve"> </w:t>
      </w:r>
      <w:r>
        <w:rPr>
          <w:w w:val="105"/>
        </w:rPr>
        <w:t>3-D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3"/>
          <w:w w:val="105"/>
        </w:rPr>
        <w:t xml:space="preserve"> </w:t>
      </w:r>
      <w:r>
        <w:rPr>
          <w:w w:val="105"/>
        </w:rPr>
        <w:t>SPS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XS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hou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4"/>
          <w:w w:val="105"/>
        </w:rPr>
        <w:t xml:space="preserve"> </w:t>
      </w:r>
      <w:r>
        <w:rPr>
          <w:w w:val="105"/>
        </w:rPr>
        <w:t>after</w:t>
      </w:r>
      <w:r>
        <w:rPr>
          <w:spacing w:val="23"/>
          <w:w w:val="105"/>
        </w:rPr>
        <w:t xml:space="preserve"> </w:t>
      </w:r>
      <w:r>
        <w:rPr>
          <w:w w:val="105"/>
        </w:rPr>
        <w:t>sanding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</w:p>
    <w:p w14:paraId="6A55AED3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7420BE26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72BAE6B" w14:textId="77777777" w:rsidR="006338C4" w:rsidRDefault="006338C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51CF0707" w14:textId="506CA461" w:rsidR="006338C4" w:rsidRDefault="00E272E0">
      <w:pPr>
        <w:pStyle w:val="BodyText"/>
        <w:spacing w:line="455" w:lineRule="auto"/>
        <w:ind w:right="118" w:firstLine="576"/>
        <w:jc w:val="both"/>
      </w:pPr>
      <w:proofErr w:type="gramStart"/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pr</w:t>
      </w:r>
      <w:r>
        <w:rPr>
          <w:spacing w:val="1"/>
          <w:w w:val="105"/>
        </w:rPr>
        <w:t>o</w:t>
      </w:r>
      <w:r>
        <w:rPr>
          <w:w w:val="105"/>
        </w:rPr>
        <w:t>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15"/>
          <w:w w:val="105"/>
        </w:rPr>
        <w:t xml:space="preserve"> </w:t>
      </w:r>
      <w:r>
        <w:rPr>
          <w:w w:val="105"/>
        </w:rPr>
        <w:t>used</w:t>
      </w:r>
      <w:r>
        <w:rPr>
          <w:spacing w:val="15"/>
          <w:w w:val="105"/>
        </w:rPr>
        <w:t xml:space="preserve"> </w:t>
      </w:r>
      <w:r>
        <w:rPr>
          <w:w w:val="105"/>
        </w:rPr>
        <w:t>3-D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w w:val="105"/>
        </w:rPr>
        <w:t>parts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both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prototyp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ompon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proofErr w:type="gramEnd"/>
      <w:r>
        <w:rPr>
          <w:spacing w:val="54"/>
          <w:w w:val="105"/>
        </w:rPr>
        <w:t xml:space="preserve"> </w:t>
      </w:r>
      <w:r>
        <w:rPr>
          <w:spacing w:val="-6"/>
          <w:w w:val="105"/>
        </w:rPr>
        <w:t>For</w:t>
      </w:r>
      <w:r>
        <w:rPr>
          <w:spacing w:val="45"/>
          <w:w w:val="106"/>
        </w:rPr>
        <w:t xml:space="preserve"> </w:t>
      </w:r>
      <w:r>
        <w:rPr>
          <w:spacing w:val="-1"/>
          <w:w w:val="105"/>
        </w:rPr>
        <w:t>prototyp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XS</w:t>
      </w:r>
      <w:r>
        <w:rPr>
          <w:spacing w:val="28"/>
          <w:w w:val="105"/>
        </w:rPr>
        <w:t xml:space="preserve"> </w:t>
      </w:r>
      <w:r>
        <w:rPr>
          <w:w w:val="105"/>
        </w:rPr>
        <w:t>housing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7"/>
          <w:w w:val="105"/>
        </w:rPr>
        <w:t xml:space="preserve"> </w:t>
      </w:r>
      <w:r>
        <w:rPr>
          <w:w w:val="105"/>
        </w:rPr>
        <w:t>3-D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27"/>
          <w:w w:val="105"/>
        </w:rPr>
        <w:t xml:space="preserve"> </w:t>
      </w:r>
      <w:r>
        <w:rPr>
          <w:w w:val="105"/>
        </w:rPr>
        <w:t>plastic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wice</w:t>
      </w:r>
      <w:r>
        <w:rPr>
          <w:spacing w:val="27"/>
          <w:w w:val="105"/>
        </w:rPr>
        <w:t xml:space="preserve"> </w:t>
      </w:r>
      <w:r>
        <w:rPr>
          <w:w w:val="105"/>
        </w:rPr>
        <w:t>as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design</w:t>
      </w:r>
      <w:r>
        <w:rPr>
          <w:spacing w:val="27"/>
          <w:w w:val="105"/>
        </w:rPr>
        <w:t xml:space="preserve"> </w:t>
      </w:r>
      <w:ins w:id="207" w:author="Tom Woods" w:date="2016-02-06T15:18:00Z">
        <w:r w:rsidR="00E06735">
          <w:rPr>
            <w:spacing w:val="27"/>
            <w:w w:val="105"/>
          </w:rPr>
          <w:t xml:space="preserve">was </w:t>
        </w:r>
      </w:ins>
      <w:r>
        <w:rPr>
          <w:w w:val="105"/>
        </w:rPr>
        <w:t>iterated,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10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solar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array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ges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plastic</w:t>
      </w:r>
      <w:r>
        <w:rPr>
          <w:spacing w:val="10"/>
          <w:w w:val="105"/>
        </w:rPr>
        <w:t xml:space="preserve"> </w:t>
      </w:r>
      <w:r>
        <w:rPr>
          <w:w w:val="105"/>
        </w:rPr>
        <w:t>once.</w:t>
      </w:r>
      <w:r>
        <w:rPr>
          <w:spacing w:val="44"/>
          <w:w w:val="105"/>
        </w:rPr>
        <w:t xml:space="preserve"> </w:t>
      </w:r>
      <w:r>
        <w:rPr>
          <w:w w:val="105"/>
        </w:rPr>
        <w:t>This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don</w:t>
      </w:r>
      <w:r>
        <w:rPr>
          <w:spacing w:val="-2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using</w:t>
      </w:r>
      <w:r>
        <w:rPr>
          <w:spacing w:val="9"/>
          <w:w w:val="105"/>
        </w:rPr>
        <w:t xml:space="preserve"> </w:t>
      </w:r>
      <w:r>
        <w:rPr>
          <w:w w:val="105"/>
        </w:rPr>
        <w:t>CU’s</w:t>
      </w:r>
      <w:r>
        <w:rPr>
          <w:spacing w:val="9"/>
          <w:w w:val="105"/>
        </w:rPr>
        <w:t xml:space="preserve"> </w:t>
      </w:r>
      <w:r>
        <w:rPr>
          <w:spacing w:val="1"/>
          <w:w w:val="105"/>
        </w:rPr>
        <w:t>Obj</w:t>
      </w:r>
      <w:r>
        <w:rPr>
          <w:spacing w:val="2"/>
          <w:w w:val="105"/>
        </w:rPr>
        <w:t>e</w:t>
      </w:r>
      <w:r>
        <w:rPr>
          <w:spacing w:val="1"/>
          <w:w w:val="105"/>
        </w:rPr>
        <w:t>t</w:t>
      </w:r>
      <w:r>
        <w:rPr>
          <w:spacing w:val="10"/>
          <w:w w:val="105"/>
        </w:rPr>
        <w:t xml:space="preserve"> </w:t>
      </w:r>
      <w:r>
        <w:rPr>
          <w:w w:val="105"/>
        </w:rPr>
        <w:t>30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33"/>
          <w:w w:val="110"/>
        </w:rPr>
        <w:t xml:space="preserve"> </w:t>
      </w:r>
      <w:proofErr w:type="spellStart"/>
      <w:r>
        <w:rPr>
          <w:spacing w:val="-3"/>
          <w:w w:val="105"/>
        </w:rPr>
        <w:t>Ve</w:t>
      </w:r>
      <w:r>
        <w:rPr>
          <w:spacing w:val="-2"/>
          <w:w w:val="105"/>
        </w:rPr>
        <w:t>roWh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s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plastic.</w:t>
      </w:r>
      <w:r>
        <w:rPr>
          <w:spacing w:val="11"/>
          <w:w w:val="105"/>
        </w:rPr>
        <w:t xml:space="preserve"> </w:t>
      </w:r>
      <w:r>
        <w:rPr>
          <w:spacing w:val="-7"/>
          <w:w w:val="105"/>
        </w:rPr>
        <w:t>For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ght,</w:t>
      </w:r>
      <w:r>
        <w:rPr>
          <w:spacing w:val="31"/>
          <w:w w:val="105"/>
        </w:rPr>
        <w:t xml:space="preserve"> </w:t>
      </w:r>
      <w:r>
        <w:rPr>
          <w:w w:val="105"/>
        </w:rPr>
        <w:t>these</w:t>
      </w:r>
      <w:r>
        <w:rPr>
          <w:spacing w:val="29"/>
          <w:w w:val="105"/>
        </w:rPr>
        <w:t xml:space="preserve"> </w:t>
      </w:r>
      <w:r>
        <w:rPr>
          <w:w w:val="105"/>
        </w:rPr>
        <w:t>same</w:t>
      </w:r>
      <w:r>
        <w:rPr>
          <w:spacing w:val="29"/>
          <w:w w:val="105"/>
        </w:rPr>
        <w:t xml:space="preserve"> </w:t>
      </w:r>
      <w:r>
        <w:rPr>
          <w:w w:val="105"/>
        </w:rPr>
        <w:t>components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3-D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metal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0"/>
          <w:w w:val="105"/>
        </w:rPr>
        <w:t xml:space="preserve"> </w:t>
      </w:r>
      <w:r>
        <w:rPr>
          <w:w w:val="105"/>
        </w:rPr>
        <w:t>direct</w:t>
      </w:r>
      <w:r>
        <w:rPr>
          <w:spacing w:val="31"/>
          <w:w w:val="138"/>
        </w:rPr>
        <w:t xml:space="preserve"> </w:t>
      </w:r>
      <w:r>
        <w:rPr>
          <w:w w:val="105"/>
        </w:rPr>
        <w:t>metal</w:t>
      </w:r>
      <w:r>
        <w:rPr>
          <w:spacing w:val="23"/>
          <w:w w:val="105"/>
        </w:rPr>
        <w:t xml:space="preserve"> </w:t>
      </w:r>
      <w:r>
        <w:rPr>
          <w:w w:val="105"/>
        </w:rPr>
        <w:t>laser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3"/>
          <w:w w:val="105"/>
        </w:rPr>
        <w:t xml:space="preserve"> </w:t>
      </w:r>
      <w:r>
        <w:rPr>
          <w:w w:val="105"/>
        </w:rPr>
        <w:t>at</w:t>
      </w:r>
      <w:r>
        <w:rPr>
          <w:spacing w:val="25"/>
          <w:w w:val="105"/>
        </w:rPr>
        <w:t xml:space="preserve"> </w:t>
      </w:r>
      <w:r>
        <w:rPr>
          <w:w w:val="105"/>
        </w:rPr>
        <w:t>GPI</w:t>
      </w:r>
      <w:r>
        <w:rPr>
          <w:spacing w:val="23"/>
          <w:w w:val="105"/>
        </w:rPr>
        <w:t xml:space="preserve"> </w:t>
      </w:r>
      <w:r>
        <w:rPr>
          <w:w w:val="105"/>
        </w:rPr>
        <w:t>Prototype.  The</w:t>
      </w:r>
      <w:r>
        <w:rPr>
          <w:spacing w:val="23"/>
          <w:w w:val="105"/>
        </w:rPr>
        <w:t xml:space="preserve"> </w:t>
      </w:r>
      <w:r>
        <w:rPr>
          <w:w w:val="105"/>
        </w:rPr>
        <w:t>SPS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XS</w:t>
      </w:r>
      <w:r>
        <w:rPr>
          <w:spacing w:val="23"/>
          <w:w w:val="105"/>
        </w:rPr>
        <w:t xml:space="preserve"> </w:t>
      </w:r>
      <w:r>
        <w:rPr>
          <w:w w:val="105"/>
        </w:rPr>
        <w:t>housing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alum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num</w:t>
      </w:r>
      <w:r>
        <w:rPr>
          <w:spacing w:val="24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shot-blasted</w:t>
      </w:r>
    </w:p>
    <w:p w14:paraId="0E4D6E50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4B8DB393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162EF74E" w14:textId="77777777" w:rsidR="006338C4" w:rsidRDefault="00E272E0">
      <w:pPr>
        <w:pStyle w:val="BodyText"/>
        <w:spacing w:before="58" w:line="455" w:lineRule="auto"/>
        <w:ind w:right="118"/>
        <w:jc w:val="both"/>
      </w:pPr>
      <w:proofErr w:type="gramStart"/>
      <w:r>
        <w:rPr>
          <w:w w:val="105"/>
        </w:rPr>
        <w:t>finish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(Figure</w:t>
      </w:r>
      <w:r>
        <w:rPr>
          <w:spacing w:val="7"/>
          <w:w w:val="105"/>
        </w:rPr>
        <w:t xml:space="preserve"> </w:t>
      </w:r>
      <w:r>
        <w:rPr>
          <w:w w:val="105"/>
        </w:rPr>
        <w:t>6.8).</w:t>
      </w:r>
      <w:r>
        <w:rPr>
          <w:spacing w:val="41"/>
          <w:w w:val="105"/>
        </w:rPr>
        <w:t xml:space="preserve"> </w:t>
      </w:r>
      <w:r>
        <w:rPr>
          <w:w w:val="105"/>
        </w:rPr>
        <w:t>This</w:t>
      </w:r>
      <w:r>
        <w:rPr>
          <w:spacing w:val="8"/>
          <w:w w:val="105"/>
        </w:rPr>
        <w:t xml:space="preserve"> </w:t>
      </w:r>
      <w:r>
        <w:rPr>
          <w:w w:val="105"/>
        </w:rPr>
        <w:t>finish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8"/>
          <w:w w:val="105"/>
        </w:rPr>
        <w:t xml:space="preserve"> </w:t>
      </w:r>
      <w:r>
        <w:rPr>
          <w:w w:val="105"/>
        </w:rPr>
        <w:t>rough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required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8"/>
          <w:w w:val="105"/>
        </w:rPr>
        <w:t xml:space="preserve"> </w:t>
      </w:r>
      <w:r>
        <w:rPr>
          <w:w w:val="105"/>
        </w:rPr>
        <w:t>sanding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get</w:t>
      </w:r>
      <w:r>
        <w:rPr>
          <w:spacing w:val="7"/>
          <w:w w:val="105"/>
        </w:rPr>
        <w:t xml:space="preserve"> </w:t>
      </w:r>
      <w:r>
        <w:rPr>
          <w:w w:val="105"/>
        </w:rPr>
        <w:t>an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ptab</w:t>
      </w:r>
      <w:r>
        <w:rPr>
          <w:spacing w:val="-2"/>
          <w:w w:val="105"/>
        </w:rPr>
        <w:t>le</w:t>
      </w:r>
      <w:r>
        <w:rPr>
          <w:spacing w:val="31"/>
          <w:w w:val="99"/>
        </w:rPr>
        <w:t xml:space="preserve"> </w:t>
      </w:r>
      <w:r>
        <w:rPr>
          <w:w w:val="105"/>
        </w:rPr>
        <w:t>surface</w:t>
      </w:r>
      <w:r>
        <w:rPr>
          <w:spacing w:val="20"/>
          <w:w w:val="105"/>
        </w:rPr>
        <w:t xml:space="preserve"> </w:t>
      </w:r>
      <w:r>
        <w:rPr>
          <w:w w:val="105"/>
        </w:rPr>
        <w:t>finish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clean</w:t>
      </w:r>
      <w:r>
        <w:rPr>
          <w:spacing w:val="20"/>
          <w:w w:val="105"/>
        </w:rPr>
        <w:t xml:space="preserve"> </w:t>
      </w:r>
      <w:r>
        <w:rPr>
          <w:w w:val="105"/>
        </w:rPr>
        <w:t>edges.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solar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array</w:t>
      </w:r>
      <w:r>
        <w:rPr>
          <w:spacing w:val="20"/>
          <w:w w:val="105"/>
        </w:rPr>
        <w:t xml:space="preserve"> </w:t>
      </w:r>
      <w:r>
        <w:rPr>
          <w:w w:val="105"/>
        </w:rPr>
        <w:t>hinges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stainless</w:t>
      </w:r>
      <w:r>
        <w:rPr>
          <w:spacing w:val="20"/>
          <w:w w:val="105"/>
        </w:rPr>
        <w:t xml:space="preserve"> </w:t>
      </w:r>
      <w:r>
        <w:rPr>
          <w:w w:val="105"/>
        </w:rPr>
        <w:t>steel</w:t>
      </w:r>
      <w:r>
        <w:rPr>
          <w:spacing w:val="20"/>
          <w:w w:val="105"/>
        </w:rPr>
        <w:t xml:space="preserve"> </w:t>
      </w:r>
      <w:r>
        <w:rPr>
          <w:w w:val="105"/>
        </w:rPr>
        <w:t>with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shot-blasted</w:t>
      </w:r>
      <w:r>
        <w:rPr>
          <w:spacing w:val="21"/>
          <w:w w:val="105"/>
        </w:rPr>
        <w:t xml:space="preserve"> </w:t>
      </w:r>
      <w:r>
        <w:rPr>
          <w:w w:val="105"/>
        </w:rPr>
        <w:t>finish</w:t>
      </w:r>
      <w:r>
        <w:rPr>
          <w:spacing w:val="23"/>
          <w:w w:val="110"/>
        </w:rPr>
        <w:t xml:space="preserve"> </w:t>
      </w:r>
      <w:r>
        <w:rPr>
          <w:w w:val="105"/>
        </w:rPr>
        <w:t>(Figure</w:t>
      </w:r>
      <w:r>
        <w:rPr>
          <w:spacing w:val="21"/>
          <w:w w:val="105"/>
        </w:rPr>
        <w:t xml:space="preserve"> </w:t>
      </w:r>
      <w:r>
        <w:rPr>
          <w:w w:val="105"/>
        </w:rPr>
        <w:t>6.9).</w:t>
      </w:r>
      <w:r>
        <w:rPr>
          <w:spacing w:val="49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minimal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amount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sanding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2"/>
          <w:w w:val="105"/>
        </w:rPr>
        <w:t xml:space="preserve"> </w:t>
      </w:r>
      <w:r>
        <w:rPr>
          <w:w w:val="105"/>
        </w:rPr>
        <w:t>required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these</w:t>
      </w:r>
      <w:r>
        <w:rPr>
          <w:spacing w:val="22"/>
          <w:w w:val="105"/>
        </w:rPr>
        <w:t xml:space="preserve"> </w:t>
      </w:r>
      <w:r>
        <w:rPr>
          <w:w w:val="105"/>
        </w:rPr>
        <w:t>parts</w:t>
      </w:r>
      <w:r>
        <w:rPr>
          <w:spacing w:val="21"/>
          <w:w w:val="105"/>
        </w:rPr>
        <w:t xml:space="preserve"> </w:t>
      </w:r>
      <w:r>
        <w:rPr>
          <w:w w:val="105"/>
        </w:rPr>
        <w:t>because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3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looser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finish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sli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7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tt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8"/>
          <w:w w:val="105"/>
        </w:rPr>
        <w:t xml:space="preserve"> </w:t>
      </w:r>
      <w:r>
        <w:rPr>
          <w:w w:val="105"/>
        </w:rPr>
        <w:t>than</w:t>
      </w:r>
      <w:r>
        <w:rPr>
          <w:spacing w:val="7"/>
          <w:w w:val="105"/>
        </w:rPr>
        <w:t xml:space="preserve"> </w:t>
      </w:r>
      <w:r>
        <w:rPr>
          <w:w w:val="105"/>
        </w:rPr>
        <w:t>SPS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XS.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tt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7"/>
          <w:w w:val="105"/>
        </w:rPr>
        <w:t xml:space="preserve"> </w:t>
      </w:r>
      <w:r>
        <w:rPr>
          <w:w w:val="105"/>
        </w:rPr>
        <w:t>finish</w:t>
      </w:r>
      <w:r>
        <w:rPr>
          <w:spacing w:val="8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7"/>
          <w:w w:val="105"/>
        </w:rPr>
        <w:t xml:space="preserve"> </w:t>
      </w:r>
      <w:r>
        <w:rPr>
          <w:w w:val="105"/>
        </w:rPr>
        <w:t>because</w:t>
      </w:r>
      <w:r>
        <w:rPr>
          <w:spacing w:val="33"/>
          <w:w w:val="99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hinges</w:t>
      </w:r>
      <w:r>
        <w:rPr>
          <w:spacing w:val="29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ei</w:t>
      </w:r>
      <w:r>
        <w:rPr>
          <w:w w:val="105"/>
        </w:rPr>
        <w:t>n</w:t>
      </w:r>
      <w:r>
        <w:rPr>
          <w:spacing w:val="1"/>
          <w:w w:val="105"/>
        </w:rPr>
        <w:t>g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simpler</w:t>
      </w:r>
      <w:r>
        <w:rPr>
          <w:spacing w:val="30"/>
          <w:w w:val="105"/>
        </w:rPr>
        <w:t xml:space="preserve"> </w:t>
      </w:r>
      <w:r>
        <w:rPr>
          <w:w w:val="105"/>
        </w:rPr>
        <w:t>part</w:t>
      </w:r>
      <w:r>
        <w:rPr>
          <w:spacing w:val="29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required</w:t>
      </w:r>
      <w:r>
        <w:rPr>
          <w:spacing w:val="29"/>
          <w:w w:val="105"/>
        </w:rPr>
        <w:t xml:space="preserve"> </w:t>
      </w:r>
      <w:r>
        <w:rPr>
          <w:w w:val="105"/>
        </w:rPr>
        <w:t>no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fille</w:t>
      </w:r>
      <w:r>
        <w:rPr>
          <w:spacing w:val="-1"/>
          <w:w w:val="105"/>
        </w:rPr>
        <w:t>r</w:t>
      </w:r>
      <w:r>
        <w:rPr>
          <w:spacing w:val="30"/>
          <w:w w:val="105"/>
        </w:rPr>
        <w:t xml:space="preserve"> </w:t>
      </w:r>
      <w:r>
        <w:rPr>
          <w:w w:val="105"/>
        </w:rPr>
        <w:t>material</w:t>
      </w:r>
      <w:r>
        <w:rPr>
          <w:spacing w:val="29"/>
          <w:w w:val="105"/>
        </w:rPr>
        <w:t xml:space="preserve"> </w:t>
      </w:r>
      <w:r>
        <w:rPr>
          <w:w w:val="105"/>
        </w:rPr>
        <w:t>during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3-D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ng)</w:t>
      </w:r>
      <w:r>
        <w:rPr>
          <w:spacing w:val="30"/>
          <w:w w:val="105"/>
        </w:rPr>
        <w:t xml:space="preserve"> </w:t>
      </w:r>
      <w:r>
        <w:rPr>
          <w:w w:val="105"/>
        </w:rPr>
        <w:t>process.</w:t>
      </w:r>
    </w:p>
    <w:p w14:paraId="22D22A34" w14:textId="77777777" w:rsidR="006338C4" w:rsidRDefault="00E272E0">
      <w:pPr>
        <w:pStyle w:val="BodyText"/>
        <w:spacing w:before="8" w:line="452" w:lineRule="auto"/>
        <w:ind w:right="118" w:firstLine="576"/>
        <w:jc w:val="both"/>
      </w:pPr>
      <w:proofErr w:type="gramStart"/>
      <w:r>
        <w:rPr>
          <w:w w:val="105"/>
        </w:rPr>
        <w:t>As</w:t>
      </w:r>
      <w:r>
        <w:rPr>
          <w:spacing w:val="50"/>
          <w:w w:val="105"/>
        </w:rPr>
        <w:t xml:space="preserve"> </w:t>
      </w:r>
      <w:r>
        <w:rPr>
          <w:w w:val="105"/>
        </w:rPr>
        <w:t>plastic</w:t>
      </w:r>
      <w:r>
        <w:rPr>
          <w:spacing w:val="51"/>
          <w:w w:val="105"/>
        </w:rPr>
        <w:t xml:space="preserve"> </w:t>
      </w:r>
      <w:r>
        <w:rPr>
          <w:w w:val="105"/>
        </w:rPr>
        <w:t>3-D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5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ecome</w:t>
      </w:r>
      <w:r>
        <w:rPr>
          <w:spacing w:val="51"/>
          <w:w w:val="105"/>
        </w:rPr>
        <w:t xml:space="preserve"> </w:t>
      </w:r>
      <w:r>
        <w:rPr>
          <w:w w:val="105"/>
        </w:rPr>
        <w:t>more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rvas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a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ordable</w:t>
      </w:r>
      <w:proofErr w:type="spellEnd"/>
      <w:r>
        <w:rPr>
          <w:w w:val="105"/>
        </w:rPr>
        <w:t>, and</w:t>
      </w:r>
      <w:r>
        <w:rPr>
          <w:spacing w:val="51"/>
          <w:w w:val="105"/>
        </w:rPr>
        <w:t xml:space="preserve"> </w:t>
      </w:r>
      <w:r>
        <w:rPr>
          <w:w w:val="105"/>
        </w:rPr>
        <w:t>precise, the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dra</w:t>
      </w:r>
      <w:r>
        <w:rPr>
          <w:spacing w:val="-3"/>
          <w:w w:val="105"/>
        </w:rPr>
        <w:t>w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ard</w:t>
      </w:r>
      <w:r>
        <w:rPr>
          <w:spacing w:val="31"/>
          <w:w w:val="110"/>
        </w:rPr>
        <w:t xml:space="preserve"> </w:t>
      </w:r>
      <w:r>
        <w:rPr>
          <w:w w:val="105"/>
        </w:rPr>
        <w:t>using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tant</w:t>
      </w:r>
      <w:r>
        <w:rPr>
          <w:spacing w:val="48"/>
          <w:w w:val="105"/>
        </w:rPr>
        <w:t xml:space="preserve"> </w:t>
      </w:r>
      <w:r>
        <w:rPr>
          <w:w w:val="105"/>
        </w:rPr>
        <w:t>parts</w:t>
      </w:r>
      <w:r>
        <w:rPr>
          <w:spacing w:val="49"/>
          <w:w w:val="105"/>
        </w:rPr>
        <w:t xml:space="preserve"> </w:t>
      </w:r>
      <w:r>
        <w:rPr>
          <w:w w:val="105"/>
        </w:rPr>
        <w:t>for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49"/>
          <w:w w:val="105"/>
        </w:rPr>
        <w:t xml:space="preserve"> </w:t>
      </w:r>
      <w:r>
        <w:rPr>
          <w:w w:val="105"/>
        </w:rPr>
        <w:t>is</w:t>
      </w:r>
      <w:r>
        <w:rPr>
          <w:spacing w:val="48"/>
          <w:w w:val="105"/>
        </w:rPr>
        <w:t xml:space="preserve"> </w:t>
      </w:r>
      <w:r>
        <w:rPr>
          <w:w w:val="105"/>
        </w:rPr>
        <w:t>becoming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tron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r.</w:t>
      </w:r>
      <w:proofErr w:type="gramEnd"/>
      <w:r>
        <w:rPr>
          <w:w w:val="105"/>
        </w:rPr>
        <w:t xml:space="preserve"> 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spacing w:val="1"/>
          <w:w w:val="105"/>
        </w:rPr>
        <w:t>major</w:t>
      </w:r>
      <w:r>
        <w:rPr>
          <w:spacing w:val="49"/>
          <w:w w:val="105"/>
        </w:rPr>
        <w:t xml:space="preserve"> </w:t>
      </w:r>
      <w:r>
        <w:rPr>
          <w:w w:val="105"/>
        </w:rPr>
        <w:t>risk</w:t>
      </w:r>
      <w:r>
        <w:rPr>
          <w:spacing w:val="48"/>
          <w:w w:val="105"/>
        </w:rPr>
        <w:t xml:space="preserve"> </w:t>
      </w:r>
      <w:r>
        <w:rPr>
          <w:w w:val="105"/>
        </w:rPr>
        <w:t>that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4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9"/>
          <w:w w:val="105"/>
        </w:rPr>
        <w:t xml:space="preserve"> </w:t>
      </w:r>
      <w:r>
        <w:rPr>
          <w:w w:val="105"/>
        </w:rPr>
        <w:t>addressed</w:t>
      </w:r>
      <w:r>
        <w:rPr>
          <w:spacing w:val="38"/>
          <w:w w:val="110"/>
        </w:rPr>
        <w:t xml:space="preserve"> </w:t>
      </w:r>
      <w:r>
        <w:rPr>
          <w:w w:val="105"/>
        </w:rPr>
        <w:t>is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unkn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n</w:t>
      </w:r>
      <w:r>
        <w:rPr>
          <w:spacing w:val="47"/>
          <w:w w:val="105"/>
        </w:rPr>
        <w:t xml:space="preserve"> </w:t>
      </w:r>
      <w:r>
        <w:rPr>
          <w:w w:val="105"/>
        </w:rPr>
        <w:t>properties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7"/>
          <w:w w:val="105"/>
        </w:rPr>
        <w:t xml:space="preserve"> </w:t>
      </w:r>
      <w:r>
        <w:rPr>
          <w:w w:val="105"/>
        </w:rPr>
        <w:t>these</w:t>
      </w:r>
      <w:r>
        <w:rPr>
          <w:spacing w:val="47"/>
          <w:w w:val="105"/>
        </w:rPr>
        <w:t xml:space="preserve"> </w:t>
      </w:r>
      <w:r>
        <w:rPr>
          <w:w w:val="105"/>
        </w:rPr>
        <w:t>materials,</w:t>
      </w:r>
      <w:r>
        <w:rPr>
          <w:spacing w:val="54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47"/>
          <w:w w:val="105"/>
        </w:rPr>
        <w:t xml:space="preserve"> </w:t>
      </w:r>
      <w:r>
        <w:rPr>
          <w:w w:val="105"/>
        </w:rPr>
        <w:t>their</w:t>
      </w:r>
      <w:r>
        <w:rPr>
          <w:spacing w:val="47"/>
          <w:w w:val="105"/>
        </w:rPr>
        <w:t xml:space="preserve"> </w:t>
      </w:r>
      <w:r>
        <w:rPr>
          <w:w w:val="105"/>
        </w:rPr>
        <w:t>response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vacuum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UV</w:t>
      </w:r>
      <w:r>
        <w:rPr>
          <w:spacing w:val="35"/>
          <w:w w:val="103"/>
        </w:rPr>
        <w:t xml:space="preserve"> </w:t>
      </w:r>
      <w:r>
        <w:rPr>
          <w:w w:val="105"/>
        </w:rPr>
        <w:t>exposure.</w:t>
      </w:r>
      <w:r>
        <w:rPr>
          <w:spacing w:val="44"/>
          <w:w w:val="105"/>
        </w:rPr>
        <w:t xml:space="preserve"> </w:t>
      </w:r>
      <w:r>
        <w:rPr>
          <w:spacing w:val="-10"/>
          <w:w w:val="105"/>
        </w:rPr>
        <w:t>W</w:t>
      </w:r>
      <w:r>
        <w:rPr>
          <w:spacing w:val="-11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see</w:t>
      </w:r>
      <w:r>
        <w:rPr>
          <w:spacing w:val="37"/>
          <w:w w:val="105"/>
        </w:rPr>
        <w:t xml:space="preserve"> </w:t>
      </w:r>
      <w:r>
        <w:rPr>
          <w:w w:val="105"/>
        </w:rPr>
        <w:t>an</w:t>
      </w:r>
      <w:r>
        <w:rPr>
          <w:spacing w:val="36"/>
          <w:w w:val="105"/>
        </w:rPr>
        <w:t xml:space="preserve"> </w:t>
      </w:r>
      <w:r>
        <w:rPr>
          <w:spacing w:val="1"/>
          <w:w w:val="105"/>
        </w:rPr>
        <w:t>ope</w:t>
      </w:r>
      <w:r>
        <w:rPr>
          <w:w w:val="105"/>
        </w:rPr>
        <w:t>n</w:t>
      </w:r>
      <w:r>
        <w:rPr>
          <w:spacing w:val="36"/>
          <w:w w:val="105"/>
        </w:rPr>
        <w:t xml:space="preserve"> </w:t>
      </w:r>
      <w:r>
        <w:rPr>
          <w:w w:val="105"/>
        </w:rPr>
        <w:t>database</w:t>
      </w:r>
      <w:r>
        <w:rPr>
          <w:spacing w:val="36"/>
          <w:w w:val="105"/>
        </w:rPr>
        <w:t xml:space="preserve"> </w:t>
      </w:r>
      <w:r>
        <w:rPr>
          <w:w w:val="105"/>
        </w:rPr>
        <w:t>where</w:t>
      </w:r>
      <w:r>
        <w:rPr>
          <w:spacing w:val="36"/>
          <w:w w:val="105"/>
        </w:rPr>
        <w:t xml:space="preserve"> </w:t>
      </w:r>
      <w:r>
        <w:rPr>
          <w:w w:val="105"/>
        </w:rPr>
        <w:t>specifications</w:t>
      </w:r>
      <w:r>
        <w:rPr>
          <w:spacing w:val="37"/>
          <w:w w:val="105"/>
        </w:rPr>
        <w:t xml:space="preserve"> </w:t>
      </w:r>
      <w:r>
        <w:rPr>
          <w:w w:val="105"/>
        </w:rPr>
        <w:t>based</w:t>
      </w:r>
      <w:r>
        <w:rPr>
          <w:spacing w:val="36"/>
          <w:w w:val="105"/>
        </w:rPr>
        <w:t xml:space="preserve"> </w:t>
      </w:r>
      <w:r>
        <w:rPr>
          <w:w w:val="105"/>
        </w:rPr>
        <w:t>on</w:t>
      </w:r>
      <w:r>
        <w:rPr>
          <w:spacing w:val="36"/>
          <w:w w:val="105"/>
        </w:rPr>
        <w:t xml:space="preserve"> </w:t>
      </w:r>
      <w:r>
        <w:rPr>
          <w:w w:val="105"/>
        </w:rPr>
        <w:t>test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s</w:t>
      </w:r>
      <w:r>
        <w:rPr>
          <w:spacing w:val="37"/>
          <w:w w:val="105"/>
        </w:rPr>
        <w:t xml:space="preserve"> </w:t>
      </w:r>
      <w:r>
        <w:rPr>
          <w:w w:val="105"/>
        </w:rPr>
        <w:t>for</w:t>
      </w:r>
      <w:r>
        <w:rPr>
          <w:spacing w:val="53"/>
          <w:w w:val="106"/>
        </w:rPr>
        <w:t xml:space="preserve"> </w:t>
      </w:r>
      <w:r>
        <w:rPr>
          <w:w w:val="105"/>
        </w:rPr>
        <w:t>common</w:t>
      </w:r>
      <w:r>
        <w:rPr>
          <w:spacing w:val="17"/>
          <w:w w:val="105"/>
        </w:rPr>
        <w:t xml:space="preserve"> </w:t>
      </w:r>
      <w:r>
        <w:rPr>
          <w:w w:val="105"/>
        </w:rPr>
        <w:t>3-D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17"/>
          <w:w w:val="105"/>
        </w:rPr>
        <w:t xml:space="preserve"> </w:t>
      </w:r>
      <w:r>
        <w:rPr>
          <w:w w:val="105"/>
        </w:rPr>
        <w:t>materials,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ABS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PLA,</w:t>
      </w:r>
      <w:r>
        <w:rPr>
          <w:spacing w:val="18"/>
          <w:w w:val="105"/>
        </w:rPr>
        <w:t xml:space="preserve"> </w:t>
      </w:r>
      <w:r>
        <w:rPr>
          <w:w w:val="105"/>
        </w:rPr>
        <w:t>could</w:t>
      </w:r>
      <w:r>
        <w:rPr>
          <w:spacing w:val="1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accessed.</w:t>
      </w:r>
    </w:p>
    <w:p w14:paraId="73A9CF93" w14:textId="77777777" w:rsidR="006338C4" w:rsidRDefault="00E272E0">
      <w:pPr>
        <w:spacing w:line="200" w:lineRule="atLeast"/>
        <w:ind w:left="25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DD5BAA3" wp14:editId="1B65ED70">
            <wp:extent cx="2798063" cy="2098548"/>
            <wp:effectExtent l="0" t="0" r="0" b="0"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063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D91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4719F48F" w14:textId="77777777" w:rsidR="006338C4" w:rsidRDefault="006338C4">
      <w:pPr>
        <w:spacing w:before="9"/>
        <w:rPr>
          <w:rFonts w:ascii="Times New Roman" w:eastAsia="Times New Roman" w:hAnsi="Times New Roman" w:cs="Times New Roman"/>
          <w:sz w:val="24"/>
          <w:szCs w:val="24"/>
        </w:rPr>
      </w:pPr>
    </w:p>
    <w:p w14:paraId="49C7E678" w14:textId="77777777" w:rsidR="006338C4" w:rsidRDefault="00E272E0">
      <w:pPr>
        <w:pStyle w:val="BodyText"/>
        <w:ind w:left="843"/>
      </w:pPr>
      <w:r>
        <w:rPr>
          <w:w w:val="105"/>
        </w:rPr>
        <w:t>Figure</w:t>
      </w:r>
      <w:r>
        <w:rPr>
          <w:spacing w:val="17"/>
          <w:w w:val="105"/>
        </w:rPr>
        <w:t xml:space="preserve"> </w:t>
      </w:r>
      <w:r>
        <w:rPr>
          <w:w w:val="105"/>
        </w:rPr>
        <w:t>6.9: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tain</w:t>
      </w:r>
      <w:r>
        <w:rPr>
          <w:spacing w:val="-2"/>
          <w:w w:val="105"/>
        </w:rPr>
        <w:t>less</w:t>
      </w:r>
      <w:r>
        <w:rPr>
          <w:spacing w:val="17"/>
          <w:w w:val="105"/>
        </w:rPr>
        <w:t xml:space="preserve"> </w:t>
      </w:r>
      <w:r>
        <w:rPr>
          <w:w w:val="105"/>
        </w:rPr>
        <w:t>steel</w:t>
      </w:r>
      <w:r>
        <w:rPr>
          <w:spacing w:val="18"/>
          <w:w w:val="105"/>
        </w:rPr>
        <w:t xml:space="preserve"> </w:t>
      </w:r>
      <w:r>
        <w:rPr>
          <w:w w:val="105"/>
        </w:rPr>
        <w:t>3-D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array</w:t>
      </w:r>
      <w:r>
        <w:rPr>
          <w:spacing w:val="17"/>
          <w:w w:val="105"/>
        </w:rPr>
        <w:t xml:space="preserve"> </w:t>
      </w:r>
      <w:r>
        <w:rPr>
          <w:w w:val="105"/>
        </w:rPr>
        <w:t>hinges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eli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from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ndor.</w:t>
      </w:r>
    </w:p>
    <w:p w14:paraId="14E15F3D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50F723E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5C9E6826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440E596A" w14:textId="77777777" w:rsidR="006338C4" w:rsidRDefault="006338C4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14:paraId="758908A7" w14:textId="77777777" w:rsidR="006338C4" w:rsidRDefault="00E272E0">
      <w:pPr>
        <w:pStyle w:val="Heading2"/>
        <w:numPr>
          <w:ilvl w:val="2"/>
          <w:numId w:val="2"/>
        </w:numPr>
        <w:tabs>
          <w:tab w:val="left" w:pos="1214"/>
        </w:tabs>
        <w:jc w:val="both"/>
        <w:rPr>
          <w:b w:val="0"/>
          <w:bCs w:val="0"/>
        </w:rPr>
      </w:pPr>
      <w:bookmarkStart w:id="208" w:name="Simplification_of_Solar_Panel_Fabricatio"/>
      <w:bookmarkEnd w:id="208"/>
      <w:r>
        <w:rPr>
          <w:w w:val="115"/>
        </w:rPr>
        <w:t>Simplification</w:t>
      </w:r>
      <w:r>
        <w:rPr>
          <w:spacing w:val="11"/>
          <w:w w:val="115"/>
        </w:rPr>
        <w:t xml:space="preserve"> </w:t>
      </w:r>
      <w:r>
        <w:rPr>
          <w:w w:val="115"/>
        </w:rPr>
        <w:t>of</w:t>
      </w:r>
      <w:r>
        <w:rPr>
          <w:spacing w:val="11"/>
          <w:w w:val="115"/>
        </w:rPr>
        <w:t xml:space="preserve"> </w:t>
      </w:r>
      <w:r>
        <w:rPr>
          <w:w w:val="115"/>
        </w:rPr>
        <w:t>Solar</w:t>
      </w:r>
      <w:r>
        <w:rPr>
          <w:spacing w:val="11"/>
          <w:w w:val="115"/>
        </w:rPr>
        <w:t xml:space="preserve"> </w:t>
      </w:r>
      <w:r>
        <w:rPr>
          <w:spacing w:val="-2"/>
          <w:w w:val="115"/>
        </w:rPr>
        <w:t>P</w:t>
      </w:r>
      <w:r>
        <w:rPr>
          <w:spacing w:val="-3"/>
          <w:w w:val="115"/>
        </w:rPr>
        <w:t>an</w:t>
      </w:r>
      <w:r>
        <w:rPr>
          <w:spacing w:val="-2"/>
          <w:w w:val="115"/>
        </w:rPr>
        <w:t>e</w:t>
      </w:r>
      <w:r>
        <w:rPr>
          <w:spacing w:val="-3"/>
          <w:w w:val="115"/>
        </w:rPr>
        <w:t>l</w:t>
      </w:r>
      <w:r>
        <w:rPr>
          <w:spacing w:val="12"/>
          <w:w w:val="115"/>
        </w:rPr>
        <w:t xml:space="preserve"> </w:t>
      </w:r>
      <w:r>
        <w:rPr>
          <w:spacing w:val="-2"/>
          <w:w w:val="115"/>
        </w:rPr>
        <w:t>F</w:t>
      </w:r>
      <w:r>
        <w:rPr>
          <w:spacing w:val="-3"/>
          <w:w w:val="115"/>
        </w:rPr>
        <w:t>abri</w:t>
      </w:r>
      <w:r>
        <w:rPr>
          <w:spacing w:val="-2"/>
          <w:w w:val="115"/>
        </w:rPr>
        <w:t>cat</w:t>
      </w:r>
      <w:r>
        <w:rPr>
          <w:spacing w:val="-3"/>
          <w:w w:val="115"/>
        </w:rPr>
        <w:t>ion</w:t>
      </w:r>
      <w:r>
        <w:rPr>
          <w:spacing w:val="11"/>
          <w:w w:val="115"/>
        </w:rPr>
        <w:t xml:space="preserve"> </w:t>
      </w:r>
      <w:r>
        <w:rPr>
          <w:w w:val="115"/>
        </w:rPr>
        <w:t>P</w:t>
      </w:r>
      <w:r>
        <w:rPr>
          <w:spacing w:val="1"/>
          <w:w w:val="115"/>
        </w:rPr>
        <w:t>roc</w:t>
      </w:r>
      <w:r>
        <w:rPr>
          <w:w w:val="115"/>
        </w:rPr>
        <w:t>e</w:t>
      </w:r>
      <w:r>
        <w:rPr>
          <w:spacing w:val="1"/>
          <w:w w:val="115"/>
        </w:rPr>
        <w:t>ss</w:t>
      </w:r>
    </w:p>
    <w:p w14:paraId="251DE402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06C0E597" w14:textId="77777777" w:rsidR="006338C4" w:rsidRDefault="00E272E0">
      <w:pPr>
        <w:pStyle w:val="BodyText"/>
        <w:spacing w:line="455" w:lineRule="auto"/>
        <w:ind w:right="118" w:firstLine="576"/>
        <w:jc w:val="both"/>
      </w:pPr>
      <w:r>
        <w:rPr>
          <w:w w:val="105"/>
        </w:rPr>
        <w:t>CSSWE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xy</w:t>
      </w:r>
      <w:r>
        <w:rPr>
          <w:spacing w:val="27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Arathane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5753)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w w:val="105"/>
        </w:rPr>
        <w:t>cells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adhere</w:t>
      </w:r>
      <w:r>
        <w:rPr>
          <w:spacing w:val="26"/>
          <w:w w:val="105"/>
        </w:rPr>
        <w:t xml:space="preserve"> </w:t>
      </w:r>
      <w:r>
        <w:rPr>
          <w:w w:val="105"/>
        </w:rPr>
        <w:t>them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solar</w:t>
      </w:r>
      <w:r>
        <w:rPr>
          <w:spacing w:val="28"/>
          <w:w w:val="113"/>
        </w:rPr>
        <w:t xml:space="preserve"> </w:t>
      </w:r>
      <w:r>
        <w:rPr>
          <w:w w:val="105"/>
        </w:rPr>
        <w:t>panel</w:t>
      </w:r>
      <w:r>
        <w:rPr>
          <w:spacing w:val="21"/>
          <w:w w:val="105"/>
        </w:rPr>
        <w:t xml:space="preserve"> </w:t>
      </w:r>
      <w:r>
        <w:rPr>
          <w:w w:val="105"/>
        </w:rPr>
        <w:t>PCBs.</w:t>
      </w:r>
      <w:r>
        <w:rPr>
          <w:spacing w:val="51"/>
          <w:w w:val="105"/>
        </w:rPr>
        <w:t xml:space="preserve"> </w:t>
      </w:r>
      <w:r>
        <w:rPr>
          <w:w w:val="105"/>
        </w:rPr>
        <w:t>This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22"/>
          <w:w w:val="105"/>
        </w:rPr>
        <w:t xml:space="preserve"> </w:t>
      </w:r>
      <w:r>
        <w:rPr>
          <w:w w:val="105"/>
        </w:rPr>
        <w:t>but</w:t>
      </w:r>
      <w:r>
        <w:rPr>
          <w:spacing w:val="22"/>
          <w:w w:val="105"/>
        </w:rPr>
        <w:t xml:space="preserve"> </w:t>
      </w:r>
      <w:r>
        <w:rPr>
          <w:w w:val="105"/>
        </w:rPr>
        <w:t>requires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as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mb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curing</w:t>
      </w:r>
      <w:r>
        <w:rPr>
          <w:spacing w:val="21"/>
          <w:w w:val="105"/>
        </w:rPr>
        <w:t xml:space="preserve"> </w:t>
      </w:r>
      <w:r>
        <w:rPr>
          <w:w w:val="105"/>
        </w:rPr>
        <w:t>time.</w:t>
      </w:r>
      <w:r>
        <w:rPr>
          <w:spacing w:val="52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30"/>
          <w:w w:val="98"/>
        </w:rPr>
        <w:t xml:space="preserve"> </w:t>
      </w:r>
      <w:r>
        <w:rPr>
          <w:w w:val="105"/>
        </w:rPr>
        <w:t>used</w:t>
      </w:r>
      <w:r>
        <w:rPr>
          <w:spacing w:val="28"/>
          <w:w w:val="105"/>
        </w:rPr>
        <w:t xml:space="preserve"> </w:t>
      </w:r>
      <w:r>
        <w:rPr>
          <w:w w:val="105"/>
        </w:rPr>
        <w:t>double-sided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Kapton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tap</w:t>
      </w:r>
      <w:r>
        <w:rPr>
          <w:spacing w:val="1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with</w:t>
      </w:r>
      <w:r>
        <w:rPr>
          <w:spacing w:val="30"/>
          <w:w w:val="105"/>
        </w:rPr>
        <w:t xml:space="preserve"> </w:t>
      </w:r>
      <w:r>
        <w:rPr>
          <w:w w:val="105"/>
        </w:rPr>
        <w:t>acrylic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adh</w:t>
      </w:r>
      <w:r>
        <w:rPr>
          <w:spacing w:val="-2"/>
          <w:w w:val="105"/>
        </w:rPr>
        <w:t>esi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adhere</w:t>
      </w:r>
      <w:r>
        <w:rPr>
          <w:spacing w:val="29"/>
          <w:w w:val="105"/>
        </w:rPr>
        <w:t xml:space="preserve"> </w:t>
      </w:r>
      <w:r>
        <w:rPr>
          <w:w w:val="105"/>
        </w:rPr>
        <w:t>solar</w:t>
      </w:r>
      <w:r>
        <w:rPr>
          <w:spacing w:val="29"/>
          <w:w w:val="105"/>
        </w:rPr>
        <w:t xml:space="preserve"> </w:t>
      </w:r>
      <w:r>
        <w:rPr>
          <w:w w:val="105"/>
        </w:rPr>
        <w:t>cells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PCBs. </w:t>
      </w:r>
      <w:r>
        <w:rPr>
          <w:spacing w:val="15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used</w:t>
      </w:r>
      <w:r>
        <w:rPr>
          <w:spacing w:val="24"/>
          <w:w w:val="110"/>
        </w:rPr>
        <w:t xml:space="preserve"> </w:t>
      </w:r>
      <w:r>
        <w:rPr>
          <w:w w:val="105"/>
        </w:rPr>
        <w:t>a</w:t>
      </w:r>
      <w:r>
        <w:rPr>
          <w:spacing w:val="35"/>
          <w:w w:val="105"/>
        </w:rPr>
        <w:t xml:space="preserve"> </w:t>
      </w:r>
      <w:r>
        <w:rPr>
          <w:w w:val="105"/>
        </w:rPr>
        <w:t>specialized</w:t>
      </w:r>
      <w:r>
        <w:rPr>
          <w:spacing w:val="36"/>
          <w:w w:val="105"/>
        </w:rPr>
        <w:t xml:space="preserve"> </w:t>
      </w:r>
      <w:r>
        <w:rPr>
          <w:w w:val="105"/>
        </w:rPr>
        <w:t>rubb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vacuum</w:t>
      </w:r>
      <w:r>
        <w:rPr>
          <w:spacing w:val="36"/>
          <w:w w:val="105"/>
        </w:rPr>
        <w:t xml:space="preserve"> </w:t>
      </w:r>
      <w:r>
        <w:rPr>
          <w:w w:val="105"/>
        </w:rPr>
        <w:t>sealer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app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5"/>
          <w:w w:val="105"/>
        </w:rPr>
        <w:t xml:space="preserve"> </w:t>
      </w:r>
      <w:r>
        <w:rPr>
          <w:w w:val="105"/>
        </w:rPr>
        <w:t>pressure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cells</w:t>
      </w:r>
      <w:r>
        <w:rPr>
          <w:spacing w:val="36"/>
          <w:w w:val="105"/>
        </w:rPr>
        <w:t xml:space="preserve"> </w:t>
      </w:r>
      <w:r>
        <w:rPr>
          <w:w w:val="105"/>
        </w:rPr>
        <w:t>uniformly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meet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proofErr w:type="spellStart"/>
      <w:r>
        <w:rPr>
          <w:spacing w:val="-2"/>
          <w:w w:val="105"/>
        </w:rPr>
        <w:t>manu</w:t>
      </w:r>
      <w:proofErr w:type="spellEnd"/>
      <w:r>
        <w:rPr>
          <w:spacing w:val="-3"/>
          <w:w w:val="105"/>
        </w:rPr>
        <w:t>-</w:t>
      </w:r>
    </w:p>
    <w:p w14:paraId="3134828F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46818456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71BEAFA8" w14:textId="77777777" w:rsidR="006338C4" w:rsidRDefault="00E272E0">
      <w:pPr>
        <w:pStyle w:val="BodyText"/>
        <w:spacing w:before="58" w:line="455" w:lineRule="auto"/>
        <w:ind w:right="117"/>
        <w:jc w:val="both"/>
      </w:pPr>
      <w:proofErr w:type="spellStart"/>
      <w:proofErr w:type="gramStart"/>
      <w:r>
        <w:rPr>
          <w:w w:val="105"/>
        </w:rPr>
        <w:t>facturers</w:t>
      </w:r>
      <w:proofErr w:type="spellEnd"/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recommended</w:t>
      </w:r>
      <w:r>
        <w:rPr>
          <w:spacing w:val="23"/>
          <w:w w:val="105"/>
        </w:rPr>
        <w:t xml:space="preserve"> </w:t>
      </w:r>
      <w:r>
        <w:rPr>
          <w:w w:val="105"/>
        </w:rPr>
        <w:t>application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ess</w:t>
      </w:r>
      <w:r>
        <w:rPr>
          <w:spacing w:val="-1"/>
          <w:w w:val="105"/>
        </w:rPr>
        <w:t>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w w:val="105"/>
        </w:rPr>
        <w:t>This</w:t>
      </w:r>
      <w:r>
        <w:rPr>
          <w:spacing w:val="23"/>
          <w:w w:val="105"/>
        </w:rPr>
        <w:t xml:space="preserve"> </w:t>
      </w:r>
      <w:r>
        <w:rPr>
          <w:w w:val="105"/>
        </w:rPr>
        <w:t>reduced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time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produce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panel</w:t>
      </w:r>
      <w:r>
        <w:rPr>
          <w:spacing w:val="23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3"/>
        </w:rPr>
        <w:t xml:space="preserve"> </w:t>
      </w:r>
      <w:r>
        <w:rPr>
          <w:w w:val="105"/>
        </w:rPr>
        <w:t>three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day</w:t>
      </w:r>
      <w:r>
        <w:rPr>
          <w:spacing w:val="-3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one</w:t>
      </w:r>
      <w:r>
        <w:rPr>
          <w:spacing w:val="32"/>
          <w:w w:val="105"/>
        </w:rPr>
        <w:t xml:space="preserve"> </w:t>
      </w:r>
      <w:r>
        <w:rPr>
          <w:spacing w:val="-7"/>
          <w:w w:val="105"/>
        </w:rPr>
        <w:t>da</w:t>
      </w:r>
      <w:r>
        <w:rPr>
          <w:spacing w:val="-8"/>
          <w:w w:val="105"/>
        </w:rPr>
        <w:t>y</w:t>
      </w:r>
      <w:r>
        <w:rPr>
          <w:spacing w:val="-7"/>
          <w:w w:val="105"/>
        </w:rPr>
        <w:t>.</w:t>
      </w:r>
      <w:r>
        <w:rPr>
          <w:spacing w:val="22"/>
          <w:w w:val="105"/>
        </w:rPr>
        <w:t xml:space="preserve"> </w:t>
      </w: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32"/>
          <w:w w:val="105"/>
        </w:rPr>
        <w:t xml:space="preserve"> </w:t>
      </w:r>
      <w:r>
        <w:rPr>
          <w:w w:val="105"/>
        </w:rPr>
        <w:t>get</w:t>
      </w:r>
      <w:r>
        <w:rPr>
          <w:spacing w:val="32"/>
          <w:w w:val="105"/>
        </w:rPr>
        <w:t xml:space="preserve"> </w:t>
      </w:r>
      <w:r>
        <w:rPr>
          <w:w w:val="105"/>
        </w:rPr>
        <w:t>electrical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ondu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32"/>
          <w:w w:val="105"/>
        </w:rPr>
        <w:t xml:space="preserve"> </w:t>
      </w:r>
      <w:r>
        <w:rPr>
          <w:w w:val="105"/>
        </w:rPr>
        <w:t>from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solar</w:t>
      </w:r>
      <w:r>
        <w:rPr>
          <w:spacing w:val="31"/>
          <w:w w:val="105"/>
        </w:rPr>
        <w:t xml:space="preserve"> </w:t>
      </w:r>
      <w:r>
        <w:rPr>
          <w:w w:val="105"/>
        </w:rPr>
        <w:t>cell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PCB,</w:t>
      </w:r>
      <w:r>
        <w:rPr>
          <w:spacing w:val="23"/>
          <w:w w:val="109"/>
        </w:rPr>
        <w:t xml:space="preserve"> </w:t>
      </w:r>
      <w:r>
        <w:rPr>
          <w:spacing w:val="-5"/>
          <w:w w:val="105"/>
        </w:rPr>
        <w:t>we</w:t>
      </w:r>
      <w:r>
        <w:rPr>
          <w:spacing w:val="26"/>
          <w:w w:val="105"/>
        </w:rPr>
        <w:t xml:space="preserve"> </w:t>
      </w:r>
      <w:r>
        <w:rPr>
          <w:w w:val="105"/>
        </w:rPr>
        <w:t>applied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sil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xy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large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vias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h</w:t>
      </w:r>
      <w:r>
        <w:rPr>
          <w:spacing w:val="1"/>
          <w:w w:val="105"/>
        </w:rPr>
        <w:t>i</w:t>
      </w:r>
      <w:r>
        <w:rPr>
          <w:w w:val="105"/>
        </w:rPr>
        <w:t>nd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26"/>
          <w:w w:val="105"/>
        </w:rPr>
        <w:t xml:space="preserve"> </w:t>
      </w:r>
      <w:r>
        <w:rPr>
          <w:w w:val="105"/>
        </w:rPr>
        <w:t>cell.</w:t>
      </w:r>
      <w:r>
        <w:rPr>
          <w:spacing w:val="13"/>
          <w:w w:val="105"/>
        </w:rPr>
        <w:t xml:space="preserve"> </w:t>
      </w:r>
      <w:r>
        <w:rPr>
          <w:spacing w:val="-10"/>
          <w:w w:val="105"/>
        </w:rPr>
        <w:t>W</w:t>
      </w:r>
      <w:r>
        <w:rPr>
          <w:spacing w:val="-11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so</w:t>
      </w:r>
      <w:r>
        <w:rPr>
          <w:spacing w:val="26"/>
          <w:w w:val="105"/>
        </w:rPr>
        <w:t xml:space="preserve"> </w:t>
      </w:r>
      <w:r>
        <w:rPr>
          <w:w w:val="105"/>
        </w:rPr>
        <w:t>tested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ew-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o-</w:t>
      </w:r>
      <w:r>
        <w:rPr>
          <w:spacing w:val="-1"/>
          <w:w w:val="105"/>
        </w:rPr>
        <w:t>mark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w w:val="105"/>
        </w:rPr>
        <w:t>tap</w:t>
      </w:r>
      <w:r>
        <w:rPr>
          <w:spacing w:val="1"/>
          <w:w w:val="105"/>
        </w:rPr>
        <w:t>e:</w:t>
      </w:r>
      <w:r>
        <w:rPr>
          <w:spacing w:val="2"/>
          <w:w w:val="105"/>
        </w:rPr>
        <w:t xml:space="preserve"> </w:t>
      </w:r>
      <w:r>
        <w:rPr>
          <w:w w:val="105"/>
        </w:rPr>
        <w:t>3M</w:t>
      </w:r>
      <w:r>
        <w:rPr>
          <w:spacing w:val="49"/>
          <w:w w:val="101"/>
        </w:rPr>
        <w:t xml:space="preserve"> </w:t>
      </w:r>
      <w:r>
        <w:rPr>
          <w:w w:val="105"/>
        </w:rPr>
        <w:t>Z-axis</w:t>
      </w:r>
      <w:r>
        <w:rPr>
          <w:spacing w:val="16"/>
          <w:w w:val="105"/>
        </w:rPr>
        <w:t xml:space="preserve"> </w:t>
      </w:r>
      <w:proofErr w:type="gramStart"/>
      <w:r>
        <w:rPr>
          <w:w w:val="105"/>
        </w:rPr>
        <w:t>tap</w:t>
      </w:r>
      <w:r>
        <w:rPr>
          <w:spacing w:val="1"/>
          <w:w w:val="105"/>
        </w:rPr>
        <w:t>e</w:t>
      </w:r>
      <w:proofErr w:type="gramEnd"/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tap</w:t>
      </w:r>
      <w:r>
        <w:rPr>
          <w:spacing w:val="1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electrically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ondu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adh</w:t>
      </w:r>
      <w:r>
        <w:rPr>
          <w:spacing w:val="-2"/>
          <w:w w:val="105"/>
        </w:rPr>
        <w:t>esi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back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could</w:t>
      </w:r>
      <w:r>
        <w:rPr>
          <w:spacing w:val="17"/>
          <w:w w:val="105"/>
        </w:rPr>
        <w:t xml:space="preserve"> </w:t>
      </w:r>
      <w:r>
        <w:rPr>
          <w:spacing w:val="-5"/>
          <w:w w:val="105"/>
        </w:rPr>
        <w:t>s</w:t>
      </w:r>
      <w:r>
        <w:rPr>
          <w:spacing w:val="-4"/>
          <w:w w:val="105"/>
        </w:rPr>
        <w:t>a</w:t>
      </w:r>
      <w:r>
        <w:rPr>
          <w:spacing w:val="-5"/>
          <w:w w:val="105"/>
        </w:rPr>
        <w:t>ve</w:t>
      </w:r>
      <w:r>
        <w:rPr>
          <w:spacing w:val="29"/>
          <w:w w:val="99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extra</w:t>
      </w:r>
      <w:r>
        <w:rPr>
          <w:spacing w:val="33"/>
          <w:w w:val="105"/>
        </w:rPr>
        <w:t xml:space="preserve"> </w:t>
      </w:r>
      <w:r>
        <w:rPr>
          <w:w w:val="105"/>
        </w:rPr>
        <w:t>step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applying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sil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xy</w:t>
      </w:r>
      <w:r>
        <w:rPr>
          <w:spacing w:val="33"/>
          <w:w w:val="105"/>
        </w:rPr>
        <w:t xml:space="preserve"> </w:t>
      </w:r>
      <w:r>
        <w:rPr>
          <w:w w:val="105"/>
        </w:rPr>
        <w:t>or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ng/w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3"/>
          <w:w w:val="105"/>
        </w:rPr>
        <w:t xml:space="preserve"> </w:t>
      </w:r>
      <w:r>
        <w:rPr>
          <w:w w:val="105"/>
        </w:rPr>
        <w:t>on</w:t>
      </w:r>
      <w:r>
        <w:rPr>
          <w:spacing w:val="33"/>
          <w:w w:val="105"/>
        </w:rPr>
        <w:t xml:space="preserve"> </w:t>
      </w:r>
      <w:r>
        <w:rPr>
          <w:w w:val="105"/>
        </w:rPr>
        <w:t>tabs.</w:t>
      </w:r>
      <w:r>
        <w:rPr>
          <w:spacing w:val="20"/>
          <w:w w:val="105"/>
        </w:rPr>
        <w:t xml:space="preserve"> </w:t>
      </w:r>
      <w:r>
        <w:rPr>
          <w:spacing w:val="-6"/>
          <w:w w:val="105"/>
        </w:rPr>
        <w:t>For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ght,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Kapton</w:t>
      </w:r>
      <w:proofErr w:type="spellEnd"/>
      <w:r>
        <w:rPr>
          <w:spacing w:val="33"/>
          <w:w w:val="105"/>
        </w:rPr>
        <w:t xml:space="preserve"> </w:t>
      </w:r>
      <w:r>
        <w:rPr>
          <w:w w:val="105"/>
        </w:rPr>
        <w:t>tap</w:t>
      </w:r>
      <w:r>
        <w:rPr>
          <w:spacing w:val="1"/>
          <w:w w:val="105"/>
        </w:rPr>
        <w:t>e</w:t>
      </w:r>
      <w:r>
        <w:rPr>
          <w:spacing w:val="37"/>
          <w:w w:val="99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w w:val="105"/>
        </w:rPr>
        <w:t>used</w:t>
      </w:r>
      <w:r>
        <w:rPr>
          <w:spacing w:val="37"/>
          <w:w w:val="105"/>
        </w:rPr>
        <w:t xml:space="preserve"> </w:t>
      </w:r>
      <w:r>
        <w:rPr>
          <w:w w:val="105"/>
        </w:rPr>
        <w:t>because</w:t>
      </w:r>
      <w:r>
        <w:rPr>
          <w:spacing w:val="36"/>
          <w:w w:val="105"/>
        </w:rPr>
        <w:t xml:space="preserve"> </w:t>
      </w:r>
      <w:r>
        <w:rPr>
          <w:w w:val="105"/>
        </w:rPr>
        <w:t>1)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Z-axis</w:t>
      </w:r>
      <w:r>
        <w:rPr>
          <w:spacing w:val="37"/>
          <w:w w:val="105"/>
        </w:rPr>
        <w:t xml:space="preserve"> </w:t>
      </w:r>
      <w:r>
        <w:rPr>
          <w:w w:val="105"/>
        </w:rPr>
        <w:t>tap</w:t>
      </w:r>
      <w:r>
        <w:rPr>
          <w:spacing w:val="1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adh</w:t>
      </w:r>
      <w:r>
        <w:rPr>
          <w:spacing w:val="-2"/>
          <w:w w:val="105"/>
        </w:rPr>
        <w:t>esi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w w:val="105"/>
        </w:rPr>
        <w:t>not</w:t>
      </w:r>
      <w:r>
        <w:rPr>
          <w:spacing w:val="38"/>
          <w:w w:val="105"/>
        </w:rPr>
        <w:t xml:space="preserve"> </w:t>
      </w:r>
      <w:r>
        <w:rPr>
          <w:w w:val="105"/>
        </w:rPr>
        <w:t>rated</w:t>
      </w:r>
      <w:r>
        <w:rPr>
          <w:spacing w:val="37"/>
          <w:w w:val="105"/>
        </w:rPr>
        <w:t xml:space="preserve"> </w:t>
      </w:r>
      <w:r>
        <w:rPr>
          <w:w w:val="105"/>
        </w:rPr>
        <w:t>for</w:t>
      </w:r>
      <w:r>
        <w:rPr>
          <w:spacing w:val="37"/>
          <w:w w:val="105"/>
        </w:rPr>
        <w:t xml:space="preserve"> </w:t>
      </w:r>
      <w:r>
        <w:rPr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w w:val="105"/>
        </w:rPr>
        <w:t>wide</w:t>
      </w:r>
      <w:r>
        <w:rPr>
          <w:spacing w:val="36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7"/>
          <w:w w:val="105"/>
        </w:rPr>
        <w:t xml:space="preserve"> </w:t>
      </w:r>
      <w:r>
        <w:rPr>
          <w:w w:val="105"/>
        </w:rPr>
        <w:t>range</w:t>
      </w:r>
      <w:r>
        <w:rPr>
          <w:spacing w:val="37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6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Kapton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acrylic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adh</w:t>
      </w:r>
      <w:r>
        <w:rPr>
          <w:spacing w:val="-2"/>
          <w:w w:val="105"/>
        </w:rPr>
        <w:t>esi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9"/>
          <w:w w:val="105"/>
        </w:rPr>
        <w:t xml:space="preserve"> </w:t>
      </w:r>
      <w:r>
        <w:rPr>
          <w:w w:val="105"/>
        </w:rPr>
        <w:t>2)</w:t>
      </w:r>
      <w:r>
        <w:rPr>
          <w:spacing w:val="27"/>
          <w:w w:val="105"/>
        </w:rPr>
        <w:t xml:space="preserve"> </w:t>
      </w:r>
      <w:r>
        <w:rPr>
          <w:w w:val="105"/>
        </w:rPr>
        <w:t>there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7"/>
          <w:w w:val="105"/>
        </w:rPr>
        <w:t xml:space="preserve"> </w:t>
      </w:r>
      <w:r>
        <w:rPr>
          <w:w w:val="105"/>
        </w:rPr>
        <w:t>concern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Z-axis</w:t>
      </w:r>
      <w:r>
        <w:rPr>
          <w:spacing w:val="27"/>
          <w:w w:val="105"/>
        </w:rPr>
        <w:t xml:space="preserve"> </w:t>
      </w:r>
      <w:r>
        <w:rPr>
          <w:w w:val="105"/>
        </w:rPr>
        <w:t>tap</w:t>
      </w:r>
      <w:r>
        <w:rPr>
          <w:spacing w:val="1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w w:val="105"/>
        </w:rPr>
        <w:t>could</w:t>
      </w:r>
      <w:r>
        <w:rPr>
          <w:spacing w:val="27"/>
          <w:w w:val="105"/>
        </w:rPr>
        <w:t xml:space="preserve"> </w:t>
      </w:r>
      <w:r>
        <w:rPr>
          <w:w w:val="105"/>
        </w:rPr>
        <w:t>not</w:t>
      </w:r>
      <w:r>
        <w:rPr>
          <w:spacing w:val="28"/>
          <w:w w:val="105"/>
        </w:rPr>
        <w:t xml:space="preserve"> </w:t>
      </w:r>
      <w:r>
        <w:rPr>
          <w:w w:val="105"/>
        </w:rPr>
        <w:t>sustain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high</w:t>
      </w:r>
      <w:r>
        <w:rPr>
          <w:spacing w:val="27"/>
          <w:w w:val="104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w w:val="105"/>
        </w:rPr>
        <w:t>cells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long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w w:val="105"/>
        </w:rPr>
        <w:t>solder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sil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xy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d,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3)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Z-axis</w:t>
      </w:r>
      <w:r>
        <w:rPr>
          <w:spacing w:val="15"/>
          <w:w w:val="105"/>
        </w:rPr>
        <w:t xml:space="preserve"> </w:t>
      </w:r>
      <w:r>
        <w:rPr>
          <w:w w:val="105"/>
        </w:rPr>
        <w:t>tap</w:t>
      </w:r>
      <w:r>
        <w:rPr>
          <w:spacing w:val="1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thermal</w:t>
      </w:r>
      <w:r>
        <w:rPr>
          <w:spacing w:val="25"/>
          <w:w w:val="10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ondu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41"/>
          <w:w w:val="105"/>
        </w:rPr>
        <w:t xml:space="preserve"> </w:t>
      </w:r>
      <w:r>
        <w:rPr>
          <w:w w:val="105"/>
        </w:rPr>
        <w:t>properties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not</w:t>
      </w:r>
      <w:r>
        <w:rPr>
          <w:spacing w:val="42"/>
          <w:w w:val="105"/>
        </w:rPr>
        <w:t xml:space="preserve"> </w:t>
      </w:r>
      <w:r>
        <w:rPr>
          <w:w w:val="105"/>
        </w:rPr>
        <w:t>specified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datasheet.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future,</w:t>
      </w:r>
      <w:r>
        <w:rPr>
          <w:spacing w:val="48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41"/>
          <w:w w:val="105"/>
        </w:rPr>
        <w:t xml:space="preserve"> </w:t>
      </w:r>
      <w:r>
        <w:rPr>
          <w:w w:val="105"/>
        </w:rPr>
        <w:t>see</w:t>
      </w:r>
      <w:r>
        <w:rPr>
          <w:spacing w:val="49"/>
          <w:w w:val="99"/>
        </w:rPr>
        <w:t xml:space="preserve"> </w:t>
      </w:r>
      <w:r>
        <w:rPr>
          <w:w w:val="105"/>
        </w:rPr>
        <w:t>solar</w:t>
      </w:r>
      <w:r>
        <w:rPr>
          <w:spacing w:val="17"/>
          <w:w w:val="105"/>
        </w:rPr>
        <w:t xml:space="preserve"> </w:t>
      </w:r>
      <w:r>
        <w:rPr>
          <w:w w:val="105"/>
        </w:rPr>
        <w:t>cell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manu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actur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adopt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standard</w:t>
      </w:r>
      <w:r>
        <w:rPr>
          <w:spacing w:val="18"/>
          <w:w w:val="105"/>
        </w:rPr>
        <w:t xml:space="preserve"> </w:t>
      </w:r>
      <w:r>
        <w:rPr>
          <w:w w:val="105"/>
        </w:rPr>
        <w:t>form</w:t>
      </w:r>
      <w:r>
        <w:rPr>
          <w:spacing w:val="18"/>
          <w:w w:val="105"/>
        </w:rPr>
        <w:t xml:space="preserve"> </w:t>
      </w:r>
      <w:r>
        <w:rPr>
          <w:w w:val="105"/>
        </w:rPr>
        <w:t>factor</w:t>
      </w:r>
      <w:r>
        <w:rPr>
          <w:spacing w:val="18"/>
          <w:w w:val="105"/>
        </w:rPr>
        <w:t xml:space="preserve"> </w:t>
      </w:r>
      <w:r>
        <w:rPr>
          <w:w w:val="105"/>
        </w:rPr>
        <w:t>compatible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CubeSats</w:t>
      </w:r>
      <w:proofErr w:type="spellEnd"/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uses</w:t>
      </w:r>
      <w:r>
        <w:rPr>
          <w:spacing w:val="17"/>
          <w:w w:val="105"/>
        </w:rPr>
        <w:t xml:space="preserve"> </w:t>
      </w:r>
      <w:r>
        <w:rPr>
          <w:w w:val="105"/>
        </w:rPr>
        <w:t>40</w:t>
      </w:r>
      <w:r>
        <w:rPr>
          <w:spacing w:val="26"/>
          <w:w w:val="99"/>
        </w:rPr>
        <w:t xml:space="preserve"> </w:t>
      </w:r>
      <w:r>
        <w:rPr>
          <w:w w:val="105"/>
        </w:rPr>
        <w:t>x</w:t>
      </w:r>
      <w:r>
        <w:rPr>
          <w:spacing w:val="25"/>
          <w:w w:val="105"/>
        </w:rPr>
        <w:t xml:space="preserve"> </w:t>
      </w:r>
      <w:r>
        <w:rPr>
          <w:w w:val="105"/>
        </w:rPr>
        <w:t>80</w:t>
      </w:r>
      <w:r>
        <w:rPr>
          <w:spacing w:val="25"/>
          <w:w w:val="105"/>
        </w:rPr>
        <w:t xml:space="preserve"> </w:t>
      </w:r>
      <w:r>
        <w:rPr>
          <w:w w:val="105"/>
        </w:rPr>
        <w:t>mm</w:t>
      </w:r>
      <w:r>
        <w:rPr>
          <w:spacing w:val="26"/>
          <w:w w:val="105"/>
        </w:rPr>
        <w:t xml:space="preserve"> </w:t>
      </w:r>
      <w:r>
        <w:rPr>
          <w:w w:val="105"/>
        </w:rPr>
        <w:t>cells</w:t>
      </w:r>
      <w:r>
        <w:rPr>
          <w:spacing w:val="25"/>
          <w:w w:val="105"/>
        </w:rPr>
        <w:t xml:space="preserve"> </w:t>
      </w:r>
      <w:r>
        <w:rPr>
          <w:w w:val="105"/>
        </w:rPr>
        <w:t>from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Azur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Space</w:t>
      </w:r>
      <w:r>
        <w:rPr>
          <w:spacing w:val="26"/>
          <w:w w:val="105"/>
        </w:rPr>
        <w:t xml:space="preserve"> </w:t>
      </w:r>
      <w:r>
        <w:rPr>
          <w:w w:val="105"/>
        </w:rPr>
        <w:t>(Figure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6.</w:t>
      </w:r>
      <w:r>
        <w:rPr>
          <w:spacing w:val="-1"/>
          <w:w w:val="105"/>
        </w:rPr>
        <w:t>10),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great</w:t>
      </w:r>
      <w:r>
        <w:rPr>
          <w:spacing w:val="26"/>
          <w:w w:val="105"/>
        </w:rPr>
        <w:t xml:space="preserve"> </w:t>
      </w:r>
      <w:r>
        <w:rPr>
          <w:w w:val="105"/>
        </w:rPr>
        <w:t>fit</w:t>
      </w:r>
      <w:r>
        <w:rPr>
          <w:spacing w:val="25"/>
          <w:w w:val="105"/>
        </w:rPr>
        <w:t xml:space="preserve"> </w:t>
      </w:r>
      <w:r>
        <w:rPr>
          <w:w w:val="105"/>
        </w:rPr>
        <w:t>within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rail</w:t>
      </w:r>
      <w:r>
        <w:rPr>
          <w:spacing w:val="26"/>
          <w:w w:val="105"/>
        </w:rPr>
        <w:t xml:space="preserve"> </w:t>
      </w:r>
      <w:r>
        <w:rPr>
          <w:w w:val="105"/>
        </w:rPr>
        <w:t>boundaries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95"/>
        </w:rPr>
        <w:t xml:space="preserve"> </w:t>
      </w:r>
      <w:proofErr w:type="spellStart"/>
      <w:r>
        <w:rPr>
          <w:w w:val="105"/>
        </w:rPr>
        <w:t>CubeSats</w:t>
      </w:r>
      <w:proofErr w:type="spellEnd"/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(max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mum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83</w:t>
      </w:r>
      <w:r>
        <w:rPr>
          <w:spacing w:val="20"/>
          <w:w w:val="105"/>
        </w:rPr>
        <w:t xml:space="preserve"> </w:t>
      </w:r>
      <w:r>
        <w:rPr>
          <w:w w:val="105"/>
        </w:rPr>
        <w:t>mm</w:t>
      </w:r>
      <w:r>
        <w:rPr>
          <w:spacing w:val="20"/>
          <w:w w:val="105"/>
        </w:rPr>
        <w:t xml:space="preserve"> </w:t>
      </w:r>
      <w:r>
        <w:rPr>
          <w:w w:val="105"/>
        </w:rPr>
        <w:t>wide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340.5</w:t>
      </w:r>
      <w:r>
        <w:rPr>
          <w:spacing w:val="19"/>
          <w:w w:val="105"/>
        </w:rPr>
        <w:t xml:space="preserve"> </w:t>
      </w:r>
      <w:r>
        <w:rPr>
          <w:w w:val="105"/>
        </w:rPr>
        <w:t>mm</w:t>
      </w:r>
      <w:r>
        <w:rPr>
          <w:spacing w:val="20"/>
          <w:w w:val="105"/>
        </w:rPr>
        <w:t xml:space="preserve"> </w:t>
      </w:r>
      <w:r>
        <w:rPr>
          <w:w w:val="105"/>
        </w:rPr>
        <w:t>long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3U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w w:val="105"/>
        </w:rPr>
        <w:t>).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80</w:t>
      </w:r>
      <w:r>
        <w:rPr>
          <w:spacing w:val="20"/>
          <w:w w:val="105"/>
        </w:rPr>
        <w:t xml:space="preserve"> </w:t>
      </w:r>
      <w:r>
        <w:rPr>
          <w:w w:val="105"/>
        </w:rPr>
        <w:t>mm</w:t>
      </w:r>
      <w:r>
        <w:rPr>
          <w:spacing w:val="19"/>
          <w:w w:val="105"/>
        </w:rPr>
        <w:t xml:space="preserve"> </w:t>
      </w:r>
      <w:r>
        <w:rPr>
          <w:w w:val="105"/>
        </w:rPr>
        <w:t>width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6"/>
        </w:rPr>
        <w:t xml:space="preserve"> </w:t>
      </w:r>
      <w:r>
        <w:rPr>
          <w:w w:val="105"/>
        </w:rPr>
        <w:t>cells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1.5</w:t>
      </w:r>
      <w:r>
        <w:rPr>
          <w:spacing w:val="20"/>
          <w:w w:val="105"/>
        </w:rPr>
        <w:t xml:space="preserve"> </w:t>
      </w:r>
      <w:r>
        <w:rPr>
          <w:w w:val="105"/>
        </w:rPr>
        <w:t>mm</w:t>
      </w:r>
      <w:r>
        <w:rPr>
          <w:spacing w:val="20"/>
          <w:w w:val="105"/>
        </w:rPr>
        <w:t xml:space="preserve"> </w:t>
      </w:r>
      <w:r>
        <w:rPr>
          <w:w w:val="105"/>
        </w:rPr>
        <w:t>margin</w:t>
      </w:r>
      <w:r>
        <w:rPr>
          <w:spacing w:val="19"/>
          <w:w w:val="105"/>
        </w:rPr>
        <w:t xml:space="preserve"> </w:t>
      </w:r>
      <w:r>
        <w:rPr>
          <w:w w:val="105"/>
        </w:rPr>
        <w:t>on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20"/>
          <w:w w:val="105"/>
        </w:rPr>
        <w:t xml:space="preserve"> </w:t>
      </w:r>
      <w:r>
        <w:rPr>
          <w:w w:val="105"/>
        </w:rPr>
        <w:t>side</w:t>
      </w:r>
      <w:r>
        <w:rPr>
          <w:spacing w:val="20"/>
          <w:w w:val="105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rails.</w:t>
      </w:r>
      <w:r>
        <w:rPr>
          <w:spacing w:val="1"/>
          <w:w w:val="105"/>
        </w:rPr>
        <w:t xml:space="preserve"> </w:t>
      </w:r>
      <w:r>
        <w:rPr>
          <w:w w:val="105"/>
        </w:rPr>
        <w:t>If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spacing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0"/>
          <w:w w:val="105"/>
        </w:rPr>
        <w:t xml:space="preserve"> </w:t>
      </w:r>
      <w:r>
        <w:rPr>
          <w:w w:val="105"/>
        </w:rPr>
        <w:t>cells</w:t>
      </w:r>
      <w:r>
        <w:rPr>
          <w:spacing w:val="20"/>
          <w:w w:val="105"/>
        </w:rPr>
        <w:t xml:space="preserve"> </w:t>
      </w:r>
      <w:r>
        <w:rPr>
          <w:w w:val="105"/>
        </w:rPr>
        <w:t>could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2"/>
          <w:w w:val="99"/>
        </w:rPr>
        <w:t xml:space="preserve"> </w:t>
      </w:r>
      <w:r>
        <w:rPr>
          <w:w w:val="105"/>
        </w:rPr>
        <w:t>reduced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4.5</w:t>
      </w:r>
      <w:r>
        <w:rPr>
          <w:spacing w:val="22"/>
          <w:w w:val="105"/>
        </w:rPr>
        <w:t xml:space="preserve"> </w:t>
      </w:r>
      <w:r>
        <w:rPr>
          <w:w w:val="105"/>
        </w:rPr>
        <w:t>mm</w:t>
      </w:r>
      <w:r>
        <w:rPr>
          <w:spacing w:val="22"/>
          <w:w w:val="105"/>
        </w:rPr>
        <w:t xml:space="preserve"> </w:t>
      </w:r>
      <w:r>
        <w:rPr>
          <w:w w:val="105"/>
        </w:rPr>
        <w:t>or</w:t>
      </w:r>
      <w:r>
        <w:rPr>
          <w:spacing w:val="23"/>
          <w:w w:val="105"/>
        </w:rPr>
        <w:t xml:space="preserve"> </w:t>
      </w:r>
      <w:r>
        <w:rPr>
          <w:w w:val="105"/>
        </w:rPr>
        <w:t>less,</w:t>
      </w:r>
      <w:r>
        <w:rPr>
          <w:spacing w:val="24"/>
          <w:w w:val="105"/>
        </w:rPr>
        <w:t xml:space="preserve"> </w:t>
      </w:r>
      <w:r>
        <w:rPr>
          <w:w w:val="105"/>
        </w:rPr>
        <w:t>then</w:t>
      </w:r>
      <w:r>
        <w:rPr>
          <w:spacing w:val="23"/>
          <w:w w:val="105"/>
        </w:rPr>
        <w:t xml:space="preserve"> </w:t>
      </w:r>
      <w:r>
        <w:rPr>
          <w:w w:val="105"/>
        </w:rPr>
        <w:t>there</w:t>
      </w:r>
      <w:r>
        <w:rPr>
          <w:spacing w:val="22"/>
          <w:w w:val="105"/>
        </w:rPr>
        <w:t xml:space="preserve"> </w:t>
      </w:r>
      <w:r>
        <w:rPr>
          <w:w w:val="105"/>
        </w:rPr>
        <w:t>could</w:t>
      </w:r>
      <w:r>
        <w:rPr>
          <w:spacing w:val="2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ei</w:t>
      </w:r>
      <w:r>
        <w:rPr>
          <w:spacing w:val="-2"/>
          <w:w w:val="105"/>
        </w:rPr>
        <w:t>ght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Azur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Space</w:t>
      </w:r>
      <w:r>
        <w:rPr>
          <w:spacing w:val="22"/>
          <w:w w:val="105"/>
        </w:rPr>
        <w:t xml:space="preserve"> </w:t>
      </w:r>
      <w:r>
        <w:rPr>
          <w:w w:val="105"/>
        </w:rPr>
        <w:t>solar</w:t>
      </w:r>
      <w:r>
        <w:rPr>
          <w:spacing w:val="23"/>
          <w:w w:val="105"/>
        </w:rPr>
        <w:t xml:space="preserve"> </w:t>
      </w:r>
      <w:r>
        <w:rPr>
          <w:w w:val="105"/>
        </w:rPr>
        <w:t>cells</w:t>
      </w:r>
      <w:r>
        <w:rPr>
          <w:spacing w:val="23"/>
          <w:w w:val="105"/>
        </w:rPr>
        <w:t xml:space="preserve"> </w:t>
      </w:r>
      <w:r>
        <w:rPr>
          <w:w w:val="105"/>
        </w:rPr>
        <w:t>instead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23"/>
          <w:w w:val="105"/>
        </w:rPr>
        <w:t xml:space="preserve"> </w:t>
      </w:r>
      <w:r>
        <w:rPr>
          <w:w w:val="105"/>
        </w:rPr>
        <w:t>on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11"/>
        </w:rPr>
        <w:t xml:space="preserve"> </w:t>
      </w:r>
      <w:r>
        <w:rPr>
          <w:w w:val="105"/>
        </w:rPr>
        <w:t>3U</w:t>
      </w:r>
      <w:r>
        <w:rPr>
          <w:spacing w:val="30"/>
          <w:w w:val="105"/>
        </w:rPr>
        <w:t xml:space="preserve"> </w:t>
      </w:r>
      <w:r>
        <w:rPr>
          <w:w w:val="105"/>
        </w:rPr>
        <w:t>panel.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Al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rnat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y,</w:t>
      </w:r>
      <w:r>
        <w:rPr>
          <w:spacing w:val="34"/>
          <w:w w:val="105"/>
        </w:rPr>
        <w:t xml:space="preserve"> </w:t>
      </w:r>
      <w:r>
        <w:rPr>
          <w:w w:val="105"/>
        </w:rPr>
        <w:t>if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cells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d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50</w:t>
      </w:r>
      <w:r>
        <w:rPr>
          <w:spacing w:val="30"/>
          <w:w w:val="105"/>
        </w:rPr>
        <w:t xml:space="preserve"> </w:t>
      </w:r>
      <w:r>
        <w:rPr>
          <w:w w:val="105"/>
        </w:rPr>
        <w:t>mm</w:t>
      </w:r>
      <w:r>
        <w:rPr>
          <w:spacing w:val="31"/>
          <w:w w:val="105"/>
        </w:rPr>
        <w:t xml:space="preserve"> </w:t>
      </w:r>
      <w:r>
        <w:rPr>
          <w:w w:val="105"/>
        </w:rPr>
        <w:t>instead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40</w:t>
      </w:r>
      <w:r>
        <w:rPr>
          <w:spacing w:val="31"/>
          <w:w w:val="105"/>
        </w:rPr>
        <w:t xml:space="preserve"> </w:t>
      </w:r>
      <w:r>
        <w:rPr>
          <w:w w:val="105"/>
        </w:rPr>
        <w:t>mm,</w:t>
      </w:r>
      <w:r>
        <w:rPr>
          <w:spacing w:val="25"/>
          <w:w w:val="109"/>
        </w:rPr>
        <w:t xml:space="preserve"> </w:t>
      </w:r>
      <w:r>
        <w:rPr>
          <w:w w:val="105"/>
        </w:rPr>
        <w:t>then</w:t>
      </w:r>
      <w:r>
        <w:rPr>
          <w:spacing w:val="20"/>
          <w:w w:val="105"/>
        </w:rPr>
        <w:t xml:space="preserve"> </w:t>
      </w:r>
      <w:r>
        <w:rPr>
          <w:w w:val="105"/>
        </w:rPr>
        <w:t>they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more</w:t>
      </w:r>
      <w:r>
        <w:rPr>
          <w:spacing w:val="21"/>
          <w:w w:val="105"/>
        </w:rPr>
        <w:t xml:space="preserve"> </w:t>
      </w:r>
      <w:r>
        <w:rPr>
          <w:w w:val="105"/>
        </w:rPr>
        <w:t>modular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fitting</w:t>
      </w:r>
      <w:r>
        <w:rPr>
          <w:spacing w:val="19"/>
          <w:w w:val="105"/>
        </w:rPr>
        <w:t xml:space="preserve"> </w:t>
      </w:r>
      <w:r>
        <w:rPr>
          <w:w w:val="105"/>
        </w:rPr>
        <w:t>one</w:t>
      </w:r>
      <w:r>
        <w:rPr>
          <w:spacing w:val="20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05"/>
        </w:rPr>
        <w:t xml:space="preserve"> </w:t>
      </w:r>
      <w:r>
        <w:rPr>
          <w:w w:val="105"/>
        </w:rPr>
        <w:t>cell</w:t>
      </w:r>
      <w:r>
        <w:rPr>
          <w:spacing w:val="20"/>
          <w:w w:val="105"/>
        </w:rPr>
        <w:t xml:space="preserve"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e</w:t>
      </w:r>
      <w:r>
        <w:rPr>
          <w:spacing w:val="1"/>
          <w:w w:val="105"/>
        </w:rPr>
        <w:t>r</w:t>
      </w:r>
      <w:r>
        <w:rPr>
          <w:spacing w:val="21"/>
          <w:w w:val="105"/>
        </w:rPr>
        <w:t xml:space="preserve"> </w:t>
      </w:r>
      <w:r>
        <w:rPr>
          <w:w w:val="105"/>
        </w:rPr>
        <w:t>0.5U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panel</w:t>
      </w:r>
      <w:r>
        <w:rPr>
          <w:spacing w:val="20"/>
          <w:w w:val="105"/>
        </w:rPr>
        <w:t xml:space="preserve"> </w:t>
      </w:r>
      <w:r>
        <w:rPr>
          <w:w w:val="105"/>
        </w:rPr>
        <w:t>length.</w:t>
      </w:r>
      <w:r>
        <w:rPr>
          <w:spacing w:val="51"/>
          <w:w w:val="105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six</w:t>
      </w:r>
      <w:r>
        <w:rPr>
          <w:spacing w:val="22"/>
          <w:w w:val="104"/>
        </w:rPr>
        <w:t xml:space="preserve"> </w:t>
      </w:r>
      <w:r>
        <w:rPr>
          <w:w w:val="105"/>
        </w:rPr>
        <w:t>50</w:t>
      </w:r>
      <w:r>
        <w:rPr>
          <w:spacing w:val="9"/>
          <w:w w:val="105"/>
        </w:rPr>
        <w:t xml:space="preserve"> </w:t>
      </w:r>
      <w:r>
        <w:rPr>
          <w:w w:val="105"/>
        </w:rPr>
        <w:t>x</w:t>
      </w:r>
      <w:r>
        <w:rPr>
          <w:spacing w:val="10"/>
          <w:w w:val="105"/>
        </w:rPr>
        <w:t xml:space="preserve"> </w:t>
      </w:r>
      <w:r>
        <w:rPr>
          <w:w w:val="105"/>
        </w:rPr>
        <w:t>80</w:t>
      </w:r>
      <w:r>
        <w:rPr>
          <w:spacing w:val="10"/>
          <w:w w:val="105"/>
        </w:rPr>
        <w:t xml:space="preserve"> </w:t>
      </w:r>
      <w:r>
        <w:rPr>
          <w:w w:val="105"/>
        </w:rPr>
        <w:t>mm</w:t>
      </w:r>
      <w:r>
        <w:rPr>
          <w:spacing w:val="9"/>
          <w:w w:val="105"/>
        </w:rPr>
        <w:t xml:space="preserve"> </w:t>
      </w:r>
      <w:r>
        <w:rPr>
          <w:w w:val="105"/>
        </w:rPr>
        <w:t>cells</w:t>
      </w:r>
      <w:r>
        <w:rPr>
          <w:spacing w:val="9"/>
          <w:w w:val="105"/>
        </w:rPr>
        <w:t xml:space="preserve"> </w:t>
      </w:r>
      <w:r>
        <w:rPr>
          <w:w w:val="105"/>
        </w:rPr>
        <w:t>instead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9"/>
          <w:w w:val="105"/>
        </w:rPr>
        <w:t xml:space="preserve"> </w:t>
      </w:r>
      <w:r>
        <w:rPr>
          <w:w w:val="105"/>
        </w:rPr>
        <w:t>40</w:t>
      </w:r>
      <w:r>
        <w:rPr>
          <w:spacing w:val="10"/>
          <w:w w:val="105"/>
        </w:rPr>
        <w:t xml:space="preserve"> </w:t>
      </w:r>
      <w:r>
        <w:rPr>
          <w:w w:val="105"/>
        </w:rPr>
        <w:t>x</w:t>
      </w:r>
      <w:r>
        <w:rPr>
          <w:spacing w:val="10"/>
          <w:w w:val="105"/>
        </w:rPr>
        <w:t xml:space="preserve"> </w:t>
      </w:r>
      <w:r>
        <w:rPr>
          <w:w w:val="105"/>
        </w:rPr>
        <w:t>80</w:t>
      </w:r>
      <w:r>
        <w:rPr>
          <w:spacing w:val="9"/>
          <w:w w:val="105"/>
        </w:rPr>
        <w:t xml:space="preserve"> </w:t>
      </w:r>
      <w:r>
        <w:rPr>
          <w:w w:val="105"/>
        </w:rPr>
        <w:t>mm</w:t>
      </w:r>
      <w:r>
        <w:rPr>
          <w:spacing w:val="10"/>
          <w:w w:val="105"/>
        </w:rPr>
        <w:t xml:space="preserve"> </w:t>
      </w:r>
      <w:r>
        <w:rPr>
          <w:w w:val="105"/>
        </w:rPr>
        <w:t>cells,</w:t>
      </w:r>
      <w:r>
        <w:rPr>
          <w:spacing w:val="10"/>
          <w:w w:val="105"/>
        </w:rPr>
        <w:t xml:space="preserve"> </w:t>
      </w:r>
      <w:r>
        <w:rPr>
          <w:w w:val="105"/>
        </w:rPr>
        <w:t>there</w:t>
      </w:r>
      <w:r>
        <w:rPr>
          <w:spacing w:val="9"/>
          <w:w w:val="105"/>
        </w:rPr>
        <w:t xml:space="preserve"> </w:t>
      </w:r>
      <w:r>
        <w:rPr>
          <w:w w:val="105"/>
        </w:rPr>
        <w:t>could</w:t>
      </w:r>
      <w:r>
        <w:rPr>
          <w:spacing w:val="10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7%</w:t>
      </w:r>
      <w:r>
        <w:rPr>
          <w:spacing w:val="9"/>
          <w:w w:val="105"/>
        </w:rPr>
        <w:t xml:space="preserve"> </w:t>
      </w:r>
      <w:r>
        <w:rPr>
          <w:w w:val="105"/>
        </w:rPr>
        <w:t>more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9"/>
          <w:w w:val="105"/>
        </w:rPr>
        <w:t xml:space="preserve"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e</w:t>
      </w:r>
      <w:r>
        <w:rPr>
          <w:spacing w:val="1"/>
          <w:w w:val="105"/>
        </w:rPr>
        <w:t>r</w:t>
      </w:r>
      <w:r>
        <w:rPr>
          <w:spacing w:val="9"/>
          <w:w w:val="105"/>
        </w:rPr>
        <w:t xml:space="preserve"> </w:t>
      </w:r>
      <w:r>
        <w:rPr>
          <w:w w:val="105"/>
        </w:rPr>
        <w:t>3U</w:t>
      </w:r>
      <w:r>
        <w:rPr>
          <w:spacing w:val="10"/>
          <w:w w:val="105"/>
        </w:rPr>
        <w:t xml:space="preserve"> </w:t>
      </w:r>
      <w:r>
        <w:rPr>
          <w:w w:val="105"/>
        </w:rPr>
        <w:t>panel.</w:t>
      </w:r>
    </w:p>
    <w:p w14:paraId="3B65A6C2" w14:textId="77777777" w:rsidR="006338C4" w:rsidRDefault="00E272E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0529C95" wp14:editId="6C4DD120">
            <wp:extent cx="6071616" cy="1043559"/>
            <wp:effectExtent l="0" t="0" r="0" b="0"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6" cy="104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3B84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3AE70507" w14:textId="77777777" w:rsidR="006338C4" w:rsidRDefault="00E272E0">
      <w:pPr>
        <w:pStyle w:val="BodyText"/>
        <w:spacing w:before="137"/>
        <w:ind w:left="1184"/>
      </w:pPr>
      <w:r>
        <w:rPr>
          <w:w w:val="105"/>
        </w:rPr>
        <w:t>Figure</w:t>
      </w:r>
      <w:r>
        <w:rPr>
          <w:spacing w:val="14"/>
          <w:w w:val="105"/>
        </w:rPr>
        <w:t xml:space="preserve"> </w:t>
      </w:r>
      <w:r>
        <w:rPr>
          <w:w w:val="105"/>
        </w:rPr>
        <w:t>6.10: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Popu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-cell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lo</w:t>
      </w:r>
      <w:r>
        <w:rPr>
          <w:spacing w:val="-2"/>
          <w:w w:val="105"/>
        </w:rPr>
        <w:t>yab</w:t>
      </w:r>
      <w:r>
        <w:rPr>
          <w:spacing w:val="-3"/>
          <w:w w:val="105"/>
        </w:rPr>
        <w:t>le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array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Mi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XSS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FM-1.</w:t>
      </w:r>
    </w:p>
    <w:p w14:paraId="4BB8C1B9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09ECAA6E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5752F7BB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24F69C7F" w14:textId="77777777" w:rsidR="006338C4" w:rsidRDefault="006338C4">
      <w:pPr>
        <w:spacing w:before="2"/>
        <w:rPr>
          <w:rFonts w:ascii="Times New Roman" w:eastAsia="Times New Roman" w:hAnsi="Times New Roman" w:cs="Times New Roman"/>
          <w:sz w:val="20"/>
          <w:szCs w:val="20"/>
        </w:rPr>
      </w:pPr>
    </w:p>
    <w:p w14:paraId="23DE8CA1" w14:textId="77777777" w:rsidR="006338C4" w:rsidRDefault="00E272E0">
      <w:pPr>
        <w:pStyle w:val="Heading2"/>
        <w:numPr>
          <w:ilvl w:val="2"/>
          <w:numId w:val="2"/>
        </w:numPr>
        <w:tabs>
          <w:tab w:val="left" w:pos="1214"/>
        </w:tabs>
        <w:jc w:val="both"/>
        <w:rPr>
          <w:b w:val="0"/>
          <w:bCs w:val="0"/>
        </w:rPr>
      </w:pPr>
      <w:bookmarkStart w:id="209" w:name="Pseudo-Peak_Power_Tracking"/>
      <w:bookmarkEnd w:id="209"/>
      <w:r>
        <w:rPr>
          <w:spacing w:val="-1"/>
          <w:w w:val="115"/>
        </w:rPr>
        <w:t>Pseudo-Pe</w:t>
      </w:r>
      <w:r>
        <w:rPr>
          <w:spacing w:val="-2"/>
          <w:w w:val="115"/>
        </w:rPr>
        <w:t>ak</w:t>
      </w:r>
      <w:r>
        <w:rPr>
          <w:spacing w:val="23"/>
          <w:w w:val="115"/>
        </w:rPr>
        <w:t xml:space="preserve"> </w:t>
      </w:r>
      <w:r>
        <w:rPr>
          <w:spacing w:val="-5"/>
          <w:w w:val="115"/>
        </w:rPr>
        <w:t>P</w:t>
      </w:r>
      <w:r>
        <w:rPr>
          <w:spacing w:val="-6"/>
          <w:w w:val="115"/>
        </w:rPr>
        <w:t>ow</w:t>
      </w:r>
      <w:r>
        <w:rPr>
          <w:spacing w:val="-5"/>
          <w:w w:val="115"/>
        </w:rPr>
        <w:t>e</w:t>
      </w:r>
      <w:r>
        <w:rPr>
          <w:spacing w:val="-6"/>
          <w:w w:val="115"/>
        </w:rPr>
        <w:t>r</w:t>
      </w:r>
      <w:r>
        <w:rPr>
          <w:spacing w:val="23"/>
          <w:w w:val="115"/>
        </w:rPr>
        <w:t xml:space="preserve"> </w:t>
      </w:r>
      <w:r>
        <w:rPr>
          <w:spacing w:val="-4"/>
          <w:w w:val="115"/>
        </w:rPr>
        <w:t>T</w:t>
      </w:r>
      <w:r>
        <w:rPr>
          <w:spacing w:val="-5"/>
          <w:w w:val="115"/>
        </w:rPr>
        <w:t>rackin</w:t>
      </w:r>
      <w:r>
        <w:rPr>
          <w:spacing w:val="-4"/>
          <w:w w:val="115"/>
        </w:rPr>
        <w:t>g</w:t>
      </w:r>
    </w:p>
    <w:p w14:paraId="2BC5C3D2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5CF62621" w14:textId="61B1F1D0" w:rsidR="006338C4" w:rsidRDefault="00E272E0">
      <w:pPr>
        <w:pStyle w:val="BodyText"/>
        <w:spacing w:line="455" w:lineRule="auto"/>
        <w:ind w:firstLine="576"/>
      </w:pPr>
      <w:r>
        <w:rPr>
          <w:w w:val="105"/>
        </w:rPr>
        <w:t>A</w:t>
      </w:r>
      <w:r>
        <w:rPr>
          <w:spacing w:val="53"/>
          <w:w w:val="105"/>
        </w:rPr>
        <w:t xml:space="preserve"> </w:t>
      </w:r>
      <w:r>
        <w:rPr>
          <w:w w:val="105"/>
        </w:rPr>
        <w:t>modified</w:t>
      </w:r>
      <w:r>
        <w:rPr>
          <w:spacing w:val="55"/>
          <w:w w:val="105"/>
        </w:rPr>
        <w:t xml:space="preserve"> </w:t>
      </w:r>
      <w:r>
        <w:rPr>
          <w:w w:val="105"/>
        </w:rPr>
        <w:t>DET</w:t>
      </w:r>
      <w:r>
        <w:rPr>
          <w:spacing w:val="54"/>
          <w:w w:val="105"/>
        </w:rPr>
        <w:t xml:space="preserve"> </w:t>
      </w:r>
      <w:r>
        <w:rPr>
          <w:w w:val="105"/>
        </w:rPr>
        <w:t>EPS</w:t>
      </w:r>
      <w:r>
        <w:rPr>
          <w:spacing w:val="54"/>
          <w:w w:val="105"/>
        </w:rPr>
        <w:t xml:space="preserve"> </w:t>
      </w:r>
      <w:r>
        <w:rPr>
          <w:w w:val="105"/>
        </w:rPr>
        <w:t>design</w:t>
      </w:r>
      <w:r>
        <w:rPr>
          <w:spacing w:val="55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55"/>
          <w:w w:val="105"/>
        </w:rPr>
        <w:t xml:space="preserve"> </w:t>
      </w:r>
      <w:r>
        <w:rPr>
          <w:w w:val="105"/>
        </w:rPr>
        <w:t>on</w:t>
      </w:r>
      <w:r>
        <w:rPr>
          <w:spacing w:val="54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55"/>
          <w:w w:val="105"/>
        </w:rPr>
        <w:t xml:space="preserve"> </w:t>
      </w:r>
      <w:proofErr w:type="gramStart"/>
      <w:ins w:id="210" w:author="Tom Woods" w:date="2016-02-06T15:23:00Z">
        <w:r w:rsidR="00E06735">
          <w:rPr>
            <w:spacing w:val="55"/>
            <w:w w:val="105"/>
          </w:rPr>
          <w:t xml:space="preserve">EPS, </w:t>
        </w:r>
      </w:ins>
      <w:r>
        <w:rPr>
          <w:w w:val="105"/>
        </w:rPr>
        <w:t>that</w:t>
      </w:r>
      <w:r>
        <w:rPr>
          <w:spacing w:val="55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54"/>
          <w:w w:val="105"/>
        </w:rPr>
        <w:t xml:space="preserve"> </w:t>
      </w:r>
      <w:r>
        <w:rPr>
          <w:w w:val="105"/>
        </w:rPr>
        <w:t>from</w:t>
      </w:r>
      <w:r>
        <w:rPr>
          <w:spacing w:val="5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9"/>
          <w:w w:val="99"/>
        </w:rPr>
        <w:t xml:space="preserve"> </w:t>
      </w:r>
      <w:r>
        <w:rPr>
          <w:w w:val="105"/>
        </w:rPr>
        <w:t>CSSWE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ins w:id="211" w:author="Tom Woods" w:date="2016-02-06T15:23:00Z">
        <w:r w:rsidR="00E06735">
          <w:rPr>
            <w:w w:val="105"/>
          </w:rPr>
          <w:t>,</w:t>
        </w:r>
      </w:ins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include</w:t>
      </w:r>
      <w:r>
        <w:rPr>
          <w:spacing w:val="13"/>
          <w:w w:val="105"/>
        </w:rPr>
        <w:t xml:space="preserve"> </w:t>
      </w:r>
      <w:r>
        <w:rPr>
          <w:w w:val="105"/>
        </w:rPr>
        <w:t>an</w:t>
      </w:r>
      <w:r>
        <w:rPr>
          <w:spacing w:val="14"/>
          <w:w w:val="105"/>
        </w:rPr>
        <w:t xml:space="preserve"> </w:t>
      </w:r>
      <w:r>
        <w:rPr>
          <w:w w:val="105"/>
        </w:rPr>
        <w:t>additional</w:t>
      </w:r>
      <w:r>
        <w:rPr>
          <w:spacing w:val="14"/>
          <w:w w:val="105"/>
        </w:rPr>
        <w:t xml:space="preserve"> </w:t>
      </w:r>
      <w:del w:id="212" w:author="Tom Woods" w:date="2016-02-06T15:22:00Z">
        <w:r w:rsidDel="00E06735">
          <w:rPr>
            <w:w w:val="105"/>
          </w:rPr>
          <w:delText>specially</w:delText>
        </w:r>
        <w:r w:rsidDel="00E06735">
          <w:rPr>
            <w:spacing w:val="14"/>
            <w:w w:val="105"/>
          </w:rPr>
          <w:delText xml:space="preserve"> </w:delText>
        </w:r>
        <w:r w:rsidDel="00E06735">
          <w:rPr>
            <w:w w:val="105"/>
          </w:rPr>
          <w:delText>selected</w:delText>
        </w:r>
      </w:del>
      <w:ins w:id="213" w:author="Tom Woods" w:date="2016-02-06T15:22:00Z">
        <w:r w:rsidR="00E06735">
          <w:rPr>
            <w:w w:val="105"/>
          </w:rPr>
          <w:t>current-limiting</w:t>
        </w:r>
      </w:ins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resistor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create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pseudo-peak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</w:p>
    <w:p w14:paraId="6A21ADD5" w14:textId="77777777" w:rsidR="006338C4" w:rsidRDefault="006338C4">
      <w:pPr>
        <w:spacing w:line="455" w:lineRule="auto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2916A929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65644922" w14:textId="77777777" w:rsidR="006338C4" w:rsidRDefault="00E272E0">
      <w:pPr>
        <w:pStyle w:val="BodyText"/>
        <w:spacing w:before="58" w:line="455" w:lineRule="auto"/>
        <w:ind w:right="118"/>
        <w:jc w:val="both"/>
      </w:pPr>
      <w:proofErr w:type="gramStart"/>
      <w:r>
        <w:rPr>
          <w:spacing w:val="-1"/>
          <w:w w:val="105"/>
        </w:rPr>
        <w:t>track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proofErr w:type="gramEnd"/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(PPPT)</w:t>
      </w:r>
      <w:r>
        <w:rPr>
          <w:spacing w:val="35"/>
          <w:w w:val="105"/>
        </w:rPr>
        <w:t xml:space="preserve"> </w:t>
      </w:r>
      <w:r>
        <w:rPr>
          <w:w w:val="105"/>
        </w:rPr>
        <w:t>system.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extra</w:t>
      </w:r>
      <w:r>
        <w:rPr>
          <w:spacing w:val="35"/>
          <w:w w:val="105"/>
        </w:rPr>
        <w:t xml:space="preserve"> </w:t>
      </w:r>
      <w:r>
        <w:rPr>
          <w:w w:val="105"/>
        </w:rPr>
        <w:t>resistor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ose</w:t>
      </w:r>
      <w:r>
        <w:rPr>
          <w:spacing w:val="-2"/>
          <w:w w:val="105"/>
        </w:rPr>
        <w:t>n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5"/>
          <w:w w:val="105"/>
        </w:rPr>
        <w:t xml:space="preserve"> </w:t>
      </w:r>
      <w:r>
        <w:rPr>
          <w:w w:val="105"/>
        </w:rPr>
        <w:t>rapid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</w:t>
      </w:r>
      <w:r>
        <w:rPr>
          <w:spacing w:val="35"/>
          <w:w w:val="105"/>
        </w:rPr>
        <w:t xml:space="preserve"> </w:t>
      </w:r>
      <w:r>
        <w:rPr>
          <w:w w:val="105"/>
        </w:rPr>
        <w:t>drop</w:t>
      </w:r>
      <w:r>
        <w:rPr>
          <w:spacing w:val="35"/>
          <w:w w:val="105"/>
        </w:rPr>
        <w:t xml:space="preserve"> </w:t>
      </w:r>
      <w:r>
        <w:rPr>
          <w:w w:val="105"/>
        </w:rPr>
        <w:t>from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99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cells</w:t>
      </w:r>
      <w:r>
        <w:rPr>
          <w:spacing w:val="40"/>
          <w:w w:val="105"/>
        </w:rPr>
        <w:t xml:space="preserve"> </w:t>
      </w:r>
      <w:r>
        <w:rPr>
          <w:w w:val="105"/>
        </w:rPr>
        <w:t>when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battery</w:t>
      </w:r>
      <w:r>
        <w:rPr>
          <w:spacing w:val="40"/>
          <w:w w:val="105"/>
        </w:rPr>
        <w:t xml:space="preserve"> </w:t>
      </w:r>
      <w:r>
        <w:rPr>
          <w:w w:val="105"/>
        </w:rPr>
        <w:t>attempts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dra</w:t>
      </w:r>
      <w:r>
        <w:rPr>
          <w:spacing w:val="-3"/>
          <w:w w:val="105"/>
        </w:rPr>
        <w:t>w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large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nt,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nam</w:t>
      </w:r>
      <w:r>
        <w:rPr>
          <w:spacing w:val="-4"/>
          <w:w w:val="105"/>
        </w:rPr>
        <w:t>el</w:t>
      </w:r>
      <w:r>
        <w:rPr>
          <w:spacing w:val="-3"/>
          <w:w w:val="105"/>
        </w:rPr>
        <w:t>y,</w:t>
      </w:r>
      <w:r>
        <w:rPr>
          <w:spacing w:val="42"/>
          <w:w w:val="105"/>
        </w:rPr>
        <w:t xml:space="preserve"> </w:t>
      </w:r>
      <w:r>
        <w:rPr>
          <w:w w:val="105"/>
        </w:rPr>
        <w:t>when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battery</w:t>
      </w:r>
      <w:r>
        <w:rPr>
          <w:spacing w:val="40"/>
          <w:w w:val="105"/>
        </w:rPr>
        <w:t xml:space="preserve"> </w:t>
      </w:r>
      <w:r>
        <w:rPr>
          <w:w w:val="105"/>
        </w:rPr>
        <w:t>state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9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har</w:t>
      </w:r>
      <w:r>
        <w:rPr>
          <w:spacing w:val="-3"/>
          <w:w w:val="105"/>
        </w:rPr>
        <w:t>ge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low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spacecraft</w:t>
      </w:r>
      <w:r>
        <w:rPr>
          <w:spacing w:val="22"/>
          <w:w w:val="105"/>
        </w:rPr>
        <w:t xml:space="preserve"> </w:t>
      </w:r>
      <w:r>
        <w:rPr>
          <w:w w:val="105"/>
        </w:rPr>
        <w:t>exits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orbit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ecli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.</w:t>
      </w:r>
    </w:p>
    <w:p w14:paraId="535682E1" w14:textId="08B3AE96" w:rsidR="006338C4" w:rsidRDefault="00E272E0">
      <w:pPr>
        <w:pStyle w:val="BodyText"/>
        <w:spacing w:before="8" w:line="452" w:lineRule="auto"/>
        <w:ind w:right="119" w:firstLine="576"/>
        <w:jc w:val="both"/>
      </w:pP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CSSWE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EPS</w:t>
      </w:r>
      <w:r>
        <w:rPr>
          <w:spacing w:val="2"/>
          <w:w w:val="105"/>
        </w:rPr>
        <w:t xml:space="preserve"> </w:t>
      </w:r>
      <w:r>
        <w:rPr>
          <w:w w:val="105"/>
        </w:rPr>
        <w:t>design,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output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ins w:id="214" w:author="Tom Woods" w:date="2016-02-06T15:27:00Z">
        <w:r w:rsidR="00E41014">
          <w:rPr>
            <w:spacing w:val="1"/>
            <w:w w:val="105"/>
          </w:rPr>
          <w:t xml:space="preserve">three </w:t>
        </w:r>
      </w:ins>
      <w:r>
        <w:rPr>
          <w:w w:val="105"/>
        </w:rPr>
        <w:t>solar</w:t>
      </w:r>
      <w:r>
        <w:rPr>
          <w:spacing w:val="2"/>
          <w:w w:val="105"/>
        </w:rPr>
        <w:t xml:space="preserve"> </w:t>
      </w:r>
      <w:r>
        <w:rPr>
          <w:w w:val="105"/>
        </w:rPr>
        <w:t>panels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2"/>
          <w:w w:val="105"/>
        </w:rPr>
        <w:t xml:space="preserve"> </w:t>
      </w:r>
      <w:ins w:id="215" w:author="Tom Woods" w:date="2016-02-06T15:27:00Z">
        <w:r w:rsidR="00E41014">
          <w:rPr>
            <w:spacing w:val="2"/>
            <w:w w:val="105"/>
          </w:rPr>
          <w:t xml:space="preserve">three different </w:t>
        </w:r>
      </w:ins>
      <w:r>
        <w:rPr>
          <w:w w:val="105"/>
        </w:rPr>
        <w:t>8.6</w:t>
      </w:r>
      <w:r>
        <w:rPr>
          <w:spacing w:val="1"/>
          <w:w w:val="105"/>
        </w:rPr>
        <w:t xml:space="preserve"> </w:t>
      </w:r>
      <w:r>
        <w:rPr>
          <w:w w:val="105"/>
        </w:rPr>
        <w:t>V</w:t>
      </w:r>
      <w:r>
        <w:rPr>
          <w:spacing w:val="2"/>
          <w:w w:val="105"/>
        </w:rPr>
        <w:t xml:space="preserve"> </w:t>
      </w:r>
      <w:r>
        <w:rPr>
          <w:w w:val="105"/>
        </w:rPr>
        <w:t>regulators</w:t>
      </w:r>
      <w:r>
        <w:rPr>
          <w:spacing w:val="23"/>
        </w:rPr>
        <w:t xml:space="preserve"> </w:t>
      </w:r>
      <w:r>
        <w:rPr>
          <w:w w:val="105"/>
        </w:rPr>
        <w:t>that</w:t>
      </w:r>
      <w:r>
        <w:rPr>
          <w:spacing w:val="34"/>
          <w:w w:val="105"/>
        </w:rPr>
        <w:t xml:space="preserve"> </w:t>
      </w:r>
      <w:r>
        <w:rPr>
          <w:w w:val="105"/>
        </w:rPr>
        <w:t>then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regulated</w:t>
      </w:r>
      <w:r>
        <w:rPr>
          <w:spacing w:val="34"/>
          <w:w w:val="105"/>
        </w:rPr>
        <w:t xml:space="preserve"> </w:t>
      </w:r>
      <w:r>
        <w:rPr>
          <w:w w:val="105"/>
        </w:rPr>
        <w:t>8.5</w:t>
      </w:r>
      <w:r>
        <w:rPr>
          <w:spacing w:val="33"/>
          <w:w w:val="105"/>
        </w:rPr>
        <w:t xml:space="preserve"> </w:t>
      </w:r>
      <w:r>
        <w:rPr>
          <w:w w:val="105"/>
        </w:rPr>
        <w:t>V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battery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system.</w:t>
      </w:r>
      <w:r>
        <w:rPr>
          <w:spacing w:val="17"/>
          <w:w w:val="105"/>
        </w:rPr>
        <w:t xml:space="preserve"> </w:t>
      </w:r>
      <w:ins w:id="216" w:author="Tom Woods" w:date="2016-02-06T15:24:00Z">
        <w:r w:rsidR="00E06735">
          <w:rPr>
            <w:spacing w:val="17"/>
            <w:w w:val="105"/>
          </w:rPr>
          <w:t xml:space="preserve">The 0.1 V drop is from a </w:t>
        </w:r>
      </w:ins>
      <w:ins w:id="217" w:author="Tom Woods" w:date="2016-02-06T15:27:00Z">
        <w:r w:rsidR="00E41014">
          <w:rPr>
            <w:spacing w:val="17"/>
            <w:w w:val="105"/>
          </w:rPr>
          <w:t>blocking</w:t>
        </w:r>
      </w:ins>
      <w:ins w:id="218" w:author="Tom Woods" w:date="2016-02-06T15:24:00Z">
        <w:r w:rsidR="00E06735">
          <w:rPr>
            <w:spacing w:val="17"/>
            <w:w w:val="105"/>
          </w:rPr>
          <w:t xml:space="preserve"> diode</w:t>
        </w:r>
      </w:ins>
      <w:ins w:id="219" w:author="Tom Woods" w:date="2016-02-06T15:27:00Z">
        <w:r w:rsidR="00E41014">
          <w:rPr>
            <w:spacing w:val="17"/>
            <w:w w:val="105"/>
          </w:rPr>
          <w:t xml:space="preserve"> after each regulator </w:t>
        </w:r>
      </w:ins>
      <w:ins w:id="220" w:author="Tom Woods" w:date="2016-02-06T15:28:00Z">
        <w:r w:rsidR="00E41014">
          <w:rPr>
            <w:spacing w:val="17"/>
            <w:w w:val="105"/>
          </w:rPr>
          <w:t>as</w:t>
        </w:r>
      </w:ins>
      <w:ins w:id="221" w:author="Tom Woods" w:date="2016-02-06T15:27:00Z">
        <w:r w:rsidR="00E41014">
          <w:rPr>
            <w:spacing w:val="17"/>
            <w:w w:val="105"/>
          </w:rPr>
          <w:t xml:space="preserve"> isolation from the </w:t>
        </w:r>
      </w:ins>
      <w:ins w:id="222" w:author="Tom Woods" w:date="2016-02-06T15:28:00Z">
        <w:r w:rsidR="00E41014">
          <w:rPr>
            <w:spacing w:val="17"/>
            <w:w w:val="105"/>
          </w:rPr>
          <w:t xml:space="preserve">other </w:t>
        </w:r>
      </w:ins>
      <w:ins w:id="223" w:author="Tom Woods" w:date="2016-02-06T15:27:00Z">
        <w:r w:rsidR="00E41014">
          <w:rPr>
            <w:spacing w:val="17"/>
            <w:w w:val="105"/>
          </w:rPr>
          <w:t>regulators.</w:t>
        </w:r>
      </w:ins>
      <w:ins w:id="224" w:author="Tom Woods" w:date="2016-02-06T15:24:00Z">
        <w:r w:rsidR="00E06735">
          <w:rPr>
            <w:spacing w:val="17"/>
            <w:w w:val="105"/>
          </w:rPr>
          <w:t xml:space="preserve"> </w:t>
        </w:r>
      </w:ins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DET</w:t>
      </w:r>
      <w:r>
        <w:rPr>
          <w:spacing w:val="33"/>
          <w:w w:val="105"/>
        </w:rPr>
        <w:t xml:space="preserve"> </w:t>
      </w:r>
      <w:r>
        <w:rPr>
          <w:w w:val="105"/>
        </w:rPr>
        <w:t>design,</w:t>
      </w:r>
      <w:r>
        <w:rPr>
          <w:spacing w:val="27"/>
          <w:w w:val="109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batteries</w:t>
      </w:r>
      <w:r>
        <w:rPr>
          <w:spacing w:val="34"/>
          <w:w w:val="105"/>
        </w:rPr>
        <w:t xml:space="preserve"> </w:t>
      </w:r>
      <w:r>
        <w:rPr>
          <w:w w:val="105"/>
        </w:rPr>
        <w:t>will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har</w:t>
      </w:r>
      <w:r>
        <w:rPr>
          <w:spacing w:val="-3"/>
          <w:w w:val="105"/>
        </w:rPr>
        <w:t>ge</w:t>
      </w:r>
      <w:r>
        <w:rPr>
          <w:spacing w:val="34"/>
          <w:w w:val="105"/>
        </w:rPr>
        <w:t xml:space="preserve"> </w:t>
      </w:r>
      <w:r>
        <w:rPr>
          <w:w w:val="105"/>
        </w:rPr>
        <w:t>up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8.5</w:t>
      </w:r>
      <w:r>
        <w:rPr>
          <w:spacing w:val="34"/>
          <w:w w:val="105"/>
        </w:rPr>
        <w:t xml:space="preserve"> </w:t>
      </w:r>
      <w:r>
        <w:rPr>
          <w:w w:val="105"/>
        </w:rPr>
        <w:t>V,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there</w:t>
      </w:r>
      <w:r>
        <w:rPr>
          <w:spacing w:val="34"/>
          <w:w w:val="105"/>
        </w:rPr>
        <w:t xml:space="preserve"> </w:t>
      </w:r>
      <w:r>
        <w:rPr>
          <w:w w:val="105"/>
        </w:rPr>
        <w:t>are</w:t>
      </w:r>
      <w:r>
        <w:rPr>
          <w:spacing w:val="33"/>
          <w:w w:val="105"/>
        </w:rPr>
        <w:t xml:space="preserve"> </w:t>
      </w:r>
      <w:r>
        <w:rPr>
          <w:w w:val="105"/>
        </w:rPr>
        <w:t>no</w:t>
      </w:r>
      <w:r>
        <w:rPr>
          <w:spacing w:val="34"/>
          <w:w w:val="105"/>
        </w:rPr>
        <w:t xml:space="preserve"> </w:t>
      </w:r>
      <w:r>
        <w:rPr>
          <w:w w:val="105"/>
        </w:rPr>
        <w:t>supporting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elec</w:t>
      </w:r>
      <w:r>
        <w:rPr>
          <w:spacing w:val="-1"/>
          <w:w w:val="105"/>
        </w:rPr>
        <w:t>tron</w:t>
      </w:r>
      <w:r>
        <w:rPr>
          <w:spacing w:val="-2"/>
          <w:w w:val="105"/>
        </w:rPr>
        <w:t>ics</w:t>
      </w:r>
      <w:r>
        <w:rPr>
          <w:spacing w:val="33"/>
          <w:w w:val="105"/>
        </w:rPr>
        <w:t xml:space="preserve"> </w:t>
      </w:r>
      <w:r>
        <w:rPr>
          <w:w w:val="105"/>
        </w:rPr>
        <w:t>required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ol</w:t>
      </w:r>
      <w:r>
        <w:rPr>
          <w:spacing w:val="43"/>
          <w:w w:val="99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battery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0"/>
          <w:w w:val="105"/>
        </w:rPr>
        <w:t xml:space="preserve"> </w:t>
      </w:r>
      <w:r>
        <w:rPr>
          <w:w w:val="105"/>
        </w:rPr>
        <w:t>process.</w:t>
      </w:r>
      <w:r>
        <w:rPr>
          <w:spacing w:val="45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al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ty,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spacing w:val="9"/>
          <w:w w:val="105"/>
        </w:rPr>
        <w:t xml:space="preserve"> </w:t>
      </w:r>
      <w:r>
        <w:rPr>
          <w:w w:val="105"/>
        </w:rPr>
        <w:t>simple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approach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10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10"/>
          <w:w w:val="105"/>
        </w:rPr>
        <w:t xml:space="preserve"> </w:t>
      </w:r>
      <w:r>
        <w:rPr>
          <w:w w:val="105"/>
        </w:rPr>
        <w:t>50%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5"/>
          <w:w w:val="116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6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37"/>
          <w:w w:val="105"/>
        </w:rPr>
        <w:t xml:space="preserve"> </w:t>
      </w:r>
      <w:r>
        <w:rPr>
          <w:w w:val="105"/>
        </w:rPr>
        <w:t>panels</w:t>
      </w:r>
      <w:r>
        <w:rPr>
          <w:spacing w:val="36"/>
          <w:w w:val="105"/>
        </w:rPr>
        <w:t xml:space="preserve"> </w:t>
      </w:r>
      <w:r>
        <w:rPr>
          <w:w w:val="105"/>
        </w:rPr>
        <w:t>when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battery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apac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36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low</w:t>
      </w:r>
      <w:r>
        <w:rPr>
          <w:spacing w:val="-2"/>
          <w:w w:val="105"/>
        </w:rPr>
        <w:t>.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w w:val="105"/>
        </w:rPr>
        <w:t>particular,</w:t>
      </w:r>
      <w:r>
        <w:rPr>
          <w:spacing w:val="39"/>
          <w:w w:val="105"/>
        </w:rPr>
        <w:t xml:space="preserve"> </w:t>
      </w:r>
      <w:r>
        <w:rPr>
          <w:w w:val="105"/>
        </w:rPr>
        <w:t>when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battery</w:t>
      </w:r>
      <w:r>
        <w:rPr>
          <w:spacing w:val="29"/>
          <w:w w:val="104"/>
        </w:rPr>
        <w:t xml:space="preserve"> </w:t>
      </w:r>
      <w:r>
        <w:rPr>
          <w:w w:val="105"/>
        </w:rPr>
        <w:t>needs</w:t>
      </w:r>
      <w:r>
        <w:rPr>
          <w:spacing w:val="45"/>
          <w:w w:val="105"/>
        </w:rPr>
        <w:t xml:space="preserve"> </w:t>
      </w:r>
      <w:r>
        <w:rPr>
          <w:w w:val="105"/>
        </w:rPr>
        <w:t>more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45"/>
          <w:w w:val="105"/>
        </w:rPr>
        <w:t xml:space="preserve"> </w:t>
      </w:r>
      <w:r>
        <w:rPr>
          <w:w w:val="105"/>
        </w:rPr>
        <w:t>input</w:t>
      </w:r>
      <w:r>
        <w:rPr>
          <w:spacing w:val="44"/>
          <w:w w:val="105"/>
        </w:rPr>
        <w:t xml:space="preserve"> </w:t>
      </w:r>
      <w:r>
        <w:rPr>
          <w:w w:val="105"/>
        </w:rPr>
        <w:t>(high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nt)</w:t>
      </w:r>
      <w:r>
        <w:rPr>
          <w:spacing w:val="45"/>
          <w:w w:val="105"/>
        </w:rPr>
        <w:t xml:space="preserve"> </w:t>
      </w:r>
      <w:r>
        <w:rPr>
          <w:w w:val="105"/>
        </w:rPr>
        <w:t>for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</w:t>
      </w:r>
      <w:r>
        <w:rPr>
          <w:spacing w:val="-2"/>
          <w:w w:val="105"/>
        </w:rPr>
        <w:t>gi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high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dra</w:t>
      </w:r>
      <w:r>
        <w:rPr>
          <w:spacing w:val="-3"/>
          <w:w w:val="105"/>
        </w:rPr>
        <w:t>w</w:t>
      </w:r>
      <w:r>
        <w:rPr>
          <w:spacing w:val="44"/>
          <w:w w:val="105"/>
        </w:rPr>
        <w:t xml:space="preserve"> </w:t>
      </w:r>
      <w:r>
        <w:rPr>
          <w:w w:val="105"/>
        </w:rPr>
        <w:t>from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solar</w:t>
      </w:r>
      <w:r>
        <w:rPr>
          <w:spacing w:val="45"/>
          <w:w w:val="105"/>
        </w:rPr>
        <w:t xml:space="preserve"> </w:t>
      </w:r>
      <w:r>
        <w:rPr>
          <w:w w:val="105"/>
        </w:rPr>
        <w:t>cells</w:t>
      </w:r>
      <w:r>
        <w:rPr>
          <w:spacing w:val="30"/>
        </w:rPr>
        <w:t xml:space="preserve"> </w:t>
      </w:r>
      <w:r>
        <w:rPr>
          <w:w w:val="105"/>
        </w:rPr>
        <w:t>results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33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tage,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followi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standard</w:t>
      </w:r>
      <w:r>
        <w:rPr>
          <w:spacing w:val="32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05"/>
        </w:rPr>
        <w:t xml:space="preserve"> </w:t>
      </w:r>
      <w:r>
        <w:rPr>
          <w:w w:val="105"/>
        </w:rPr>
        <w:t>cell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</w:t>
      </w:r>
      <w:r>
        <w:rPr>
          <w:spacing w:val="33"/>
          <w:w w:val="105"/>
        </w:rPr>
        <w:t xml:space="preserve"> </w:t>
      </w:r>
      <w:r>
        <w:rPr>
          <w:w w:val="105"/>
        </w:rPr>
        <w:t>I-V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29"/>
          <w:w w:val="105"/>
        </w:rPr>
        <w:t xml:space="preserve"> </w:t>
      </w:r>
      <w:r>
        <w:rPr>
          <w:w w:val="105"/>
        </w:rPr>
        <w:t>When</w:t>
      </w:r>
      <w:r>
        <w:rPr>
          <w:spacing w:val="25"/>
          <w:w w:val="110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solar</w:t>
      </w:r>
      <w:r>
        <w:rPr>
          <w:spacing w:val="-1"/>
          <w:w w:val="105"/>
        </w:rPr>
        <w:t xml:space="preserve"> </w:t>
      </w:r>
      <w:r>
        <w:rPr>
          <w:w w:val="105"/>
        </w:rPr>
        <w:t>panel</w:t>
      </w:r>
      <w:r>
        <w:rPr>
          <w:spacing w:val="-1"/>
          <w:w w:val="105"/>
        </w:rPr>
        <w:t xml:space="preserve"> </w:t>
      </w:r>
      <w:r>
        <w:rPr>
          <w:w w:val="105"/>
        </w:rPr>
        <w:t>output</w:t>
      </w:r>
      <w:r>
        <w:rPr>
          <w:spacing w:val="-1"/>
          <w:w w:val="105"/>
        </w:rPr>
        <w:t xml:space="preserve"> 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 xml:space="preserve">tage </w:t>
      </w:r>
      <w:r>
        <w:rPr>
          <w:spacing w:val="1"/>
          <w:w w:val="105"/>
        </w:rPr>
        <w:t>goes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 xml:space="preserve">mum </w:t>
      </w:r>
      <w:r>
        <w:rPr>
          <w:w w:val="105"/>
        </w:rPr>
        <w:t>input</w:t>
      </w:r>
      <w:r>
        <w:rPr>
          <w:spacing w:val="-1"/>
          <w:w w:val="105"/>
        </w:rPr>
        <w:t xml:space="preserve"> 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 xml:space="preserve">tage 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8.6</w:t>
      </w:r>
      <w:r>
        <w:rPr>
          <w:spacing w:val="-1"/>
          <w:w w:val="105"/>
        </w:rPr>
        <w:t xml:space="preserve"> </w:t>
      </w:r>
      <w:r>
        <w:rPr>
          <w:w w:val="105"/>
        </w:rPr>
        <w:t>V</w:t>
      </w:r>
      <w:r>
        <w:rPr>
          <w:spacing w:val="-1"/>
          <w:w w:val="105"/>
        </w:rPr>
        <w:t xml:space="preserve"> </w:t>
      </w:r>
      <w:proofErr w:type="gramStart"/>
      <w:r>
        <w:rPr>
          <w:w w:val="105"/>
        </w:rPr>
        <w:t>regulator</w:t>
      </w:r>
      <w:proofErr w:type="gramEnd"/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99"/>
        </w:rPr>
        <w:t xml:space="preserve"> </w:t>
      </w:r>
      <w:r>
        <w:rPr>
          <w:w w:val="105"/>
        </w:rPr>
        <w:t>regulator</w:t>
      </w:r>
      <w:r>
        <w:rPr>
          <w:spacing w:val="35"/>
          <w:w w:val="105"/>
        </w:rPr>
        <w:t xml:space="preserve"> </w:t>
      </w:r>
      <w:r>
        <w:rPr>
          <w:w w:val="105"/>
        </w:rPr>
        <w:t>turns</w:t>
      </w:r>
      <w:r>
        <w:rPr>
          <w:spacing w:val="35"/>
          <w:w w:val="105"/>
        </w:rPr>
        <w:t xml:space="preserve"> </w:t>
      </w:r>
      <w:r>
        <w:rPr>
          <w:w w:val="105"/>
        </w:rPr>
        <w:t>o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.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Con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qu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6"/>
          <w:w w:val="105"/>
        </w:rPr>
        <w:t xml:space="preserve"> </w:t>
      </w:r>
      <w:r>
        <w:rPr>
          <w:w w:val="105"/>
        </w:rPr>
        <w:t>drops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solar</w:t>
      </w:r>
      <w:r>
        <w:rPr>
          <w:spacing w:val="35"/>
          <w:w w:val="105"/>
        </w:rPr>
        <w:t xml:space="preserve"> </w:t>
      </w:r>
      <w:r>
        <w:rPr>
          <w:w w:val="105"/>
        </w:rPr>
        <w:t>panel</w:t>
      </w:r>
      <w:r>
        <w:rPr>
          <w:spacing w:val="35"/>
          <w:w w:val="105"/>
        </w:rPr>
        <w:t xml:space="preserve"> </w:t>
      </w:r>
      <w:r>
        <w:rPr>
          <w:w w:val="105"/>
        </w:rPr>
        <w:t>output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</w:t>
      </w:r>
      <w:r>
        <w:rPr>
          <w:spacing w:val="35"/>
          <w:w w:val="105"/>
        </w:rPr>
        <w:t xml:space="preserve"> </w:t>
      </w:r>
      <w:r>
        <w:rPr>
          <w:w w:val="105"/>
        </w:rPr>
        <w:t>increases,</w:t>
      </w:r>
      <w:r>
        <w:rPr>
          <w:spacing w:val="24"/>
          <w:w w:val="109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8.6</w:t>
      </w:r>
      <w:r>
        <w:rPr>
          <w:spacing w:val="20"/>
          <w:w w:val="105"/>
        </w:rPr>
        <w:t xml:space="preserve"> </w:t>
      </w:r>
      <w:r>
        <w:rPr>
          <w:w w:val="105"/>
        </w:rPr>
        <w:t>V</w:t>
      </w:r>
      <w:r>
        <w:rPr>
          <w:spacing w:val="20"/>
          <w:w w:val="105"/>
        </w:rPr>
        <w:t xml:space="preserve"> </w:t>
      </w:r>
      <w:proofErr w:type="gramStart"/>
      <w:r>
        <w:rPr>
          <w:w w:val="105"/>
        </w:rPr>
        <w:t>regulator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turns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19"/>
          <w:w w:val="105"/>
        </w:rPr>
        <w:t xml:space="preserve"> </w:t>
      </w:r>
      <w:r>
        <w:rPr>
          <w:w w:val="105"/>
        </w:rPr>
        <w:t>on.</w:t>
      </w:r>
      <w:r>
        <w:rPr>
          <w:spacing w:val="49"/>
          <w:w w:val="105"/>
        </w:rPr>
        <w:t xml:space="preserve"> </w:t>
      </w:r>
      <w:r>
        <w:rPr>
          <w:w w:val="105"/>
        </w:rPr>
        <w:t>This</w:t>
      </w:r>
      <w:r>
        <w:rPr>
          <w:spacing w:val="20"/>
          <w:w w:val="105"/>
        </w:rPr>
        <w:t xml:space="preserve"> </w:t>
      </w:r>
      <w:r>
        <w:rPr>
          <w:w w:val="105"/>
        </w:rPr>
        <w:t>results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</w:t>
      </w:r>
      <w:r>
        <w:rPr>
          <w:spacing w:val="-2"/>
          <w:w w:val="105"/>
        </w:rPr>
        <w:t>-f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y</w:t>
      </w:r>
      <w:r>
        <w:rPr>
          <w:spacing w:val="19"/>
          <w:w w:val="105"/>
        </w:rPr>
        <w:t xml:space="preserve"> </w:t>
      </w:r>
      <w:r>
        <w:rPr>
          <w:w w:val="105"/>
        </w:rPr>
        <w:t>on-o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rFonts w:ascii="Apple Symbols" w:eastAsia="Apple Symbols" w:hAnsi="Apple Symbols" w:cs="Apple Symbols"/>
          <w:spacing w:val="1"/>
          <w:w w:val="105"/>
        </w:rPr>
        <w:t xml:space="preserve"> </w:t>
      </w:r>
      <w:r>
        <w:rPr>
          <w:w w:val="105"/>
        </w:rPr>
        <w:t>regulator</w:t>
      </w:r>
      <w:r>
        <w:rPr>
          <w:spacing w:val="20"/>
          <w:w w:val="105"/>
        </w:rPr>
        <w:t xml:space="preserve"> </w:t>
      </w:r>
      <w:r>
        <w:rPr>
          <w:w w:val="105"/>
        </w:rPr>
        <w:t>oscillation</w:t>
      </w:r>
      <w:r>
        <w:rPr>
          <w:spacing w:val="30"/>
          <w:w w:val="104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had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EPS</w:t>
      </w:r>
      <w:r>
        <w:rPr>
          <w:spacing w:val="24"/>
          <w:w w:val="105"/>
        </w:rPr>
        <w:t xml:space="preserve"> </w:t>
      </w:r>
      <w:r>
        <w:rPr>
          <w:w w:val="105"/>
        </w:rPr>
        <w:t>8.6</w:t>
      </w:r>
      <w:r>
        <w:rPr>
          <w:spacing w:val="24"/>
          <w:w w:val="105"/>
        </w:rPr>
        <w:t xml:space="preserve"> </w:t>
      </w:r>
      <w:r>
        <w:rPr>
          <w:w w:val="105"/>
        </w:rPr>
        <w:t>V</w:t>
      </w:r>
      <w:r>
        <w:rPr>
          <w:spacing w:val="24"/>
          <w:w w:val="105"/>
        </w:rPr>
        <w:t xml:space="preserve"> </w:t>
      </w:r>
      <w:r>
        <w:rPr>
          <w:w w:val="105"/>
        </w:rPr>
        <w:t>regulators</w:t>
      </w:r>
      <w:r>
        <w:rPr>
          <w:spacing w:val="25"/>
          <w:w w:val="105"/>
        </w:rPr>
        <w:t xml:space="preserve"> </w:t>
      </w:r>
      <w:r>
        <w:rPr>
          <w:w w:val="105"/>
        </w:rPr>
        <w:t>on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w w:val="105"/>
        </w:rPr>
        <w:t>only</w:t>
      </w:r>
      <w:r>
        <w:rPr>
          <w:spacing w:val="26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25"/>
          <w:w w:val="105"/>
        </w:rPr>
        <w:t xml:space="preserve"> </w:t>
      </w:r>
      <w:r>
        <w:rPr>
          <w:w w:val="105"/>
        </w:rPr>
        <w:t>50%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time</w:t>
      </w:r>
      <w:r>
        <w:rPr>
          <w:spacing w:val="24"/>
          <w:w w:val="105"/>
        </w:rPr>
        <w:t xml:space="preserve"> </w:t>
      </w:r>
      <w:r>
        <w:rPr>
          <w:w w:val="105"/>
        </w:rPr>
        <w:t>during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early</w:t>
      </w:r>
      <w:r>
        <w:rPr>
          <w:spacing w:val="24"/>
          <w:w w:val="105"/>
        </w:rPr>
        <w:t xml:space="preserve"> </w:t>
      </w:r>
      <w:r>
        <w:rPr>
          <w:w w:val="105"/>
        </w:rPr>
        <w:t>part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99"/>
        </w:rPr>
        <w:t xml:space="preserve"> </w:t>
      </w:r>
      <w:r>
        <w:rPr>
          <w:w w:val="105"/>
        </w:rPr>
        <w:t>orbit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day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9"/>
          <w:w w:val="105"/>
        </w:rPr>
        <w:t xml:space="preserve"> </w:t>
      </w:r>
      <w:r>
        <w:rPr>
          <w:w w:val="105"/>
        </w:rPr>
        <w:t>mission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solar</w:t>
      </w:r>
      <w:r>
        <w:rPr>
          <w:spacing w:val="10"/>
          <w:w w:val="105"/>
        </w:rPr>
        <w:t xml:space="preserve"> </w:t>
      </w:r>
      <w:r>
        <w:rPr>
          <w:w w:val="105"/>
        </w:rPr>
        <w:t>panels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designed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80%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9"/>
          <w:w w:val="107"/>
        </w:rPr>
        <w:t xml:space="preserve"> </w:t>
      </w:r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ciency</w:t>
      </w:r>
      <w:r>
        <w:rPr>
          <w:spacing w:val="18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EOL,</w:t>
      </w:r>
      <w:r>
        <w:rPr>
          <w:spacing w:val="19"/>
          <w:w w:val="105"/>
        </w:rPr>
        <w:t xml:space="preserve"> </w:t>
      </w:r>
      <w:r>
        <w:rPr>
          <w:w w:val="105"/>
        </w:rPr>
        <w:t>but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50%</w:t>
      </w:r>
      <w:r>
        <w:rPr>
          <w:spacing w:val="19"/>
          <w:w w:val="105"/>
        </w:rPr>
        <w:t xml:space="preserve"> </w:t>
      </w:r>
      <w:r>
        <w:rPr>
          <w:w w:val="105"/>
        </w:rPr>
        <w:t>decrease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an</w:t>
      </w:r>
      <w:r>
        <w:rPr>
          <w:spacing w:val="19"/>
          <w:w w:val="105"/>
        </w:rPr>
        <w:t xml:space="preserve"> </w:t>
      </w:r>
      <w:r>
        <w:rPr>
          <w:w w:val="105"/>
        </w:rPr>
        <w:t>unacceptable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18"/>
          <w:w w:val="105"/>
        </w:rPr>
        <w:t xml:space="preserve"> </w:t>
      </w:r>
      <w:r>
        <w:rPr>
          <w:w w:val="105"/>
        </w:rPr>
        <w:t>loss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nominal</w:t>
      </w:r>
      <w:r>
        <w:rPr>
          <w:spacing w:val="29"/>
          <w:w w:val="106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bud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t.</w:t>
      </w:r>
    </w:p>
    <w:p w14:paraId="38E7D04C" w14:textId="77777777" w:rsidR="006338C4" w:rsidRDefault="00E272E0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05CA008" wp14:editId="7C73F97E">
            <wp:extent cx="3629597" cy="1403223"/>
            <wp:effectExtent l="0" t="0" r="0" b="0"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597" cy="14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D64B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0FDFB731" w14:textId="77777777" w:rsidR="006338C4" w:rsidRDefault="00E272E0">
      <w:pPr>
        <w:pStyle w:val="BodyText"/>
        <w:spacing w:before="170"/>
        <w:ind w:left="676" w:hanging="576"/>
      </w:pPr>
      <w:r>
        <w:rPr>
          <w:w w:val="105"/>
        </w:rPr>
        <w:t>Figure</w:t>
      </w:r>
      <w:r>
        <w:rPr>
          <w:spacing w:val="9"/>
          <w:w w:val="105"/>
        </w:rPr>
        <w:t xml:space="preserve"> </w:t>
      </w:r>
      <w:r>
        <w:rPr>
          <w:w w:val="105"/>
        </w:rPr>
        <w:t>6.11:</w:t>
      </w:r>
      <w:r>
        <w:rPr>
          <w:spacing w:val="39"/>
          <w:w w:val="105"/>
        </w:rPr>
        <w:t xml:space="preserve"> </w:t>
      </w:r>
      <w:r>
        <w:rPr>
          <w:w w:val="105"/>
        </w:rPr>
        <w:t>Simplified</w:t>
      </w:r>
      <w:r>
        <w:rPr>
          <w:spacing w:val="10"/>
          <w:w w:val="105"/>
        </w:rPr>
        <w:t xml:space="preserve"> </w:t>
      </w:r>
      <w:r>
        <w:rPr>
          <w:w w:val="105"/>
        </w:rPr>
        <w:t>circuit</w:t>
      </w:r>
      <w:r>
        <w:rPr>
          <w:spacing w:val="10"/>
          <w:w w:val="105"/>
        </w:rPr>
        <w:t xml:space="preserve"> </w:t>
      </w:r>
      <w:r>
        <w:rPr>
          <w:w w:val="105"/>
        </w:rPr>
        <w:t>diagram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PPPT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EPS.</w:t>
      </w:r>
      <w:r>
        <w:rPr>
          <w:spacing w:val="10"/>
          <w:w w:val="105"/>
        </w:rPr>
        <w:t xml:space="preserve"> </w:t>
      </w:r>
      <w:r>
        <w:rPr>
          <w:w w:val="105"/>
        </w:rPr>
        <w:t>Figure</w:t>
      </w:r>
      <w:r>
        <w:rPr>
          <w:spacing w:val="10"/>
          <w:w w:val="105"/>
        </w:rPr>
        <w:t xml:space="preserve"> </w:t>
      </w:r>
      <w:r>
        <w:rPr>
          <w:w w:val="105"/>
        </w:rPr>
        <w:t>courtesy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spacing w:val="-7"/>
          <w:w w:val="105"/>
        </w:rPr>
        <w:t>T</w:t>
      </w:r>
      <w:r>
        <w:rPr>
          <w:spacing w:val="-8"/>
          <w:w w:val="105"/>
        </w:rPr>
        <w:t>om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spacing w:val="-2"/>
          <w:w w:val="105"/>
        </w:rPr>
        <w:t>oo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</w:p>
    <w:p w14:paraId="14839245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168F0EC7" w14:textId="77777777" w:rsidR="006338C4" w:rsidRDefault="006338C4">
      <w:pPr>
        <w:rPr>
          <w:rFonts w:ascii="Times New Roman" w:eastAsia="Times New Roman" w:hAnsi="Times New Roman" w:cs="Times New Roman"/>
        </w:rPr>
      </w:pPr>
    </w:p>
    <w:p w14:paraId="09369421" w14:textId="77777777" w:rsidR="006338C4" w:rsidRDefault="006338C4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0DDD736F" w14:textId="77777777" w:rsidR="006338C4" w:rsidRDefault="00E272E0">
      <w:pPr>
        <w:pStyle w:val="BodyText"/>
        <w:spacing w:line="455" w:lineRule="auto"/>
        <w:ind w:right="117" w:firstLine="576"/>
        <w:jc w:val="both"/>
      </w:pPr>
      <w:r>
        <w:rPr>
          <w:w w:val="105"/>
        </w:rPr>
        <w:t>The</w:t>
      </w:r>
      <w:r>
        <w:rPr>
          <w:spacing w:val="54"/>
          <w:w w:val="105"/>
        </w:rPr>
        <w:t xml:space="preserve"> </w:t>
      </w:r>
      <w:r>
        <w:rPr>
          <w:w w:val="105"/>
        </w:rPr>
        <w:t>solution</w:t>
      </w:r>
      <w:r>
        <w:rPr>
          <w:spacing w:val="54"/>
          <w:w w:val="105"/>
        </w:rPr>
        <w:t xml:space="preserve"> </w:t>
      </w:r>
      <w:r>
        <w:rPr>
          <w:w w:val="105"/>
        </w:rPr>
        <w:t>for</w:t>
      </w:r>
      <w:r>
        <w:rPr>
          <w:spacing w:val="54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without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hav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54"/>
          <w:w w:val="105"/>
        </w:rPr>
        <w:t xml:space="preserve"> </w:t>
      </w:r>
      <w:r>
        <w:rPr>
          <w:w w:val="105"/>
        </w:rPr>
        <w:t>to</w:t>
      </w:r>
      <w:r>
        <w:rPr>
          <w:spacing w:val="55"/>
          <w:w w:val="105"/>
        </w:rPr>
        <w:t xml:space="preserve"> </w:t>
      </w:r>
      <w:r>
        <w:rPr>
          <w:w w:val="105"/>
        </w:rPr>
        <w:t>redesign</w:t>
      </w:r>
      <w:r>
        <w:rPr>
          <w:spacing w:val="54"/>
          <w:w w:val="105"/>
        </w:rPr>
        <w:t xml:space="preserve"> </w:t>
      </w:r>
      <w:r>
        <w:rPr>
          <w:w w:val="105"/>
        </w:rPr>
        <w:t>or</w:t>
      </w:r>
      <w:r>
        <w:rPr>
          <w:spacing w:val="54"/>
          <w:w w:val="105"/>
        </w:rPr>
        <w:t xml:space="preserve"> </w:t>
      </w:r>
      <w:r>
        <w:rPr>
          <w:w w:val="105"/>
        </w:rPr>
        <w:t>rebuild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54"/>
          <w:w w:val="105"/>
        </w:rPr>
        <w:t xml:space="preserve"> </w:t>
      </w:r>
      <w:r>
        <w:rPr>
          <w:w w:val="105"/>
        </w:rPr>
        <w:t>EPS</w:t>
      </w:r>
      <w:r>
        <w:rPr>
          <w:spacing w:val="54"/>
          <w:w w:val="105"/>
        </w:rPr>
        <w:t xml:space="preserve"> </w:t>
      </w:r>
      <w:r>
        <w:rPr>
          <w:w w:val="105"/>
        </w:rPr>
        <w:t>board,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54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99"/>
        </w:rPr>
        <w:t xml:space="preserve"> </w:t>
      </w:r>
      <w:r>
        <w:rPr>
          <w:w w:val="105"/>
        </w:rPr>
        <w:t>replace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sense</w:t>
      </w:r>
      <w:r>
        <w:rPr>
          <w:spacing w:val="46"/>
          <w:w w:val="105"/>
        </w:rPr>
        <w:t xml:space="preserve"> </w:t>
      </w:r>
      <w:r>
        <w:rPr>
          <w:w w:val="105"/>
        </w:rPr>
        <w:t>resistor</w:t>
      </w:r>
      <w:r>
        <w:rPr>
          <w:spacing w:val="45"/>
          <w:w w:val="105"/>
        </w:rPr>
        <w:t xml:space="preserve"> </w:t>
      </w:r>
      <w:r>
        <w:rPr>
          <w:w w:val="105"/>
        </w:rPr>
        <w:t>on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output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solar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pan</w:t>
      </w:r>
      <w:r>
        <w:rPr>
          <w:spacing w:val="-2"/>
          <w:w w:val="105"/>
        </w:rPr>
        <w:t>el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ator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w w:val="105"/>
        </w:rPr>
        <w:t>larger</w:t>
      </w:r>
      <w:r>
        <w:rPr>
          <w:spacing w:val="46"/>
          <w:w w:val="105"/>
        </w:rPr>
        <w:t xml:space="preserve"> </w:t>
      </w:r>
      <w:r>
        <w:rPr>
          <w:w w:val="105"/>
        </w:rPr>
        <w:t>resistance</w:t>
      </w:r>
      <w:r>
        <w:rPr>
          <w:spacing w:val="46"/>
          <w:w w:val="105"/>
        </w:rPr>
        <w:t xml:space="preserve"> </w:t>
      </w:r>
      <w:r>
        <w:rPr>
          <w:w w:val="105"/>
        </w:rPr>
        <w:t>so</w:t>
      </w:r>
    </w:p>
    <w:p w14:paraId="03A21AB5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7CE739C3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4D9FEDE4" w14:textId="77777777" w:rsidR="006338C4" w:rsidRDefault="00E272E0">
      <w:pPr>
        <w:pStyle w:val="BodyText"/>
        <w:spacing w:before="58" w:line="446" w:lineRule="auto"/>
        <w:ind w:right="118"/>
        <w:jc w:val="both"/>
      </w:pPr>
      <w:proofErr w:type="gramStart"/>
      <w:r>
        <w:rPr>
          <w:w w:val="105"/>
        </w:rPr>
        <w:t>that</w:t>
      </w:r>
      <w:proofErr w:type="gramEnd"/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 xml:space="preserve"> </w:t>
      </w:r>
      <w:proofErr w:type="spellStart"/>
      <w:r>
        <w:rPr>
          <w:spacing w:val="-2"/>
          <w:w w:val="105"/>
        </w:rPr>
        <w:t>e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dra</w:t>
      </w:r>
      <w:r>
        <w:rPr>
          <w:spacing w:val="-3"/>
          <w:w w:val="105"/>
        </w:rPr>
        <w:t>w</w:t>
      </w:r>
      <w:r>
        <w:rPr>
          <w:spacing w:val="35"/>
          <w:w w:val="105"/>
        </w:rPr>
        <w:t xml:space="preserve"> </w:t>
      </w:r>
      <w:r>
        <w:rPr>
          <w:w w:val="105"/>
        </w:rPr>
        <w:t>out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solar</w:t>
      </w:r>
      <w:r>
        <w:rPr>
          <w:spacing w:val="35"/>
          <w:w w:val="105"/>
        </w:rPr>
        <w:t xml:space="preserve"> </w:t>
      </w:r>
      <w:r>
        <w:rPr>
          <w:w w:val="105"/>
        </w:rPr>
        <w:t>panel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w w:val="105"/>
        </w:rPr>
        <w:t>limited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w w:val="105"/>
        </w:rPr>
        <w:t>not</w:t>
      </w:r>
      <w:r>
        <w:rPr>
          <w:spacing w:val="35"/>
          <w:w w:val="105"/>
        </w:rPr>
        <w:t xml:space="preserve"> </w:t>
      </w:r>
      <w:r>
        <w:rPr>
          <w:w w:val="105"/>
        </w:rPr>
        <w:t>cause</w:t>
      </w:r>
      <w:r>
        <w:rPr>
          <w:spacing w:val="29"/>
          <w:w w:val="99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regulator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105"/>
        </w:rPr>
        <w:t xml:space="preserve"> </w:t>
      </w:r>
      <w:r>
        <w:rPr>
          <w:w w:val="105"/>
        </w:rPr>
        <w:t>turn</w:t>
      </w:r>
      <w:r>
        <w:rPr>
          <w:spacing w:val="40"/>
          <w:w w:val="105"/>
        </w:rPr>
        <w:t xml:space="preserve"> </w:t>
      </w:r>
      <w:r>
        <w:rPr>
          <w:w w:val="105"/>
        </w:rPr>
        <w:t>o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.</w:t>
      </w:r>
      <w:r>
        <w:rPr>
          <w:spacing w:val="33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9"/>
          <w:w w:val="105"/>
        </w:rPr>
        <w:t xml:space="preserve"> </w:t>
      </w:r>
      <w:r>
        <w:rPr>
          <w:w w:val="105"/>
        </w:rPr>
        <w:t>refer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-li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9"/>
          <w:w w:val="105"/>
        </w:rPr>
        <w:t xml:space="preserve"> </w:t>
      </w:r>
      <w:r>
        <w:rPr>
          <w:w w:val="105"/>
        </w:rPr>
        <w:t>resistor</w:t>
      </w:r>
      <w:r>
        <w:rPr>
          <w:spacing w:val="40"/>
          <w:w w:val="105"/>
        </w:rPr>
        <w:t xml:space="preserve"> </w:t>
      </w:r>
      <w:r>
        <w:rPr>
          <w:w w:val="105"/>
        </w:rPr>
        <w:t>for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panels</w:t>
      </w:r>
      <w:r>
        <w:rPr>
          <w:spacing w:val="39"/>
          <w:w w:val="105"/>
        </w:rPr>
        <w:t xml:space="preserve"> </w:t>
      </w:r>
      <w:r>
        <w:rPr>
          <w:w w:val="105"/>
        </w:rPr>
        <w:t>as</w:t>
      </w:r>
      <w:r>
        <w:rPr>
          <w:spacing w:val="39"/>
          <w:w w:val="105"/>
        </w:rPr>
        <w:t xml:space="preserve"> </w:t>
      </w:r>
      <w:r>
        <w:rPr>
          <w:w w:val="105"/>
        </w:rPr>
        <w:t>PPPT.</w:t>
      </w:r>
      <w:r>
        <w:rPr>
          <w:spacing w:val="21"/>
          <w:w w:val="109"/>
        </w:rPr>
        <w:t xml:space="preserve"> </w:t>
      </w:r>
      <w:r>
        <w:rPr>
          <w:w w:val="105"/>
        </w:rPr>
        <w:t>Figure</w:t>
      </w:r>
      <w:r>
        <w:rPr>
          <w:spacing w:val="10"/>
          <w:w w:val="105"/>
        </w:rPr>
        <w:t xml:space="preserve"> </w:t>
      </w:r>
      <w:r>
        <w:rPr>
          <w:w w:val="105"/>
        </w:rPr>
        <w:t>6.11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simplified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PPPT</w:t>
      </w:r>
      <w:r>
        <w:rPr>
          <w:spacing w:val="11"/>
          <w:w w:val="105"/>
        </w:rPr>
        <w:t xml:space="preserve"> </w:t>
      </w:r>
      <w:r>
        <w:rPr>
          <w:w w:val="105"/>
        </w:rPr>
        <w:t>circuit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1"/>
          <w:w w:val="105"/>
        </w:rPr>
        <w:t xml:space="preserve"> </w:t>
      </w:r>
      <w:r>
        <w:rPr>
          <w:w w:val="105"/>
        </w:rPr>
        <w:t>EPS.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27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-li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1"/>
          <w:w w:val="105"/>
        </w:rPr>
        <w:t xml:space="preserve"> </w:t>
      </w:r>
      <w:r>
        <w:rPr>
          <w:w w:val="105"/>
        </w:rPr>
        <w:t>resistor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estimated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21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21"/>
          <w:w w:val="105"/>
        </w:rPr>
        <w:t xml:space="preserve"> </w:t>
      </w:r>
      <w:r>
        <w:rPr>
          <w:w w:val="105"/>
        </w:rPr>
        <w:t>using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Equat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6.1.</w:t>
      </w:r>
    </w:p>
    <w:p w14:paraId="0B762E01" w14:textId="77777777" w:rsidR="006338C4" w:rsidRDefault="006338C4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14:paraId="4FCF9E99" w14:textId="77777777" w:rsidR="006338C4" w:rsidRDefault="006338C4">
      <w:pPr>
        <w:rPr>
          <w:rFonts w:ascii="Times New Roman" w:eastAsia="Times New Roman" w:hAnsi="Times New Roman" w:cs="Times New Roman"/>
          <w:sz w:val="24"/>
          <w:szCs w:val="24"/>
        </w:rPr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6B04434C" w14:textId="77777777" w:rsidR="006338C4" w:rsidRDefault="00E272E0">
      <w:pPr>
        <w:spacing w:before="74" w:line="188" w:lineRule="exact"/>
        <w:ind w:left="303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30"/>
          <w:position w:val="3"/>
          <w:u w:val="single" w:color="000000"/>
        </w:rPr>
        <w:lastRenderedPageBreak/>
        <w:t>V</w:t>
      </w:r>
      <w:proofErr w:type="spellStart"/>
      <w:r>
        <w:rPr>
          <w:rFonts w:ascii="Times New Roman"/>
          <w:i/>
          <w:w w:val="130"/>
          <w:sz w:val="16"/>
          <w:u w:val="single" w:color="000000"/>
        </w:rPr>
        <w:t>Reg</w:t>
      </w:r>
      <w:proofErr w:type="spellEnd"/>
      <w:r>
        <w:rPr>
          <w:rFonts w:ascii="Times New Roman"/>
          <w:i/>
          <w:spacing w:val="-30"/>
          <w:w w:val="130"/>
          <w:sz w:val="16"/>
          <w:u w:val="single" w:color="000000"/>
        </w:rPr>
        <w:t xml:space="preserve"> </w:t>
      </w:r>
      <w:r>
        <w:rPr>
          <w:rFonts w:ascii="Times New Roman"/>
          <w:i/>
          <w:w w:val="155"/>
          <w:position w:val="3"/>
          <w:u w:val="single" w:color="000000"/>
        </w:rPr>
        <w:t>-</w:t>
      </w:r>
      <w:r>
        <w:rPr>
          <w:rFonts w:ascii="Times New Roman"/>
          <w:i/>
          <w:spacing w:val="-68"/>
          <w:w w:val="155"/>
          <w:position w:val="3"/>
          <w:u w:val="single" w:color="000000"/>
        </w:rPr>
        <w:t xml:space="preserve"> </w:t>
      </w:r>
      <w:r>
        <w:rPr>
          <w:rFonts w:ascii="Times New Roman"/>
          <w:i/>
          <w:spacing w:val="4"/>
          <w:w w:val="130"/>
          <w:position w:val="3"/>
          <w:u w:val="single" w:color="000000"/>
        </w:rPr>
        <w:t>I</w:t>
      </w:r>
      <w:r>
        <w:rPr>
          <w:rFonts w:ascii="Times New Roman"/>
          <w:i/>
          <w:spacing w:val="4"/>
          <w:w w:val="130"/>
          <w:sz w:val="16"/>
          <w:u w:val="single" w:color="000000"/>
        </w:rPr>
        <w:t>max</w:t>
      </w:r>
      <w:r>
        <w:rPr>
          <w:rFonts w:ascii="Times New Roman"/>
          <w:i/>
          <w:spacing w:val="4"/>
          <w:w w:val="130"/>
          <w:position w:val="3"/>
          <w:u w:val="single" w:color="000000"/>
        </w:rPr>
        <w:t>R</w:t>
      </w:r>
      <w:r>
        <w:rPr>
          <w:rFonts w:ascii="Times New Roman"/>
          <w:i/>
          <w:spacing w:val="4"/>
          <w:w w:val="130"/>
          <w:sz w:val="16"/>
          <w:u w:val="single" w:color="000000"/>
        </w:rPr>
        <w:t>CL</w:t>
      </w:r>
    </w:p>
    <w:p w14:paraId="1D96B425" w14:textId="77777777" w:rsidR="006338C4" w:rsidRDefault="00E272E0">
      <w:pPr>
        <w:spacing w:before="74" w:line="188" w:lineRule="exact"/>
        <w:ind w:left="27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30"/>
        </w:rPr>
        <w:br w:type="column"/>
      </w:r>
      <w:r>
        <w:rPr>
          <w:rFonts w:ascii="Times New Roman"/>
          <w:i/>
          <w:w w:val="130"/>
          <w:position w:val="3"/>
          <w:u w:val="single" w:color="000000"/>
        </w:rPr>
        <w:lastRenderedPageBreak/>
        <w:t>V</w:t>
      </w:r>
      <w:proofErr w:type="spellStart"/>
      <w:r>
        <w:rPr>
          <w:rFonts w:ascii="Times New Roman"/>
          <w:i/>
          <w:w w:val="130"/>
          <w:sz w:val="16"/>
          <w:u w:val="single" w:color="000000"/>
        </w:rPr>
        <w:t>Reg</w:t>
      </w:r>
      <w:proofErr w:type="spellEnd"/>
      <w:r>
        <w:rPr>
          <w:rFonts w:ascii="Times New Roman"/>
          <w:i/>
          <w:spacing w:val="-31"/>
          <w:w w:val="130"/>
          <w:sz w:val="16"/>
          <w:u w:val="single" w:color="000000"/>
        </w:rPr>
        <w:t xml:space="preserve"> </w:t>
      </w:r>
      <w:r>
        <w:rPr>
          <w:rFonts w:ascii="Times New Roman"/>
          <w:i/>
          <w:w w:val="200"/>
          <w:position w:val="3"/>
          <w:u w:val="single" w:color="000000"/>
        </w:rPr>
        <w:t>-</w:t>
      </w:r>
      <w:r>
        <w:rPr>
          <w:rFonts w:ascii="Times New Roman"/>
          <w:i/>
          <w:spacing w:val="-94"/>
          <w:w w:val="200"/>
          <w:position w:val="3"/>
          <w:u w:val="single" w:color="000000"/>
        </w:rPr>
        <w:t xml:space="preserve"> </w:t>
      </w:r>
      <w:r>
        <w:rPr>
          <w:rFonts w:ascii="Times New Roman"/>
          <w:i/>
          <w:spacing w:val="4"/>
          <w:w w:val="130"/>
          <w:position w:val="3"/>
          <w:u w:val="single" w:color="000000"/>
        </w:rPr>
        <w:t>I</w:t>
      </w:r>
      <w:r>
        <w:rPr>
          <w:rFonts w:ascii="Times New Roman"/>
          <w:i/>
          <w:spacing w:val="4"/>
          <w:w w:val="130"/>
          <w:sz w:val="16"/>
          <w:u w:val="single" w:color="000000"/>
        </w:rPr>
        <w:t>max</w:t>
      </w:r>
      <w:r>
        <w:rPr>
          <w:rFonts w:ascii="Times New Roman"/>
          <w:i/>
          <w:spacing w:val="4"/>
          <w:w w:val="130"/>
          <w:position w:val="3"/>
          <w:u w:val="single" w:color="000000"/>
        </w:rPr>
        <w:t>R</w:t>
      </w:r>
      <w:r>
        <w:rPr>
          <w:rFonts w:ascii="Times New Roman"/>
          <w:i/>
          <w:spacing w:val="4"/>
          <w:w w:val="130"/>
          <w:sz w:val="16"/>
          <w:u w:val="single" w:color="000000"/>
        </w:rPr>
        <w:t>CL</w:t>
      </w:r>
      <w:r>
        <w:rPr>
          <w:rFonts w:ascii="Times New Roman"/>
          <w:i/>
          <w:spacing w:val="-36"/>
          <w:w w:val="130"/>
          <w:sz w:val="16"/>
          <w:u w:val="single" w:color="000000"/>
        </w:rPr>
        <w:t xml:space="preserve"> </w:t>
      </w:r>
      <w:r>
        <w:rPr>
          <w:rFonts w:ascii="Times New Roman"/>
          <w:i/>
          <w:w w:val="200"/>
          <w:position w:val="3"/>
          <w:u w:val="single" w:color="000000"/>
        </w:rPr>
        <w:t>-</w:t>
      </w:r>
      <w:r>
        <w:rPr>
          <w:rFonts w:ascii="Times New Roman"/>
          <w:i/>
          <w:spacing w:val="-94"/>
          <w:w w:val="200"/>
          <w:position w:val="3"/>
          <w:u w:val="single" w:color="000000"/>
        </w:rPr>
        <w:t xml:space="preserve"> </w:t>
      </w:r>
      <w:r>
        <w:rPr>
          <w:rFonts w:ascii="Times New Roman"/>
          <w:i/>
          <w:spacing w:val="1"/>
          <w:w w:val="130"/>
          <w:position w:val="3"/>
          <w:u w:val="single" w:color="000000"/>
        </w:rPr>
        <w:t>V</w:t>
      </w:r>
      <w:proofErr w:type="spellStart"/>
      <w:r>
        <w:rPr>
          <w:rFonts w:ascii="Times New Roman"/>
          <w:i/>
          <w:spacing w:val="1"/>
          <w:w w:val="130"/>
          <w:sz w:val="16"/>
          <w:u w:val="single" w:color="000000"/>
        </w:rPr>
        <w:t>Ba</w:t>
      </w:r>
      <w:r>
        <w:rPr>
          <w:rFonts w:ascii="Times New Roman"/>
          <w:i/>
          <w:w w:val="130"/>
          <w:sz w:val="16"/>
          <w:u w:val="single" w:color="000000"/>
        </w:rPr>
        <w:t>tt</w:t>
      </w:r>
      <w:proofErr w:type="spellEnd"/>
    </w:p>
    <w:p w14:paraId="3989BAE5" w14:textId="77777777" w:rsidR="006338C4" w:rsidRDefault="006338C4">
      <w:pPr>
        <w:spacing w:line="188" w:lineRule="exact"/>
        <w:rPr>
          <w:rFonts w:ascii="Times New Roman" w:eastAsia="Times New Roman" w:hAnsi="Times New Roman" w:cs="Times New Roman"/>
          <w:sz w:val="16"/>
          <w:szCs w:val="16"/>
        </w:rPr>
        <w:sectPr w:rsidR="006338C4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594" w:space="40"/>
            <w:col w:w="4946"/>
          </w:cols>
        </w:sectPr>
      </w:pPr>
    </w:p>
    <w:p w14:paraId="73D3B9A8" w14:textId="77777777" w:rsidR="006338C4" w:rsidRDefault="00E272E0">
      <w:pPr>
        <w:spacing w:line="232" w:lineRule="exact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w w:val="125"/>
          <w:position w:val="3"/>
        </w:rPr>
        <w:lastRenderedPageBreak/>
        <w:t>I</w:t>
      </w:r>
      <w:proofErr w:type="spellStart"/>
      <w:r>
        <w:rPr>
          <w:rFonts w:ascii="Times New Roman"/>
          <w:i/>
          <w:w w:val="125"/>
          <w:sz w:val="16"/>
        </w:rPr>
        <w:t>Reg</w:t>
      </w:r>
      <w:proofErr w:type="spellEnd"/>
      <w:r>
        <w:rPr>
          <w:rFonts w:ascii="Times New Roman"/>
          <w:i/>
          <w:spacing w:val="18"/>
          <w:w w:val="125"/>
          <w:sz w:val="16"/>
        </w:rPr>
        <w:t xml:space="preserve"> </w:t>
      </w:r>
      <w:r>
        <w:rPr>
          <w:rFonts w:ascii="Times New Roman"/>
          <w:w w:val="125"/>
          <w:position w:val="3"/>
        </w:rPr>
        <w:t>=</w:t>
      </w:r>
    </w:p>
    <w:p w14:paraId="1C865366" w14:textId="77777777" w:rsidR="006338C4" w:rsidRDefault="00E272E0">
      <w:pPr>
        <w:spacing w:before="112"/>
        <w:ind w:left="577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30"/>
        </w:rPr>
        <w:br w:type="column"/>
      </w:r>
      <w:r>
        <w:rPr>
          <w:rFonts w:ascii="Times New Roman"/>
          <w:i/>
          <w:spacing w:val="-2"/>
          <w:w w:val="130"/>
          <w:position w:val="4"/>
        </w:rPr>
        <w:lastRenderedPageBreak/>
        <w:t>R</w:t>
      </w:r>
      <w:r>
        <w:rPr>
          <w:rFonts w:ascii="Times New Roman"/>
          <w:i/>
          <w:spacing w:val="-1"/>
          <w:w w:val="130"/>
          <w:sz w:val="16"/>
        </w:rPr>
        <w:t>S/</w:t>
      </w:r>
      <w:r>
        <w:rPr>
          <w:rFonts w:ascii="Times New Roman"/>
          <w:i/>
          <w:spacing w:val="-2"/>
          <w:w w:val="130"/>
          <w:sz w:val="16"/>
        </w:rPr>
        <w:t>C</w:t>
      </w:r>
    </w:p>
    <w:p w14:paraId="683A4326" w14:textId="77777777" w:rsidR="006338C4" w:rsidRDefault="00E272E0">
      <w:pPr>
        <w:spacing w:line="161" w:lineRule="exact"/>
        <w:ind w:left="586"/>
        <w:rPr>
          <w:rFonts w:ascii="Times New Roman" w:eastAsia="Times New Roman" w:hAnsi="Times New Roman" w:cs="Times New Roman"/>
        </w:rPr>
      </w:pPr>
      <w:r>
        <w:rPr>
          <w:w w:val="135"/>
        </w:rPr>
        <w:br w:type="column"/>
      </w:r>
      <w:r>
        <w:rPr>
          <w:rFonts w:ascii="Times New Roman"/>
          <w:w w:val="135"/>
        </w:rPr>
        <w:lastRenderedPageBreak/>
        <w:t>+</w:t>
      </w:r>
    </w:p>
    <w:p w14:paraId="1E2EF381" w14:textId="77777777" w:rsidR="006338C4" w:rsidRDefault="00E272E0">
      <w:pPr>
        <w:spacing w:line="220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spacing w:val="6"/>
          <w:w w:val="120"/>
          <w:position w:val="3"/>
        </w:rPr>
        <w:t>R</w:t>
      </w:r>
      <w:r>
        <w:rPr>
          <w:rFonts w:ascii="Times New Roman"/>
          <w:i/>
          <w:spacing w:val="7"/>
          <w:w w:val="120"/>
          <w:sz w:val="16"/>
        </w:rPr>
        <w:t>CL</w:t>
      </w:r>
    </w:p>
    <w:p w14:paraId="0A406885" w14:textId="77777777" w:rsidR="006338C4" w:rsidRDefault="00E272E0">
      <w:pPr>
        <w:spacing w:before="111"/>
        <w:ind w:left="7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30"/>
        </w:rPr>
        <w:br w:type="column"/>
      </w:r>
      <w:r>
        <w:rPr>
          <w:rFonts w:ascii="Times New Roman"/>
          <w:w w:val="130"/>
          <w:position w:val="3"/>
        </w:rPr>
        <w:lastRenderedPageBreak/>
        <w:t>+</w:t>
      </w:r>
      <w:r>
        <w:rPr>
          <w:rFonts w:ascii="Times New Roman"/>
          <w:spacing w:val="-32"/>
          <w:w w:val="130"/>
          <w:position w:val="3"/>
        </w:rPr>
        <w:t xml:space="preserve"> </w:t>
      </w:r>
      <w:r>
        <w:rPr>
          <w:rFonts w:ascii="Times New Roman"/>
          <w:i/>
          <w:spacing w:val="1"/>
          <w:w w:val="130"/>
          <w:position w:val="3"/>
        </w:rPr>
        <w:t>R</w:t>
      </w:r>
      <w:proofErr w:type="spellStart"/>
      <w:r>
        <w:rPr>
          <w:rFonts w:ascii="Times New Roman"/>
          <w:i/>
          <w:spacing w:val="1"/>
          <w:w w:val="130"/>
          <w:sz w:val="16"/>
        </w:rPr>
        <w:t>Ba</w:t>
      </w:r>
      <w:r>
        <w:rPr>
          <w:rFonts w:ascii="Times New Roman"/>
          <w:i/>
          <w:w w:val="130"/>
          <w:sz w:val="16"/>
        </w:rPr>
        <w:t>tt</w:t>
      </w:r>
      <w:proofErr w:type="spellEnd"/>
    </w:p>
    <w:p w14:paraId="63F662D2" w14:textId="77777777" w:rsidR="006338C4" w:rsidRDefault="00E272E0">
      <w:pPr>
        <w:pStyle w:val="BodyText"/>
        <w:spacing w:line="211" w:lineRule="exact"/>
        <w:ind w:left="0" w:right="118"/>
        <w:jc w:val="right"/>
      </w:pPr>
      <w:r>
        <w:rPr>
          <w:w w:val="105"/>
        </w:rPr>
        <w:br w:type="column"/>
      </w:r>
      <w:r>
        <w:rPr>
          <w:w w:val="105"/>
        </w:rPr>
        <w:lastRenderedPageBreak/>
        <w:t>(6.1)</w:t>
      </w:r>
    </w:p>
    <w:p w14:paraId="7E3A0E71" w14:textId="77777777" w:rsidR="006338C4" w:rsidRDefault="006338C4">
      <w:pPr>
        <w:spacing w:line="211" w:lineRule="exact"/>
        <w:jc w:val="right"/>
        <w:sectPr w:rsidR="006338C4">
          <w:type w:val="continuous"/>
          <w:pgSz w:w="12240" w:h="15840"/>
          <w:pgMar w:top="1500" w:right="1320" w:bottom="280" w:left="1340" w:header="720" w:footer="720" w:gutter="0"/>
          <w:cols w:num="5" w:space="720" w:equalWidth="0">
            <w:col w:w="2947" w:space="40"/>
            <w:col w:w="1052" w:space="40"/>
            <w:col w:w="1803" w:space="40"/>
            <w:col w:w="739" w:space="40"/>
            <w:col w:w="2879"/>
          </w:cols>
        </w:sectPr>
      </w:pPr>
    </w:p>
    <w:p w14:paraId="1449046F" w14:textId="77777777" w:rsidR="006338C4" w:rsidRDefault="006338C4">
      <w:pPr>
        <w:spacing w:before="2"/>
        <w:rPr>
          <w:rFonts w:ascii="Times New Roman" w:eastAsia="Times New Roman" w:hAnsi="Times New Roman" w:cs="Times New Roman"/>
          <w:sz w:val="10"/>
          <w:szCs w:val="10"/>
        </w:rPr>
      </w:pPr>
    </w:p>
    <w:p w14:paraId="503BC1B5" w14:textId="77777777" w:rsidR="006338C4" w:rsidRDefault="00E272E0">
      <w:pPr>
        <w:pStyle w:val="BodyText"/>
        <w:spacing w:before="58" w:line="421" w:lineRule="auto"/>
        <w:ind w:right="117"/>
        <w:jc w:val="both"/>
      </w:pPr>
      <w:proofErr w:type="gramStart"/>
      <w:r>
        <w:rPr>
          <w:w w:val="110"/>
        </w:rPr>
        <w:t>where</w:t>
      </w:r>
      <w:proofErr w:type="gramEnd"/>
      <w:r>
        <w:rPr>
          <w:spacing w:val="22"/>
          <w:w w:val="110"/>
        </w:rPr>
        <w:t xml:space="preserve"> </w:t>
      </w:r>
      <w:r>
        <w:rPr>
          <w:i/>
          <w:w w:val="110"/>
        </w:rPr>
        <w:t>I</w:t>
      </w:r>
      <w:proofErr w:type="spellStart"/>
      <w:r>
        <w:rPr>
          <w:i/>
          <w:w w:val="110"/>
          <w:position w:val="-2"/>
          <w:sz w:val="16"/>
        </w:rPr>
        <w:t>Reg</w:t>
      </w:r>
      <w:proofErr w:type="spellEnd"/>
      <w:r>
        <w:rPr>
          <w:i/>
          <w:spacing w:val="8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23"/>
          <w:w w:val="110"/>
        </w:rPr>
        <w:t xml:space="preserve"> </w:t>
      </w:r>
      <w:r>
        <w:rPr>
          <w:w w:val="110"/>
        </w:rPr>
        <w:t>output</w:t>
      </w:r>
      <w:r>
        <w:rPr>
          <w:spacing w:val="22"/>
          <w:w w:val="110"/>
        </w:rPr>
        <w:t xml:space="preserve"> </w:t>
      </w:r>
      <w:r>
        <w:rPr>
          <w:w w:val="110"/>
        </w:rPr>
        <w:t>from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regulating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bu</w:t>
      </w:r>
      <w:r>
        <w:rPr>
          <w:spacing w:val="-3"/>
          <w:w w:val="110"/>
        </w:rPr>
        <w:t>ck</w:t>
      </w:r>
      <w:r>
        <w:rPr>
          <w:spacing w:val="22"/>
          <w:w w:val="110"/>
        </w:rPr>
        <w:t xml:space="preserve"> </w:t>
      </w:r>
      <w:r>
        <w:rPr>
          <w:spacing w:val="-3"/>
          <w:w w:val="110"/>
        </w:rPr>
        <w:t>conve</w:t>
      </w:r>
      <w:r>
        <w:rPr>
          <w:spacing w:val="-2"/>
          <w:w w:val="110"/>
        </w:rPr>
        <w:t>rt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r,</w:t>
      </w:r>
      <w:r>
        <w:rPr>
          <w:spacing w:val="27"/>
          <w:w w:val="110"/>
        </w:rPr>
        <w:t xml:space="preserve"> </w:t>
      </w:r>
      <w:r>
        <w:rPr>
          <w:i/>
          <w:w w:val="110"/>
        </w:rPr>
        <w:t>V</w:t>
      </w:r>
      <w:proofErr w:type="spellStart"/>
      <w:r>
        <w:rPr>
          <w:i/>
          <w:w w:val="110"/>
          <w:position w:val="-2"/>
          <w:sz w:val="16"/>
        </w:rPr>
        <w:t>Reg</w:t>
      </w:r>
      <w:proofErr w:type="spellEnd"/>
      <w:r>
        <w:rPr>
          <w:i/>
          <w:spacing w:val="8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corresponding</w:t>
      </w:r>
      <w:r>
        <w:rPr>
          <w:spacing w:val="36"/>
          <w:w w:val="99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</w:t>
      </w:r>
      <w:r>
        <w:rPr>
          <w:spacing w:val="-1"/>
          <w:w w:val="110"/>
        </w:rPr>
        <w:t>,</w:t>
      </w:r>
      <w:r>
        <w:rPr>
          <w:spacing w:val="16"/>
          <w:w w:val="110"/>
        </w:rPr>
        <w:t xml:space="preserve"> </w:t>
      </w:r>
      <w:r>
        <w:rPr>
          <w:i/>
          <w:w w:val="110"/>
        </w:rPr>
        <w:t>I</w:t>
      </w:r>
      <w:r>
        <w:rPr>
          <w:i/>
          <w:w w:val="110"/>
          <w:position w:val="-2"/>
          <w:sz w:val="16"/>
        </w:rPr>
        <w:t>max</w:t>
      </w:r>
      <w:r>
        <w:rPr>
          <w:i/>
          <w:spacing w:val="40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maxim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15"/>
          <w:w w:val="110"/>
        </w:rPr>
        <w:t xml:space="preserve"> </w:t>
      </w:r>
      <w:r>
        <w:rPr>
          <w:w w:val="110"/>
        </w:rPr>
        <w:t>from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solar</w:t>
      </w:r>
      <w:r>
        <w:rPr>
          <w:spacing w:val="15"/>
          <w:w w:val="110"/>
        </w:rPr>
        <w:t xml:space="preserve"> </w:t>
      </w:r>
      <w:r>
        <w:rPr>
          <w:w w:val="110"/>
        </w:rPr>
        <w:t>panel,</w:t>
      </w:r>
      <w:r>
        <w:rPr>
          <w:spacing w:val="17"/>
          <w:w w:val="110"/>
        </w:rPr>
        <w:t xml:space="preserve"> </w:t>
      </w:r>
      <w:r>
        <w:rPr>
          <w:i/>
          <w:spacing w:val="2"/>
          <w:w w:val="110"/>
        </w:rPr>
        <w:t>R</w:t>
      </w:r>
      <w:r>
        <w:rPr>
          <w:i/>
          <w:spacing w:val="2"/>
          <w:w w:val="110"/>
          <w:position w:val="-2"/>
          <w:sz w:val="16"/>
        </w:rPr>
        <w:t>CL</w:t>
      </w:r>
      <w:r>
        <w:rPr>
          <w:i/>
          <w:spacing w:val="40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resistance</w:t>
      </w:r>
      <w:r>
        <w:rPr>
          <w:spacing w:val="15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-</w:t>
      </w:r>
      <w:r>
        <w:rPr>
          <w:spacing w:val="28"/>
          <w:w w:val="99"/>
        </w:rPr>
        <w:t xml:space="preserve"> </w:t>
      </w:r>
      <w:r>
        <w:rPr>
          <w:w w:val="110"/>
        </w:rPr>
        <w:t>limiting</w:t>
      </w:r>
      <w:r>
        <w:rPr>
          <w:spacing w:val="7"/>
          <w:w w:val="110"/>
        </w:rPr>
        <w:t xml:space="preserve"> </w:t>
      </w:r>
      <w:r>
        <w:rPr>
          <w:w w:val="110"/>
        </w:rPr>
        <w:t>resistor</w:t>
      </w:r>
      <w:r>
        <w:rPr>
          <w:spacing w:val="8"/>
          <w:w w:val="110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w w:val="110"/>
        </w:rPr>
        <w:t>pseudo-peak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acki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g,</w:t>
      </w:r>
      <w:r>
        <w:rPr>
          <w:spacing w:val="9"/>
          <w:w w:val="110"/>
        </w:rPr>
        <w:t xml:space="preserve"> </w:t>
      </w:r>
      <w:r>
        <w:rPr>
          <w:i/>
          <w:spacing w:val="-1"/>
          <w:w w:val="110"/>
        </w:rPr>
        <w:t>R</w:t>
      </w:r>
      <w:r>
        <w:rPr>
          <w:i/>
          <w:spacing w:val="-1"/>
          <w:w w:val="110"/>
          <w:position w:val="-3"/>
          <w:sz w:val="16"/>
        </w:rPr>
        <w:t>S/C</w:t>
      </w:r>
      <w:r>
        <w:rPr>
          <w:i/>
          <w:spacing w:val="42"/>
          <w:w w:val="110"/>
          <w:position w:val="-3"/>
          <w:sz w:val="16"/>
        </w:rPr>
        <w:t xml:space="preserve"> </w:t>
      </w:r>
      <w:r>
        <w:rPr>
          <w:w w:val="110"/>
        </w:rPr>
        <w:t>is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spacecraft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load</w:t>
      </w:r>
      <w:r>
        <w:rPr>
          <w:spacing w:val="-1"/>
          <w:w w:val="110"/>
        </w:rPr>
        <w:t>,</w:t>
      </w:r>
      <w:r>
        <w:rPr>
          <w:spacing w:val="10"/>
          <w:w w:val="110"/>
        </w:rPr>
        <w:t xml:space="preserve"> </w:t>
      </w:r>
      <w:r>
        <w:rPr>
          <w:i/>
          <w:spacing w:val="1"/>
          <w:w w:val="110"/>
        </w:rPr>
        <w:t>V</w:t>
      </w:r>
      <w:proofErr w:type="spellStart"/>
      <w:r>
        <w:rPr>
          <w:i/>
          <w:w w:val="110"/>
          <w:position w:val="-2"/>
          <w:sz w:val="16"/>
        </w:rPr>
        <w:t>Batt</w:t>
      </w:r>
      <w:proofErr w:type="spellEnd"/>
      <w:r>
        <w:rPr>
          <w:i/>
          <w:spacing w:val="33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</w:t>
      </w:r>
      <w:r>
        <w:rPr>
          <w:spacing w:val="41"/>
          <w:w w:val="103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battery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r>
        <w:rPr>
          <w:spacing w:val="-2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w w:val="110"/>
        </w:rPr>
        <w:t>and</w:t>
      </w:r>
      <w:r>
        <w:rPr>
          <w:spacing w:val="12"/>
          <w:w w:val="110"/>
        </w:rPr>
        <w:t xml:space="preserve"> </w:t>
      </w:r>
      <w:r>
        <w:rPr>
          <w:i/>
          <w:w w:val="110"/>
        </w:rPr>
        <w:t>R</w:t>
      </w:r>
      <w:proofErr w:type="spellStart"/>
      <w:r>
        <w:rPr>
          <w:i/>
          <w:w w:val="110"/>
          <w:position w:val="-2"/>
          <w:sz w:val="16"/>
        </w:rPr>
        <w:t>Batt</w:t>
      </w:r>
      <w:proofErr w:type="spellEnd"/>
      <w:r>
        <w:rPr>
          <w:i/>
          <w:spacing w:val="37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resistance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battery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r>
        <w:rPr>
          <w:spacing w:val="-2"/>
          <w:w w:val="110"/>
        </w:rPr>
        <w:t>.</w:t>
      </w:r>
    </w:p>
    <w:p w14:paraId="1F831D1D" w14:textId="77777777" w:rsidR="006338C4" w:rsidRDefault="00E272E0">
      <w:pPr>
        <w:pStyle w:val="BodyText"/>
        <w:spacing w:before="13" w:line="445" w:lineRule="auto"/>
        <w:ind w:right="119" w:firstLine="576"/>
        <w:jc w:val="both"/>
      </w:pP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fi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</w:t>
      </w:r>
      <w:r>
        <w:rPr>
          <w:spacing w:val="7"/>
          <w:w w:val="110"/>
        </w:rPr>
        <w:t xml:space="preserve"> </w:t>
      </w:r>
      <w:r>
        <w:rPr>
          <w:w w:val="110"/>
        </w:rPr>
        <w:t>term</w:t>
      </w:r>
      <w:r>
        <w:rPr>
          <w:spacing w:val="6"/>
          <w:w w:val="110"/>
        </w:rPr>
        <w:t xml:space="preserve"> </w:t>
      </w:r>
      <w:r>
        <w:rPr>
          <w:w w:val="110"/>
        </w:rPr>
        <w:t>on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-</w:t>
      </w:r>
      <w:r>
        <w:rPr>
          <w:spacing w:val="-1"/>
          <w:w w:val="110"/>
        </w:rPr>
        <w:t>hand</w:t>
      </w:r>
      <w:r>
        <w:rPr>
          <w:spacing w:val="6"/>
          <w:w w:val="110"/>
        </w:rPr>
        <w:t xml:space="preserve"> </w:t>
      </w:r>
      <w:r>
        <w:rPr>
          <w:w w:val="110"/>
        </w:rPr>
        <w:t>side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6"/>
          <w:w w:val="110"/>
        </w:rPr>
        <w:t xml:space="preserve"> </w:t>
      </w:r>
      <w:r>
        <w:rPr>
          <w:w w:val="110"/>
        </w:rPr>
        <w:t>Equation</w:t>
      </w:r>
      <w:r>
        <w:rPr>
          <w:spacing w:val="6"/>
          <w:w w:val="110"/>
        </w:rPr>
        <w:t xml:space="preserve"> </w:t>
      </w:r>
      <w:r>
        <w:rPr>
          <w:w w:val="110"/>
        </w:rPr>
        <w:t>6.1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6"/>
          <w:w w:val="110"/>
        </w:rPr>
        <w:t xml:space="preserve"> </w:t>
      </w: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spacecraft</w:t>
      </w:r>
      <w:r>
        <w:rPr>
          <w:spacing w:val="6"/>
          <w:w w:val="110"/>
        </w:rPr>
        <w:t xml:space="preserve"> </w:t>
      </w:r>
      <w:r>
        <w:rPr>
          <w:w w:val="110"/>
        </w:rPr>
        <w:t>load,</w:t>
      </w:r>
      <w:r>
        <w:rPr>
          <w:spacing w:val="29"/>
          <w:w w:val="109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second</w:t>
      </w:r>
      <w:r>
        <w:rPr>
          <w:spacing w:val="3"/>
          <w:w w:val="110"/>
        </w:rPr>
        <w:t xml:space="preserve"> </w:t>
      </w:r>
      <w:r>
        <w:rPr>
          <w:w w:val="110"/>
        </w:rPr>
        <w:t>term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gi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spacing w:val="-3"/>
          <w:w w:val="110"/>
        </w:rPr>
        <w:t>batt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27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spacecraft</w:t>
      </w:r>
      <w:r>
        <w:rPr>
          <w:spacing w:val="3"/>
          <w:w w:val="110"/>
        </w:rPr>
        <w:t xml:space="preserve"> </w:t>
      </w:r>
      <w:r>
        <w:rPr>
          <w:w w:val="110"/>
        </w:rPr>
        <w:t>load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assumed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be</w:t>
      </w:r>
      <w:r>
        <w:rPr>
          <w:spacing w:val="28"/>
          <w:w w:val="99"/>
        </w:rPr>
        <w:t xml:space="preserve"> </w:t>
      </w:r>
      <w:r>
        <w:rPr>
          <w:spacing w:val="-2"/>
          <w:w w:val="110"/>
        </w:rPr>
        <w:t>cons</w:t>
      </w:r>
      <w:r>
        <w:rPr>
          <w:spacing w:val="-1"/>
          <w:w w:val="110"/>
        </w:rPr>
        <w:t>tant,</w:t>
      </w:r>
      <w:r>
        <w:rPr>
          <w:spacing w:val="5"/>
          <w:w w:val="110"/>
        </w:rPr>
        <w:t xml:space="preserve"> </w:t>
      </w:r>
      <w:r>
        <w:rPr>
          <w:w w:val="110"/>
        </w:rPr>
        <w:t>but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battery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gi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3"/>
          <w:w w:val="110"/>
        </w:rPr>
        <w:t xml:space="preserve"> </w:t>
      </w:r>
      <w:r>
        <w:rPr>
          <w:w w:val="110"/>
        </w:rPr>
        <w:t>starts</w:t>
      </w:r>
      <w:r>
        <w:rPr>
          <w:spacing w:val="3"/>
          <w:w w:val="110"/>
        </w:rPr>
        <w:t xml:space="preserve"> </w:t>
      </w:r>
      <w:r>
        <w:rPr>
          <w:w w:val="110"/>
        </w:rPr>
        <w:t>o</w:t>
      </w:r>
      <w:r>
        <w:rPr>
          <w:rFonts w:ascii="Apple Symbols" w:eastAsia="Apple Symbols" w:hAnsi="Apple Symbols" w:cs="Apple Symbols"/>
          <w:w w:val="110"/>
        </w:rPr>
        <w:t>↵</w:t>
      </w:r>
      <w:r>
        <w:rPr>
          <w:rFonts w:ascii="Apple Symbols" w:eastAsia="Apple Symbols" w:hAnsi="Apple Symbols" w:cs="Apple Symbols"/>
          <w:spacing w:val="-17"/>
          <w:w w:val="110"/>
        </w:rPr>
        <w:t xml:space="preserve"> </w:t>
      </w:r>
      <w:r>
        <w:rPr>
          <w:w w:val="110"/>
        </w:rPr>
        <w:t>high</w:t>
      </w:r>
      <w:r>
        <w:rPr>
          <w:spacing w:val="3"/>
          <w:w w:val="110"/>
        </w:rPr>
        <w:t xml:space="preserve"> </w:t>
      </w:r>
      <w:r>
        <w:rPr>
          <w:w w:val="110"/>
        </w:rPr>
        <w:t>when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battery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spacing w:val="-4"/>
          <w:w w:val="110"/>
        </w:rPr>
        <w:t>low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then</w:t>
      </w:r>
      <w:r>
        <w:rPr>
          <w:spacing w:val="30"/>
          <w:w w:val="110"/>
        </w:rPr>
        <w:t xml:space="preserve"> </w:t>
      </w:r>
      <w:r>
        <w:rPr>
          <w:w w:val="110"/>
        </w:rPr>
        <w:t>ramps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>n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zero</w:t>
      </w:r>
      <w:r>
        <w:rPr>
          <w:spacing w:val="4"/>
          <w:w w:val="110"/>
        </w:rPr>
        <w:t xml:space="preserve"> </w:t>
      </w:r>
      <w:r>
        <w:rPr>
          <w:w w:val="110"/>
        </w:rPr>
        <w:t>when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battery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same</w:t>
      </w:r>
      <w:r>
        <w:rPr>
          <w:spacing w:val="3"/>
          <w:w w:val="110"/>
        </w:rPr>
        <w:t xml:space="preserve"> </w:t>
      </w:r>
      <w:r>
        <w:rPr>
          <w:w w:val="110"/>
        </w:rPr>
        <w:t>as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egul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or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ow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am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29"/>
          <w:w w:val="95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-limi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16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esis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or</w:t>
      </w:r>
      <w:r>
        <w:rPr>
          <w:spacing w:val="-1"/>
          <w:w w:val="110"/>
        </w:rPr>
        <w:t>.</w:t>
      </w:r>
      <w:r>
        <w:rPr>
          <w:spacing w:val="5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ideal</w:t>
      </w:r>
      <w:r>
        <w:rPr>
          <w:spacing w:val="15"/>
          <w:w w:val="110"/>
        </w:rPr>
        <w:t xml:space="preserve"> </w:t>
      </w:r>
      <w:r>
        <w:rPr>
          <w:spacing w:val="-4"/>
          <w:w w:val="110"/>
        </w:rPr>
        <w:t>val</w:t>
      </w:r>
      <w:r>
        <w:rPr>
          <w:spacing w:val="-3"/>
          <w:w w:val="110"/>
        </w:rPr>
        <w:t>u</w:t>
      </w:r>
      <w:r>
        <w:rPr>
          <w:spacing w:val="-4"/>
          <w:w w:val="110"/>
        </w:rPr>
        <w:t>e</w:t>
      </w:r>
      <w:r>
        <w:rPr>
          <w:spacing w:val="16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-limi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16"/>
          <w:w w:val="110"/>
        </w:rPr>
        <w:t xml:space="preserve"> </w:t>
      </w:r>
      <w:r>
        <w:rPr>
          <w:w w:val="110"/>
        </w:rPr>
        <w:t>resistor</w:t>
      </w:r>
      <w:r>
        <w:rPr>
          <w:spacing w:val="16"/>
          <w:w w:val="110"/>
        </w:rPr>
        <w:t xml:space="preserve"> </w:t>
      </w:r>
      <w:r>
        <w:rPr>
          <w:rFonts w:cs="Times New Roman"/>
          <w:i/>
          <w:spacing w:val="2"/>
          <w:w w:val="110"/>
        </w:rPr>
        <w:t>R</w:t>
      </w:r>
      <w:r>
        <w:rPr>
          <w:rFonts w:cs="Times New Roman"/>
          <w:i/>
          <w:spacing w:val="2"/>
          <w:w w:val="110"/>
          <w:position w:val="-2"/>
          <w:sz w:val="16"/>
          <w:szCs w:val="16"/>
        </w:rPr>
        <w:t>CL</w:t>
      </w:r>
      <w:r>
        <w:rPr>
          <w:rFonts w:cs="Times New Roman"/>
          <w:i/>
          <w:spacing w:val="41"/>
          <w:w w:val="110"/>
          <w:position w:val="-2"/>
          <w:sz w:val="16"/>
          <w:szCs w:val="16"/>
        </w:rPr>
        <w:t xml:space="preserve"> </w:t>
      </w:r>
      <w:r>
        <w:rPr>
          <w:w w:val="110"/>
        </w:rPr>
        <w:t>is</w:t>
      </w:r>
      <w:r>
        <w:rPr>
          <w:spacing w:val="16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15"/>
          <w:w w:val="110"/>
        </w:rPr>
        <w:t xml:space="preserve"> </w:t>
      </w:r>
      <w:r>
        <w:rPr>
          <w:w w:val="110"/>
        </w:rPr>
        <w:t>that</w:t>
      </w:r>
      <w:r>
        <w:rPr>
          <w:spacing w:val="16"/>
          <w:w w:val="110"/>
        </w:rPr>
        <w:t xml:space="preserve"> </w:t>
      </w:r>
      <w:r>
        <w:rPr>
          <w:w w:val="110"/>
        </w:rPr>
        <w:t>it</w:t>
      </w:r>
      <w:r>
        <w:rPr>
          <w:spacing w:val="69"/>
          <w:w w:val="138"/>
        </w:rPr>
        <w:t xml:space="preserve"> </w:t>
      </w:r>
      <w:r>
        <w:rPr>
          <w:w w:val="110"/>
        </w:rPr>
        <w:t>limits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5"/>
          <w:w w:val="110"/>
        </w:rPr>
        <w:t xml:space="preserve"> </w:t>
      </w:r>
      <w:r>
        <w:rPr>
          <w:w w:val="110"/>
        </w:rPr>
        <w:t>out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regulator</w:t>
      </w:r>
      <w:r>
        <w:rPr>
          <w:spacing w:val="-5"/>
          <w:w w:val="110"/>
        </w:rPr>
        <w:t xml:space="preserve"> </w:t>
      </w:r>
      <w:r>
        <w:rPr>
          <w:rFonts w:cs="Times New Roman"/>
          <w:i/>
          <w:w w:val="110"/>
        </w:rPr>
        <w:t>I</w:t>
      </w:r>
      <w:proofErr w:type="spellStart"/>
      <w:r>
        <w:rPr>
          <w:rFonts w:cs="Times New Roman"/>
          <w:i/>
          <w:w w:val="110"/>
          <w:position w:val="-2"/>
          <w:sz w:val="16"/>
          <w:szCs w:val="16"/>
        </w:rPr>
        <w:t>Reg</w:t>
      </w:r>
      <w:proofErr w:type="spellEnd"/>
      <w:r>
        <w:rPr>
          <w:rFonts w:cs="Times New Roman"/>
          <w:i/>
          <w:spacing w:val="26"/>
          <w:w w:val="110"/>
          <w:position w:val="-2"/>
          <w:sz w:val="16"/>
          <w:szCs w:val="16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less</w:t>
      </w:r>
      <w:r>
        <w:rPr>
          <w:spacing w:val="-5"/>
          <w:w w:val="110"/>
        </w:rPr>
        <w:t xml:space="preserve"> </w:t>
      </w:r>
      <w:r>
        <w:rPr>
          <w:w w:val="110"/>
        </w:rPr>
        <w:t>than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maxim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5"/>
          <w:w w:val="110"/>
        </w:rPr>
        <w:t xml:space="preserve"> </w:t>
      </w:r>
      <w:r>
        <w:rPr>
          <w:rFonts w:cs="Times New Roman"/>
          <w:i/>
          <w:w w:val="110"/>
        </w:rPr>
        <w:t>I</w:t>
      </w:r>
      <w:r>
        <w:rPr>
          <w:rFonts w:cs="Times New Roman"/>
          <w:i/>
          <w:w w:val="110"/>
          <w:position w:val="-2"/>
          <w:sz w:val="16"/>
          <w:szCs w:val="16"/>
        </w:rPr>
        <w:t>max</w:t>
      </w:r>
      <w:r>
        <w:rPr>
          <w:rFonts w:cs="Times New Roman"/>
          <w:i/>
          <w:spacing w:val="20"/>
          <w:w w:val="110"/>
          <w:position w:val="-2"/>
          <w:sz w:val="16"/>
          <w:szCs w:val="16"/>
        </w:rPr>
        <w:t xml:space="preserve"> </w:t>
      </w:r>
      <w:r>
        <w:rPr>
          <w:w w:val="110"/>
        </w:rPr>
        <w:t>possible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29"/>
          <w:w w:val="103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regulator</w:t>
      </w:r>
      <w:r>
        <w:rPr>
          <w:spacing w:val="10"/>
          <w:w w:val="110"/>
        </w:rPr>
        <w:t xml:space="preserve"> </w:t>
      </w:r>
      <w:r>
        <w:rPr>
          <w:w w:val="110"/>
        </w:rPr>
        <w:t>(at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spacing w:val="1"/>
          <w:w w:val="110"/>
        </w:rPr>
        <w:t>peak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10"/>
          <w:w w:val="110"/>
        </w:rPr>
        <w:t xml:space="preserve"> </w:t>
      </w:r>
      <w:r>
        <w:rPr>
          <w:w w:val="110"/>
        </w:rPr>
        <w:t>part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solar</w:t>
      </w:r>
      <w:r>
        <w:rPr>
          <w:spacing w:val="10"/>
          <w:w w:val="110"/>
        </w:rPr>
        <w:t xml:space="preserve"> </w:t>
      </w:r>
      <w:r>
        <w:rPr>
          <w:w w:val="110"/>
        </w:rPr>
        <w:t>panel</w:t>
      </w:r>
      <w:r>
        <w:rPr>
          <w:spacing w:val="10"/>
          <w:w w:val="110"/>
        </w:rPr>
        <w:t xml:space="preserve"> </w:t>
      </w:r>
      <w:r>
        <w:rPr>
          <w:w w:val="110"/>
        </w:rPr>
        <w:t>I-V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)</w:t>
      </w:r>
      <w:r>
        <w:rPr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when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battery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</w:t>
      </w:r>
      <w:r>
        <w:rPr>
          <w:spacing w:val="26"/>
          <w:w w:val="103"/>
        </w:rPr>
        <w:t xml:space="preserve"> </w:t>
      </w:r>
      <w:r>
        <w:rPr>
          <w:rFonts w:cs="Times New Roman"/>
          <w:i/>
          <w:w w:val="110"/>
        </w:rPr>
        <w:t>V</w:t>
      </w:r>
      <w:proofErr w:type="spellStart"/>
      <w:r>
        <w:rPr>
          <w:rFonts w:cs="Times New Roman"/>
          <w:i/>
          <w:w w:val="110"/>
          <w:position w:val="-3"/>
          <w:sz w:val="16"/>
          <w:szCs w:val="16"/>
        </w:rPr>
        <w:t>batt</w:t>
      </w:r>
      <w:proofErr w:type="spellEnd"/>
      <w:r>
        <w:rPr>
          <w:rFonts w:cs="Times New Roman"/>
          <w:i/>
          <w:spacing w:val="31"/>
          <w:w w:val="110"/>
          <w:position w:val="-3"/>
          <w:sz w:val="16"/>
          <w:szCs w:val="16"/>
        </w:rPr>
        <w:t xml:space="preserve"> </w:t>
      </w:r>
      <w:r>
        <w:rPr>
          <w:w w:val="110"/>
        </w:rPr>
        <w:t>is</w:t>
      </w:r>
      <w:r>
        <w:rPr>
          <w:spacing w:val="8"/>
          <w:w w:val="110"/>
        </w:rPr>
        <w:t xml:space="preserve"> </w:t>
      </w:r>
      <w:r>
        <w:rPr>
          <w:w w:val="110"/>
        </w:rPr>
        <w:t>at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spacing w:val="-4"/>
          <w:w w:val="110"/>
        </w:rPr>
        <w:t>lowes</w:t>
      </w:r>
      <w:r>
        <w:rPr>
          <w:spacing w:val="-3"/>
          <w:w w:val="110"/>
        </w:rPr>
        <w:t>t</w:t>
      </w:r>
      <w:r>
        <w:rPr>
          <w:spacing w:val="8"/>
          <w:w w:val="110"/>
        </w:rPr>
        <w:t xml:space="preserve"> </w:t>
      </w:r>
      <w:r>
        <w:rPr>
          <w:spacing w:val="-3"/>
          <w:w w:val="110"/>
        </w:rPr>
        <w:t>allowe</w:t>
      </w:r>
      <w:r>
        <w:rPr>
          <w:spacing w:val="-2"/>
          <w:w w:val="110"/>
        </w:rPr>
        <w:t>d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level</w:t>
      </w:r>
      <w:r>
        <w:rPr>
          <w:spacing w:val="-1"/>
          <w:w w:val="110"/>
        </w:rPr>
        <w:t>.</w:t>
      </w:r>
      <w:r>
        <w:rPr>
          <w:spacing w:val="52"/>
          <w:w w:val="110"/>
        </w:rPr>
        <w:t xml:space="preserve"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7"/>
          <w:w w:val="110"/>
        </w:rPr>
        <w:t xml:space="preserve"> </w:t>
      </w:r>
      <w:proofErr w:type="spellStart"/>
      <w:r>
        <w:rPr>
          <w:w w:val="110"/>
        </w:rPr>
        <w:t>MinXSS</w:t>
      </w:r>
      <w:proofErr w:type="spellEnd"/>
      <w:r>
        <w:rPr>
          <w:spacing w:val="8"/>
          <w:w w:val="110"/>
        </w:rPr>
        <w:t xml:space="preserve"> </w:t>
      </w:r>
      <w:r>
        <w:rPr>
          <w:w w:val="110"/>
        </w:rPr>
        <w:t>design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configu</w:t>
      </w:r>
      <w:r>
        <w:rPr>
          <w:spacing w:val="-1"/>
          <w:w w:val="110"/>
        </w:rPr>
        <w:t>rat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regulator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</w:t>
      </w:r>
    </w:p>
    <w:p w14:paraId="0400ABA5" w14:textId="77777777" w:rsidR="006338C4" w:rsidRDefault="00E272E0">
      <w:pPr>
        <w:pStyle w:val="BodyText"/>
        <w:spacing w:line="238" w:lineRule="exact"/>
        <w:jc w:val="both"/>
      </w:pPr>
      <w:r>
        <w:rPr>
          <w:rFonts w:cs="Times New Roman"/>
          <w:i/>
          <w:w w:val="105"/>
        </w:rPr>
        <w:t>V</w:t>
      </w:r>
      <w:proofErr w:type="spellStart"/>
      <w:r>
        <w:rPr>
          <w:rFonts w:cs="Times New Roman"/>
          <w:i/>
          <w:w w:val="105"/>
          <w:position w:val="-2"/>
          <w:sz w:val="16"/>
          <w:szCs w:val="16"/>
        </w:rPr>
        <w:t>Reg</w:t>
      </w:r>
      <w:proofErr w:type="spellEnd"/>
      <w:r>
        <w:rPr>
          <w:rFonts w:cs="Times New Roman"/>
          <w:i/>
          <w:w w:val="105"/>
          <w:position w:val="-2"/>
          <w:sz w:val="16"/>
          <w:szCs w:val="16"/>
        </w:rPr>
        <w:t xml:space="preserve"> </w:t>
      </w:r>
      <w:r>
        <w:rPr>
          <w:rFonts w:cs="Times New Roman"/>
          <w:i/>
          <w:spacing w:val="14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8.5</w:t>
      </w:r>
      <w:r>
        <w:rPr>
          <w:spacing w:val="22"/>
          <w:w w:val="105"/>
        </w:rPr>
        <w:t xml:space="preserve"> </w:t>
      </w:r>
      <w:proofErr w:type="gramStart"/>
      <w:r>
        <w:rPr>
          <w:w w:val="105"/>
        </w:rPr>
        <w:t>V,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-c</w:t>
      </w:r>
      <w:r>
        <w:rPr>
          <w:spacing w:val="-1"/>
          <w:w w:val="105"/>
        </w:rPr>
        <w:t>as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system</w:t>
      </w:r>
      <w:r>
        <w:rPr>
          <w:spacing w:val="23"/>
          <w:w w:val="105"/>
        </w:rPr>
        <w:t xml:space="preserve"> </w:t>
      </w:r>
      <w:r>
        <w:rPr>
          <w:w w:val="105"/>
        </w:rPr>
        <w:t>load</w:t>
      </w:r>
      <w:r>
        <w:rPr>
          <w:spacing w:val="23"/>
          <w:w w:val="105"/>
        </w:rPr>
        <w:t xml:space="preserve"> </w:t>
      </w:r>
      <w:r>
        <w:rPr>
          <w:w w:val="105"/>
        </w:rPr>
        <w:t>(largest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r)</w:t>
      </w:r>
      <w:r>
        <w:rPr>
          <w:spacing w:val="23"/>
          <w:w w:val="105"/>
        </w:rPr>
        <w:t xml:space="preserve"> </w:t>
      </w:r>
      <w:r>
        <w:rPr>
          <w:w w:val="105"/>
        </w:rPr>
        <w:t>has</w:t>
      </w:r>
      <w:r>
        <w:rPr>
          <w:spacing w:val="23"/>
          <w:w w:val="105"/>
        </w:rPr>
        <w:t xml:space="preserve"> </w:t>
      </w:r>
      <w:r>
        <w:rPr>
          <w:w w:val="105"/>
        </w:rPr>
        <w:t>7.0</w:t>
      </w:r>
      <w:r>
        <w:rPr>
          <w:spacing w:val="23"/>
          <w:w w:val="105"/>
        </w:rPr>
        <w:t xml:space="preserve"> </w:t>
      </w:r>
      <w:r>
        <w:rPr>
          <w:rFonts w:ascii="Apple Symbols" w:eastAsia="Apple Symbols" w:hAnsi="Apple Symbols" w:cs="Apple Symbols"/>
          <w:w w:val="105"/>
        </w:rPr>
        <w:t>⌦</w:t>
      </w:r>
      <w:r>
        <w:rPr>
          <w:rFonts w:ascii="Apple Symbols" w:eastAsia="Apple Symbols" w:hAnsi="Apple Symbols" w:cs="Apple Symbols"/>
          <w:spacing w:val="4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rFonts w:cs="Times New Roman"/>
          <w:i/>
          <w:spacing w:val="1"/>
          <w:w w:val="105"/>
        </w:rPr>
        <w:t>R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>SC</w:t>
      </w:r>
      <w:r>
        <w:rPr>
          <w:rFonts w:cs="Times New Roman"/>
          <w:i/>
          <w:spacing w:val="-19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battery</w:t>
      </w:r>
      <w:r>
        <w:rPr>
          <w:spacing w:val="22"/>
          <w:w w:val="105"/>
        </w:rPr>
        <w:t xml:space="preserve"> </w:t>
      </w:r>
      <w:r>
        <w:rPr>
          <w:w w:val="105"/>
        </w:rPr>
        <w:t>impedance</w:t>
      </w:r>
    </w:p>
    <w:p w14:paraId="28C57EB5" w14:textId="77777777" w:rsidR="006338C4" w:rsidRDefault="00E272E0">
      <w:pPr>
        <w:pStyle w:val="BodyText"/>
        <w:spacing w:before="31" w:line="480" w:lineRule="exact"/>
        <w:ind w:right="118"/>
        <w:jc w:val="both"/>
      </w:pPr>
      <w:proofErr w:type="gramStart"/>
      <w:r>
        <w:rPr>
          <w:w w:val="105"/>
        </w:rPr>
        <w:t>of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0.125</w:t>
      </w:r>
      <w:r>
        <w:rPr>
          <w:spacing w:val="26"/>
          <w:w w:val="105"/>
        </w:rPr>
        <w:t xml:space="preserve"> </w:t>
      </w:r>
      <w:r>
        <w:rPr>
          <w:rFonts w:ascii="Apple Symbols" w:eastAsia="Apple Symbols" w:hAnsi="Apple Symbols" w:cs="Apple Symbols"/>
          <w:w w:val="105"/>
        </w:rPr>
        <w:t>⌦</w:t>
      </w:r>
      <w:r>
        <w:rPr>
          <w:w w:val="105"/>
        </w:rPr>
        <w:t>,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2.8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rFonts w:cs="Times New Roman"/>
          <w:i/>
          <w:w w:val="105"/>
        </w:rPr>
        <w:t>I</w:t>
      </w:r>
      <w:r>
        <w:rPr>
          <w:rFonts w:cs="Times New Roman"/>
          <w:i/>
          <w:w w:val="105"/>
          <w:position w:val="-2"/>
          <w:sz w:val="16"/>
          <w:szCs w:val="16"/>
        </w:rPr>
        <w:t>max</w:t>
      </w:r>
      <w:r>
        <w:rPr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goal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2"/>
          <w:w w:val="105"/>
        </w:rPr>
        <w:t>Mi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XSS</w:t>
      </w:r>
      <w:proofErr w:type="spellEnd"/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ee</w:t>
      </w:r>
      <w:r>
        <w:rPr>
          <w:spacing w:val="-2"/>
          <w:w w:val="105"/>
        </w:rPr>
        <w:t>p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battery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</w:t>
      </w:r>
      <w:r>
        <w:rPr>
          <w:spacing w:val="33"/>
          <w:w w:val="103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7.1</w:t>
      </w:r>
      <w:r>
        <w:rPr>
          <w:spacing w:val="6"/>
          <w:w w:val="105"/>
        </w:rPr>
        <w:t xml:space="preserve"> </w:t>
      </w:r>
      <w:r>
        <w:rPr>
          <w:w w:val="105"/>
        </w:rPr>
        <w:t>V</w:t>
      </w:r>
      <w:r>
        <w:rPr>
          <w:spacing w:val="5"/>
          <w:w w:val="105"/>
        </w:rPr>
        <w:t xml:space="preserve"> </w:t>
      </w:r>
      <w:r>
        <w:rPr>
          <w:w w:val="105"/>
        </w:rPr>
        <w:t>at</w:t>
      </w:r>
      <w:r>
        <w:rPr>
          <w:spacing w:val="6"/>
          <w:w w:val="105"/>
        </w:rPr>
        <w:t xml:space="preserve"> </w:t>
      </w:r>
      <w:r>
        <w:rPr>
          <w:w w:val="105"/>
        </w:rPr>
        <w:t>all</w:t>
      </w:r>
      <w:r>
        <w:rPr>
          <w:spacing w:val="5"/>
          <w:w w:val="105"/>
        </w:rPr>
        <w:t xml:space="preserve"> </w:t>
      </w:r>
      <w:r>
        <w:rPr>
          <w:w w:val="105"/>
        </w:rPr>
        <w:t>times,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so</w:t>
      </w:r>
      <w:r>
        <w:rPr>
          <w:spacing w:val="6"/>
          <w:w w:val="105"/>
        </w:rPr>
        <w:t xml:space="preserve"> </w:t>
      </w:r>
      <w:r>
        <w:rPr>
          <w:w w:val="105"/>
        </w:rPr>
        <w:t>an</w:t>
      </w:r>
      <w:r>
        <w:rPr>
          <w:spacing w:val="6"/>
          <w:w w:val="105"/>
        </w:rPr>
        <w:t xml:space="preserve"> </w:t>
      </w:r>
      <w:r>
        <w:rPr>
          <w:rFonts w:cs="Times New Roman"/>
          <w:i/>
          <w:spacing w:val="2"/>
          <w:w w:val="105"/>
        </w:rPr>
        <w:t>R</w:t>
      </w:r>
      <w:r>
        <w:rPr>
          <w:rFonts w:cs="Times New Roman"/>
          <w:i/>
          <w:spacing w:val="2"/>
          <w:w w:val="105"/>
          <w:position w:val="-2"/>
          <w:sz w:val="16"/>
          <w:szCs w:val="16"/>
        </w:rPr>
        <w:t>CL</w:t>
      </w:r>
      <w:r>
        <w:rPr>
          <w:rFonts w:cs="Times New Roman"/>
          <w:i/>
          <w:spacing w:val="31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0.25</w:t>
      </w:r>
      <w:r>
        <w:rPr>
          <w:spacing w:val="5"/>
          <w:w w:val="105"/>
        </w:rPr>
        <w:t xml:space="preserve"> </w:t>
      </w:r>
      <w:r>
        <w:rPr>
          <w:rFonts w:ascii="Apple Symbols" w:eastAsia="Apple Symbols" w:hAnsi="Apple Symbols" w:cs="Apple Symbols"/>
          <w:w w:val="105"/>
        </w:rPr>
        <w:t>⌦</w:t>
      </w:r>
      <w:r>
        <w:rPr>
          <w:rFonts w:ascii="Apple Symbols" w:eastAsia="Apple Symbols" w:hAnsi="Apple Symbols" w:cs="Apple Symbols"/>
          <w:spacing w:val="-14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desired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27"/>
          <w:w w:val="104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satisfy</w:t>
      </w:r>
      <w:r>
        <w:rPr>
          <w:spacing w:val="24"/>
          <w:w w:val="105"/>
        </w:rPr>
        <w:t xml:space="preserve"> </w:t>
      </w:r>
      <w:r>
        <w:rPr>
          <w:w w:val="105"/>
        </w:rPr>
        <w:t>Equation</w:t>
      </w:r>
      <w:r>
        <w:rPr>
          <w:spacing w:val="26"/>
          <w:w w:val="105"/>
        </w:rPr>
        <w:t xml:space="preserve"> </w:t>
      </w:r>
      <w:r>
        <w:rPr>
          <w:w w:val="105"/>
        </w:rPr>
        <w:t>6.1.</w:t>
      </w:r>
      <w:r>
        <w:rPr>
          <w:spacing w:val="55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w w:val="105"/>
        </w:rPr>
        <w:t>is,</w:t>
      </w:r>
      <w:r>
        <w:rPr>
          <w:spacing w:val="25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this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rFonts w:cs="Times New Roman"/>
          <w:i/>
          <w:spacing w:val="4"/>
          <w:w w:val="105"/>
        </w:rPr>
        <w:t>R</w:t>
      </w:r>
      <w:r>
        <w:rPr>
          <w:rFonts w:cs="Times New Roman"/>
          <w:i/>
          <w:spacing w:val="4"/>
          <w:w w:val="105"/>
          <w:position w:val="-2"/>
          <w:sz w:val="16"/>
          <w:szCs w:val="16"/>
        </w:rPr>
        <w:t>CL</w:t>
      </w:r>
      <w:r>
        <w:rPr>
          <w:spacing w:val="4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rFonts w:cs="Times New Roman"/>
          <w:i/>
          <w:w w:val="105"/>
        </w:rPr>
        <w:t>I</w:t>
      </w:r>
      <w:proofErr w:type="spellStart"/>
      <w:r>
        <w:rPr>
          <w:rFonts w:cs="Times New Roman"/>
          <w:i/>
          <w:w w:val="105"/>
          <w:position w:val="-2"/>
          <w:sz w:val="16"/>
          <w:szCs w:val="16"/>
        </w:rPr>
        <w:t>Reg</w:t>
      </w:r>
      <w:proofErr w:type="spellEnd"/>
      <w:r>
        <w:rPr>
          <w:rFonts w:cs="Times New Roman"/>
          <w:i/>
          <w:spacing w:val="17"/>
          <w:w w:val="105"/>
          <w:position w:val="-2"/>
          <w:sz w:val="16"/>
          <w:szCs w:val="16"/>
        </w:rPr>
        <w:t xml:space="preserve"> </w:t>
      </w:r>
      <w:proofErr w:type="gramStart"/>
      <w:r>
        <w:rPr>
          <w:w w:val="105"/>
        </w:rPr>
        <w:t>equals</w:t>
      </w:r>
      <w:proofErr w:type="gramEnd"/>
      <w:r>
        <w:rPr>
          <w:spacing w:val="25"/>
          <w:w w:val="105"/>
        </w:rPr>
        <w:t xml:space="preserve"> </w:t>
      </w:r>
      <w:r>
        <w:rPr>
          <w:rFonts w:cs="Times New Roman"/>
          <w:i/>
          <w:w w:val="105"/>
        </w:rPr>
        <w:t>I</w:t>
      </w:r>
      <w:r>
        <w:rPr>
          <w:rFonts w:cs="Times New Roman"/>
          <w:i/>
          <w:w w:val="105"/>
          <w:position w:val="-2"/>
          <w:sz w:val="16"/>
          <w:szCs w:val="16"/>
        </w:rPr>
        <w:t>max</w:t>
      </w:r>
      <w:r>
        <w:rPr>
          <w:rFonts w:cs="Times New Roman"/>
          <w:i/>
          <w:spacing w:val="10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when</w:t>
      </w:r>
      <w:r>
        <w:rPr>
          <w:spacing w:val="25"/>
          <w:w w:val="105"/>
        </w:rPr>
        <w:t xml:space="preserve"> </w:t>
      </w:r>
      <w:r>
        <w:rPr>
          <w:rFonts w:cs="Times New Roman"/>
          <w:i/>
          <w:w w:val="105"/>
        </w:rPr>
        <w:t>V</w:t>
      </w:r>
      <w:proofErr w:type="spellStart"/>
      <w:r>
        <w:rPr>
          <w:rFonts w:cs="Times New Roman"/>
          <w:i/>
          <w:w w:val="105"/>
          <w:position w:val="-3"/>
          <w:sz w:val="16"/>
          <w:szCs w:val="16"/>
        </w:rPr>
        <w:t>batt</w:t>
      </w:r>
      <w:proofErr w:type="spellEnd"/>
      <w:r>
        <w:rPr>
          <w:rFonts w:cs="Times New Roman"/>
          <w:i/>
          <w:spacing w:val="10"/>
          <w:w w:val="105"/>
          <w:position w:val="-3"/>
          <w:sz w:val="16"/>
          <w:szCs w:val="16"/>
        </w:rPr>
        <w:t xml:space="preserve"> </w:t>
      </w:r>
      <w:r>
        <w:rPr>
          <w:w w:val="105"/>
        </w:rPr>
        <w:t>equals</w:t>
      </w:r>
      <w:r>
        <w:rPr>
          <w:spacing w:val="26"/>
          <w:w w:val="105"/>
        </w:rPr>
        <w:t xml:space="preserve"> </w:t>
      </w:r>
      <w:r>
        <w:rPr>
          <w:w w:val="105"/>
        </w:rPr>
        <w:t>7.1</w:t>
      </w:r>
      <w:r>
        <w:rPr>
          <w:spacing w:val="24"/>
          <w:w w:val="105"/>
        </w:rPr>
        <w:t xml:space="preserve"> </w:t>
      </w:r>
      <w:r>
        <w:rPr>
          <w:w w:val="105"/>
        </w:rPr>
        <w:t>V.</w:t>
      </w:r>
      <w:r>
        <w:rPr>
          <w:spacing w:val="24"/>
          <w:w w:val="104"/>
        </w:rPr>
        <w:t xml:space="preserve"> </w:t>
      </w:r>
      <w:r>
        <w:rPr>
          <w:w w:val="105"/>
        </w:rPr>
        <w:t>After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-li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8"/>
          <w:w w:val="105"/>
        </w:rPr>
        <w:t xml:space="preserve"> </w:t>
      </w:r>
      <w:r>
        <w:rPr>
          <w:w w:val="105"/>
        </w:rPr>
        <w:t>resistor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installed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EPS,</w:t>
      </w:r>
      <w:r>
        <w:rPr>
          <w:spacing w:val="30"/>
          <w:w w:val="105"/>
        </w:rPr>
        <w:t xml:space="preserve"> </w:t>
      </w:r>
      <w:r>
        <w:rPr>
          <w:w w:val="105"/>
        </w:rPr>
        <w:t>additional</w:t>
      </w:r>
      <w:r>
        <w:rPr>
          <w:spacing w:val="30"/>
          <w:w w:val="105"/>
        </w:rPr>
        <w:t xml:space="preserve"> </w:t>
      </w:r>
      <w:r>
        <w:rPr>
          <w:w w:val="105"/>
        </w:rPr>
        <w:t>mission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35"/>
          <w:w w:val="99"/>
        </w:rPr>
        <w:t xml:space="preserve"> </w:t>
      </w:r>
      <w:r>
        <w:rPr>
          <w:w w:val="105"/>
        </w:rPr>
        <w:t>run.</w:t>
      </w:r>
      <w:r>
        <w:rPr>
          <w:spacing w:val="4"/>
          <w:w w:val="105"/>
        </w:rPr>
        <w:t xml:space="preserve"> </w:t>
      </w:r>
      <w:r>
        <w:rPr>
          <w:spacing w:val="-10"/>
          <w:w w:val="105"/>
        </w:rPr>
        <w:t>W</w:t>
      </w:r>
      <w:r>
        <w:rPr>
          <w:spacing w:val="-11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22"/>
          <w:w w:val="105"/>
        </w:rPr>
        <w:t xml:space="preserve"> </w:t>
      </w:r>
      <w:r>
        <w:rPr>
          <w:w w:val="105"/>
        </w:rPr>
        <w:t>that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regulator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3"/>
          <w:w w:val="105"/>
        </w:rPr>
        <w:t xml:space="preserve"> </w:t>
      </w:r>
      <w:proofErr w:type="gramStart"/>
      <w:r>
        <w:rPr>
          <w:rFonts w:cs="Times New Roman"/>
          <w:i/>
          <w:w w:val="105"/>
        </w:rPr>
        <w:t>I</w:t>
      </w:r>
      <w:proofErr w:type="spellStart"/>
      <w:r>
        <w:rPr>
          <w:rFonts w:cs="Times New Roman"/>
          <w:i/>
          <w:w w:val="105"/>
          <w:position w:val="-2"/>
          <w:sz w:val="16"/>
          <w:szCs w:val="16"/>
        </w:rPr>
        <w:t>Reg</w:t>
      </w:r>
      <w:proofErr w:type="spellEnd"/>
      <w:r>
        <w:rPr>
          <w:rFonts w:cs="Times New Roman"/>
          <w:i/>
          <w:spacing w:val="15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1"/>
          <w:w w:val="105"/>
        </w:rPr>
        <w:t xml:space="preserve"> </w:t>
      </w:r>
      <w:r>
        <w:rPr>
          <w:w w:val="105"/>
        </w:rPr>
        <w:t>battery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</w:t>
      </w:r>
      <w:proofErr w:type="gramEnd"/>
      <w:r>
        <w:rPr>
          <w:spacing w:val="45"/>
          <w:w w:val="103"/>
        </w:rPr>
        <w:t xml:space="preserve"> </w:t>
      </w:r>
      <w:r>
        <w:rPr>
          <w:w w:val="105"/>
        </w:rPr>
        <w:t>agreed</w:t>
      </w:r>
      <w:r>
        <w:rPr>
          <w:spacing w:val="35"/>
          <w:w w:val="105"/>
        </w:rPr>
        <w:t xml:space="preserve"> </w:t>
      </w:r>
      <w:r>
        <w:rPr>
          <w:w w:val="105"/>
        </w:rPr>
        <w:t>with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measured</w:t>
      </w:r>
      <w:r>
        <w:rPr>
          <w:spacing w:val="35"/>
          <w:w w:val="105"/>
        </w:rPr>
        <w:t xml:space="preserve"> </w:t>
      </w:r>
      <w:r>
        <w:rPr>
          <w:w w:val="105"/>
        </w:rPr>
        <w:t>regulator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nt.</w:t>
      </w:r>
    </w:p>
    <w:p w14:paraId="3B9AAE36" w14:textId="77777777" w:rsidR="006338C4" w:rsidRDefault="00E272E0">
      <w:pPr>
        <w:pStyle w:val="BodyText"/>
        <w:spacing w:before="178"/>
        <w:ind w:left="676"/>
      </w:pPr>
      <w:proofErr w:type="gramStart"/>
      <w:r>
        <w:rPr>
          <w:w w:val="105"/>
        </w:rPr>
        <w:t xml:space="preserve">One 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advant</w:t>
      </w:r>
      <w:r>
        <w:rPr>
          <w:spacing w:val="-3"/>
          <w:w w:val="105"/>
        </w:rPr>
        <w:t>age</w:t>
      </w:r>
      <w:proofErr w:type="gramEnd"/>
      <w:r>
        <w:rPr>
          <w:w w:val="105"/>
        </w:rPr>
        <w:t xml:space="preserve">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to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PPPT 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w w:val="105"/>
        </w:rPr>
        <w:t xml:space="preserve">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is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that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there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is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additional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heating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</w:p>
    <w:p w14:paraId="381A19E5" w14:textId="77777777" w:rsidR="006338C4" w:rsidRDefault="006338C4">
      <w:pPr>
        <w:sectPr w:rsidR="006338C4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5C603C95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73010A86" w14:textId="1BB64CF4" w:rsidR="006338C4" w:rsidRDefault="00E272E0">
      <w:pPr>
        <w:pStyle w:val="BodyText"/>
        <w:spacing w:before="58" w:line="455" w:lineRule="auto"/>
        <w:ind w:right="117"/>
        <w:jc w:val="both"/>
      </w:pPr>
      <w:r>
        <w:rPr>
          <w:w w:val="110"/>
        </w:rPr>
        <w:t>EPS</w:t>
      </w:r>
      <w:r>
        <w:rPr>
          <w:spacing w:val="8"/>
          <w:w w:val="110"/>
        </w:rPr>
        <w:t xml:space="preserve"> </w:t>
      </w:r>
      <w:r>
        <w:rPr>
          <w:spacing w:val="1"/>
          <w:w w:val="110"/>
        </w:rPr>
        <w:t>board</w:t>
      </w:r>
      <w:r>
        <w:rPr>
          <w:spacing w:val="8"/>
          <w:w w:val="110"/>
        </w:rPr>
        <w:t xml:space="preserve"> </w:t>
      </w:r>
      <w:r>
        <w:rPr>
          <w:w w:val="110"/>
        </w:rPr>
        <w:t>because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larger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esis</w:t>
      </w:r>
      <w:r>
        <w:rPr>
          <w:spacing w:val="-1"/>
          <w:w w:val="110"/>
        </w:rPr>
        <w:t>tan</w:t>
      </w:r>
      <w:r>
        <w:rPr>
          <w:spacing w:val="-2"/>
          <w:w w:val="110"/>
        </w:rPr>
        <w:t>ce;</w:t>
      </w:r>
      <w:r>
        <w:rPr>
          <w:spacing w:val="13"/>
          <w:w w:val="110"/>
        </w:rPr>
        <w:t xml:space="preserve"> </w:t>
      </w:r>
      <w:r>
        <w:rPr>
          <w:spacing w:val="-3"/>
          <w:w w:val="110"/>
        </w:rPr>
        <w:t>h</w:t>
      </w:r>
      <w:r>
        <w:rPr>
          <w:spacing w:val="-4"/>
          <w:w w:val="110"/>
        </w:rPr>
        <w:t>oweve</w:t>
      </w:r>
      <w:r>
        <w:rPr>
          <w:spacing w:val="-3"/>
          <w:w w:val="110"/>
        </w:rPr>
        <w:t>r,</w:t>
      </w:r>
      <w:r>
        <w:rPr>
          <w:spacing w:val="11"/>
          <w:w w:val="110"/>
        </w:rPr>
        <w:t xml:space="preserve"> </w:t>
      </w:r>
      <w:r>
        <w:rPr>
          <w:w w:val="110"/>
        </w:rPr>
        <w:t>this</w:t>
      </w:r>
      <w:r>
        <w:rPr>
          <w:spacing w:val="8"/>
          <w:w w:val="110"/>
        </w:rPr>
        <w:t xml:space="preserve"> </w:t>
      </w:r>
      <w:r>
        <w:rPr>
          <w:w w:val="110"/>
        </w:rPr>
        <w:t>extra</w:t>
      </w:r>
      <w:r>
        <w:rPr>
          <w:spacing w:val="8"/>
          <w:w w:val="110"/>
        </w:rPr>
        <w:t xml:space="preserve"> </w:t>
      </w:r>
      <w:r>
        <w:rPr>
          <w:w w:val="110"/>
        </w:rPr>
        <w:t>heating</w:t>
      </w:r>
      <w:r>
        <w:rPr>
          <w:spacing w:val="8"/>
          <w:w w:val="110"/>
        </w:rPr>
        <w:t xml:space="preserve"> </w:t>
      </w:r>
      <w:r>
        <w:rPr>
          <w:spacing w:val="1"/>
          <w:w w:val="110"/>
        </w:rPr>
        <w:t>peaks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igh</w:t>
      </w:r>
      <w:r>
        <w:rPr>
          <w:spacing w:val="-2"/>
          <w:w w:val="110"/>
        </w:rPr>
        <w:t>t</w:t>
      </w:r>
      <w:r>
        <w:rPr>
          <w:spacing w:val="8"/>
          <w:w w:val="110"/>
        </w:rPr>
        <w:t xml:space="preserve"> </w:t>
      </w:r>
      <w:r>
        <w:rPr>
          <w:w w:val="110"/>
        </w:rPr>
        <w:t>after</w:t>
      </w:r>
      <w:r>
        <w:rPr>
          <w:spacing w:val="8"/>
          <w:w w:val="110"/>
        </w:rPr>
        <w:t xml:space="preserve"> </w:t>
      </w:r>
      <w:r>
        <w:rPr>
          <w:w w:val="110"/>
        </w:rPr>
        <w:t>exiting</w:t>
      </w:r>
      <w:r>
        <w:rPr>
          <w:spacing w:val="53"/>
          <w:w w:val="99"/>
        </w:rPr>
        <w:t xml:space="preserve"> </w:t>
      </w:r>
      <w:r>
        <w:rPr>
          <w:w w:val="110"/>
        </w:rPr>
        <w:t>eclipse,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del w:id="225" w:author="Tom Woods" w:date="2016-02-06T15:32:00Z">
        <w:r w:rsidDel="00E41014">
          <w:rPr>
            <w:spacing w:val="-1"/>
            <w:w w:val="110"/>
          </w:rPr>
          <w:delText>pr</w:delText>
        </w:r>
        <w:r w:rsidDel="00E41014">
          <w:rPr>
            <w:spacing w:val="-2"/>
            <w:w w:val="110"/>
          </w:rPr>
          <w:delText>ecise</w:delText>
        </w:r>
        <w:r w:rsidDel="00E41014">
          <w:rPr>
            <w:spacing w:val="-17"/>
            <w:w w:val="110"/>
          </w:rPr>
          <w:delText xml:space="preserve"> </w:delText>
        </w:r>
      </w:del>
      <w:ins w:id="226" w:author="Tom Woods" w:date="2016-02-06T15:32:00Z">
        <w:r w:rsidR="00E41014">
          <w:rPr>
            <w:spacing w:val="-1"/>
            <w:w w:val="110"/>
          </w:rPr>
          <w:t>preferred</w:t>
        </w:r>
        <w:r w:rsidR="00E41014">
          <w:rPr>
            <w:spacing w:val="-17"/>
            <w:w w:val="110"/>
          </w:rPr>
          <w:t xml:space="preserve"> </w:t>
        </w:r>
      </w:ins>
      <w:r>
        <w:rPr>
          <w:w w:val="110"/>
        </w:rPr>
        <w:t>time</w:t>
      </w:r>
      <w:r>
        <w:rPr>
          <w:spacing w:val="-17"/>
          <w:w w:val="110"/>
        </w:rPr>
        <w:t xml:space="preserve"> </w:t>
      </w:r>
      <w:r>
        <w:rPr>
          <w:w w:val="110"/>
        </w:rPr>
        <w:t>when</w:t>
      </w:r>
      <w:r>
        <w:rPr>
          <w:spacing w:val="-16"/>
          <w:w w:val="110"/>
        </w:rPr>
        <w:t xml:space="preserve"> </w:t>
      </w:r>
      <w:r>
        <w:rPr>
          <w:w w:val="110"/>
        </w:rPr>
        <w:t>temperatures</w:t>
      </w:r>
      <w:r>
        <w:rPr>
          <w:spacing w:val="-17"/>
          <w:w w:val="110"/>
        </w:rPr>
        <w:t xml:space="preserve"> </w:t>
      </w:r>
      <w:r>
        <w:rPr>
          <w:w w:val="110"/>
        </w:rPr>
        <w:t>are</w:t>
      </w:r>
      <w:r>
        <w:rPr>
          <w:spacing w:val="-17"/>
          <w:w w:val="110"/>
        </w:rPr>
        <w:t xml:space="preserve"> </w:t>
      </w:r>
      <w:r>
        <w:rPr>
          <w:spacing w:val="1"/>
          <w:w w:val="110"/>
        </w:rPr>
        <w:t>coole</w:t>
      </w:r>
      <w:r>
        <w:rPr>
          <w:w w:val="110"/>
        </w:rPr>
        <w:t>r</w:t>
      </w:r>
      <w:r>
        <w:rPr>
          <w:spacing w:val="-17"/>
          <w:w w:val="110"/>
        </w:rPr>
        <w:t xml:space="preserve"> </w:t>
      </w:r>
      <w:r>
        <w:rPr>
          <w:w w:val="110"/>
        </w:rPr>
        <w:t>and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17"/>
          <w:w w:val="110"/>
        </w:rPr>
        <w:t xml:space="preserve"> </w:t>
      </w:r>
      <w:r>
        <w:rPr>
          <w:w w:val="110"/>
        </w:rPr>
        <w:t>is</w:t>
      </w:r>
      <w:r>
        <w:rPr>
          <w:spacing w:val="-17"/>
          <w:w w:val="110"/>
        </w:rPr>
        <w:t xml:space="preserve"> </w:t>
      </w:r>
      <w:del w:id="227" w:author="Tom Woods" w:date="2016-02-06T15:32:00Z">
        <w:r w:rsidDel="00E41014">
          <w:rPr>
            <w:w w:val="110"/>
          </w:rPr>
          <w:delText>desired</w:delText>
        </w:r>
        <w:r w:rsidDel="00E41014">
          <w:rPr>
            <w:spacing w:val="-16"/>
            <w:w w:val="110"/>
          </w:rPr>
          <w:delText xml:space="preserve"> </w:delText>
        </w:r>
      </w:del>
      <w:ins w:id="228" w:author="Tom Woods" w:date="2016-02-06T15:32:00Z">
        <w:r w:rsidR="00E41014">
          <w:rPr>
            <w:w w:val="110"/>
          </w:rPr>
          <w:t>needed</w:t>
        </w:r>
        <w:r w:rsidR="00E41014">
          <w:rPr>
            <w:spacing w:val="-16"/>
            <w:w w:val="110"/>
          </w:rPr>
          <w:t xml:space="preserve"> </w:t>
        </w:r>
      </w:ins>
      <w:r>
        <w:rPr>
          <w:spacing w:val="-6"/>
          <w:w w:val="110"/>
        </w:rPr>
        <w:t>an</w:t>
      </w:r>
      <w:r>
        <w:rPr>
          <w:spacing w:val="-7"/>
          <w:w w:val="110"/>
        </w:rPr>
        <w:t>yw</w:t>
      </w:r>
      <w:r>
        <w:rPr>
          <w:spacing w:val="-6"/>
          <w:w w:val="110"/>
        </w:rPr>
        <w:t>a</w:t>
      </w:r>
      <w:r>
        <w:rPr>
          <w:spacing w:val="-7"/>
          <w:w w:val="110"/>
        </w:rPr>
        <w:t>y.</w:t>
      </w:r>
      <w:r>
        <w:rPr>
          <w:spacing w:val="5"/>
          <w:w w:val="110"/>
        </w:rPr>
        <w:t xml:space="preserve"> </w:t>
      </w:r>
      <w:r>
        <w:rPr>
          <w:spacing w:val="-7"/>
          <w:w w:val="110"/>
        </w:rPr>
        <w:t>F</w:t>
      </w:r>
      <w:r>
        <w:rPr>
          <w:spacing w:val="-8"/>
          <w:w w:val="110"/>
        </w:rPr>
        <w:t>or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ex</w:t>
      </w:r>
      <w:r>
        <w:rPr>
          <w:spacing w:val="-1"/>
          <w:w w:val="110"/>
        </w:rPr>
        <w:t>amp</w:t>
      </w:r>
      <w:r>
        <w:rPr>
          <w:spacing w:val="-2"/>
          <w:w w:val="110"/>
        </w:rPr>
        <w:t>le</w:t>
      </w:r>
      <w:r>
        <w:rPr>
          <w:spacing w:val="-1"/>
          <w:w w:val="110"/>
        </w:rPr>
        <w:t>,</w:t>
      </w:r>
      <w:r>
        <w:rPr>
          <w:spacing w:val="61"/>
          <w:w w:val="109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5"/>
          <w:w w:val="110"/>
        </w:rPr>
        <w:t xml:space="preserve"> </w:t>
      </w:r>
      <w:r>
        <w:rPr>
          <w:w w:val="110"/>
        </w:rPr>
        <w:t>loss</w:t>
      </w:r>
      <w:r>
        <w:rPr>
          <w:spacing w:val="6"/>
          <w:w w:val="110"/>
        </w:rPr>
        <w:t xml:space="preserve"> </w:t>
      </w:r>
      <w:r>
        <w:rPr>
          <w:w w:val="110"/>
        </w:rPr>
        <w:t>(heating)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PPPT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-limi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5"/>
          <w:w w:val="110"/>
        </w:rPr>
        <w:t xml:space="preserve"> </w:t>
      </w:r>
      <w:r>
        <w:rPr>
          <w:w w:val="110"/>
        </w:rPr>
        <w:t>resistor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estimated</w:t>
      </w:r>
      <w:r>
        <w:rPr>
          <w:spacing w:val="6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6"/>
          <w:w w:val="110"/>
        </w:rPr>
        <w:t xml:space="preserve"> </w:t>
      </w:r>
      <w:r>
        <w:rPr>
          <w:w w:val="110"/>
        </w:rPr>
        <w:t>2.6</w:t>
      </w:r>
      <w:r>
        <w:rPr>
          <w:spacing w:val="5"/>
          <w:w w:val="110"/>
        </w:rPr>
        <w:t xml:space="preserve"> </w:t>
      </w:r>
      <w:r>
        <w:rPr>
          <w:w w:val="110"/>
        </w:rPr>
        <w:t>W</w:t>
      </w:r>
      <w:r>
        <w:rPr>
          <w:spacing w:val="6"/>
          <w:w w:val="110"/>
        </w:rPr>
        <w:t xml:space="preserve"> </w:t>
      </w:r>
      <w:r>
        <w:rPr>
          <w:w w:val="110"/>
        </w:rPr>
        <w:t>when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27"/>
          <w:w w:val="99"/>
        </w:rPr>
        <w:t xml:space="preserve"> </w:t>
      </w:r>
      <w:r>
        <w:rPr>
          <w:w w:val="110"/>
        </w:rPr>
        <w:t>battery</w:t>
      </w:r>
      <w:r>
        <w:rPr>
          <w:spacing w:val="-2"/>
          <w:w w:val="110"/>
        </w:rPr>
        <w:t xml:space="preserve"> 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 xml:space="preserve">age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at</w:t>
      </w:r>
      <w:r>
        <w:rPr>
          <w:spacing w:val="-2"/>
          <w:w w:val="110"/>
        </w:rPr>
        <w:t xml:space="preserve"> </w:t>
      </w:r>
      <w:r>
        <w:rPr>
          <w:w w:val="110"/>
        </w:rPr>
        <w:t>its</w:t>
      </w:r>
      <w:r>
        <w:rPr>
          <w:spacing w:val="-2"/>
          <w:w w:val="110"/>
        </w:rPr>
        <w:t xml:space="preserve"> </w:t>
      </w:r>
      <w:r>
        <w:rPr>
          <w:spacing w:val="-4"/>
          <w:w w:val="110"/>
        </w:rPr>
        <w:t>lowes</w:t>
      </w:r>
      <w:r>
        <w:rPr>
          <w:spacing w:val="-3"/>
          <w:w w:val="110"/>
        </w:rPr>
        <w:t>t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val</w:t>
      </w:r>
      <w:r>
        <w:rPr>
          <w:spacing w:val="-3"/>
          <w:w w:val="110"/>
        </w:rPr>
        <w:t>u</w:t>
      </w:r>
      <w:r>
        <w:rPr>
          <w:spacing w:val="-4"/>
          <w:w w:val="110"/>
        </w:rPr>
        <w:t>e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7.1</w:t>
      </w:r>
      <w:r>
        <w:rPr>
          <w:spacing w:val="-2"/>
          <w:w w:val="110"/>
        </w:rPr>
        <w:t xml:space="preserve"> </w:t>
      </w:r>
      <w:r>
        <w:rPr>
          <w:w w:val="110"/>
        </w:rPr>
        <w:t>V,</w:t>
      </w:r>
      <w:r>
        <w:rPr>
          <w:spacing w:val="-2"/>
          <w:w w:val="110"/>
        </w:rPr>
        <w:t xml:space="preserve"> </w:t>
      </w:r>
      <w:r>
        <w:rPr>
          <w:w w:val="110"/>
        </w:rPr>
        <w:t>decreasing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0.93</w:t>
      </w:r>
      <w:r>
        <w:rPr>
          <w:spacing w:val="-2"/>
          <w:w w:val="110"/>
        </w:rPr>
        <w:t xml:space="preserve"> </w:t>
      </w:r>
      <w:r>
        <w:rPr>
          <w:w w:val="110"/>
        </w:rPr>
        <w:t>W</w:t>
      </w:r>
      <w:r>
        <w:rPr>
          <w:spacing w:val="-2"/>
          <w:w w:val="110"/>
        </w:rPr>
        <w:t xml:space="preserve"> </w:t>
      </w:r>
      <w:r>
        <w:rPr>
          <w:w w:val="110"/>
        </w:rPr>
        <w:t>when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battery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 xml:space="preserve">age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at</w:t>
      </w:r>
    </w:p>
    <w:p w14:paraId="09FDB430" w14:textId="2036ADD6" w:rsidR="006338C4" w:rsidRDefault="00E272E0">
      <w:pPr>
        <w:pStyle w:val="BodyText"/>
        <w:spacing w:before="8" w:line="455" w:lineRule="auto"/>
        <w:ind w:right="118"/>
        <w:jc w:val="both"/>
      </w:pPr>
      <w:r>
        <w:rPr>
          <w:w w:val="105"/>
        </w:rPr>
        <w:t>7.5</w:t>
      </w:r>
      <w:r>
        <w:rPr>
          <w:spacing w:val="16"/>
          <w:w w:val="105"/>
        </w:rPr>
        <w:t xml:space="preserve"> </w:t>
      </w:r>
      <w:r>
        <w:rPr>
          <w:w w:val="105"/>
        </w:rPr>
        <w:t>V,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reduces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less</w:t>
      </w:r>
      <w:r>
        <w:rPr>
          <w:spacing w:val="17"/>
          <w:w w:val="105"/>
        </w:rPr>
        <w:t xml:space="preserve"> </w:t>
      </w:r>
      <w:r>
        <w:rPr>
          <w:w w:val="105"/>
        </w:rPr>
        <w:t>than</w:t>
      </w:r>
      <w:r>
        <w:rPr>
          <w:spacing w:val="16"/>
          <w:w w:val="105"/>
        </w:rPr>
        <w:t xml:space="preserve"> </w:t>
      </w:r>
      <w:r>
        <w:rPr>
          <w:w w:val="105"/>
        </w:rPr>
        <w:t>0.1</w:t>
      </w:r>
      <w:r>
        <w:rPr>
          <w:spacing w:val="16"/>
          <w:w w:val="105"/>
        </w:rPr>
        <w:t xml:space="preserve"> </w:t>
      </w:r>
      <w:r>
        <w:rPr>
          <w:w w:val="105"/>
        </w:rPr>
        <w:t>W</w:t>
      </w:r>
      <w:r>
        <w:rPr>
          <w:spacing w:val="17"/>
          <w:w w:val="105"/>
        </w:rPr>
        <w:t xml:space="preserve"> </w:t>
      </w:r>
      <w:r>
        <w:rPr>
          <w:w w:val="105"/>
        </w:rPr>
        <w:t>once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battery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8.0</w:t>
      </w:r>
      <w:r>
        <w:rPr>
          <w:spacing w:val="16"/>
          <w:w w:val="105"/>
        </w:rPr>
        <w:t xml:space="preserve"> </w:t>
      </w:r>
      <w:r>
        <w:rPr>
          <w:w w:val="105"/>
        </w:rPr>
        <w:t>V.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primary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c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</w:t>
      </w:r>
      <w:r>
        <w:rPr>
          <w:spacing w:val="21"/>
          <w:w w:val="121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PPPT</w:t>
      </w:r>
      <w:r>
        <w:rPr>
          <w:spacing w:val="27"/>
          <w:w w:val="105"/>
        </w:rPr>
        <w:t xml:space="preserve"> </w:t>
      </w:r>
      <w:r>
        <w:rPr>
          <w:w w:val="105"/>
        </w:rPr>
        <w:t>design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that</w:t>
      </w:r>
      <w:r>
        <w:rPr>
          <w:spacing w:val="28"/>
          <w:w w:val="105"/>
        </w:rPr>
        <w:t xml:space="preserve"> </w:t>
      </w:r>
      <w:r>
        <w:rPr>
          <w:w w:val="105"/>
        </w:rPr>
        <w:t>resistor</w:t>
      </w:r>
      <w:r>
        <w:rPr>
          <w:spacing w:val="29"/>
          <w:w w:val="105"/>
        </w:rPr>
        <w:t xml:space="preserve"> </w:t>
      </w:r>
      <w:r>
        <w:rPr>
          <w:w w:val="105"/>
        </w:rPr>
        <w:t>tuning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2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w w:val="105"/>
        </w:rPr>
        <w:t>done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priori,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fixed,</w:t>
      </w:r>
      <w:r>
        <w:rPr>
          <w:spacing w:val="29"/>
          <w:w w:val="105"/>
        </w:rPr>
        <w:t xml:space="preserve"> </w:t>
      </w:r>
      <w:r>
        <w:rPr>
          <w:w w:val="105"/>
        </w:rPr>
        <w:t>whereas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max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mum</w:t>
      </w:r>
      <w:r>
        <w:rPr>
          <w:spacing w:val="22"/>
          <w:w w:val="106"/>
        </w:rPr>
        <w:t xml:space="preserve"> </w:t>
      </w:r>
      <w:r>
        <w:rPr>
          <w:w w:val="105"/>
        </w:rPr>
        <w:t>PPT</w:t>
      </w:r>
      <w:r>
        <w:rPr>
          <w:spacing w:val="34"/>
          <w:w w:val="105"/>
        </w:rPr>
        <w:t xml:space="preserve"> </w:t>
      </w:r>
      <w:r>
        <w:rPr>
          <w:w w:val="105"/>
        </w:rPr>
        <w:t>(MPPT)</w:t>
      </w:r>
      <w:r>
        <w:rPr>
          <w:spacing w:val="35"/>
          <w:w w:val="105"/>
        </w:rPr>
        <w:t xml:space="preserve"> </w:t>
      </w:r>
      <w:r>
        <w:rPr>
          <w:w w:val="105"/>
        </w:rPr>
        <w:t>systems</w:t>
      </w:r>
      <w:r>
        <w:rPr>
          <w:spacing w:val="34"/>
          <w:w w:val="105"/>
        </w:rPr>
        <w:t xml:space="preserve"> </w:t>
      </w:r>
      <w:r>
        <w:rPr>
          <w:w w:val="105"/>
        </w:rPr>
        <w:t>can</w:t>
      </w:r>
      <w:r>
        <w:rPr>
          <w:spacing w:val="35"/>
          <w:w w:val="105"/>
        </w:rPr>
        <w:t xml:space="preserve"> </w:t>
      </w:r>
      <w:r>
        <w:rPr>
          <w:w w:val="105"/>
        </w:rPr>
        <w:t>tune</w:t>
      </w:r>
      <w:r>
        <w:rPr>
          <w:spacing w:val="34"/>
          <w:w w:val="105"/>
        </w:rPr>
        <w:t xml:space="preserve"> </w:t>
      </w:r>
      <w:r>
        <w:rPr>
          <w:w w:val="105"/>
        </w:rPr>
        <w:t>resistance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real</w:t>
      </w:r>
      <w:r>
        <w:rPr>
          <w:spacing w:val="35"/>
          <w:w w:val="105"/>
        </w:rPr>
        <w:t xml:space="preserve"> </w:t>
      </w:r>
      <w:r>
        <w:rPr>
          <w:w w:val="105"/>
        </w:rPr>
        <w:t>time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max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mum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5"/>
          <w:w w:val="105"/>
        </w:rPr>
        <w:t xml:space="preserve"> </w:t>
      </w:r>
      <w:r>
        <w:rPr>
          <w:w w:val="105"/>
        </w:rPr>
        <w:t>point</w:t>
      </w:r>
      <w:r>
        <w:rPr>
          <w:spacing w:val="34"/>
          <w:w w:val="105"/>
        </w:rPr>
        <w:t xml:space="preserve"> </w:t>
      </w:r>
      <w:r>
        <w:rPr>
          <w:w w:val="105"/>
        </w:rPr>
        <w:t>on</w:t>
      </w:r>
      <w:r>
        <w:rPr>
          <w:spacing w:val="25"/>
          <w:w w:val="104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solar</w:t>
      </w:r>
      <w:r>
        <w:rPr>
          <w:spacing w:val="42"/>
          <w:w w:val="105"/>
        </w:rPr>
        <w:t xml:space="preserve"> </w:t>
      </w:r>
      <w:r>
        <w:rPr>
          <w:w w:val="105"/>
        </w:rPr>
        <w:t>cell</w:t>
      </w:r>
      <w:r>
        <w:rPr>
          <w:spacing w:val="42"/>
          <w:w w:val="105"/>
        </w:rPr>
        <w:t xml:space="preserve"> </w:t>
      </w:r>
      <w:r>
        <w:rPr>
          <w:w w:val="105"/>
        </w:rPr>
        <w:t>I-V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trade</w:t>
      </w:r>
      <w:r>
        <w:rPr>
          <w:spacing w:val="42"/>
          <w:w w:val="105"/>
        </w:rPr>
        <w:t xml:space="preserve"> </w:t>
      </w:r>
      <w:r>
        <w:rPr>
          <w:w w:val="105"/>
        </w:rPr>
        <w:t>studies</w:t>
      </w:r>
      <w:r>
        <w:rPr>
          <w:spacing w:val="43"/>
          <w:w w:val="105"/>
        </w:rPr>
        <w:t xml:space="preserve"> </w:t>
      </w:r>
      <w:r>
        <w:rPr>
          <w:w w:val="105"/>
        </w:rPr>
        <w:t>performed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2"/>
          <w:w w:val="105"/>
        </w:rPr>
        <w:t xml:space="preserve"> </w:t>
      </w:r>
      <w:r>
        <w:rPr>
          <w:w w:val="105"/>
        </w:rPr>
        <w:t>CSSWE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42"/>
          <w:w w:val="105"/>
        </w:rPr>
        <w:t xml:space="preserve"> </w:t>
      </w:r>
      <w:r>
        <w:rPr>
          <w:w w:val="105"/>
        </w:rPr>
        <w:t>resulted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99"/>
        </w:rPr>
        <w:t xml:space="preserve"> </w:t>
      </w:r>
      <w:r>
        <w:rPr>
          <w:w w:val="105"/>
        </w:rPr>
        <w:t>selection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custom</w:t>
      </w:r>
      <w:r>
        <w:rPr>
          <w:spacing w:val="23"/>
          <w:w w:val="105"/>
        </w:rPr>
        <w:t xml:space="preserve"> </w:t>
      </w:r>
      <w:r>
        <w:rPr>
          <w:w w:val="105"/>
        </w:rPr>
        <w:t>DET</w:t>
      </w:r>
      <w:r>
        <w:rPr>
          <w:spacing w:val="22"/>
          <w:w w:val="105"/>
        </w:rPr>
        <w:t xml:space="preserve"> </w:t>
      </w:r>
      <w:r>
        <w:rPr>
          <w:w w:val="105"/>
        </w:rPr>
        <w:t>EPS</w:t>
      </w:r>
      <w:r>
        <w:rPr>
          <w:spacing w:val="22"/>
          <w:w w:val="105"/>
        </w:rPr>
        <w:t xml:space="preserve"> </w:t>
      </w:r>
      <w:r>
        <w:rPr>
          <w:w w:val="105"/>
        </w:rPr>
        <w:t>because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mp</w:t>
      </w:r>
      <w:r>
        <w:rPr>
          <w:spacing w:val="-2"/>
          <w:w w:val="105"/>
        </w:rPr>
        <w:t>lici</w:t>
      </w:r>
      <w:r>
        <w:rPr>
          <w:spacing w:val="-1"/>
          <w:w w:val="105"/>
        </w:rPr>
        <w:t>ty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design.</w:t>
      </w:r>
      <w:r>
        <w:rPr>
          <w:spacing w:val="2"/>
          <w:w w:val="105"/>
        </w:rPr>
        <w:t xml:space="preserve"> </w:t>
      </w:r>
      <w:r>
        <w:rPr>
          <w:w w:val="105"/>
        </w:rPr>
        <w:t>Both</w:t>
      </w:r>
      <w:r>
        <w:rPr>
          <w:spacing w:val="21"/>
          <w:w w:val="105"/>
        </w:rPr>
        <w:t xml:space="preserve"> </w:t>
      </w:r>
      <w:r>
        <w:rPr>
          <w:w w:val="105"/>
        </w:rPr>
        <w:t>teams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una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9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r>
        <w:rPr>
          <w:spacing w:val="33"/>
          <w:w w:val="105"/>
        </w:rPr>
        <w:t xml:space="preserve"> </w:t>
      </w:r>
      <w:r>
        <w:rPr>
          <w:w w:val="105"/>
        </w:rPr>
        <w:t>loss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ins w:id="229" w:author="Tom Woods" w:date="2016-02-06T15:33:00Z">
        <w:r w:rsidR="00E41014">
          <w:rPr>
            <w:spacing w:val="32"/>
            <w:w w:val="105"/>
          </w:rPr>
          <w:t xml:space="preserve">solar panel </w:t>
        </w:r>
      </w:ins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3"/>
          <w:w w:val="105"/>
        </w:rPr>
        <w:t xml:space="preserve"> </w:t>
      </w:r>
      <w:r>
        <w:rPr>
          <w:w w:val="105"/>
        </w:rPr>
        <w:t>generation</w:t>
      </w:r>
      <w:r>
        <w:rPr>
          <w:spacing w:val="33"/>
          <w:w w:val="105"/>
        </w:rPr>
        <w:t xml:space="preserve"> </w:t>
      </w:r>
      <w:r>
        <w:rPr>
          <w:w w:val="105"/>
        </w:rPr>
        <w:t>at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time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original</w:t>
      </w:r>
      <w:r>
        <w:rPr>
          <w:spacing w:val="33"/>
          <w:w w:val="105"/>
        </w:rPr>
        <w:t xml:space="preserve"> </w:t>
      </w:r>
      <w:r>
        <w:rPr>
          <w:w w:val="105"/>
        </w:rPr>
        <w:t>designs</w:t>
      </w:r>
      <w:ins w:id="230" w:author="Tom Woods" w:date="2016-02-06T15:33:00Z">
        <w:r w:rsidR="00E41014">
          <w:rPr>
            <w:w w:val="105"/>
          </w:rPr>
          <w:t xml:space="preserve">, but </w:t>
        </w:r>
      </w:ins>
      <w:proofErr w:type="gramStart"/>
      <w:ins w:id="231" w:author="Tom Woods" w:date="2016-02-06T15:34:00Z">
        <w:r w:rsidR="00E41014">
          <w:rPr>
            <w:w w:val="105"/>
          </w:rPr>
          <w:t>was</w:t>
        </w:r>
        <w:proofErr w:type="gramEnd"/>
        <w:r w:rsidR="00E41014">
          <w:rPr>
            <w:w w:val="105"/>
          </w:rPr>
          <w:t xml:space="preserve"> discovered during realistic mission simulations for the solar panel power input</w:t>
        </w:r>
      </w:ins>
      <w:r>
        <w:rPr>
          <w:w w:val="105"/>
        </w:rPr>
        <w:t>.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advant</w:t>
      </w:r>
      <w:r>
        <w:rPr>
          <w:spacing w:val="-4"/>
          <w:w w:val="105"/>
        </w:rPr>
        <w:t>age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9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PPPT</w:t>
      </w:r>
      <w:r>
        <w:rPr>
          <w:spacing w:val="18"/>
          <w:w w:val="105"/>
        </w:rPr>
        <w:t xml:space="preserve"> </w:t>
      </w:r>
      <w:r>
        <w:rPr>
          <w:w w:val="105"/>
        </w:rPr>
        <w:t>circuit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it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only</w:t>
      </w:r>
      <w:r>
        <w:rPr>
          <w:spacing w:val="18"/>
          <w:w w:val="105"/>
        </w:rPr>
        <w:t xml:space="preserve"> </w:t>
      </w:r>
      <w:r>
        <w:rPr>
          <w:w w:val="105"/>
        </w:rPr>
        <w:t>minimally</w:t>
      </w:r>
      <w:r>
        <w:rPr>
          <w:spacing w:val="17"/>
          <w:w w:val="105"/>
        </w:rPr>
        <w:t xml:space="preserve"> </w:t>
      </w:r>
      <w:r>
        <w:rPr>
          <w:w w:val="105"/>
        </w:rPr>
        <w:t>more</w:t>
      </w:r>
      <w:r>
        <w:rPr>
          <w:spacing w:val="18"/>
          <w:w w:val="105"/>
        </w:rPr>
        <w:t xml:space="preserve"> </w:t>
      </w:r>
      <w:r>
        <w:rPr>
          <w:w w:val="105"/>
        </w:rPr>
        <w:t>complex</w:t>
      </w:r>
      <w:r>
        <w:rPr>
          <w:spacing w:val="17"/>
          <w:w w:val="105"/>
        </w:rPr>
        <w:t xml:space="preserve"> </w:t>
      </w:r>
      <w:r>
        <w:rPr>
          <w:w w:val="105"/>
        </w:rPr>
        <w:t>than</w:t>
      </w:r>
      <w:r>
        <w:rPr>
          <w:spacing w:val="18"/>
          <w:w w:val="105"/>
        </w:rPr>
        <w:t xml:space="preserve"> </w:t>
      </w:r>
      <w:r>
        <w:rPr>
          <w:w w:val="105"/>
        </w:rPr>
        <w:t>DET,</w:t>
      </w:r>
      <w:r>
        <w:rPr>
          <w:spacing w:val="17"/>
          <w:w w:val="105"/>
        </w:rPr>
        <w:t xml:space="preserve"> </w:t>
      </w:r>
      <w:r>
        <w:rPr>
          <w:w w:val="105"/>
        </w:rPr>
        <w:t>adding</w:t>
      </w:r>
      <w:r>
        <w:rPr>
          <w:spacing w:val="18"/>
          <w:w w:val="105"/>
        </w:rPr>
        <w:t xml:space="preserve"> </w:t>
      </w:r>
      <w:r>
        <w:rPr>
          <w:w w:val="105"/>
        </w:rPr>
        <w:t>little</w:t>
      </w:r>
      <w:r>
        <w:rPr>
          <w:spacing w:val="17"/>
          <w:w w:val="105"/>
        </w:rPr>
        <w:t xml:space="preserve"> </w:t>
      </w:r>
      <w:r>
        <w:rPr>
          <w:w w:val="105"/>
        </w:rPr>
        <w:t>risk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large</w:t>
      </w:r>
      <w:r>
        <w:rPr>
          <w:w w:val="99"/>
        </w:rPr>
        <w:t xml:space="preserve"> </w:t>
      </w:r>
      <w:r>
        <w:rPr>
          <w:w w:val="105"/>
        </w:rPr>
        <w:t>benefit.</w:t>
      </w:r>
    </w:p>
    <w:p w14:paraId="64F65281" w14:textId="77777777" w:rsidR="006338C4" w:rsidRDefault="00E272E0">
      <w:pPr>
        <w:pStyle w:val="BodyText"/>
        <w:spacing w:before="8" w:line="452" w:lineRule="auto"/>
        <w:ind w:right="117" w:firstLine="576"/>
        <w:jc w:val="both"/>
      </w:pP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future,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see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standard</w:t>
      </w:r>
      <w:r>
        <w:rPr>
          <w:spacing w:val="21"/>
          <w:w w:val="105"/>
        </w:rPr>
        <w:t xml:space="preserve"> </w:t>
      </w:r>
      <w:r>
        <w:rPr>
          <w:w w:val="105"/>
        </w:rPr>
        <w:t>MPPT</w:t>
      </w:r>
      <w:r>
        <w:rPr>
          <w:spacing w:val="20"/>
          <w:w w:val="105"/>
        </w:rPr>
        <w:t xml:space="preserve"> </w:t>
      </w:r>
      <w:r>
        <w:rPr>
          <w:w w:val="105"/>
        </w:rPr>
        <w:t>IC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common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35"/>
          <w:w w:val="121"/>
        </w:rPr>
        <w:t xml:space="preserve"> </w:t>
      </w:r>
      <w:r>
        <w:rPr>
          <w:w w:val="105"/>
        </w:rPr>
        <w:t>battery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pack</w:t>
      </w:r>
      <w:r>
        <w:rPr>
          <w:spacing w:val="-3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(e.g.,</w:t>
      </w:r>
      <w:r>
        <w:rPr>
          <w:spacing w:val="17"/>
          <w:w w:val="105"/>
        </w:rPr>
        <w:t xml:space="preserve"> </w:t>
      </w:r>
      <w:r>
        <w:rPr>
          <w:w w:val="105"/>
        </w:rPr>
        <w:t>8.4</w:t>
      </w:r>
      <w:r>
        <w:rPr>
          <w:spacing w:val="15"/>
          <w:w w:val="105"/>
        </w:rPr>
        <w:t xml:space="preserve"> </w:t>
      </w:r>
      <w:r>
        <w:rPr>
          <w:w w:val="105"/>
        </w:rPr>
        <w:t>V</w:t>
      </w:r>
      <w:r>
        <w:rPr>
          <w:spacing w:val="15"/>
          <w:w w:val="105"/>
        </w:rPr>
        <w:t xml:space="preserve"> </w:t>
      </w:r>
      <w:r>
        <w:rPr>
          <w:w w:val="105"/>
        </w:rPr>
        <w:t>Li-polymer</w:t>
      </w:r>
      <w:r>
        <w:rPr>
          <w:spacing w:val="15"/>
          <w:w w:val="105"/>
        </w:rPr>
        <w:t xml:space="preserve"> </w:t>
      </w:r>
      <w:r>
        <w:rPr>
          <w:w w:val="105"/>
        </w:rPr>
        <w:t>battery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pack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).</w:t>
      </w:r>
      <w:r>
        <w:rPr>
          <w:spacing w:val="49"/>
          <w:w w:val="105"/>
        </w:rPr>
        <w:t xml:space="preserve"> </w:t>
      </w:r>
      <w:r>
        <w:rPr>
          <w:spacing w:val="-10"/>
          <w:w w:val="105"/>
        </w:rPr>
        <w:t>W</w:t>
      </w:r>
      <w:r>
        <w:rPr>
          <w:spacing w:val="-11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found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di</w:t>
      </w:r>
      <w:r>
        <w:rPr>
          <w:rFonts w:ascii="Apple Symbols"/>
          <w:w w:val="105"/>
        </w:rPr>
        <w:t>ffi</w:t>
      </w:r>
      <w:r>
        <w:rPr>
          <w:w w:val="105"/>
        </w:rPr>
        <w:t>cult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commercial</w:t>
      </w:r>
      <w:r>
        <w:rPr>
          <w:spacing w:val="25"/>
          <w:w w:val="106"/>
        </w:rPr>
        <w:t xml:space="preserve"> </w:t>
      </w:r>
      <w:r>
        <w:rPr>
          <w:w w:val="105"/>
        </w:rPr>
        <w:t>MPPT</w:t>
      </w:r>
      <w:r>
        <w:rPr>
          <w:spacing w:val="40"/>
          <w:w w:val="105"/>
        </w:rPr>
        <w:t xml:space="preserve"> </w:t>
      </w:r>
      <w:r>
        <w:rPr>
          <w:w w:val="105"/>
        </w:rPr>
        <w:t>IC</w:t>
      </w:r>
      <w:r>
        <w:rPr>
          <w:spacing w:val="41"/>
          <w:w w:val="105"/>
        </w:rPr>
        <w:t xml:space="preserve"> </w:t>
      </w:r>
      <w:r>
        <w:rPr>
          <w:w w:val="105"/>
        </w:rPr>
        <w:t>or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41"/>
          <w:w w:val="105"/>
        </w:rPr>
        <w:t xml:space="preserve"> </w:t>
      </w:r>
      <w:r>
        <w:rPr>
          <w:w w:val="105"/>
        </w:rPr>
        <w:t>MPPT</w:t>
      </w:r>
      <w:r>
        <w:rPr>
          <w:spacing w:val="41"/>
          <w:w w:val="105"/>
        </w:rPr>
        <w:t xml:space="preserve"> </w:t>
      </w:r>
      <w:r>
        <w:rPr>
          <w:w w:val="105"/>
        </w:rPr>
        <w:t>circuit</w:t>
      </w:r>
      <w:r>
        <w:rPr>
          <w:spacing w:val="40"/>
          <w:w w:val="105"/>
        </w:rPr>
        <w:t xml:space="preserve"> </w:t>
      </w:r>
      <w:r>
        <w:rPr>
          <w:w w:val="105"/>
        </w:rPr>
        <w:t>that</w:t>
      </w:r>
      <w:r>
        <w:rPr>
          <w:spacing w:val="43"/>
          <w:w w:val="105"/>
        </w:rPr>
        <w:t xml:space="preserve"> </w:t>
      </w:r>
      <w:r>
        <w:rPr>
          <w:w w:val="105"/>
        </w:rPr>
        <w:t>could</w:t>
      </w:r>
      <w:r>
        <w:rPr>
          <w:spacing w:val="40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our</w:t>
      </w:r>
      <w:r>
        <w:rPr>
          <w:spacing w:val="41"/>
          <w:w w:val="105"/>
        </w:rPr>
        <w:t xml:space="preserve"> </w:t>
      </w:r>
      <w:r>
        <w:rPr>
          <w:w w:val="105"/>
        </w:rPr>
        <w:t>system.</w:t>
      </w:r>
      <w:r>
        <w:rPr>
          <w:spacing w:val="35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pur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has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99"/>
        </w:rPr>
        <w:t xml:space="preserve"> </w:t>
      </w:r>
      <w:r>
        <w:rPr>
          <w:w w:val="105"/>
        </w:rPr>
        <w:t>most</w:t>
      </w:r>
      <w:r>
        <w:rPr>
          <w:spacing w:val="28"/>
          <w:w w:val="105"/>
        </w:rPr>
        <w:t xml:space="preserve"> </w:t>
      </w:r>
      <w:r>
        <w:rPr>
          <w:w w:val="105"/>
        </w:rPr>
        <w:t>promising</w:t>
      </w:r>
      <w:r>
        <w:rPr>
          <w:spacing w:val="27"/>
          <w:w w:val="105"/>
        </w:rPr>
        <w:t xml:space="preserve"> </w:t>
      </w:r>
      <w:r>
        <w:rPr>
          <w:w w:val="105"/>
        </w:rPr>
        <w:t>MPPT</w:t>
      </w:r>
      <w:r>
        <w:rPr>
          <w:spacing w:val="27"/>
          <w:w w:val="105"/>
        </w:rPr>
        <w:t xml:space="preserve"> </w:t>
      </w:r>
      <w:r>
        <w:rPr>
          <w:w w:val="105"/>
        </w:rPr>
        <w:t>IC,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Linear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</w:t>
      </w:r>
      <w:r>
        <w:rPr>
          <w:spacing w:val="-3"/>
          <w:w w:val="105"/>
        </w:rPr>
        <w:t>hn</w:t>
      </w:r>
      <w:r>
        <w:rPr>
          <w:spacing w:val="-4"/>
          <w:w w:val="105"/>
        </w:rPr>
        <w:t>ology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3652,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spent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29"/>
          <w:w w:val="105"/>
        </w:rPr>
        <w:t xml:space="preserve"> </w:t>
      </w:r>
      <w:r>
        <w:rPr>
          <w:w w:val="105"/>
        </w:rPr>
        <w:t>time</w:t>
      </w:r>
      <w:r>
        <w:rPr>
          <w:spacing w:val="28"/>
          <w:w w:val="105"/>
        </w:rPr>
        <w:t xml:space="preserve"> </w:t>
      </w:r>
      <w:r>
        <w:rPr>
          <w:w w:val="105"/>
        </w:rPr>
        <w:t>attempting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99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grat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it</w:t>
      </w:r>
      <w:r>
        <w:rPr>
          <w:spacing w:val="24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EPS,</w:t>
      </w:r>
      <w:r>
        <w:rPr>
          <w:spacing w:val="24"/>
          <w:w w:val="105"/>
        </w:rPr>
        <w:t xml:space="preserve"> </w:t>
      </w:r>
      <w:r>
        <w:rPr>
          <w:w w:val="105"/>
        </w:rPr>
        <w:t>but</w:t>
      </w:r>
      <w:r>
        <w:rPr>
          <w:spacing w:val="23"/>
          <w:w w:val="105"/>
        </w:rPr>
        <w:t xml:space="preserve"> </w:t>
      </w:r>
      <w:r>
        <w:rPr>
          <w:w w:val="105"/>
        </w:rPr>
        <w:t>its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3"/>
          <w:w w:val="105"/>
        </w:rPr>
        <w:t xml:space="preserve"> </w:t>
      </w:r>
      <w:r>
        <w:rPr>
          <w:w w:val="105"/>
        </w:rPr>
        <w:t>use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23"/>
          <w:w w:val="105"/>
        </w:rPr>
        <w:t xml:space="preserve"> </w:t>
      </w:r>
      <w:r>
        <w:rPr>
          <w:w w:val="105"/>
        </w:rPr>
        <w:t>pr</w:t>
      </w:r>
      <w:r>
        <w:rPr>
          <w:spacing w:val="1"/>
          <w:w w:val="105"/>
        </w:rPr>
        <w:t>ope</w:t>
      </w:r>
      <w:r>
        <w:rPr>
          <w:w w:val="105"/>
        </w:rPr>
        <w:t>r</w:t>
      </w:r>
      <w:r>
        <w:rPr>
          <w:spacing w:val="24"/>
          <w:w w:val="105"/>
        </w:rPr>
        <w:t xml:space="preserve"> </w:t>
      </w:r>
      <w:r>
        <w:rPr>
          <w:w w:val="105"/>
        </w:rPr>
        <w:t>functioning</w:t>
      </w:r>
      <w:r>
        <w:rPr>
          <w:spacing w:val="23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w w:val="105"/>
        </w:rPr>
        <w:t>our</w:t>
      </w:r>
      <w:r>
        <w:rPr>
          <w:spacing w:val="23"/>
          <w:w w:val="105"/>
        </w:rPr>
        <w:t xml:space="preserve"> </w:t>
      </w:r>
      <w:r>
        <w:rPr>
          <w:w w:val="105"/>
        </w:rPr>
        <w:t>solar</w:t>
      </w:r>
      <w:r>
        <w:rPr>
          <w:spacing w:val="23"/>
          <w:w w:val="113"/>
        </w:rPr>
        <w:t xml:space="preserve"> </w:t>
      </w:r>
      <w:r>
        <w:rPr>
          <w:w w:val="105"/>
        </w:rPr>
        <w:t>panel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batt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ry</w:t>
      </w:r>
      <w:r>
        <w:rPr>
          <w:spacing w:val="40"/>
          <w:w w:val="105"/>
        </w:rPr>
        <w:t xml:space="preserve"> </w:t>
      </w:r>
      <w:r>
        <w:rPr>
          <w:w w:val="105"/>
        </w:rPr>
        <w:t>configuration.</w:t>
      </w:r>
    </w:p>
    <w:p w14:paraId="58C7FA20" w14:textId="77777777" w:rsidR="006338C4" w:rsidRDefault="006338C4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14:paraId="0AD3809C" w14:textId="77777777" w:rsidR="006338C4" w:rsidRDefault="00E272E0">
      <w:pPr>
        <w:pStyle w:val="Heading2"/>
        <w:numPr>
          <w:ilvl w:val="2"/>
          <w:numId w:val="1"/>
        </w:numPr>
        <w:tabs>
          <w:tab w:val="left" w:pos="1214"/>
        </w:tabs>
        <w:jc w:val="both"/>
        <w:rPr>
          <w:b w:val="0"/>
          <w:bCs w:val="0"/>
        </w:rPr>
      </w:pPr>
      <w:bookmarkStart w:id="232" w:name="Importance_of_Flight_Like_Testing"/>
      <w:bookmarkEnd w:id="232"/>
      <w:r>
        <w:rPr>
          <w:w w:val="115"/>
        </w:rPr>
        <w:t>Importance</w:t>
      </w:r>
      <w:r>
        <w:rPr>
          <w:spacing w:val="16"/>
          <w:w w:val="115"/>
        </w:rPr>
        <w:t xml:space="preserve"> </w:t>
      </w:r>
      <w:r>
        <w:rPr>
          <w:w w:val="115"/>
        </w:rPr>
        <w:t>of</w:t>
      </w:r>
      <w:r>
        <w:rPr>
          <w:spacing w:val="16"/>
          <w:w w:val="115"/>
        </w:rPr>
        <w:t xml:space="preserve"> </w:t>
      </w:r>
      <w:r>
        <w:rPr>
          <w:spacing w:val="-2"/>
          <w:w w:val="115"/>
        </w:rPr>
        <w:t>F</w:t>
      </w:r>
      <w:r>
        <w:rPr>
          <w:spacing w:val="-3"/>
          <w:w w:val="115"/>
        </w:rPr>
        <w:t>ligh</w:t>
      </w:r>
      <w:r>
        <w:rPr>
          <w:spacing w:val="-2"/>
          <w:w w:val="115"/>
        </w:rPr>
        <w:t>t</w:t>
      </w:r>
      <w:r>
        <w:rPr>
          <w:spacing w:val="16"/>
          <w:w w:val="115"/>
        </w:rPr>
        <w:t xml:space="preserve"> </w:t>
      </w:r>
      <w:r>
        <w:rPr>
          <w:spacing w:val="-3"/>
          <w:w w:val="115"/>
        </w:rPr>
        <w:t>Lik</w:t>
      </w:r>
      <w:r>
        <w:rPr>
          <w:spacing w:val="-2"/>
          <w:w w:val="115"/>
        </w:rPr>
        <w:t>e</w:t>
      </w:r>
      <w:r>
        <w:rPr>
          <w:spacing w:val="16"/>
          <w:w w:val="115"/>
        </w:rPr>
        <w:t xml:space="preserve"> </w:t>
      </w:r>
      <w:r>
        <w:rPr>
          <w:spacing w:val="-3"/>
          <w:w w:val="115"/>
        </w:rPr>
        <w:t>Test</w:t>
      </w:r>
      <w:r>
        <w:rPr>
          <w:spacing w:val="-4"/>
          <w:w w:val="115"/>
        </w:rPr>
        <w:t>in</w:t>
      </w:r>
      <w:r>
        <w:rPr>
          <w:spacing w:val="-3"/>
          <w:w w:val="115"/>
        </w:rPr>
        <w:t>g</w:t>
      </w:r>
    </w:p>
    <w:p w14:paraId="6EF9921F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7767AAF7" w14:textId="77777777" w:rsidR="006338C4" w:rsidRDefault="00E272E0">
      <w:pPr>
        <w:pStyle w:val="BodyText"/>
        <w:spacing w:line="455" w:lineRule="auto"/>
        <w:ind w:right="118" w:firstLine="576"/>
        <w:jc w:val="both"/>
      </w:pP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ou</w:t>
      </w:r>
      <w:r>
        <w:rPr>
          <w:spacing w:val="-4"/>
          <w:w w:val="105"/>
        </w:rPr>
        <w:t>s</w:t>
      </w:r>
      <w:r>
        <w:rPr>
          <w:spacing w:val="50"/>
          <w:w w:val="105"/>
        </w:rPr>
        <w:t xml:space="preserve"> </w:t>
      </w:r>
      <w:r>
        <w:rPr>
          <w:w w:val="105"/>
        </w:rPr>
        <w:t>tests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50"/>
          <w:w w:val="105"/>
        </w:rPr>
        <w:t xml:space="preserve"> </w:t>
      </w:r>
      <w:r>
        <w:rPr>
          <w:w w:val="105"/>
        </w:rPr>
        <w:t>performed</w:t>
      </w:r>
      <w:r>
        <w:rPr>
          <w:spacing w:val="50"/>
          <w:w w:val="105"/>
        </w:rPr>
        <w:t xml:space="preserve"> </w:t>
      </w:r>
      <w:r>
        <w:rPr>
          <w:w w:val="105"/>
        </w:rPr>
        <w:t>on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50"/>
          <w:w w:val="105"/>
        </w:rPr>
        <w:t xml:space="preserve"> </w:t>
      </w:r>
      <w:r>
        <w:rPr>
          <w:w w:val="105"/>
        </w:rPr>
        <w:t>that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50"/>
          <w:w w:val="105"/>
        </w:rPr>
        <w:t xml:space="preserve"> </w:t>
      </w:r>
      <w:r>
        <w:rPr>
          <w:w w:val="105"/>
        </w:rPr>
        <w:t>geared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ard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w w:val="105"/>
        </w:rPr>
        <w:t>orbital</w:t>
      </w:r>
      <w:r>
        <w:rPr>
          <w:spacing w:val="41"/>
          <w:w w:val="106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ronm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fli</w:t>
      </w:r>
      <w:r>
        <w:rPr>
          <w:spacing w:val="-2"/>
          <w:w w:val="105"/>
        </w:rPr>
        <w:t>ght</w:t>
      </w:r>
      <w:r>
        <w:rPr>
          <w:spacing w:val="-3"/>
          <w:w w:val="105"/>
        </w:rPr>
        <w:t>-li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49"/>
          <w:w w:val="105"/>
        </w:rPr>
        <w:t xml:space="preserve"> </w:t>
      </w:r>
      <w:r>
        <w:rPr>
          <w:w w:val="105"/>
        </w:rPr>
        <w:t>operations.</w:t>
      </w:r>
      <w:r>
        <w:rPr>
          <w:spacing w:val="21"/>
          <w:w w:val="105"/>
        </w:rPr>
        <w:t xml:space="preserve"> </w:t>
      </w:r>
      <w:r>
        <w:rPr>
          <w:w w:val="105"/>
        </w:rPr>
        <w:t>These</w:t>
      </w:r>
      <w:r>
        <w:rPr>
          <w:spacing w:val="51"/>
          <w:w w:val="105"/>
        </w:rPr>
        <w:t xml:space="preserve"> </w:t>
      </w:r>
      <w:r>
        <w:rPr>
          <w:w w:val="105"/>
        </w:rPr>
        <w:t>included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low-e</w:t>
      </w:r>
      <w:r>
        <w:rPr>
          <w:spacing w:val="-1"/>
          <w:w w:val="105"/>
        </w:rPr>
        <w:t>xt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rnal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torqu</w:t>
      </w:r>
      <w:r>
        <w:rPr>
          <w:spacing w:val="-2"/>
          <w:w w:val="105"/>
        </w:rPr>
        <w:t>e</w:t>
      </w:r>
      <w:r>
        <w:rPr>
          <w:spacing w:val="50"/>
          <w:w w:val="105"/>
        </w:rPr>
        <w:t xml:space="preserve"> </w:t>
      </w:r>
      <w:r>
        <w:rPr>
          <w:w w:val="105"/>
        </w:rPr>
        <w:t>tests</w:t>
      </w:r>
      <w:r>
        <w:rPr>
          <w:spacing w:val="50"/>
          <w:w w:val="105"/>
        </w:rPr>
        <w:t xml:space="preserve"> </w:t>
      </w:r>
      <w:r>
        <w:rPr>
          <w:w w:val="105"/>
        </w:rPr>
        <w:t>of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ADCS,</w:t>
      </w:r>
      <w:r>
        <w:rPr>
          <w:spacing w:val="77"/>
          <w:w w:val="109"/>
        </w:rPr>
        <w:t xml:space="preserve"> </w:t>
      </w:r>
      <w:r>
        <w:rPr>
          <w:w w:val="105"/>
        </w:rPr>
        <w:t>thermal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vacuum</w:t>
      </w:r>
      <w:r>
        <w:rPr>
          <w:spacing w:val="46"/>
          <w:w w:val="105"/>
        </w:rPr>
        <w:t xml:space="preserve"> </w:t>
      </w:r>
      <w:r>
        <w:rPr>
          <w:w w:val="105"/>
        </w:rPr>
        <w:t>with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w w:val="105"/>
        </w:rPr>
        <w:t>long-duration</w:t>
      </w:r>
      <w:r>
        <w:rPr>
          <w:spacing w:val="46"/>
          <w:w w:val="105"/>
        </w:rPr>
        <w:t xml:space="preserve"> </w:t>
      </w:r>
      <w:r>
        <w:rPr>
          <w:w w:val="105"/>
        </w:rPr>
        <w:t>mission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on,</w:t>
      </w:r>
      <w:r>
        <w:rPr>
          <w:spacing w:val="51"/>
          <w:w w:val="105"/>
        </w:rPr>
        <w:t xml:space="preserve"> </w:t>
      </w:r>
      <w:r>
        <w:rPr>
          <w:w w:val="105"/>
        </w:rPr>
        <w:t>early</w:t>
      </w:r>
      <w:r>
        <w:rPr>
          <w:spacing w:val="47"/>
          <w:w w:val="105"/>
        </w:rPr>
        <w:t xml:space="preserve"> </w:t>
      </w:r>
      <w:r>
        <w:rPr>
          <w:w w:val="105"/>
        </w:rPr>
        <w:t>orbit</w:t>
      </w:r>
      <w:r>
        <w:rPr>
          <w:spacing w:val="46"/>
          <w:w w:val="105"/>
        </w:rPr>
        <w:t xml:space="preserve"> </w:t>
      </w:r>
      <w:r>
        <w:rPr>
          <w:w w:val="105"/>
        </w:rPr>
        <w:t>end-to-end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1"/>
          <w:w w:val="104"/>
        </w:rPr>
        <w:t xml:space="preserve"> </w:t>
      </w:r>
      <w:r>
        <w:rPr>
          <w:w w:val="105"/>
        </w:rPr>
        <w:t>testing</w:t>
      </w:r>
      <w:r>
        <w:rPr>
          <w:spacing w:val="14"/>
          <w:w w:val="105"/>
        </w:rPr>
        <w:t xml:space="preserve"> </w:t>
      </w:r>
      <w:r>
        <w:rPr>
          <w:w w:val="105"/>
        </w:rPr>
        <w:t>performed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15"/>
          <w:w w:val="105"/>
        </w:rPr>
        <w:t xml:space="preserve"> </w:t>
      </w:r>
      <w:r>
        <w:rPr>
          <w:w w:val="105"/>
        </w:rPr>
        <w:t>miles</w:t>
      </w:r>
      <w:r>
        <w:rPr>
          <w:spacing w:val="14"/>
          <w:w w:val="105"/>
        </w:rPr>
        <w:t xml:space="preserve"> 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y</w:t>
      </w:r>
      <w:r>
        <w:rPr>
          <w:spacing w:val="14"/>
          <w:w w:val="105"/>
        </w:rPr>
        <w:t xml:space="preserve"> </w:t>
      </w:r>
      <w:r>
        <w:rPr>
          <w:w w:val="105"/>
        </w:rPr>
        <w:t>from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ground</w:t>
      </w:r>
      <w:r>
        <w:rPr>
          <w:spacing w:val="15"/>
          <w:w w:val="105"/>
        </w:rPr>
        <w:t xml:space="preserve"> </w:t>
      </w:r>
      <w:r>
        <w:rPr>
          <w:w w:val="105"/>
        </w:rPr>
        <w:t>station,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detailed</w:t>
      </w:r>
      <w:r>
        <w:rPr>
          <w:spacing w:val="15"/>
          <w:w w:val="105"/>
        </w:rPr>
        <w:t xml:space="preserve"> </w:t>
      </w:r>
      <w:r>
        <w:rPr>
          <w:w w:val="105"/>
        </w:rPr>
        <w:t>battery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haract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3"/>
          <w:w w:val="104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actual</w:t>
      </w:r>
      <w:r>
        <w:rPr>
          <w:spacing w:val="24"/>
          <w:w w:val="105"/>
        </w:rPr>
        <w:t xml:space="preserve"> </w:t>
      </w:r>
      <w:r>
        <w:rPr>
          <w:w w:val="105"/>
        </w:rPr>
        <w:t>batteries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flow</w:t>
      </w:r>
      <w:r>
        <w:rPr>
          <w:spacing w:val="-2"/>
          <w:w w:val="105"/>
        </w:rPr>
        <w:t>n.</w:t>
      </w:r>
    </w:p>
    <w:p w14:paraId="5F16C1BC" w14:textId="506343B9" w:rsidR="006338C4" w:rsidRDefault="00E272E0">
      <w:pPr>
        <w:pStyle w:val="BodyText"/>
        <w:spacing w:before="8" w:line="455" w:lineRule="auto"/>
        <w:ind w:right="118" w:firstLine="576"/>
        <w:jc w:val="both"/>
      </w:pPr>
      <w:r>
        <w:rPr>
          <w:w w:val="105"/>
        </w:rPr>
        <w:t>Using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custom-built</w:t>
      </w:r>
      <w:r>
        <w:rPr>
          <w:spacing w:val="38"/>
          <w:w w:val="105"/>
        </w:rPr>
        <w:t xml:space="preserve"> </w:t>
      </w:r>
      <w:r>
        <w:rPr>
          <w:w w:val="105"/>
        </w:rPr>
        <w:t>air-bearing</w:t>
      </w:r>
      <w:r>
        <w:rPr>
          <w:spacing w:val="38"/>
          <w:w w:val="105"/>
        </w:rPr>
        <w:t xml:space="preserve"> </w:t>
      </w:r>
      <w:r>
        <w:rPr>
          <w:w w:val="105"/>
        </w:rPr>
        <w:t>table</w:t>
      </w:r>
      <w:ins w:id="233" w:author="Tom Woods" w:date="2016-02-06T15:36:00Z">
        <w:r w:rsidR="00F16595">
          <w:rPr>
            <w:w w:val="105"/>
          </w:rPr>
          <w:t xml:space="preserve"> for a 3U </w:t>
        </w:r>
        <w:proofErr w:type="spellStart"/>
        <w:r w:rsidR="00F16595">
          <w:rPr>
            <w:w w:val="105"/>
          </w:rPr>
          <w:t>CubeSat</w:t>
        </w:r>
      </w:ins>
      <w:proofErr w:type="spellEnd"/>
      <w:r>
        <w:rPr>
          <w:w w:val="105"/>
        </w:rPr>
        <w:t>,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38"/>
          <w:w w:val="105"/>
        </w:rPr>
        <w:t xml:space="preserve"> </w:t>
      </w:r>
      <w:r>
        <w:rPr>
          <w:w w:val="105"/>
        </w:rPr>
        <w:t>tested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performance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99"/>
        </w:rPr>
        <w:t xml:space="preserve"> </w:t>
      </w:r>
      <w:r>
        <w:rPr>
          <w:w w:val="105"/>
        </w:rPr>
        <w:t>ADCS.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test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w w:val="105"/>
        </w:rPr>
        <w:t>an</w:t>
      </w:r>
      <w:r>
        <w:rPr>
          <w:spacing w:val="19"/>
          <w:w w:val="105"/>
        </w:rPr>
        <w:t xml:space="preserve"> </w:t>
      </w:r>
      <w:r>
        <w:rPr>
          <w:w w:val="105"/>
        </w:rPr>
        <w:t>orbital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ronm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20"/>
          <w:w w:val="105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reduced</w:t>
      </w:r>
      <w:r>
        <w:rPr>
          <w:spacing w:val="20"/>
          <w:w w:val="105"/>
        </w:rPr>
        <w:t xml:space="preserve"> </w:t>
      </w:r>
      <w:r>
        <w:rPr>
          <w:w w:val="105"/>
        </w:rPr>
        <w:t>external</w:t>
      </w:r>
      <w:r>
        <w:rPr>
          <w:spacing w:val="19"/>
          <w:w w:val="105"/>
        </w:rPr>
        <w:t xml:space="preserve"> </w:t>
      </w:r>
      <w:r>
        <w:rPr>
          <w:w w:val="105"/>
        </w:rPr>
        <w:lastRenderedPageBreak/>
        <w:t>torques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nt.</w:t>
      </w:r>
      <w:r>
        <w:rPr>
          <w:w w:val="105"/>
        </w:rPr>
        <w:t xml:space="preserve"> </w:t>
      </w:r>
      <w:r>
        <w:rPr>
          <w:spacing w:val="5"/>
          <w:w w:val="105"/>
        </w:rPr>
        <w:t xml:space="preserve"> </w:t>
      </w:r>
      <w:r>
        <w:rPr>
          <w:w w:val="105"/>
        </w:rPr>
        <w:t>Through</w:t>
      </w:r>
    </w:p>
    <w:p w14:paraId="07133AD1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07C41E86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09D3AFCF" w14:textId="77777777" w:rsidR="006338C4" w:rsidRDefault="00E272E0">
      <w:pPr>
        <w:pStyle w:val="BodyText"/>
        <w:spacing w:before="58" w:line="452" w:lineRule="auto"/>
        <w:ind w:right="119"/>
        <w:jc w:val="both"/>
      </w:pPr>
      <w:proofErr w:type="gramStart"/>
      <w:r>
        <w:rPr>
          <w:w w:val="105"/>
        </w:rPr>
        <w:t>this</w:t>
      </w:r>
      <w:proofErr w:type="gramEnd"/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isco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13"/>
          <w:w w:val="105"/>
        </w:rPr>
        <w:t xml:space="preserve"> </w:t>
      </w:r>
      <w:r>
        <w:rPr>
          <w:w w:val="105"/>
        </w:rPr>
        <w:t>that</w:t>
      </w:r>
      <w:r>
        <w:rPr>
          <w:spacing w:val="13"/>
          <w:w w:val="105"/>
        </w:rPr>
        <w:t xml:space="preserve"> </w:t>
      </w:r>
      <w:r>
        <w:rPr>
          <w:w w:val="105"/>
        </w:rPr>
        <w:t>an</w:t>
      </w:r>
      <w:r>
        <w:rPr>
          <w:spacing w:val="13"/>
          <w:w w:val="105"/>
        </w:rPr>
        <w:t xml:space="preserve"> </w:t>
      </w:r>
      <w:r>
        <w:rPr>
          <w:w w:val="105"/>
        </w:rPr>
        <w:t>operational</w:t>
      </w:r>
      <w:r>
        <w:rPr>
          <w:spacing w:val="14"/>
          <w:w w:val="105"/>
        </w:rPr>
        <w:t xml:space="preserve"> </w:t>
      </w:r>
      <w:r>
        <w:rPr>
          <w:w w:val="105"/>
        </w:rPr>
        <w:t>amplifier</w:t>
      </w:r>
      <w:r>
        <w:rPr>
          <w:spacing w:val="13"/>
          <w:w w:val="105"/>
        </w:rPr>
        <w:t xml:space="preserve"> </w:t>
      </w:r>
      <w:r>
        <w:rPr>
          <w:w w:val="105"/>
        </w:rPr>
        <w:t>(op-amp)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XA</w:t>
      </w:r>
      <w:r>
        <w:rPr>
          <w:spacing w:val="-2"/>
          <w:w w:val="105"/>
        </w:rPr>
        <w:t>CT</w:t>
      </w:r>
      <w:r>
        <w:rPr>
          <w:spacing w:val="13"/>
          <w:w w:val="105"/>
        </w:rPr>
        <w:t xml:space="preserve"> </w:t>
      </w:r>
      <w:r>
        <w:rPr>
          <w:w w:val="105"/>
        </w:rPr>
        <w:t>coarse</w:t>
      </w:r>
      <w:r>
        <w:rPr>
          <w:spacing w:val="65"/>
          <w:w w:val="99"/>
        </w:rPr>
        <w:t xml:space="preserve"> </w:t>
      </w:r>
      <w:r>
        <w:rPr>
          <w:w w:val="105"/>
        </w:rPr>
        <w:t>sun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or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ei</w:t>
      </w:r>
      <w:r>
        <w:rPr>
          <w:w w:val="105"/>
        </w:rPr>
        <w:t>n</w:t>
      </w:r>
      <w:r>
        <w:rPr>
          <w:spacing w:val="1"/>
          <w:w w:val="105"/>
        </w:rPr>
        <w:t>g</w:t>
      </w:r>
      <w:r>
        <w:rPr>
          <w:spacing w:val="11"/>
          <w:w w:val="105"/>
        </w:rPr>
        <w:t xml:space="preserve"> </w:t>
      </w:r>
      <w:r>
        <w:rPr>
          <w:w w:val="105"/>
        </w:rPr>
        <w:t>properly</w:t>
      </w:r>
      <w:r>
        <w:rPr>
          <w:spacing w:val="11"/>
          <w:w w:val="105"/>
        </w:rPr>
        <w:t xml:space="preserve"> </w:t>
      </w:r>
      <w:r>
        <w:rPr>
          <w:w w:val="105"/>
        </w:rPr>
        <w:t>read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its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rnal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0"/>
          <w:w w:val="105"/>
        </w:rPr>
        <w:t xml:space="preserve"> </w:t>
      </w:r>
      <w:r>
        <w:rPr>
          <w:w w:val="105"/>
        </w:rPr>
        <w:t>op-amp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replaced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43"/>
          <w:w w:val="99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esol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w w:val="105"/>
        </w:rPr>
        <w:t>issue.</w:t>
      </w:r>
      <w:r>
        <w:rPr>
          <w:spacing w:val="40"/>
          <w:w w:val="105"/>
        </w:rPr>
        <w:t xml:space="preserve"> </w:t>
      </w:r>
      <w:r>
        <w:rPr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isco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6"/>
          <w:w w:val="105"/>
        </w:rPr>
        <w:t xml:space="preserve"> </w:t>
      </w:r>
      <w:r>
        <w:rPr>
          <w:w w:val="105"/>
        </w:rPr>
        <w:t>otherwise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resulted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10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spacecraft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8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ei</w:t>
      </w:r>
      <w:r>
        <w:rPr>
          <w:w w:val="105"/>
        </w:rPr>
        <w:t>n</w:t>
      </w:r>
      <w:r>
        <w:rPr>
          <w:spacing w:val="1"/>
          <w:w w:val="105"/>
        </w:rPr>
        <w:t>g</w:t>
      </w:r>
      <w:r>
        <w:rPr>
          <w:spacing w:val="16"/>
          <w:w w:val="105"/>
        </w:rPr>
        <w:t xml:space="preserve"> </w:t>
      </w:r>
      <w:r>
        <w:rPr>
          <w:w w:val="105"/>
        </w:rPr>
        <w:t>able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7"/>
          <w:w w:val="105"/>
        </w:rPr>
        <w:t xml:space="preserve"> </w:t>
      </w:r>
      <w:r>
        <w:rPr>
          <w:w w:val="105"/>
        </w:rPr>
        <w:t>find</w:t>
      </w:r>
      <w:r>
        <w:rPr>
          <w:spacing w:val="16"/>
          <w:w w:val="105"/>
        </w:rPr>
        <w:t xml:space="preserve"> </w:t>
      </w:r>
      <w:r>
        <w:rPr>
          <w:w w:val="105"/>
        </w:rPr>
        <w:t>or</w:t>
      </w:r>
      <w:r>
        <w:rPr>
          <w:spacing w:val="17"/>
          <w:w w:val="105"/>
        </w:rPr>
        <w:t xml:space="preserve"> </w:t>
      </w:r>
      <w:r>
        <w:rPr>
          <w:w w:val="105"/>
        </w:rPr>
        <w:t>accurately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track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sun</w:t>
      </w:r>
      <w:r>
        <w:rPr>
          <w:spacing w:val="17"/>
          <w:w w:val="105"/>
        </w:rPr>
        <w:t xml:space="preserve"> </w:t>
      </w:r>
      <w:r>
        <w:rPr>
          <w:w w:val="105"/>
        </w:rPr>
        <w:t>while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7"/>
          <w:w w:val="105"/>
        </w:rPr>
        <w:t xml:space="preserve"> </w:t>
      </w:r>
      <w:r>
        <w:rPr>
          <w:w w:val="105"/>
        </w:rPr>
        <w:t>orbit.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21"/>
          <w:w w:val="138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ort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mission</w:t>
      </w:r>
      <w:r>
        <w:rPr>
          <w:spacing w:val="29"/>
          <w:w w:val="105"/>
        </w:rPr>
        <w:t xml:space="preserve"> </w:t>
      </w:r>
      <w:r>
        <w:rPr>
          <w:w w:val="105"/>
        </w:rPr>
        <w:t>operations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9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28"/>
          <w:w w:val="105"/>
        </w:rPr>
        <w:t xml:space="preserve"> </w:t>
      </w:r>
      <w:r>
        <w:rPr>
          <w:w w:val="105"/>
        </w:rPr>
        <w:t>able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alv</w:t>
      </w:r>
      <w:r>
        <w:rPr>
          <w:spacing w:val="-3"/>
          <w:w w:val="105"/>
        </w:rPr>
        <w:t>age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w w:val="105"/>
        </w:rPr>
        <w:t>mission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30"/>
          <w:w w:val="105"/>
        </w:rPr>
        <w:t xml:space="preserve"> </w:t>
      </w:r>
      <w:r>
        <w:rPr>
          <w:w w:val="105"/>
        </w:rPr>
        <w:t>situation,</w:t>
      </w:r>
      <w:r>
        <w:rPr>
          <w:spacing w:val="29"/>
          <w:w w:val="105"/>
        </w:rPr>
        <w:t xml:space="preserve"> </w:t>
      </w:r>
      <w:r>
        <w:rPr>
          <w:w w:val="105"/>
        </w:rPr>
        <w:t>but</w:t>
      </w:r>
      <w:r>
        <w:rPr>
          <w:spacing w:val="29"/>
          <w:w w:val="105"/>
        </w:rPr>
        <w:t xml:space="preserve"> </w:t>
      </w:r>
      <w:r>
        <w:rPr>
          <w:w w:val="105"/>
        </w:rPr>
        <w:t>only</w:t>
      </w:r>
      <w:r>
        <w:rPr>
          <w:spacing w:val="35"/>
          <w:w w:val="104"/>
        </w:rPr>
        <w:t xml:space="preserve"> </w:t>
      </w:r>
      <w:r>
        <w:rPr>
          <w:w w:val="105"/>
        </w:rPr>
        <w:t>minor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ort</w:t>
      </w:r>
      <w:proofErr w:type="spellEnd"/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replace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o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ending</w:t>
      </w:r>
      <w:proofErr w:type="spellEnd"/>
      <w:r>
        <w:rPr>
          <w:spacing w:val="11"/>
          <w:w w:val="105"/>
        </w:rPr>
        <w:t xml:space="preserve"> </w:t>
      </w:r>
      <w:r>
        <w:rPr>
          <w:w w:val="105"/>
        </w:rPr>
        <w:t>op-amp.</w:t>
      </w:r>
      <w:r>
        <w:rPr>
          <w:spacing w:val="47"/>
          <w:w w:val="105"/>
        </w:rPr>
        <w:t xml:space="preserve"> </w:t>
      </w:r>
      <w:r>
        <w:rPr>
          <w:w w:val="105"/>
        </w:rPr>
        <w:t>Air-bearing</w:t>
      </w:r>
      <w:r>
        <w:rPr>
          <w:spacing w:val="12"/>
          <w:w w:val="105"/>
        </w:rPr>
        <w:t xml:space="preserve"> </w:t>
      </w:r>
      <w:r>
        <w:rPr>
          <w:w w:val="105"/>
        </w:rPr>
        <w:t>testing</w:t>
      </w:r>
      <w:r>
        <w:rPr>
          <w:spacing w:val="11"/>
          <w:w w:val="105"/>
        </w:rPr>
        <w:t xml:space="preserve"> </w:t>
      </w:r>
      <w:r>
        <w:rPr>
          <w:w w:val="105"/>
        </w:rPr>
        <w:t>requires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12"/>
          <w:w w:val="105"/>
        </w:rPr>
        <w:t xml:space="preserve"> </w:t>
      </w:r>
      <w:r>
        <w:rPr>
          <w:w w:val="105"/>
        </w:rPr>
        <w:t>careful</w:t>
      </w:r>
      <w:r>
        <w:rPr>
          <w:spacing w:val="35"/>
          <w:w w:val="98"/>
        </w:rPr>
        <w:t xml:space="preserve"> </w:t>
      </w:r>
      <w:r>
        <w:rPr>
          <w:w w:val="105"/>
        </w:rPr>
        <w:t>balancing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system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as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8"/>
          <w:w w:val="105"/>
        </w:rPr>
        <w:t xml:space="preserve"> </w:t>
      </w:r>
      <w:r>
        <w:rPr>
          <w:w w:val="105"/>
        </w:rPr>
        <w:t>reduction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external</w:t>
      </w:r>
      <w:r>
        <w:rPr>
          <w:spacing w:val="28"/>
          <w:w w:val="105"/>
        </w:rPr>
        <w:t xml:space="preserve"> </w:t>
      </w:r>
      <w:r>
        <w:rPr>
          <w:w w:val="105"/>
        </w:rPr>
        <w:t>torques</w:t>
      </w:r>
      <w:r>
        <w:rPr>
          <w:spacing w:val="28"/>
          <w:w w:val="105"/>
        </w:rPr>
        <w:t xml:space="preserve"> </w:t>
      </w:r>
      <w:r>
        <w:rPr>
          <w:w w:val="105"/>
        </w:rPr>
        <w:t>as</w:t>
      </w:r>
      <w:r>
        <w:rPr>
          <w:spacing w:val="28"/>
          <w:w w:val="105"/>
        </w:rPr>
        <w:t xml:space="preserve"> </w:t>
      </w:r>
      <w:r>
        <w:rPr>
          <w:w w:val="105"/>
        </w:rPr>
        <w:t>possible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-2"/>
          <w:w w:val="105"/>
        </w:rPr>
        <w:t>g.</w:t>
      </w:r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air</w:t>
      </w:r>
      <w:r>
        <w:rPr>
          <w:spacing w:val="-2"/>
          <w:w w:val="105"/>
        </w:rPr>
        <w:t>flow</w:t>
      </w:r>
      <w:r>
        <w:rPr>
          <w:spacing w:val="29"/>
          <w:w w:val="99"/>
        </w:rPr>
        <w:t xml:space="preserve"> </w:t>
      </w:r>
      <w:r>
        <w:rPr>
          <w:w w:val="105"/>
        </w:rPr>
        <w:t>from</w:t>
      </w:r>
      <w:r>
        <w:rPr>
          <w:spacing w:val="7"/>
          <w:w w:val="105"/>
        </w:rPr>
        <w:t xml:space="preserve"> </w:t>
      </w:r>
      <w:r>
        <w:rPr>
          <w:w w:val="105"/>
        </w:rPr>
        <w:t>building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il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d</w:t>
      </w:r>
      <w:r>
        <w:rPr>
          <w:spacing w:val="7"/>
          <w:w w:val="105"/>
        </w:rPr>
        <w:t xml:space="preserve"> </w:t>
      </w:r>
      <w:r>
        <w:rPr>
          <w:w w:val="105"/>
        </w:rPr>
        <w:t>limit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track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7"/>
          <w:w w:val="105"/>
        </w:rPr>
        <w:t xml:space="preserve"> </w:t>
      </w:r>
      <w:r>
        <w:rPr>
          <w:w w:val="105"/>
        </w:rPr>
        <w:t>duration</w:t>
      </w:r>
      <w:r>
        <w:rPr>
          <w:spacing w:val="8"/>
          <w:w w:val="105"/>
        </w:rPr>
        <w:t xml:space="preserve"> </w:t>
      </w:r>
      <w:r>
        <w:rPr>
          <w:w w:val="105"/>
        </w:rPr>
        <w:t>while</w:t>
      </w:r>
      <w:r>
        <w:rPr>
          <w:spacing w:val="7"/>
          <w:w w:val="105"/>
        </w:rPr>
        <w:t xml:space="preserve"> </w:t>
      </w:r>
      <w:r>
        <w:rPr>
          <w:w w:val="105"/>
        </w:rPr>
        <w:t>operating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air-bearing</w:t>
      </w:r>
      <w:r>
        <w:rPr>
          <w:spacing w:val="8"/>
          <w:w w:val="105"/>
        </w:rPr>
        <w:t xml:space="preserve"> </w:t>
      </w:r>
      <w:r>
        <w:rPr>
          <w:w w:val="105"/>
        </w:rPr>
        <w:t>table).</w:t>
      </w:r>
      <w:r>
        <w:rPr>
          <w:spacing w:val="55"/>
          <w:w w:val="109"/>
        </w:rPr>
        <w:t xml:space="preserve"> </w:t>
      </w:r>
      <w:r>
        <w:rPr>
          <w:w w:val="105"/>
        </w:rPr>
        <w:t>It</w:t>
      </w:r>
      <w:r>
        <w:rPr>
          <w:spacing w:val="25"/>
          <w:w w:val="105"/>
        </w:rPr>
        <w:t xml:space="preserve"> </w:t>
      </w:r>
      <w:r>
        <w:rPr>
          <w:w w:val="105"/>
        </w:rPr>
        <w:t>also</w:t>
      </w:r>
      <w:r>
        <w:rPr>
          <w:spacing w:val="25"/>
          <w:w w:val="105"/>
        </w:rPr>
        <w:t xml:space="preserve"> </w:t>
      </w:r>
      <w:r>
        <w:rPr>
          <w:w w:val="105"/>
        </w:rPr>
        <w:t>requires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omputat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mom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inertia</w:t>
      </w:r>
      <w:r>
        <w:rPr>
          <w:spacing w:val="25"/>
          <w:w w:val="105"/>
        </w:rPr>
        <w:t xml:space="preserve"> </w:t>
      </w:r>
      <w:r>
        <w:rPr>
          <w:w w:val="105"/>
        </w:rPr>
        <w:t>specific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air-bearing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system</w:t>
      </w:r>
      <w:r>
        <w:rPr>
          <w:spacing w:val="58"/>
          <w:w w:val="106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ADCS</w:t>
      </w:r>
      <w:r>
        <w:rPr>
          <w:spacing w:val="33"/>
          <w:w w:val="105"/>
        </w:rPr>
        <w:t xml:space="preserve"> </w:t>
      </w:r>
      <w:r>
        <w:rPr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w w:val="105"/>
        </w:rPr>
        <w:t>appropriate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ol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11"/>
          <w:w w:val="105"/>
        </w:rPr>
        <w:t xml:space="preserve"> </w:t>
      </w:r>
      <w:r>
        <w:rPr>
          <w:w w:val="105"/>
        </w:rPr>
        <w:t>Without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33"/>
          <w:w w:val="105"/>
        </w:rPr>
        <w:t xml:space="preserve"> </w:t>
      </w:r>
      <w:r>
        <w:rPr>
          <w:w w:val="105"/>
        </w:rPr>
        <w:t>an</w:t>
      </w:r>
      <w:r>
        <w:rPr>
          <w:spacing w:val="32"/>
          <w:w w:val="105"/>
        </w:rPr>
        <w:t xml:space="preserve"> </w:t>
      </w:r>
      <w:r>
        <w:rPr>
          <w:w w:val="105"/>
        </w:rPr>
        <w:t>updat</w:t>
      </w:r>
      <w:r>
        <w:rPr>
          <w:spacing w:val="1"/>
          <w:w w:val="105"/>
        </w:rPr>
        <w:t>e</w:t>
      </w:r>
      <w:r>
        <w:rPr>
          <w:spacing w:val="22"/>
          <w:w w:val="99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ADCS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ADCS</w:t>
      </w:r>
      <w:r>
        <w:rPr>
          <w:spacing w:val="40"/>
          <w:w w:val="105"/>
        </w:rPr>
        <w:t xml:space="preserve"> </w:t>
      </w:r>
      <w:r>
        <w:rPr>
          <w:w w:val="105"/>
        </w:rPr>
        <w:t>response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41"/>
          <w:w w:val="105"/>
        </w:rPr>
        <w:t xml:space="preserve"> </w:t>
      </w:r>
      <w:r>
        <w:rPr>
          <w:spacing w:val="1"/>
          <w:w w:val="105"/>
        </w:rPr>
        <w:t>t</w:t>
      </w:r>
      <w:r>
        <w:rPr>
          <w:spacing w:val="2"/>
          <w:w w:val="105"/>
        </w:rPr>
        <w:t>oo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sl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ggis</w:t>
      </w:r>
      <w:r>
        <w:rPr>
          <w:spacing w:val="-1"/>
          <w:w w:val="105"/>
        </w:rPr>
        <w:t>h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(</w:t>
      </w:r>
      <w:r>
        <w:rPr>
          <w:spacing w:val="-3"/>
          <w:w w:val="105"/>
        </w:rPr>
        <w:t>slow</w:t>
      </w:r>
      <w:r>
        <w:rPr>
          <w:spacing w:val="-2"/>
          <w:w w:val="105"/>
        </w:rPr>
        <w:t>)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fi</w:t>
      </w:r>
      <w:r>
        <w:rPr>
          <w:spacing w:val="-1"/>
          <w:w w:val="105"/>
        </w:rPr>
        <w:t>rm</w:t>
      </w:r>
      <w:r>
        <w:rPr>
          <w:spacing w:val="40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ADCS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59"/>
        </w:rPr>
        <w:t xml:space="preserve"> </w:t>
      </w:r>
      <w:r>
        <w:rPr>
          <w:spacing w:val="-1"/>
          <w:w w:val="105"/>
        </w:rPr>
        <w:t>track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1"/>
          <w:w w:val="105"/>
        </w:rPr>
        <w:t xml:space="preserve"> </w:t>
      </w:r>
      <w:r>
        <w:rPr>
          <w:w w:val="105"/>
        </w:rPr>
        <w:t>as</w:t>
      </w:r>
      <w:r>
        <w:rPr>
          <w:spacing w:val="31"/>
          <w:w w:val="105"/>
        </w:rPr>
        <w:t xml:space="preserve"> </w:t>
      </w:r>
      <w:r>
        <w:rPr>
          <w:w w:val="105"/>
        </w:rPr>
        <w:t>expected.</w:t>
      </w:r>
    </w:p>
    <w:p w14:paraId="190C435C" w14:textId="61668724" w:rsidR="006338C4" w:rsidRDefault="00E272E0">
      <w:pPr>
        <w:pStyle w:val="BodyText"/>
        <w:spacing w:before="11" w:line="455" w:lineRule="auto"/>
        <w:ind w:right="118" w:firstLine="576"/>
        <w:jc w:val="both"/>
      </w:pPr>
      <w:r>
        <w:rPr>
          <w:w w:val="105"/>
        </w:rPr>
        <w:t>Thermal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vacuum</w:t>
      </w:r>
      <w:r>
        <w:rPr>
          <w:w w:val="105"/>
        </w:rPr>
        <w:t xml:space="preserve"> tests are irreplaceable for determining if the </w:t>
      </w:r>
      <w:proofErr w:type="spellStart"/>
      <w:r>
        <w:rPr>
          <w:w w:val="105"/>
        </w:rPr>
        <w:t>CubeSat</w:t>
      </w:r>
      <w:proofErr w:type="spellEnd"/>
      <w:r>
        <w:rPr>
          <w:w w:val="105"/>
        </w:rPr>
        <w:t xml:space="preserve"> can function in </w:t>
      </w:r>
      <w:r>
        <w:rPr>
          <w:spacing w:val="-3"/>
          <w:w w:val="105"/>
        </w:rPr>
        <w:t>vacuum</w:t>
      </w:r>
      <w:r>
        <w:rPr>
          <w:spacing w:val="33"/>
          <w:w w:val="106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12"/>
          <w:w w:val="105"/>
        </w:rPr>
        <w:t xml:space="preserve"> </w:t>
      </w:r>
      <w:r>
        <w:rPr>
          <w:w w:val="105"/>
        </w:rPr>
        <w:t>measuring</w:t>
      </w:r>
      <w:r>
        <w:rPr>
          <w:spacing w:val="11"/>
          <w:w w:val="105"/>
        </w:rPr>
        <w:t xml:space="preserve"> </w:t>
      </w:r>
      <w:r>
        <w:rPr>
          <w:w w:val="105"/>
        </w:rPr>
        <w:t>performance</w:t>
      </w:r>
      <w:r>
        <w:rPr>
          <w:spacing w:val="11"/>
          <w:w w:val="105"/>
        </w:rPr>
        <w:t xml:space="preserve"> </w:t>
      </w:r>
      <w:r>
        <w:rPr>
          <w:w w:val="105"/>
        </w:rPr>
        <w:t>near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operational</w:t>
      </w:r>
      <w:r>
        <w:rPr>
          <w:spacing w:val="11"/>
          <w:w w:val="105"/>
        </w:rPr>
        <w:t xml:space="preserve"> </w:t>
      </w:r>
      <w:ins w:id="234" w:author="Tom Woods" w:date="2016-02-06T15:37:00Z">
        <w:r w:rsidR="00F16595">
          <w:rPr>
            <w:spacing w:val="11"/>
            <w:w w:val="105"/>
          </w:rPr>
          <w:t xml:space="preserve">temperature </w:t>
        </w:r>
      </w:ins>
      <w:r>
        <w:rPr>
          <w:w w:val="105"/>
        </w:rPr>
        <w:t>limits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components.</w:t>
      </w:r>
      <w:r>
        <w:rPr>
          <w:spacing w:val="45"/>
          <w:w w:val="105"/>
        </w:rPr>
        <w:t xml:space="preserve"> </w:t>
      </w:r>
      <w:r>
        <w:rPr>
          <w:w w:val="105"/>
        </w:rPr>
        <w:t>Through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11"/>
          <w:w w:val="105"/>
        </w:rPr>
        <w:t xml:space="preserve"> </w:t>
      </w:r>
      <w:r>
        <w:rPr>
          <w:w w:val="105"/>
        </w:rPr>
        <w:t>testing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9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isco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short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battery</w:t>
      </w:r>
      <w:r>
        <w:rPr>
          <w:spacing w:val="22"/>
          <w:w w:val="105"/>
        </w:rPr>
        <w:t xml:space="preserve"> </w:t>
      </w:r>
      <w:r>
        <w:rPr>
          <w:w w:val="105"/>
        </w:rPr>
        <w:t>heater</w:t>
      </w:r>
      <w:r>
        <w:rPr>
          <w:spacing w:val="23"/>
          <w:w w:val="105"/>
        </w:rPr>
        <w:t xml:space="preserve"> </w:t>
      </w:r>
      <w:r>
        <w:rPr>
          <w:w w:val="105"/>
        </w:rPr>
        <w:t>that</w:t>
      </w:r>
      <w:r>
        <w:rPr>
          <w:spacing w:val="22"/>
          <w:w w:val="105"/>
        </w:rPr>
        <w:t xml:space="preserve"> </w:t>
      </w:r>
      <w:r>
        <w:rPr>
          <w:w w:val="105"/>
        </w:rPr>
        <w:t>reset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system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22"/>
          <w:w w:val="105"/>
        </w:rPr>
        <w:t xml:space="preserve"> </w:t>
      </w:r>
      <w:r>
        <w:rPr>
          <w:w w:val="105"/>
        </w:rPr>
        <w:t>few</w:t>
      </w:r>
      <w:r>
        <w:rPr>
          <w:spacing w:val="22"/>
          <w:w w:val="105"/>
        </w:rPr>
        <w:t xml:space="preserve"> </w:t>
      </w:r>
      <w:r>
        <w:rPr>
          <w:w w:val="105"/>
        </w:rPr>
        <w:t>seconds,</w:t>
      </w:r>
      <w:r>
        <w:rPr>
          <w:spacing w:val="27"/>
          <w:w w:val="109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6"/>
          <w:w w:val="105"/>
        </w:rPr>
        <w:t xml:space="preserve"> </w:t>
      </w:r>
      <w:r>
        <w:rPr>
          <w:w w:val="105"/>
        </w:rPr>
        <w:t>only</w:t>
      </w:r>
      <w:r>
        <w:rPr>
          <w:spacing w:val="36"/>
          <w:w w:val="105"/>
        </w:rPr>
        <w:t xml:space="preserve"> </w:t>
      </w:r>
      <w:r>
        <w:rPr>
          <w:w w:val="105"/>
        </w:rPr>
        <w:t>manifested</w:t>
      </w:r>
      <w:r>
        <w:rPr>
          <w:spacing w:val="36"/>
          <w:w w:val="105"/>
        </w:rPr>
        <w:t xml:space="preserve"> </w:t>
      </w:r>
      <w:r>
        <w:rPr>
          <w:w w:val="105"/>
        </w:rPr>
        <w:t>under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vacuum.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3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6"/>
          <w:w w:val="105"/>
        </w:rPr>
        <w:t xml:space="preserve"> </w:t>
      </w:r>
      <w:r>
        <w:rPr>
          <w:w w:val="105"/>
        </w:rPr>
        <w:t>caused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battery</w:t>
      </w:r>
      <w:r>
        <w:rPr>
          <w:spacing w:val="36"/>
          <w:w w:val="105"/>
        </w:rPr>
        <w:t xml:space="preserve"> </w:t>
      </w:r>
      <w:r>
        <w:rPr>
          <w:w w:val="105"/>
        </w:rPr>
        <w:t>expansion,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6"/>
          <w:w w:val="105"/>
        </w:rPr>
        <w:t xml:space="preserve"> </w:t>
      </w:r>
      <w:r>
        <w:rPr>
          <w:w w:val="105"/>
        </w:rPr>
        <w:t>created</w:t>
      </w:r>
      <w:r>
        <w:rPr>
          <w:spacing w:val="30"/>
          <w:w w:val="110"/>
        </w:rPr>
        <w:t xml:space="preserve"> </w:t>
      </w:r>
      <w:r>
        <w:rPr>
          <w:w w:val="105"/>
        </w:rPr>
        <w:t>an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elec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26"/>
          <w:w w:val="105"/>
        </w:rPr>
        <w:t xml:space="preserve"> </w:t>
      </w:r>
      <w:r>
        <w:rPr>
          <w:w w:val="105"/>
        </w:rPr>
        <w:t>connection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26"/>
          <w:w w:val="105"/>
        </w:rPr>
        <w:t xml:space="preserve"> </w:t>
      </w:r>
      <w:ins w:id="235" w:author="Tom Woods" w:date="2016-02-06T15:38:00Z">
        <w:r w:rsidR="00F16595">
          <w:rPr>
            <w:spacing w:val="26"/>
            <w:w w:val="105"/>
          </w:rPr>
          <w:t xml:space="preserve">electrical connection </w:t>
        </w:r>
      </w:ins>
      <w:r>
        <w:rPr>
          <w:w w:val="105"/>
        </w:rPr>
        <w:t>n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1"/>
          <w:w w:val="105"/>
        </w:rPr>
        <w:t>es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heater.</w:t>
      </w:r>
      <w:r>
        <w:rPr>
          <w:spacing w:val="57"/>
          <w:w w:val="105"/>
        </w:rPr>
        <w:t xml:space="preserve"> </w:t>
      </w:r>
      <w:r>
        <w:rPr>
          <w:spacing w:val="-3"/>
          <w:w w:val="105"/>
        </w:rPr>
        <w:t>Typ</w:t>
      </w:r>
      <w:r>
        <w:rPr>
          <w:spacing w:val="-4"/>
          <w:w w:val="105"/>
        </w:rPr>
        <w:t>ic</w:t>
      </w:r>
      <w:r>
        <w:rPr>
          <w:spacing w:val="-3"/>
          <w:w w:val="105"/>
        </w:rPr>
        <w:t>al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CubeSats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are</w:t>
      </w:r>
      <w:r>
        <w:rPr>
          <w:spacing w:val="59"/>
          <w:w w:val="99"/>
        </w:rPr>
        <w:t xml:space="preserve"> </w:t>
      </w:r>
      <w:r>
        <w:rPr>
          <w:w w:val="105"/>
        </w:rPr>
        <w:t>only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bak</w:t>
      </w:r>
      <w:r>
        <w:rPr>
          <w:spacing w:val="-3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w w:val="105"/>
        </w:rPr>
        <w:t>out,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1"/>
          <w:w w:val="105"/>
        </w:rPr>
        <w:t xml:space="preserve"> </w:t>
      </w:r>
      <w:r>
        <w:rPr>
          <w:w w:val="105"/>
        </w:rPr>
        <w:t>perform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functional</w:t>
      </w:r>
      <w:r>
        <w:rPr>
          <w:spacing w:val="11"/>
          <w:w w:val="105"/>
        </w:rPr>
        <w:t xml:space="preserve"> </w:t>
      </w:r>
      <w:r>
        <w:rPr>
          <w:w w:val="105"/>
        </w:rPr>
        <w:t>thermal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vacuum</w:t>
      </w:r>
      <w:r>
        <w:rPr>
          <w:spacing w:val="12"/>
          <w:w w:val="105"/>
        </w:rPr>
        <w:t xml:space="preserve"> </w:t>
      </w:r>
      <w:r>
        <w:rPr>
          <w:w w:val="105"/>
        </w:rPr>
        <w:t>test,</w:t>
      </w:r>
      <w:r>
        <w:rPr>
          <w:spacing w:val="14"/>
          <w:w w:val="105"/>
        </w:rPr>
        <w:t xml:space="preserve"> </w:t>
      </w:r>
      <w:r>
        <w:rPr>
          <w:w w:val="105"/>
        </w:rPr>
        <w:t>but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we</w:t>
      </w:r>
      <w:r>
        <w:rPr>
          <w:spacing w:val="11"/>
          <w:w w:val="105"/>
        </w:rPr>
        <w:t xml:space="preserve"> </w:t>
      </w:r>
      <w:r>
        <w:rPr>
          <w:w w:val="105"/>
        </w:rPr>
        <w:t>highly</w:t>
      </w:r>
      <w:r>
        <w:rPr>
          <w:spacing w:val="11"/>
          <w:w w:val="105"/>
        </w:rPr>
        <w:t xml:space="preserve"> </w:t>
      </w:r>
      <w:r>
        <w:rPr>
          <w:w w:val="105"/>
        </w:rPr>
        <w:t>recommend</w:t>
      </w:r>
      <w:r>
        <w:rPr>
          <w:spacing w:val="41"/>
          <w:w w:val="110"/>
        </w:rPr>
        <w:t xml:space="preserve"> </w:t>
      </w:r>
      <w:r>
        <w:rPr>
          <w:w w:val="105"/>
        </w:rPr>
        <w:t>this</w:t>
      </w:r>
      <w:r>
        <w:rPr>
          <w:spacing w:val="21"/>
          <w:w w:val="105"/>
        </w:rPr>
        <w:t xml:space="preserve"> </w:t>
      </w:r>
      <w:r>
        <w:rPr>
          <w:w w:val="105"/>
        </w:rPr>
        <w:t>test</w:t>
      </w:r>
      <w:r>
        <w:rPr>
          <w:spacing w:val="22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process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increase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success</w:t>
      </w:r>
      <w:r>
        <w:rPr>
          <w:spacing w:val="21"/>
          <w:w w:val="105"/>
        </w:rPr>
        <w:t xml:space="preserve"> </w:t>
      </w:r>
      <w:r>
        <w:rPr>
          <w:w w:val="105"/>
        </w:rPr>
        <w:t>rate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CubeSats</w:t>
      </w:r>
      <w:proofErr w:type="spellEnd"/>
      <w:r>
        <w:rPr>
          <w:w w:val="105"/>
        </w:rPr>
        <w:t>.</w:t>
      </w:r>
    </w:p>
    <w:p w14:paraId="0680EBE1" w14:textId="24308015" w:rsidR="006338C4" w:rsidRDefault="00E272E0">
      <w:pPr>
        <w:pStyle w:val="BodyText"/>
        <w:spacing w:before="8" w:line="455" w:lineRule="auto"/>
        <w:ind w:right="117" w:firstLine="576"/>
        <w:jc w:val="both"/>
      </w:pP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proofErr w:type="gramStart"/>
      <w:r>
        <w:rPr>
          <w:w w:val="105"/>
        </w:rPr>
        <w:t>100</w:t>
      </w:r>
      <w:r>
        <w:rPr>
          <w:spacing w:val="-2"/>
          <w:w w:val="105"/>
        </w:rPr>
        <w:t xml:space="preserve"> </w:t>
      </w:r>
      <w:r>
        <w:rPr>
          <w:w w:val="105"/>
        </w:rPr>
        <w:t>hour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mission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test</w:t>
      </w:r>
      <w:r>
        <w:rPr>
          <w:spacing w:val="-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-2"/>
          <w:w w:val="105"/>
        </w:rPr>
        <w:t xml:space="preserve"> </w:t>
      </w:r>
      <w:r>
        <w:rPr>
          <w:w w:val="105"/>
        </w:rPr>
        <w:t>performed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during</w:t>
      </w:r>
      <w:r>
        <w:rPr>
          <w:spacing w:val="-3"/>
          <w:w w:val="105"/>
        </w:rPr>
        <w:t xml:space="preserve"> </w:t>
      </w:r>
      <w:r>
        <w:rPr>
          <w:w w:val="105"/>
        </w:rPr>
        <w:t>four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ei</w:t>
      </w:r>
      <w:r>
        <w:rPr>
          <w:spacing w:val="-2"/>
          <w:w w:val="105"/>
        </w:rPr>
        <w:t xml:space="preserve">ght </w:t>
      </w:r>
      <w:r>
        <w:rPr>
          <w:w w:val="105"/>
        </w:rPr>
        <w:t>hot</w:t>
      </w:r>
      <w:ins w:id="236" w:author="Tom Woods" w:date="2016-02-06T15:38:00Z">
        <w:r w:rsidR="00F16595">
          <w:rPr>
            <w:w w:val="105"/>
          </w:rPr>
          <w:t>-</w:t>
        </w:r>
      </w:ins>
      <w:r>
        <w:rPr>
          <w:w w:val="105"/>
        </w:rPr>
        <w:t>cold</w:t>
      </w:r>
      <w:r>
        <w:rPr>
          <w:spacing w:val="31"/>
          <w:w w:val="110"/>
        </w:rPr>
        <w:t xml:space="preserve"> </w:t>
      </w:r>
      <w:r>
        <w:rPr>
          <w:w w:val="105"/>
        </w:rPr>
        <w:t>cycles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thermal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vacuum</w:t>
      </w:r>
      <w:r>
        <w:rPr>
          <w:spacing w:val="29"/>
          <w:w w:val="105"/>
        </w:rPr>
        <w:t xml:space="preserve"> </w:t>
      </w:r>
      <w:r>
        <w:rPr>
          <w:w w:val="105"/>
        </w:rPr>
        <w:t>testing.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solar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array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ator,</w:t>
      </w:r>
      <w:r>
        <w:rPr>
          <w:spacing w:val="31"/>
          <w:w w:val="105"/>
        </w:rPr>
        <w:t xml:space="preserve"> </w:t>
      </w:r>
      <w:r>
        <w:rPr>
          <w:w w:val="105"/>
        </w:rPr>
        <w:t>with</w:t>
      </w:r>
      <w:r>
        <w:rPr>
          <w:spacing w:val="29"/>
          <w:w w:val="105"/>
        </w:rPr>
        <w:t xml:space="preserve"> </w:t>
      </w:r>
      <w:r>
        <w:rPr>
          <w:w w:val="105"/>
        </w:rPr>
        <w:t>an</w:t>
      </w:r>
      <w:r>
        <w:rPr>
          <w:spacing w:val="29"/>
          <w:w w:val="105"/>
        </w:rPr>
        <w:t xml:space="preserve"> </w:t>
      </w:r>
      <w:r>
        <w:rPr>
          <w:w w:val="105"/>
        </w:rPr>
        <w:t>I-V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programmed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99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Azur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Space</w:t>
      </w:r>
      <w:r>
        <w:rPr>
          <w:spacing w:val="12"/>
          <w:w w:val="105"/>
        </w:rPr>
        <w:t xml:space="preserve"> </w:t>
      </w:r>
      <w:r>
        <w:rPr>
          <w:w w:val="105"/>
        </w:rPr>
        <w:t>solar</w:t>
      </w:r>
      <w:r>
        <w:rPr>
          <w:spacing w:val="12"/>
          <w:w w:val="105"/>
        </w:rPr>
        <w:t xml:space="preserve"> </w:t>
      </w:r>
      <w:r>
        <w:rPr>
          <w:w w:val="105"/>
        </w:rPr>
        <w:t>cells</w:t>
      </w:r>
      <w:r>
        <w:rPr>
          <w:spacing w:val="12"/>
          <w:w w:val="105"/>
        </w:rPr>
        <w:t xml:space="preserve"> </w:t>
      </w:r>
      <w:r>
        <w:rPr>
          <w:w w:val="105"/>
        </w:rPr>
        <w:t>used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2"/>
          <w:w w:val="105"/>
        </w:rPr>
        <w:t>Mi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XSS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2"/>
          <w:w w:val="105"/>
        </w:rPr>
        <w:t xml:space="preserve"> </w:t>
      </w:r>
      <w:del w:id="237" w:author="Tom Woods" w:date="2016-02-06T15:39:00Z">
        <w:r w:rsidDel="00F16595">
          <w:rPr>
            <w:w w:val="105"/>
          </w:rPr>
          <w:delText>jumpered</w:delText>
        </w:r>
        <w:r w:rsidDel="00F16595">
          <w:rPr>
            <w:spacing w:val="12"/>
            <w:w w:val="105"/>
          </w:rPr>
          <w:delText xml:space="preserve"> </w:delText>
        </w:r>
        <w:r w:rsidDel="00F16595">
          <w:rPr>
            <w:spacing w:val="-3"/>
            <w:w w:val="105"/>
          </w:rPr>
          <w:delText>i</w:delText>
        </w:r>
        <w:r w:rsidDel="00F16595">
          <w:rPr>
            <w:spacing w:val="-2"/>
            <w:w w:val="105"/>
          </w:rPr>
          <w:delText>nt</w:delText>
        </w:r>
        <w:r w:rsidDel="00F16595">
          <w:rPr>
            <w:spacing w:val="-3"/>
            <w:w w:val="105"/>
          </w:rPr>
          <w:delText>o</w:delText>
        </w:r>
      </w:del>
      <w:ins w:id="238" w:author="Tom Woods" w:date="2016-02-06T15:39:00Z">
        <w:r w:rsidR="00F16595">
          <w:rPr>
            <w:w w:val="105"/>
          </w:rPr>
          <w:t>connected to</w:t>
        </w:r>
      </w:ins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EPS</w:t>
      </w:r>
      <w:r>
        <w:rPr>
          <w:spacing w:val="12"/>
          <w:w w:val="105"/>
        </w:rPr>
        <w:t xml:space="preserve"> </w:t>
      </w:r>
      <w:r>
        <w:rPr>
          <w:w w:val="105"/>
        </w:rPr>
        <w:t>board</w:t>
      </w:r>
      <w:ins w:id="239" w:author="Tom Woods" w:date="2016-02-06T15:39:00Z">
        <w:r w:rsidR="00F16595">
          <w:rPr>
            <w:w w:val="105"/>
          </w:rPr>
          <w:t xml:space="preserve"> instead of </w:t>
        </w:r>
      </w:ins>
      <w:del w:id="240" w:author="Tom Woods" w:date="2016-02-06T15:39:00Z">
        <w:r w:rsidDel="00F16595">
          <w:rPr>
            <w:w w:val="105"/>
          </w:rPr>
          <w:delText>.</w:delText>
        </w:r>
        <w:r w:rsidDel="00F16595">
          <w:rPr>
            <w:spacing w:val="34"/>
            <w:w w:val="109"/>
          </w:rPr>
          <w:delText xml:space="preserve"> </w:delText>
        </w:r>
        <w:r w:rsidDel="00F16595">
          <w:rPr>
            <w:w w:val="105"/>
          </w:rPr>
          <w:delText>The</w:delText>
        </w:r>
        <w:r w:rsidDel="00F16595">
          <w:rPr>
            <w:spacing w:val="19"/>
            <w:w w:val="105"/>
          </w:rPr>
          <w:delText xml:space="preserve"> </w:delText>
        </w:r>
        <w:r w:rsidDel="00F16595">
          <w:rPr>
            <w:w w:val="105"/>
          </w:rPr>
          <w:delText>ju</w:delText>
        </w:r>
        <w:r w:rsidDel="00F16595">
          <w:rPr>
            <w:spacing w:val="1"/>
            <w:w w:val="105"/>
          </w:rPr>
          <w:delText>m</w:delText>
        </w:r>
        <w:r w:rsidDel="00F16595">
          <w:rPr>
            <w:w w:val="105"/>
          </w:rPr>
          <w:delText>p</w:delText>
        </w:r>
        <w:r w:rsidDel="00F16595">
          <w:rPr>
            <w:spacing w:val="1"/>
            <w:w w:val="105"/>
          </w:rPr>
          <w:delText>e</w:delText>
        </w:r>
        <w:r w:rsidDel="00F16595">
          <w:rPr>
            <w:w w:val="105"/>
          </w:rPr>
          <w:delText>r</w:delText>
        </w:r>
        <w:r w:rsidDel="00F16595">
          <w:rPr>
            <w:spacing w:val="19"/>
            <w:w w:val="105"/>
          </w:rPr>
          <w:delText xml:space="preserve"> </w:delText>
        </w:r>
        <w:r w:rsidDel="00F16595">
          <w:rPr>
            <w:spacing w:val="-1"/>
            <w:w w:val="105"/>
          </w:rPr>
          <w:delText>bypas</w:delText>
        </w:r>
        <w:r w:rsidDel="00F16595">
          <w:rPr>
            <w:spacing w:val="-2"/>
            <w:w w:val="105"/>
          </w:rPr>
          <w:delText>se</w:delText>
        </w:r>
        <w:r w:rsidDel="00F16595">
          <w:rPr>
            <w:spacing w:val="-1"/>
            <w:w w:val="105"/>
          </w:rPr>
          <w:delText>d</w:delText>
        </w:r>
        <w:r w:rsidDel="00F16595">
          <w:rPr>
            <w:spacing w:val="20"/>
            <w:w w:val="105"/>
          </w:rPr>
          <w:delText xml:space="preserve"> </w:delText>
        </w:r>
      </w:del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lo</w:t>
      </w:r>
      <w:r>
        <w:rPr>
          <w:spacing w:val="-2"/>
          <w:w w:val="105"/>
        </w:rPr>
        <w:t>yab</w:t>
      </w:r>
      <w:r>
        <w:rPr>
          <w:spacing w:val="-3"/>
          <w:w w:val="105"/>
        </w:rPr>
        <w:t>le</w:t>
      </w:r>
      <w:r>
        <w:rPr>
          <w:spacing w:val="20"/>
          <w:w w:val="105"/>
        </w:rPr>
        <w:t xml:space="preserve"> </w:t>
      </w:r>
      <w:r>
        <w:rPr>
          <w:w w:val="105"/>
        </w:rPr>
        <w:t>solar</w:t>
      </w:r>
      <w:r>
        <w:rPr>
          <w:spacing w:val="19"/>
          <w:w w:val="105"/>
        </w:rPr>
        <w:t xml:space="preserve"> </w:t>
      </w:r>
      <w:r>
        <w:rPr>
          <w:w w:val="105"/>
        </w:rPr>
        <w:t>panels.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output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solar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array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ator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7"/>
          <w:w w:val="106"/>
        </w:rPr>
        <w:t xml:space="preserve"> </w:t>
      </w:r>
      <w:r>
        <w:rPr>
          <w:w w:val="105"/>
        </w:rPr>
        <w:t>programmatically</w:t>
      </w:r>
      <w:r>
        <w:rPr>
          <w:spacing w:val="24"/>
          <w:w w:val="105"/>
        </w:rPr>
        <w:t xml:space="preserve"> </w:t>
      </w:r>
      <w:r>
        <w:rPr>
          <w:w w:val="105"/>
        </w:rPr>
        <w:t>cycled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rval</w:t>
      </w:r>
      <w:r>
        <w:rPr>
          <w:spacing w:val="-3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ISS</w:t>
      </w:r>
      <w:r>
        <w:rPr>
          <w:spacing w:val="24"/>
          <w:w w:val="105"/>
        </w:rPr>
        <w:t xml:space="preserve"> </w:t>
      </w:r>
      <w:r>
        <w:rPr>
          <w:w w:val="105"/>
        </w:rPr>
        <w:t>orbit</w:t>
      </w:r>
      <w:r>
        <w:rPr>
          <w:spacing w:val="25"/>
          <w:w w:val="105"/>
        </w:rPr>
        <w:t xml:space="preserve"> </w:t>
      </w:r>
      <w:r>
        <w:rPr>
          <w:w w:val="105"/>
        </w:rPr>
        <w:t>insolation/eclipse</w:t>
      </w:r>
      <w:r>
        <w:rPr>
          <w:spacing w:val="2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at</w:t>
      </w:r>
      <w:r>
        <w:rPr>
          <w:spacing w:val="24"/>
          <w:w w:val="105"/>
        </w:rPr>
        <w:t xml:space="preserve"> </w:t>
      </w:r>
      <w:r>
        <w:rPr>
          <w:w w:val="105"/>
        </w:rPr>
        <w:t>three</w:t>
      </w:r>
    </w:p>
    <w:p w14:paraId="1AE5C6D8" w14:textId="77777777" w:rsidR="006338C4" w:rsidRDefault="00E272E0">
      <w:pPr>
        <w:pStyle w:val="BodyText"/>
        <w:spacing w:line="311" w:lineRule="exact"/>
        <w:jc w:val="both"/>
      </w:pPr>
      <w:proofErr w:type="spellStart"/>
      <w:proofErr w:type="gramStart"/>
      <w:r>
        <w:rPr>
          <w:spacing w:val="-1"/>
          <w:w w:val="105"/>
        </w:rPr>
        <w:t>di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1"/>
          <w:w w:val="105"/>
        </w:rPr>
        <w:t>erent</w:t>
      </w:r>
      <w:proofErr w:type="spellEnd"/>
      <w:proofErr w:type="gramEnd"/>
      <w:r>
        <w:rPr>
          <w:spacing w:val="28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90"/>
        </w:rPr>
        <w:t>/3</w:t>
      </w:r>
      <w:r>
        <w:rPr>
          <w:rFonts w:ascii="メイリオ" w:eastAsia="メイリオ" w:hAnsi="メイリオ" w:cs="メイリオ"/>
          <w:i/>
          <w:spacing w:val="31"/>
          <w:w w:val="90"/>
        </w:rPr>
        <w:t xml:space="preserve"> </w:t>
      </w:r>
      <w:r>
        <w:rPr>
          <w:w w:val="105"/>
        </w:rPr>
        <w:t xml:space="preserve">angles. 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total</w:t>
      </w:r>
      <w:r>
        <w:rPr>
          <w:spacing w:val="29"/>
          <w:w w:val="105"/>
        </w:rPr>
        <w:t xml:space="preserve"> </w:t>
      </w:r>
      <w:r>
        <w:rPr>
          <w:w w:val="105"/>
        </w:rPr>
        <w:t>orbit</w:t>
      </w:r>
      <w:r>
        <w:rPr>
          <w:spacing w:val="29"/>
          <w:w w:val="105"/>
        </w:rPr>
        <w:t xml:space="preserve"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e</w:t>
      </w:r>
      <w:r>
        <w:rPr>
          <w:spacing w:val="1"/>
          <w:w w:val="105"/>
        </w:rPr>
        <w:t>r</w:t>
      </w:r>
      <w:r>
        <w:rPr>
          <w:spacing w:val="2"/>
          <w:w w:val="105"/>
        </w:rPr>
        <w:t>io</w:t>
      </w:r>
      <w:r>
        <w:rPr>
          <w:spacing w:val="1"/>
          <w:w w:val="105"/>
        </w:rPr>
        <w:t>d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93</w:t>
      </w:r>
      <w:r>
        <w:rPr>
          <w:spacing w:val="29"/>
          <w:w w:val="105"/>
        </w:rPr>
        <w:t xml:space="preserve"> </w:t>
      </w:r>
      <w:r>
        <w:rPr>
          <w:w w:val="105"/>
        </w:rPr>
        <w:t>min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thr</w:t>
      </w:r>
      <w:r>
        <w:rPr>
          <w:spacing w:val="-2"/>
          <w:w w:val="105"/>
        </w:rPr>
        <w:t>ee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ecli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se</w:t>
      </w:r>
      <w:r>
        <w:rPr>
          <w:spacing w:val="28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28</w:t>
      </w:r>
      <w:r>
        <w:rPr>
          <w:spacing w:val="29"/>
          <w:w w:val="105"/>
        </w:rPr>
        <w:t xml:space="preserve"> </w:t>
      </w:r>
      <w:r>
        <w:rPr>
          <w:w w:val="105"/>
        </w:rPr>
        <w:t>min</w:t>
      </w:r>
    </w:p>
    <w:p w14:paraId="7C0A1778" w14:textId="77777777" w:rsidR="006338C4" w:rsidRDefault="00E272E0">
      <w:pPr>
        <w:pStyle w:val="BodyText"/>
        <w:spacing w:before="80" w:line="346" w:lineRule="auto"/>
        <w:ind w:right="118"/>
        <w:jc w:val="both"/>
      </w:pPr>
      <w:r>
        <w:rPr>
          <w:spacing w:val="-2"/>
          <w:w w:val="105"/>
        </w:rPr>
        <w:t>(</w:t>
      </w:r>
      <w:proofErr w:type="gramStart"/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age</w:t>
      </w:r>
      <w:proofErr w:type="gramEnd"/>
      <w:r>
        <w:rPr>
          <w:w w:val="105"/>
        </w:rPr>
        <w:t xml:space="preserve"> </w:t>
      </w:r>
      <w:r>
        <w:rPr>
          <w:rFonts w:ascii="メイリオ"/>
          <w:i/>
          <w:spacing w:val="3"/>
        </w:rPr>
        <w:t>/3</w:t>
      </w:r>
      <w:r>
        <w:rPr>
          <w:spacing w:val="1"/>
        </w:rPr>
        <w:t>),</w:t>
      </w:r>
      <w:r>
        <w:rPr>
          <w:spacing w:val="4"/>
        </w:rPr>
        <w:t xml:space="preserve"> </w:t>
      </w:r>
      <w:r>
        <w:rPr>
          <w:w w:val="105"/>
        </w:rPr>
        <w:t>38 min</w:t>
      </w:r>
      <w:r>
        <w:rPr>
          <w:spacing w:val="1"/>
          <w:w w:val="105"/>
        </w:rPr>
        <w:t xml:space="preserve"> </w:t>
      </w:r>
      <w:r>
        <w:t>(</w:t>
      </w:r>
      <w:r>
        <w:rPr>
          <w:rFonts w:ascii="メイリオ"/>
          <w:i/>
        </w:rPr>
        <w:t>/3</w:t>
      </w:r>
      <w:r>
        <w:rPr>
          <w:rFonts w:ascii="メイリオ"/>
          <w:i/>
          <w:spacing w:val="-14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spacing w:val="2"/>
          <w:w w:val="105"/>
        </w:rPr>
        <w:t>0</w:t>
      </w:r>
      <w:r>
        <w:rPr>
          <w:i/>
          <w:spacing w:val="2"/>
          <w:w w:val="105"/>
          <w:position w:val="8"/>
          <w:sz w:val="16"/>
        </w:rPr>
        <w:t>o</w:t>
      </w:r>
      <w:r>
        <w:rPr>
          <w:spacing w:val="1"/>
          <w:w w:val="105"/>
        </w:rPr>
        <w:t xml:space="preserve">), </w:t>
      </w:r>
      <w:r>
        <w:rPr>
          <w:w w:val="105"/>
        </w:rPr>
        <w:t>and 0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min </w:t>
      </w:r>
      <w:r>
        <w:t>(</w:t>
      </w:r>
      <w:r>
        <w:rPr>
          <w:rFonts w:ascii="メイリオ"/>
          <w:i/>
        </w:rPr>
        <w:t>/3</w:t>
      </w:r>
      <w:r>
        <w:rPr>
          <w:rFonts w:ascii="メイリオ"/>
          <w:i/>
          <w:spacing w:val="-14"/>
        </w:rPr>
        <w:t xml:space="preserve"> </w:t>
      </w:r>
      <w:r>
        <w:rPr>
          <w:i/>
          <w:w w:val="105"/>
        </w:rPr>
        <w:t>&gt;</w:t>
      </w:r>
      <w:r>
        <w:rPr>
          <w:i/>
          <w:spacing w:val="-6"/>
          <w:w w:val="105"/>
        </w:rPr>
        <w:t xml:space="preserve"> </w:t>
      </w:r>
      <w:r>
        <w:rPr>
          <w:spacing w:val="2"/>
          <w:w w:val="105"/>
        </w:rPr>
        <w:t>76</w:t>
      </w:r>
      <w:r>
        <w:rPr>
          <w:i/>
          <w:spacing w:val="2"/>
          <w:w w:val="105"/>
          <w:position w:val="8"/>
          <w:sz w:val="16"/>
        </w:rPr>
        <w:t>o</w:t>
      </w:r>
      <w:r>
        <w:rPr>
          <w:spacing w:val="1"/>
          <w:w w:val="105"/>
        </w:rPr>
        <w:t>).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P</w:t>
      </w:r>
      <w:r>
        <w:rPr>
          <w:spacing w:val="-5"/>
          <w:w w:val="105"/>
        </w:rPr>
        <w:t>owe</w:t>
      </w:r>
      <w:r>
        <w:rPr>
          <w:spacing w:val="-4"/>
          <w:w w:val="105"/>
        </w:rPr>
        <w:t>r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performance data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1"/>
          <w:w w:val="105"/>
        </w:rPr>
        <w:t xml:space="preserve"> </w:t>
      </w:r>
      <w:r>
        <w:rPr>
          <w:w w:val="105"/>
        </w:rPr>
        <w:t>collected for the</w:t>
      </w:r>
      <w:r>
        <w:rPr>
          <w:spacing w:val="31"/>
          <w:w w:val="99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w w:val="105"/>
        </w:rPr>
        <w:t>system</w:t>
      </w:r>
      <w:r>
        <w:rPr>
          <w:spacing w:val="36"/>
          <w:w w:val="105"/>
        </w:rPr>
        <w:t xml:space="preserve"> </w:t>
      </w:r>
      <w:r>
        <w:rPr>
          <w:w w:val="105"/>
        </w:rPr>
        <w:t>throughout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these</w:t>
      </w:r>
      <w:r>
        <w:rPr>
          <w:spacing w:val="36"/>
          <w:w w:val="105"/>
        </w:rPr>
        <w:t xml:space="preserve"> </w:t>
      </w:r>
      <w:r>
        <w:rPr>
          <w:w w:val="105"/>
        </w:rPr>
        <w:t>scenarios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36"/>
          <w:w w:val="105"/>
        </w:rPr>
        <w:t xml:space="preserve"> </w:t>
      </w:r>
      <w:r>
        <w:rPr>
          <w:w w:val="105"/>
        </w:rPr>
        <w:t>that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PPPT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maintain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6"/>
          <w:w w:val="105"/>
        </w:rPr>
        <w:t xml:space="preserve"> </w:t>
      </w:r>
      <w:r>
        <w:rPr>
          <w:w w:val="105"/>
        </w:rPr>
        <w:t>a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</w:p>
    <w:p w14:paraId="2A334FFB" w14:textId="77777777" w:rsidR="006338C4" w:rsidRDefault="006338C4">
      <w:pPr>
        <w:spacing w:line="346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0D900D8E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6A64AAFE" w14:textId="5F61FD06" w:rsidR="006338C4" w:rsidRDefault="00E272E0">
      <w:pPr>
        <w:pStyle w:val="BodyText"/>
        <w:spacing w:before="58" w:line="454" w:lineRule="auto"/>
        <w:ind w:right="117"/>
        <w:jc w:val="both"/>
      </w:pPr>
      <w:proofErr w:type="gramStart"/>
      <w:r>
        <w:rPr>
          <w:w w:val="105"/>
        </w:rPr>
        <w:t>positive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</w:rPr>
        <w:t>state</w:t>
      </w:r>
      <w:r>
        <w:rPr>
          <w:spacing w:val="52"/>
          <w:w w:val="105"/>
        </w:rPr>
        <w:t xml:space="preserve"> </w:t>
      </w:r>
      <w:r>
        <w:rPr>
          <w:w w:val="105"/>
        </w:rPr>
        <w:t>through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53"/>
          <w:w w:val="105"/>
        </w:rPr>
        <w:t xml:space="preserve"> </w:t>
      </w:r>
      <w:r>
        <w:rPr>
          <w:w w:val="105"/>
        </w:rPr>
        <w:t xml:space="preserve">orbits. 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</w:t>
      </w:r>
      <w:proofErr w:type="gramStart"/>
      <w:r>
        <w:rPr>
          <w:spacing w:val="-2"/>
          <w:w w:val="105"/>
        </w:rPr>
        <w:t>,</w:t>
      </w:r>
      <w:r>
        <w:rPr>
          <w:w w:val="105"/>
        </w:rPr>
        <w:t xml:space="preserve"> </w:t>
      </w:r>
      <w:r>
        <w:rPr>
          <w:spacing w:val="2"/>
          <w:w w:val="105"/>
        </w:rPr>
        <w:t xml:space="preserve"> </w:t>
      </w:r>
      <w:r>
        <w:rPr>
          <w:w w:val="105"/>
        </w:rPr>
        <w:t>this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</w:rPr>
        <w:t>test</w:t>
      </w:r>
      <w:r>
        <w:rPr>
          <w:spacing w:val="5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52"/>
          <w:w w:val="105"/>
        </w:rPr>
        <w:t xml:space="preserve"> </w:t>
      </w:r>
      <w:r>
        <w:rPr>
          <w:w w:val="105"/>
        </w:rPr>
        <w:t>used</w:t>
      </w:r>
      <w:r>
        <w:rPr>
          <w:spacing w:val="54"/>
          <w:w w:val="105"/>
        </w:rPr>
        <w:t xml:space="preserve"> </w:t>
      </w:r>
      <w:r>
        <w:rPr>
          <w:w w:val="105"/>
        </w:rPr>
        <w:t>to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33"/>
          <w:w w:val="104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commandable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flag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ab</w:t>
      </w:r>
      <w:r>
        <w:rPr>
          <w:spacing w:val="-2"/>
          <w:w w:val="105"/>
        </w:rPr>
        <w:t>le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X123</w:t>
      </w:r>
      <w:r>
        <w:rPr>
          <w:spacing w:val="28"/>
          <w:w w:val="105"/>
        </w:rPr>
        <w:t xml:space="preserve"> </w:t>
      </w:r>
      <w:r>
        <w:rPr>
          <w:w w:val="105"/>
        </w:rPr>
        <w:t>during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ecli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se</w:t>
      </w:r>
      <w:r>
        <w:rPr>
          <w:spacing w:val="27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w w:val="105"/>
        </w:rPr>
        <w:t>.</w:t>
      </w:r>
      <w:r>
        <w:rPr>
          <w:spacing w:val="20"/>
          <w:w w:val="105"/>
        </w:rPr>
        <w:t xml:space="preserve"> </w:t>
      </w:r>
      <w:r>
        <w:rPr>
          <w:w w:val="105"/>
        </w:rPr>
        <w:t>This</w:t>
      </w:r>
      <w:r>
        <w:rPr>
          <w:spacing w:val="43"/>
        </w:rPr>
        <w:t xml:space="preserve"> </w:t>
      </w:r>
      <w:r>
        <w:rPr>
          <w:w w:val="105"/>
        </w:rPr>
        <w:t>option</w:t>
      </w:r>
      <w:r>
        <w:rPr>
          <w:spacing w:val="44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44"/>
          <w:w w:val="105"/>
        </w:rPr>
        <w:t xml:space="preserve"> </w:t>
      </w:r>
      <w:r>
        <w:rPr>
          <w:w w:val="105"/>
        </w:rPr>
        <w:t>introduced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w w:val="105"/>
        </w:rPr>
        <w:t>early</w:t>
      </w:r>
      <w:r>
        <w:rPr>
          <w:spacing w:val="44"/>
          <w:w w:val="105"/>
        </w:rPr>
        <w:t xml:space="preserve"> </w:t>
      </w:r>
      <w:r>
        <w:rPr>
          <w:w w:val="105"/>
        </w:rPr>
        <w:t>in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pr</w:t>
      </w:r>
      <w:r>
        <w:rPr>
          <w:spacing w:val="1"/>
          <w:w w:val="105"/>
        </w:rPr>
        <w:t>o</w:t>
      </w:r>
      <w:r>
        <w:rPr>
          <w:w w:val="105"/>
        </w:rPr>
        <w:t>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44"/>
          <w:w w:val="105"/>
        </w:rPr>
        <w:t xml:space="preserve"> </w:t>
      </w:r>
      <w:r>
        <w:rPr>
          <w:w w:val="105"/>
        </w:rPr>
        <w:t>in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ici</w:t>
      </w:r>
      <w:r>
        <w:rPr>
          <w:spacing w:val="-1"/>
          <w:w w:val="105"/>
        </w:rPr>
        <w:t>pat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5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mar</w:t>
      </w:r>
      <w:r>
        <w:rPr>
          <w:spacing w:val="-2"/>
          <w:w w:val="105"/>
        </w:rPr>
        <w:t>gi</w:t>
      </w:r>
      <w:r>
        <w:rPr>
          <w:spacing w:val="-1"/>
          <w:w w:val="105"/>
        </w:rPr>
        <w:t>nal</w:t>
      </w:r>
      <w:r>
        <w:rPr>
          <w:spacing w:val="49"/>
          <w:w w:val="106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5"/>
          <w:w w:val="105"/>
        </w:rPr>
        <w:t xml:space="preserve"> </w:t>
      </w:r>
      <w:r>
        <w:rPr>
          <w:w w:val="105"/>
        </w:rPr>
        <w:t>balance</w:t>
      </w:r>
      <w:ins w:id="241" w:author="Tom Woods" w:date="2016-02-06T15:41:00Z">
        <w:r w:rsidR="00F16595">
          <w:rPr>
            <w:w w:val="105"/>
          </w:rPr>
          <w:t xml:space="preserve"> as the battery and solar cells age during an extended mission</w:t>
        </w:r>
      </w:ins>
      <w:r>
        <w:rPr>
          <w:w w:val="105"/>
        </w:rPr>
        <w:t>.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X123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ose</w:t>
      </w:r>
      <w:r>
        <w:rPr>
          <w:spacing w:val="-1"/>
          <w:w w:val="105"/>
        </w:rPr>
        <w:t>n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6"/>
          <w:w w:val="105"/>
        </w:rPr>
        <w:t xml:space="preserve"> </w:t>
      </w:r>
      <w:r>
        <w:rPr>
          <w:w w:val="105"/>
        </w:rPr>
        <w:t>cycling</w:t>
      </w:r>
      <w:r>
        <w:rPr>
          <w:spacing w:val="5"/>
          <w:w w:val="105"/>
        </w:rPr>
        <w:t xml:space="preserve"> </w:t>
      </w:r>
      <w:r>
        <w:rPr>
          <w:w w:val="105"/>
        </w:rPr>
        <w:t>because</w:t>
      </w:r>
      <w:r>
        <w:rPr>
          <w:spacing w:val="5"/>
          <w:w w:val="105"/>
        </w:rPr>
        <w:t xml:space="preserve"> </w:t>
      </w:r>
      <w:r>
        <w:rPr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largest</w:t>
      </w:r>
      <w:r>
        <w:rPr>
          <w:spacing w:val="6"/>
          <w:w w:val="105"/>
        </w:rPr>
        <w:t xml:space="preserve"> </w:t>
      </w:r>
      <w:r>
        <w:rPr>
          <w:w w:val="105"/>
        </w:rPr>
        <w:t>consumer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3"/>
          <w:w w:val="116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because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primary</w:t>
      </w:r>
      <w:r>
        <w:rPr>
          <w:spacing w:val="22"/>
          <w:w w:val="105"/>
        </w:rPr>
        <w:t xml:space="preserve"> </w:t>
      </w:r>
      <w:r>
        <w:rPr>
          <w:w w:val="105"/>
        </w:rPr>
        <w:t>science</w:t>
      </w:r>
      <w:r>
        <w:rPr>
          <w:spacing w:val="21"/>
          <w:w w:val="105"/>
        </w:rPr>
        <w:t xml:space="preserve"> </w:t>
      </w:r>
      <w:r>
        <w:rPr>
          <w:w w:val="105"/>
        </w:rPr>
        <w:t>target</w:t>
      </w:r>
      <w:r>
        <w:rPr>
          <w:spacing w:val="21"/>
          <w:w w:val="105"/>
        </w:rPr>
        <w:t xml:space="preserve"> </w:t>
      </w:r>
      <w:r>
        <w:rPr>
          <w:w w:val="105"/>
        </w:rPr>
        <w:t>(the</w:t>
      </w:r>
      <w:r>
        <w:rPr>
          <w:spacing w:val="22"/>
          <w:w w:val="105"/>
        </w:rPr>
        <w:t xml:space="preserve"> </w:t>
      </w:r>
      <w:r>
        <w:rPr>
          <w:w w:val="105"/>
        </w:rPr>
        <w:t>sun)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not</w:t>
      </w:r>
      <w:r>
        <w:rPr>
          <w:spacing w:val="22"/>
          <w:w w:val="105"/>
        </w:rPr>
        <w:t xml:space="preserve"> </w:t>
      </w:r>
      <w:r>
        <w:rPr>
          <w:w w:val="105"/>
        </w:rPr>
        <w:t>visible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eclipse.</w:t>
      </w:r>
      <w:r>
        <w:rPr>
          <w:spacing w:val="50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21"/>
          <w:w w:val="105"/>
        </w:rPr>
        <w:t xml:space="preserve"> </w:t>
      </w:r>
      <w:r>
        <w:rPr>
          <w:w w:val="105"/>
        </w:rPr>
        <w:t>this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not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99"/>
        </w:rPr>
        <w:t xml:space="preserve"> </w:t>
      </w:r>
      <w:r>
        <w:rPr>
          <w:w w:val="105"/>
        </w:rPr>
        <w:t>default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mission</w:t>
      </w:r>
      <w:r>
        <w:rPr>
          <w:spacing w:val="34"/>
          <w:w w:val="105"/>
        </w:rPr>
        <w:t xml:space="preserve"> </w:t>
      </w:r>
      <w:r>
        <w:rPr>
          <w:w w:val="105"/>
        </w:rPr>
        <w:t>design</w:t>
      </w:r>
      <w:r>
        <w:rPr>
          <w:spacing w:val="33"/>
          <w:w w:val="105"/>
        </w:rPr>
        <w:t xml:space="preserve"> </w:t>
      </w:r>
      <w:r>
        <w:rPr>
          <w:w w:val="105"/>
        </w:rPr>
        <w:t>because</w:t>
      </w:r>
      <w:r>
        <w:rPr>
          <w:spacing w:val="33"/>
          <w:w w:val="105"/>
        </w:rPr>
        <w:t xml:space="preserve"> </w:t>
      </w:r>
      <w:r>
        <w:rPr>
          <w:w w:val="105"/>
        </w:rPr>
        <w:t>it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ces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cessi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33"/>
          <w:w w:val="105"/>
        </w:rPr>
        <w:t xml:space="preserve"> </w:t>
      </w:r>
      <w:r>
        <w:rPr>
          <w:w w:val="105"/>
        </w:rPr>
        <w:t>cycling</w:t>
      </w:r>
      <w:r>
        <w:rPr>
          <w:spacing w:val="33"/>
          <w:w w:val="105"/>
        </w:rPr>
        <w:t xml:space="preserve"> </w:t>
      </w:r>
      <w:r>
        <w:rPr>
          <w:w w:val="105"/>
        </w:rPr>
        <w:t>on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primary</w:t>
      </w:r>
      <w:r>
        <w:rPr>
          <w:spacing w:val="49"/>
          <w:w w:val="104"/>
        </w:rPr>
        <w:t xml:space="preserve"> </w:t>
      </w:r>
      <w:r>
        <w:rPr>
          <w:w w:val="105"/>
        </w:rPr>
        <w:t>science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;</w:t>
      </w:r>
      <w:r>
        <w:rPr>
          <w:spacing w:val="22"/>
          <w:w w:val="105"/>
        </w:rPr>
        <w:t xml:space="preserve"> </w:t>
      </w:r>
      <w:r>
        <w:rPr>
          <w:w w:val="105"/>
        </w:rPr>
        <w:t>nominal</w:t>
      </w:r>
      <w:r>
        <w:rPr>
          <w:spacing w:val="22"/>
          <w:w w:val="105"/>
        </w:rPr>
        <w:t xml:space="preserve"> </w:t>
      </w:r>
      <w:r>
        <w:rPr>
          <w:w w:val="105"/>
        </w:rPr>
        <w:t>operations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X123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orb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t.</w:t>
      </w:r>
      <w:r>
        <w:rPr>
          <w:spacing w:val="50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99"/>
        </w:rPr>
        <w:t xml:space="preserve"> </w:t>
      </w:r>
      <w:r>
        <w:rPr>
          <w:w w:val="105"/>
        </w:rPr>
        <w:t>spacecraft</w:t>
      </w:r>
      <w:r>
        <w:rPr>
          <w:spacing w:val="-3"/>
          <w:w w:val="105"/>
        </w:rPr>
        <w:t xml:space="preserve"> </w:t>
      </w:r>
      <w:r>
        <w:rPr>
          <w:w w:val="105"/>
        </w:rPr>
        <w:t>performance</w:t>
      </w:r>
      <w:r>
        <w:rPr>
          <w:spacing w:val="-2"/>
          <w:w w:val="105"/>
        </w:rPr>
        <w:t xml:space="preserve"> </w:t>
      </w:r>
      <w:r>
        <w:rPr>
          <w:w w:val="105"/>
        </w:rPr>
        <w:t>degrades</w:t>
      </w:r>
      <w:r>
        <w:rPr>
          <w:spacing w:val="-3"/>
          <w:w w:val="105"/>
        </w:rPr>
        <w:t xml:space="preserve"> </w:t>
      </w:r>
      <w:r>
        <w:rPr>
          <w:w w:val="105"/>
        </w:rPr>
        <w:t>on</w:t>
      </w:r>
      <w:ins w:id="242" w:author="Tom Woods" w:date="2016-02-06T15:41:00Z">
        <w:r w:rsidR="00F16595">
          <w:rPr>
            <w:spacing w:val="-2"/>
            <w:w w:val="105"/>
          </w:rPr>
          <w:t>-</w:t>
        </w:r>
      </w:ins>
      <w:del w:id="243" w:author="Tom Woods" w:date="2016-02-06T15:41:00Z">
        <w:r w:rsidDel="00F16595">
          <w:rPr>
            <w:spacing w:val="-2"/>
            <w:w w:val="105"/>
          </w:rPr>
          <w:delText xml:space="preserve"> </w:delText>
        </w:r>
      </w:del>
      <w:r>
        <w:rPr>
          <w:w w:val="105"/>
        </w:rPr>
        <w:t>orbit</w:t>
      </w:r>
      <w:r>
        <w:rPr>
          <w:spacing w:val="-2"/>
          <w:w w:val="105"/>
        </w:rPr>
        <w:t xml:space="preserve"> </w:t>
      </w:r>
      <w:r>
        <w:rPr>
          <w:w w:val="105"/>
        </w:rPr>
        <w:t>(e.g., solar</w:t>
      </w:r>
      <w:r>
        <w:rPr>
          <w:spacing w:val="-2"/>
          <w:w w:val="105"/>
        </w:rPr>
        <w:t xml:space="preserve"> </w:t>
      </w:r>
      <w:r>
        <w:rPr>
          <w:w w:val="105"/>
        </w:rPr>
        <w:t>cell</w:t>
      </w:r>
      <w:r>
        <w:rPr>
          <w:spacing w:val="-3"/>
          <w:w w:val="105"/>
        </w:rPr>
        <w:t xml:space="preserve"> </w:t>
      </w:r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ciency</w:t>
      </w:r>
      <w:r>
        <w:rPr>
          <w:spacing w:val="-2"/>
          <w:w w:val="105"/>
        </w:rPr>
        <w:t xml:space="preserve"> </w:t>
      </w:r>
      <w:r>
        <w:rPr>
          <w:w w:val="105"/>
        </w:rPr>
        <w:t>loss),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may</w:t>
      </w:r>
      <w:r>
        <w:rPr>
          <w:spacing w:val="-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ecome</w:t>
      </w:r>
      <w:r>
        <w:rPr>
          <w:spacing w:val="-3"/>
          <w:w w:val="105"/>
        </w:rPr>
        <w:t xml:space="preserve"> </w:t>
      </w:r>
      <w:r>
        <w:rPr>
          <w:w w:val="105"/>
        </w:rPr>
        <w:t>necessary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99"/>
        </w:rPr>
        <w:t xml:space="preserve"> </w:t>
      </w:r>
      <w:r>
        <w:rPr>
          <w:w w:val="105"/>
        </w:rPr>
        <w:t>enable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X123-ecli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se-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-c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cli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7"/>
          <w:w w:val="105"/>
        </w:rPr>
        <w:t xml:space="preserve"> </w:t>
      </w:r>
      <w:r>
        <w:rPr>
          <w:w w:val="105"/>
        </w:rPr>
        <w:t>flag.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nal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proofErr w:type="gramStart"/>
      <w:r>
        <w:rPr>
          <w:w w:val="105"/>
        </w:rPr>
        <w:t>100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hour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mission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test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cl</w:t>
      </w:r>
      <w:r>
        <w:rPr>
          <w:spacing w:val="-1"/>
          <w:w w:val="105"/>
        </w:rPr>
        <w:t>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73"/>
          <w:w w:val="110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ic</w:t>
      </w:r>
      <w:r>
        <w:rPr>
          <w:spacing w:val="18"/>
          <w:w w:val="105"/>
        </w:rPr>
        <w:t xml:space="preserve"> </w:t>
      </w:r>
      <w:r>
        <w:rPr>
          <w:w w:val="105"/>
        </w:rPr>
        <w:t>stored-data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nk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8"/>
          <w:w w:val="105"/>
        </w:rPr>
        <w:t xml:space="preserve"> </w:t>
      </w:r>
      <w:r>
        <w:rPr>
          <w:w w:val="105"/>
        </w:rPr>
        <w:t>durations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qu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val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ground</w:t>
      </w:r>
      <w:r>
        <w:rPr>
          <w:spacing w:val="18"/>
          <w:w w:val="105"/>
        </w:rPr>
        <w:t xml:space="preserve"> </w:t>
      </w:r>
      <w:r>
        <w:rPr>
          <w:w w:val="105"/>
        </w:rPr>
        <w:t>station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ontact</w:t>
      </w:r>
      <w:r>
        <w:rPr>
          <w:spacing w:val="-2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expected</w:t>
      </w:r>
      <w:r>
        <w:rPr>
          <w:spacing w:val="33"/>
          <w:w w:val="110"/>
        </w:rPr>
        <w:t xml:space="preserve"> </w:t>
      </w:r>
      <w:r>
        <w:rPr>
          <w:w w:val="105"/>
        </w:rPr>
        <w:t>on</w:t>
      </w:r>
      <w:r>
        <w:rPr>
          <w:spacing w:val="31"/>
          <w:w w:val="105"/>
        </w:rPr>
        <w:t xml:space="preserve"> </w:t>
      </w:r>
      <w:r>
        <w:rPr>
          <w:w w:val="105"/>
        </w:rPr>
        <w:t>orbit.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proofErr w:type="gramStart"/>
      <w:r>
        <w:rPr>
          <w:w w:val="105"/>
        </w:rPr>
        <w:t>100</w:t>
      </w:r>
      <w:r>
        <w:rPr>
          <w:spacing w:val="31"/>
          <w:w w:val="105"/>
        </w:rPr>
        <w:t xml:space="preserve"> </w:t>
      </w:r>
      <w:r>
        <w:rPr>
          <w:w w:val="105"/>
        </w:rPr>
        <w:t>hour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mission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1"/>
          <w:w w:val="105"/>
        </w:rPr>
        <w:t xml:space="preserve"> </w:t>
      </w:r>
      <w:r>
        <w:rPr>
          <w:w w:val="105"/>
        </w:rPr>
        <w:t>test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most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fli</w:t>
      </w:r>
      <w:r>
        <w:rPr>
          <w:spacing w:val="-2"/>
          <w:w w:val="105"/>
        </w:rPr>
        <w:t>ght</w:t>
      </w:r>
      <w:r>
        <w:rPr>
          <w:spacing w:val="-3"/>
          <w:w w:val="105"/>
        </w:rPr>
        <w:t>-li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testing</w:t>
      </w:r>
      <w:r>
        <w:rPr>
          <w:spacing w:val="31"/>
          <w:w w:val="105"/>
        </w:rPr>
        <w:t xml:space="preserve"> </w:t>
      </w:r>
      <w:r>
        <w:rPr>
          <w:w w:val="105"/>
        </w:rPr>
        <w:t>possible</w:t>
      </w:r>
      <w:r>
        <w:rPr>
          <w:spacing w:val="31"/>
          <w:w w:val="105"/>
        </w:rPr>
        <w:t xml:space="preserve"> </w:t>
      </w:r>
      <w:r>
        <w:rPr>
          <w:w w:val="105"/>
        </w:rPr>
        <w:t>with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99"/>
        </w:rPr>
        <w:t xml:space="preserve"> </w:t>
      </w:r>
      <w:r>
        <w:rPr>
          <w:w w:val="105"/>
        </w:rPr>
        <w:t>facilities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avai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ab</w:t>
      </w:r>
      <w:r>
        <w:rPr>
          <w:spacing w:val="-4"/>
          <w:w w:val="105"/>
        </w:rPr>
        <w:t>le</w:t>
      </w:r>
      <w:ins w:id="244" w:author="Tom Woods" w:date="2016-02-06T15:43:00Z">
        <w:r w:rsidR="00F16595">
          <w:rPr>
            <w:spacing w:val="-4"/>
            <w:w w:val="105"/>
          </w:rPr>
          <w:t>,</w:t>
        </w:r>
      </w:ins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ins w:id="245" w:author="Tom Woods" w:date="2016-02-06T15:42:00Z">
        <w:r w:rsidR="00F16595">
          <w:rPr>
            <w:spacing w:val="29"/>
            <w:w w:val="105"/>
          </w:rPr>
          <w:t xml:space="preserve">this test </w:t>
        </w:r>
      </w:ins>
      <w:r>
        <w:rPr>
          <w:w w:val="105"/>
        </w:rPr>
        <w:t>greatly</w:t>
      </w:r>
      <w:r>
        <w:rPr>
          <w:spacing w:val="30"/>
          <w:w w:val="105"/>
        </w:rPr>
        <w:t xml:space="preserve"> </w:t>
      </w:r>
      <w:r>
        <w:rPr>
          <w:w w:val="105"/>
        </w:rPr>
        <w:t>increased</w:t>
      </w:r>
      <w:r>
        <w:rPr>
          <w:spacing w:val="29"/>
          <w:w w:val="105"/>
        </w:rPr>
        <w:t xml:space="preserve"> </w:t>
      </w:r>
      <w:r>
        <w:rPr>
          <w:w w:val="105"/>
        </w:rPr>
        <w:t>confidence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system</w:t>
      </w:r>
      <w:r>
        <w:rPr>
          <w:spacing w:val="29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it</w:t>
      </w:r>
      <w:r>
        <w:rPr>
          <w:spacing w:val="30"/>
          <w:w w:val="105"/>
        </w:rPr>
        <w:t xml:space="preserve"> </w:t>
      </w:r>
      <w:r>
        <w:rPr>
          <w:w w:val="105"/>
        </w:rPr>
        <w:t>will</w:t>
      </w:r>
      <w:r>
        <w:rPr>
          <w:spacing w:val="27"/>
          <w:w w:val="98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hav</w:t>
      </w:r>
      <w:r>
        <w:rPr>
          <w:spacing w:val="-3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on</w:t>
      </w:r>
      <w:r>
        <w:rPr>
          <w:spacing w:val="42"/>
          <w:w w:val="105"/>
        </w:rPr>
        <w:t xml:space="preserve"> </w:t>
      </w:r>
      <w:r>
        <w:rPr>
          <w:w w:val="105"/>
        </w:rPr>
        <w:t>orbit.</w:t>
      </w:r>
      <w:r>
        <w:rPr>
          <w:spacing w:val="43"/>
          <w:w w:val="105"/>
        </w:rPr>
        <w:t xml:space="preserve"> </w:t>
      </w:r>
      <w:r>
        <w:rPr>
          <w:w w:val="105"/>
        </w:rPr>
        <w:t>It</w:t>
      </w:r>
      <w:r>
        <w:rPr>
          <w:spacing w:val="42"/>
          <w:w w:val="105"/>
        </w:rPr>
        <w:t xml:space="preserve"> </w:t>
      </w:r>
      <w:r>
        <w:rPr>
          <w:w w:val="105"/>
        </w:rPr>
        <w:t>also</w:t>
      </w:r>
      <w:r>
        <w:rPr>
          <w:spacing w:val="42"/>
          <w:w w:val="105"/>
        </w:rPr>
        <w:t xml:space="preserve"> </w:t>
      </w:r>
      <w:r>
        <w:rPr>
          <w:w w:val="105"/>
        </w:rPr>
        <w:t>ensured</w:t>
      </w:r>
      <w:r>
        <w:rPr>
          <w:spacing w:val="42"/>
          <w:w w:val="105"/>
        </w:rPr>
        <w:t xml:space="preserve"> </w:t>
      </w:r>
      <w:r>
        <w:rPr>
          <w:w w:val="105"/>
        </w:rPr>
        <w:t>that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41"/>
          <w:w w:val="105"/>
        </w:rPr>
        <w:t xml:space="preserve"> </w:t>
      </w:r>
      <w:r>
        <w:rPr>
          <w:w w:val="105"/>
        </w:rPr>
        <w:t>electronics</w:t>
      </w:r>
      <w:r>
        <w:rPr>
          <w:spacing w:val="42"/>
          <w:w w:val="105"/>
        </w:rPr>
        <w:t xml:space="preserve"> </w:t>
      </w:r>
      <w:r>
        <w:rPr>
          <w:w w:val="105"/>
        </w:rPr>
        <w:t>are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42"/>
          <w:w w:val="105"/>
        </w:rPr>
        <w:t xml:space="preserve"> </w:t>
      </w:r>
      <w:r>
        <w:rPr>
          <w:w w:val="105"/>
        </w:rPr>
        <w:t>past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“in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ant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mortal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ty”</w:t>
      </w:r>
      <w:r>
        <w:rPr>
          <w:spacing w:val="25"/>
          <w:w w:val="111"/>
        </w:rPr>
        <w:t xml:space="preserve"> </w:t>
      </w:r>
      <w:r>
        <w:rPr>
          <w:w w:val="105"/>
        </w:rPr>
        <w:t>phase.</w:t>
      </w:r>
    </w:p>
    <w:p w14:paraId="3300CB22" w14:textId="77777777" w:rsidR="006338C4" w:rsidRDefault="00E272E0">
      <w:pPr>
        <w:pStyle w:val="BodyText"/>
        <w:spacing w:before="9" w:line="455" w:lineRule="auto"/>
        <w:ind w:right="119" w:firstLine="576"/>
        <w:jc w:val="both"/>
      </w:pPr>
      <w:r>
        <w:rPr>
          <w:w w:val="105"/>
        </w:rPr>
        <w:t>End-to-end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8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w w:val="105"/>
        </w:rPr>
        <w:t>also</w:t>
      </w:r>
      <w:r>
        <w:rPr>
          <w:spacing w:val="8"/>
          <w:w w:val="105"/>
        </w:rPr>
        <w:t xml:space="preserve"> </w:t>
      </w:r>
      <w:r>
        <w:rPr>
          <w:w w:val="105"/>
        </w:rPr>
        <w:t>performed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ll</w:t>
      </w:r>
      <w:r>
        <w:rPr>
          <w:spacing w:val="8"/>
          <w:w w:val="105"/>
        </w:rPr>
        <w:t xml:space="preserve"> </w:t>
      </w:r>
      <w:r>
        <w:rPr>
          <w:w w:val="105"/>
        </w:rPr>
        <w:t>com-</w:t>
      </w:r>
      <w:r>
        <w:rPr>
          <w:spacing w:val="49"/>
          <w:w w:val="99"/>
        </w:rPr>
        <w:t xml:space="preserve"> </w:t>
      </w:r>
      <w:proofErr w:type="spellStart"/>
      <w:r>
        <w:rPr>
          <w:spacing w:val="-1"/>
          <w:w w:val="105"/>
        </w:rPr>
        <w:t>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pipeline.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spacecraft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18"/>
          <w:w w:val="105"/>
        </w:rPr>
        <w:t xml:space="preserve"> </w:t>
      </w:r>
      <w:r>
        <w:rPr>
          <w:w w:val="105"/>
        </w:rPr>
        <w:t>miles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y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position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e-of-si</w:t>
      </w:r>
      <w:r>
        <w:rPr>
          <w:spacing w:val="-1"/>
          <w:w w:val="105"/>
        </w:rPr>
        <w:t>ght</w:t>
      </w:r>
      <w:r>
        <w:rPr>
          <w:spacing w:val="55"/>
          <w:w w:val="138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ground</w:t>
      </w:r>
      <w:r>
        <w:rPr>
          <w:spacing w:val="4"/>
          <w:w w:val="105"/>
        </w:rPr>
        <w:t xml:space="preserve"> </w:t>
      </w:r>
      <w:r>
        <w:rPr>
          <w:w w:val="105"/>
        </w:rPr>
        <w:t>station,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early</w:t>
      </w:r>
      <w:r>
        <w:rPr>
          <w:spacing w:val="4"/>
          <w:w w:val="105"/>
        </w:rPr>
        <w:t xml:space="preserve"> </w:t>
      </w:r>
      <w:r>
        <w:rPr>
          <w:w w:val="105"/>
        </w:rPr>
        <w:t>orbit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</w:t>
      </w:r>
      <w:r>
        <w:rPr>
          <w:spacing w:val="-2"/>
          <w:w w:val="105"/>
        </w:rPr>
        <w:t>issi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"/>
          <w:w w:val="105"/>
        </w:rPr>
        <w:t xml:space="preserve"> </w:t>
      </w:r>
      <w:r>
        <w:rPr>
          <w:w w:val="105"/>
        </w:rPr>
        <w:t>tests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w w:val="105"/>
        </w:rPr>
        <w:t>performed.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oos</w:t>
      </w:r>
      <w:r>
        <w:rPr>
          <w:w w:val="105"/>
        </w:rPr>
        <w:t>t</w:t>
      </w:r>
      <w:r>
        <w:rPr>
          <w:spacing w:val="1"/>
          <w:w w:val="105"/>
        </w:rPr>
        <w:t>e</w:t>
      </w:r>
      <w:r>
        <w:rPr>
          <w:w w:val="105"/>
        </w:rPr>
        <w:t>d</w:t>
      </w:r>
      <w:r>
        <w:rPr>
          <w:spacing w:val="4"/>
          <w:w w:val="105"/>
        </w:rPr>
        <w:t xml:space="preserve"> </w:t>
      </w:r>
      <w:r>
        <w:rPr>
          <w:w w:val="105"/>
        </w:rPr>
        <w:t>confidence</w:t>
      </w:r>
      <w:r>
        <w:rPr>
          <w:spacing w:val="51"/>
          <w:w w:val="99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38"/>
          <w:w w:val="105"/>
        </w:rPr>
        <w:t xml:space="preserve"> </w:t>
      </w:r>
      <w:r>
        <w:rPr>
          <w:w w:val="105"/>
        </w:rPr>
        <w:t>areas: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we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39"/>
          <w:w w:val="105"/>
        </w:rPr>
        <w:t xml:space="preserve"> </w:t>
      </w:r>
      <w:r>
        <w:rPr>
          <w:w w:val="105"/>
        </w:rPr>
        <w:t>meet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proofErr w:type="spellStart"/>
      <w:r>
        <w:rPr>
          <w:spacing w:val="-1"/>
          <w:w w:val="105"/>
        </w:rPr>
        <w:t>NanoRack</w:t>
      </w:r>
      <w:r>
        <w:rPr>
          <w:spacing w:val="-2"/>
          <w:w w:val="105"/>
        </w:rPr>
        <w:t>s</w:t>
      </w:r>
      <w:proofErr w:type="spellEnd"/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not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lo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5"/>
          <w:w w:val="98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nna</w:t>
      </w:r>
      <w:r>
        <w:rPr>
          <w:spacing w:val="26"/>
          <w:w w:val="105"/>
        </w:rPr>
        <w:t xml:space="preserve"> </w:t>
      </w:r>
      <w:r>
        <w:rPr>
          <w:w w:val="105"/>
        </w:rPr>
        <w:t>or</w:t>
      </w:r>
      <w:r>
        <w:rPr>
          <w:spacing w:val="27"/>
          <w:w w:val="105"/>
        </w:rPr>
        <w:t xml:space="preserve"> </w:t>
      </w:r>
      <w:r>
        <w:rPr>
          <w:w w:val="105"/>
        </w:rPr>
        <w:t>solar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array</w:t>
      </w:r>
      <w:r>
        <w:rPr>
          <w:spacing w:val="-3"/>
          <w:w w:val="105"/>
        </w:rPr>
        <w:t>s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first</w:t>
      </w:r>
      <w:r>
        <w:rPr>
          <w:spacing w:val="26"/>
          <w:w w:val="105"/>
        </w:rPr>
        <w:t xml:space="preserve"> </w:t>
      </w:r>
      <w:r>
        <w:rPr>
          <w:w w:val="105"/>
        </w:rPr>
        <w:t>30</w:t>
      </w:r>
      <w:r>
        <w:rPr>
          <w:spacing w:val="27"/>
          <w:w w:val="105"/>
        </w:rPr>
        <w:t xml:space="preserve"> </w:t>
      </w:r>
      <w:r>
        <w:rPr>
          <w:w w:val="105"/>
        </w:rPr>
        <w:t>min</w:t>
      </w:r>
      <w:r>
        <w:rPr>
          <w:spacing w:val="26"/>
          <w:w w:val="105"/>
        </w:rPr>
        <w:t xml:space="preserve"> </w:t>
      </w:r>
      <w:r>
        <w:rPr>
          <w:w w:val="105"/>
        </w:rPr>
        <w:t>after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lo</w:t>
      </w:r>
      <w:r>
        <w:rPr>
          <w:spacing w:val="-2"/>
          <w:w w:val="105"/>
        </w:rPr>
        <w:t>ym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ISS,</w:t>
      </w:r>
      <w:r>
        <w:rPr>
          <w:spacing w:val="27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ose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lo</w:t>
      </w:r>
      <w:r>
        <w:rPr>
          <w:spacing w:val="-2"/>
          <w:w w:val="105"/>
        </w:rPr>
        <w:t>ym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53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successful,</w:t>
      </w:r>
      <w:r>
        <w:rPr>
          <w:spacing w:val="21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could</w:t>
      </w:r>
      <w:r>
        <w:rPr>
          <w:spacing w:val="1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established</w:t>
      </w:r>
      <w:r>
        <w:rPr>
          <w:spacing w:val="20"/>
          <w:w w:val="105"/>
        </w:rPr>
        <w:t xml:space="preserve"> </w:t>
      </w:r>
      <w:r>
        <w:rPr>
          <w:w w:val="105"/>
        </w:rPr>
        <w:t>after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nna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lo</w:t>
      </w:r>
      <w:r>
        <w:rPr>
          <w:spacing w:val="-2"/>
          <w:w w:val="105"/>
        </w:rPr>
        <w:t>ym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21"/>
        </w:rPr>
        <w:t xml:space="preserve"> </w:t>
      </w:r>
      <w:r>
        <w:rPr>
          <w:w w:val="105"/>
        </w:rPr>
        <w:t>our</w:t>
      </w:r>
      <w:r>
        <w:rPr>
          <w:spacing w:val="13"/>
          <w:w w:val="105"/>
        </w:rPr>
        <w:t xml:space="preserve"> </w:t>
      </w:r>
      <w:r>
        <w:rPr>
          <w:w w:val="105"/>
        </w:rPr>
        <w:t>ground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commissioning</w:t>
      </w:r>
      <w:r>
        <w:rPr>
          <w:spacing w:val="14"/>
          <w:w w:val="105"/>
        </w:rPr>
        <w:t xml:space="preserve"> </w:t>
      </w:r>
      <w:r>
        <w:rPr>
          <w:w w:val="105"/>
        </w:rPr>
        <w:t>scripts</w:t>
      </w:r>
      <w:r>
        <w:rPr>
          <w:spacing w:val="14"/>
          <w:w w:val="105"/>
        </w:rPr>
        <w:t xml:space="preserve"> </w:t>
      </w:r>
      <w:r>
        <w:rPr>
          <w:w w:val="105"/>
        </w:rPr>
        <w:t>could</w:t>
      </w:r>
      <w:r>
        <w:rPr>
          <w:spacing w:val="14"/>
          <w:w w:val="105"/>
        </w:rPr>
        <w:t xml:space="preserve"> </w:t>
      </w:r>
      <w:r>
        <w:rPr>
          <w:w w:val="105"/>
        </w:rPr>
        <w:t>autonomously</w:t>
      </w:r>
      <w:r>
        <w:rPr>
          <w:spacing w:val="14"/>
          <w:w w:val="105"/>
        </w:rPr>
        <w:t xml:space="preserve"> </w:t>
      </w:r>
      <w:r>
        <w:rPr>
          <w:w w:val="105"/>
        </w:rPr>
        <w:t>perform</w:t>
      </w:r>
      <w:r>
        <w:rPr>
          <w:spacing w:val="14"/>
          <w:w w:val="105"/>
        </w:rPr>
        <w:t xml:space="preserve"> </w:t>
      </w:r>
      <w:r>
        <w:rPr>
          <w:w w:val="105"/>
        </w:rPr>
        <w:t>telemetry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10"/>
        </w:rPr>
        <w:t xml:space="preserve"> </w:t>
      </w:r>
      <w:r>
        <w:rPr>
          <w:w w:val="105"/>
        </w:rPr>
        <w:t>commanding.</w:t>
      </w:r>
    </w:p>
    <w:p w14:paraId="407DB0AB" w14:textId="77777777" w:rsidR="006338C4" w:rsidRDefault="00E272E0">
      <w:pPr>
        <w:pStyle w:val="BodyText"/>
        <w:spacing w:before="8" w:line="455" w:lineRule="auto"/>
        <w:ind w:right="118" w:firstLine="576"/>
        <w:jc w:val="both"/>
      </w:pP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43"/>
          <w:w w:val="105"/>
        </w:rPr>
        <w:t xml:space="preserve"> </w:t>
      </w:r>
      <w:r>
        <w:rPr>
          <w:w w:val="105"/>
        </w:rPr>
        <w:t>battery</w:t>
      </w:r>
      <w:r>
        <w:rPr>
          <w:spacing w:val="44"/>
          <w:w w:val="105"/>
        </w:rPr>
        <w:t xml:space="preserve"> </w:t>
      </w:r>
      <w:r>
        <w:rPr>
          <w:w w:val="105"/>
        </w:rPr>
        <w:t>testing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2"/>
          <w:w w:val="105"/>
        </w:rPr>
        <w:t xml:space="preserve"> </w:t>
      </w:r>
      <w:r>
        <w:rPr>
          <w:w w:val="105"/>
        </w:rPr>
        <w:t>performed</w:t>
      </w:r>
      <w:r>
        <w:rPr>
          <w:spacing w:val="44"/>
          <w:w w:val="105"/>
        </w:rPr>
        <w:t xml:space="preserve"> </w:t>
      </w:r>
      <w:r>
        <w:rPr>
          <w:w w:val="105"/>
        </w:rPr>
        <w:t>to</w:t>
      </w:r>
      <w:r>
        <w:rPr>
          <w:spacing w:val="43"/>
          <w:w w:val="105"/>
        </w:rPr>
        <w:t xml:space="preserve"> </w:t>
      </w:r>
      <w:r>
        <w:rPr>
          <w:w w:val="105"/>
        </w:rPr>
        <w:t>comply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4"/>
          <w:w w:val="105"/>
        </w:rPr>
        <w:t xml:space="preserve"> </w:t>
      </w:r>
      <w:r>
        <w:rPr>
          <w:spacing w:val="-4"/>
          <w:w w:val="105"/>
        </w:rPr>
        <w:t>flowe</w:t>
      </w:r>
      <w:r>
        <w:rPr>
          <w:spacing w:val="-3"/>
          <w:w w:val="105"/>
        </w:rPr>
        <w:t>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43"/>
          <w:w w:val="105"/>
        </w:rPr>
        <w:t xml:space="preserve"> </w:t>
      </w:r>
      <w:r>
        <w:rPr>
          <w:w w:val="105"/>
        </w:rPr>
        <w:t>from</w:t>
      </w:r>
      <w:r>
        <w:rPr>
          <w:spacing w:val="55"/>
          <w:w w:val="103"/>
        </w:rPr>
        <w:t xml:space="preserve"> </w:t>
      </w:r>
      <w:r>
        <w:rPr>
          <w:w w:val="105"/>
        </w:rPr>
        <w:t>NASA</w:t>
      </w:r>
      <w:r>
        <w:rPr>
          <w:spacing w:val="50"/>
          <w:w w:val="105"/>
        </w:rPr>
        <w:t xml:space="preserve"> </w:t>
      </w:r>
      <w:r>
        <w:rPr>
          <w:w w:val="105"/>
        </w:rPr>
        <w:t>Johnson</w:t>
      </w:r>
      <w:r>
        <w:rPr>
          <w:spacing w:val="50"/>
          <w:w w:val="105"/>
        </w:rPr>
        <w:t xml:space="preserve"> </w:t>
      </w:r>
      <w:r>
        <w:rPr>
          <w:w w:val="105"/>
        </w:rPr>
        <w:t>Space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51"/>
          <w:w w:val="105"/>
        </w:rPr>
        <w:t xml:space="preserve"> </w:t>
      </w:r>
      <w:r>
        <w:rPr>
          <w:w w:val="105"/>
        </w:rPr>
        <w:t>through</w:t>
      </w:r>
      <w:r>
        <w:rPr>
          <w:spacing w:val="50"/>
          <w:w w:val="105"/>
        </w:rPr>
        <w:t xml:space="preserve"> </w:t>
      </w:r>
      <w:proofErr w:type="spellStart"/>
      <w:r>
        <w:rPr>
          <w:spacing w:val="-1"/>
          <w:w w:val="105"/>
        </w:rPr>
        <w:t>NanoRack</w:t>
      </w:r>
      <w:r>
        <w:rPr>
          <w:spacing w:val="-2"/>
          <w:w w:val="105"/>
        </w:rPr>
        <w:t>s</w:t>
      </w:r>
      <w:proofErr w:type="spellEnd"/>
      <w:r>
        <w:rPr>
          <w:spacing w:val="50"/>
          <w:w w:val="105"/>
        </w:rPr>
        <w:t xml:space="preserve"> </w:t>
      </w:r>
      <w:r>
        <w:rPr>
          <w:w w:val="105"/>
        </w:rPr>
        <w:t>to</w:t>
      </w:r>
      <w:r>
        <w:rPr>
          <w:spacing w:val="50"/>
          <w:w w:val="105"/>
        </w:rPr>
        <w:t xml:space="preserve"> </w:t>
      </w:r>
      <w:r>
        <w:rPr>
          <w:w w:val="105"/>
        </w:rPr>
        <w:t>all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CubeSats</w:t>
      </w:r>
      <w:proofErr w:type="spellEnd"/>
      <w:r>
        <w:rPr>
          <w:spacing w:val="50"/>
          <w:w w:val="105"/>
        </w:rPr>
        <w:t xml:space="preserve"> </w:t>
      </w:r>
      <w:r>
        <w:rPr>
          <w:w w:val="105"/>
        </w:rPr>
        <w:t>going</w:t>
      </w:r>
      <w:r>
        <w:rPr>
          <w:spacing w:val="50"/>
          <w:w w:val="105"/>
        </w:rPr>
        <w:t xml:space="preserve"> </w:t>
      </w:r>
      <w:r>
        <w:rPr>
          <w:w w:val="105"/>
        </w:rPr>
        <w:t>to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w w:val="105"/>
        </w:rPr>
        <w:t>ISS.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spacing w:val="50"/>
          <w:w w:val="105"/>
        </w:rPr>
        <w:t xml:space="preserve"> </w:t>
      </w:r>
      <w:r>
        <w:rPr>
          <w:w w:val="105"/>
        </w:rPr>
        <w:t>re-</w:t>
      </w:r>
      <w:r>
        <w:rPr>
          <w:spacing w:val="25"/>
          <w:w w:val="99"/>
        </w:rPr>
        <w:t xml:space="preserve"> </w:t>
      </w:r>
      <w:proofErr w:type="spellStart"/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proofErr w:type="spellEnd"/>
      <w:r>
        <w:rPr>
          <w:spacing w:val="51"/>
          <w:w w:val="105"/>
        </w:rPr>
        <w:t xml:space="preserve"> </w:t>
      </w:r>
      <w:r>
        <w:rPr>
          <w:w w:val="105"/>
        </w:rPr>
        <w:t>are</w:t>
      </w:r>
      <w:r>
        <w:rPr>
          <w:spacing w:val="52"/>
          <w:w w:val="105"/>
        </w:rPr>
        <w:t xml:space="preserve"> </w:t>
      </w:r>
      <w:r>
        <w:rPr>
          <w:w w:val="105"/>
        </w:rPr>
        <w:t>in</w:t>
      </w:r>
      <w:r>
        <w:rPr>
          <w:spacing w:val="52"/>
          <w:w w:val="105"/>
        </w:rPr>
        <w:t xml:space="preserve"> </w:t>
      </w:r>
      <w:r>
        <w:rPr>
          <w:w w:val="105"/>
        </w:rPr>
        <w:t>place</w:t>
      </w:r>
      <w:r>
        <w:rPr>
          <w:spacing w:val="52"/>
          <w:w w:val="105"/>
        </w:rPr>
        <w:t xml:space="preserve"> </w:t>
      </w:r>
      <w:r>
        <w:rPr>
          <w:w w:val="105"/>
        </w:rPr>
        <w:t>to</w:t>
      </w:r>
      <w:r>
        <w:rPr>
          <w:spacing w:val="52"/>
          <w:w w:val="105"/>
        </w:rPr>
        <w:t xml:space="preserve"> </w:t>
      </w:r>
      <w:r>
        <w:rPr>
          <w:w w:val="105"/>
        </w:rPr>
        <w:t>protect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astronaut</w:t>
      </w:r>
      <w:r>
        <w:rPr>
          <w:spacing w:val="-2"/>
          <w:w w:val="105"/>
        </w:rPr>
        <w:t>s</w:t>
      </w:r>
      <w:r>
        <w:rPr>
          <w:spacing w:val="51"/>
          <w:w w:val="105"/>
        </w:rPr>
        <w:t xml:space="preserve"> </w:t>
      </w:r>
      <w:r>
        <w:rPr>
          <w:w w:val="105"/>
        </w:rPr>
        <w:t>on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>ISS</w:t>
      </w:r>
      <w:r>
        <w:rPr>
          <w:spacing w:val="52"/>
          <w:w w:val="105"/>
        </w:rPr>
        <w:t xml:space="preserve"> </w:t>
      </w:r>
      <w:r>
        <w:rPr>
          <w:w w:val="105"/>
        </w:rPr>
        <w:t>and</w:t>
      </w:r>
      <w:r>
        <w:rPr>
          <w:spacing w:val="52"/>
          <w:w w:val="105"/>
        </w:rPr>
        <w:t xml:space="preserve"> </w:t>
      </w:r>
      <w:r>
        <w:rPr>
          <w:w w:val="105"/>
        </w:rPr>
        <w:t>far</w:t>
      </w:r>
      <w:r>
        <w:rPr>
          <w:spacing w:val="52"/>
          <w:w w:val="105"/>
        </w:rPr>
        <w:t xml:space="preserve"> </w:t>
      </w:r>
      <w:r>
        <w:rPr>
          <w:w w:val="105"/>
        </w:rPr>
        <w:t>exceed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>standard</w:t>
      </w:r>
      <w:r>
        <w:rPr>
          <w:spacing w:val="52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38"/>
          <w:w w:val="121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California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yt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hn</w:t>
      </w:r>
      <w:r>
        <w:rPr>
          <w:spacing w:val="-3"/>
          <w:w w:val="105"/>
        </w:rPr>
        <w:t>ic</w:t>
      </w:r>
      <w:r>
        <w:rPr>
          <w:spacing w:val="25"/>
          <w:w w:val="105"/>
        </w:rPr>
        <w:t xml:space="preserve"> </w:t>
      </w:r>
      <w:r>
        <w:rPr>
          <w:w w:val="105"/>
        </w:rPr>
        <w:t>State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Design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Specification.  </w:t>
      </w:r>
      <w:r>
        <w:rPr>
          <w:spacing w:val="-2"/>
          <w:w w:val="105"/>
        </w:rPr>
        <w:t>Ne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-</w:t>
      </w:r>
      <w:r>
        <w:rPr>
          <w:spacing w:val="71"/>
          <w:w w:val="99"/>
        </w:rPr>
        <w:t xml:space="preserve"> </w:t>
      </w:r>
      <w:proofErr w:type="spellStart"/>
      <w:r>
        <w:rPr>
          <w:w w:val="105"/>
        </w:rPr>
        <w:t>theless</w:t>
      </w:r>
      <w:proofErr w:type="spellEnd"/>
      <w:r>
        <w:rPr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10"/>
          <w:w w:val="105"/>
        </w:rPr>
        <w:t xml:space="preserve"> </w:t>
      </w:r>
      <w:r>
        <w:rPr>
          <w:w w:val="105"/>
        </w:rPr>
        <w:t>recommend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all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CubeSats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perform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these</w:t>
      </w:r>
      <w:r>
        <w:rPr>
          <w:spacing w:val="10"/>
          <w:w w:val="105"/>
        </w:rPr>
        <w:t xml:space="preserve"> </w:t>
      </w:r>
      <w:r>
        <w:rPr>
          <w:w w:val="105"/>
        </w:rPr>
        <w:t>tests,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only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tt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w w:val="105"/>
        </w:rPr>
        <w:t>understand</w:t>
      </w:r>
    </w:p>
    <w:p w14:paraId="30EF5761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68F7F41C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0B5CC824" w14:textId="4D34BC0D" w:rsidR="006338C4" w:rsidRDefault="00E272E0">
      <w:pPr>
        <w:pStyle w:val="BodyText"/>
        <w:spacing w:before="58" w:line="455" w:lineRule="auto"/>
        <w:ind w:right="119"/>
        <w:jc w:val="both"/>
      </w:pPr>
      <w:proofErr w:type="gramStart"/>
      <w:r>
        <w:rPr>
          <w:w w:val="110"/>
        </w:rPr>
        <w:t>the</w:t>
      </w:r>
      <w:proofErr w:type="gramEnd"/>
      <w:r>
        <w:rPr>
          <w:spacing w:val="20"/>
          <w:w w:val="110"/>
        </w:rPr>
        <w:t xml:space="preserve"> </w:t>
      </w:r>
      <w:r>
        <w:rPr>
          <w:w w:val="110"/>
        </w:rPr>
        <w:t>actual</w:t>
      </w:r>
      <w:ins w:id="246" w:author="Tom Woods" w:date="2016-02-06T15:44:00Z">
        <w:r w:rsidR="00F16595">
          <w:rPr>
            <w:w w:val="110"/>
          </w:rPr>
          <w:t xml:space="preserve"> performance of the</w:t>
        </w:r>
      </w:ins>
      <w:r>
        <w:rPr>
          <w:spacing w:val="20"/>
          <w:w w:val="110"/>
        </w:rPr>
        <w:t xml:space="preserve"> </w:t>
      </w:r>
      <w:r>
        <w:rPr>
          <w:w w:val="110"/>
        </w:rPr>
        <w:t>batteries</w:t>
      </w:r>
      <w:r>
        <w:rPr>
          <w:spacing w:val="21"/>
          <w:w w:val="110"/>
        </w:rPr>
        <w:t xml:space="preserve"> </w:t>
      </w:r>
      <w:r>
        <w:rPr>
          <w:w w:val="110"/>
        </w:rPr>
        <w:t>to</w:t>
      </w:r>
      <w:r>
        <w:rPr>
          <w:spacing w:val="20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20"/>
          <w:w w:val="110"/>
        </w:rPr>
        <w:t xml:space="preserve"> </w:t>
      </w:r>
      <w:r>
        <w:rPr>
          <w:spacing w:val="-3"/>
          <w:w w:val="110"/>
        </w:rPr>
        <w:t>flow</w:t>
      </w:r>
      <w:r>
        <w:rPr>
          <w:spacing w:val="-2"/>
          <w:w w:val="110"/>
        </w:rPr>
        <w:t>n</w:t>
      </w:r>
      <w:r>
        <w:rPr>
          <w:spacing w:val="21"/>
          <w:w w:val="110"/>
        </w:rPr>
        <w:t xml:space="preserve"> </w:t>
      </w:r>
      <w:r>
        <w:rPr>
          <w:w w:val="110"/>
        </w:rPr>
        <w:t>(i.e.,</w:t>
      </w:r>
      <w:r>
        <w:rPr>
          <w:spacing w:val="24"/>
          <w:w w:val="110"/>
        </w:rPr>
        <w:t xml:space="preserve"> </w:t>
      </w:r>
      <w:r>
        <w:rPr>
          <w:w w:val="110"/>
        </w:rPr>
        <w:t>not</w:t>
      </w:r>
      <w:r>
        <w:rPr>
          <w:spacing w:val="21"/>
          <w:w w:val="110"/>
        </w:rPr>
        <w:t xml:space="preserve"> </w:t>
      </w:r>
      <w:r>
        <w:rPr>
          <w:w w:val="110"/>
        </w:rPr>
        <w:t>just</w:t>
      </w:r>
      <w:r>
        <w:rPr>
          <w:spacing w:val="20"/>
          <w:w w:val="110"/>
        </w:rPr>
        <w:t xml:space="preserve"> </w:t>
      </w:r>
      <w:r>
        <w:rPr>
          <w:w w:val="110"/>
        </w:rPr>
        <w:t>batteries</w:t>
      </w:r>
      <w:r>
        <w:rPr>
          <w:spacing w:val="20"/>
          <w:w w:val="110"/>
        </w:rPr>
        <w:t xml:space="preserve"> </w:t>
      </w:r>
      <w:r>
        <w:rPr>
          <w:w w:val="110"/>
        </w:rPr>
        <w:t>from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0"/>
          <w:w w:val="110"/>
        </w:rPr>
        <w:t xml:space="preserve"> </w:t>
      </w:r>
      <w:r>
        <w:rPr>
          <w:w w:val="110"/>
        </w:rPr>
        <w:t>same</w:t>
      </w:r>
      <w:r>
        <w:rPr>
          <w:spacing w:val="20"/>
          <w:w w:val="110"/>
        </w:rPr>
        <w:t xml:space="preserve"> </w:t>
      </w:r>
      <w:r>
        <w:rPr>
          <w:w w:val="110"/>
        </w:rPr>
        <w:t>lot</w:t>
      </w:r>
      <w:r>
        <w:rPr>
          <w:spacing w:val="21"/>
          <w:w w:val="110"/>
        </w:rPr>
        <w:t xml:space="preserve"> </w:t>
      </w:r>
      <w:r>
        <w:rPr>
          <w:w w:val="110"/>
        </w:rPr>
        <w:t>or</w:t>
      </w:r>
      <w:r>
        <w:rPr>
          <w:spacing w:val="20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0"/>
          <w:w w:val="110"/>
        </w:rPr>
        <w:t xml:space="preserve"> </w:t>
      </w:r>
      <w:r>
        <w:rPr>
          <w:w w:val="110"/>
        </w:rPr>
        <w:t>same</w:t>
      </w:r>
      <w:r>
        <w:rPr>
          <w:spacing w:val="20"/>
          <w:w w:val="110"/>
        </w:rPr>
        <w:t xml:space="preserve"> </w:t>
      </w:r>
      <w:r>
        <w:rPr>
          <w:w w:val="110"/>
        </w:rPr>
        <w:t>type).</w:t>
      </w:r>
      <w:r>
        <w:rPr>
          <w:spacing w:val="23"/>
          <w:w w:val="109"/>
        </w:rPr>
        <w:t xml:space="preserve"> </w:t>
      </w:r>
      <w:r>
        <w:rPr>
          <w:spacing w:val="-10"/>
          <w:w w:val="110"/>
        </w:rPr>
        <w:t>We</w:t>
      </w:r>
      <w:r>
        <w:rPr>
          <w:spacing w:val="-11"/>
          <w:w w:val="110"/>
        </w:rPr>
        <w:t xml:space="preserve"> </w:t>
      </w:r>
      <w:r>
        <w:rPr>
          <w:w w:val="110"/>
        </w:rPr>
        <w:t>found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followi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most</w:t>
      </w:r>
      <w:r>
        <w:rPr>
          <w:spacing w:val="-10"/>
          <w:w w:val="110"/>
        </w:rPr>
        <w:t xml:space="preserve"> </w:t>
      </w:r>
      <w:r>
        <w:rPr>
          <w:w w:val="110"/>
        </w:rPr>
        <w:t>useful</w:t>
      </w:r>
      <w:r>
        <w:rPr>
          <w:spacing w:val="-11"/>
          <w:w w:val="110"/>
        </w:rPr>
        <w:t xml:space="preserve"> </w:t>
      </w:r>
      <w:r>
        <w:rPr>
          <w:w w:val="110"/>
        </w:rPr>
        <w:t>tests:</w:t>
      </w:r>
      <w:r>
        <w:rPr>
          <w:spacing w:val="8"/>
          <w:w w:val="110"/>
        </w:rPr>
        <w:t xml:space="preserve"> </w:t>
      </w:r>
      <w:r>
        <w:rPr>
          <w:w w:val="110"/>
        </w:rPr>
        <w:t>visual</w:t>
      </w:r>
      <w:r>
        <w:rPr>
          <w:spacing w:val="-10"/>
          <w:w w:val="110"/>
        </w:rPr>
        <w:t xml:space="preserve"> </w:t>
      </w:r>
      <w:r>
        <w:rPr>
          <w:w w:val="110"/>
        </w:rPr>
        <w:t>inspection</w:t>
      </w:r>
      <w:r>
        <w:rPr>
          <w:spacing w:val="-11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11"/>
          <w:w w:val="110"/>
        </w:rPr>
        <w:t xml:space="preserve"> </w:t>
      </w:r>
      <w:r>
        <w:rPr>
          <w:w w:val="110"/>
        </w:rPr>
        <w:t>or</w:t>
      </w:r>
      <w:r>
        <w:rPr>
          <w:spacing w:val="-10"/>
          <w:w w:val="110"/>
        </w:rPr>
        <w:t xml:space="preserve"> </w:t>
      </w:r>
      <w:r>
        <w:rPr>
          <w:w w:val="110"/>
        </w:rPr>
        <w:t>leaks,</w:t>
      </w:r>
      <w:r>
        <w:rPr>
          <w:spacing w:val="-10"/>
          <w:w w:val="110"/>
        </w:rPr>
        <w:t xml:space="preserve"> </w:t>
      </w:r>
      <w:r>
        <w:rPr>
          <w:w w:val="110"/>
        </w:rPr>
        <w:t>measuring</w:t>
      </w:r>
      <w:r>
        <w:rPr>
          <w:spacing w:val="27"/>
          <w:w w:val="99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spacing w:val="1"/>
          <w:w w:val="110"/>
        </w:rPr>
        <w:t>open</w:t>
      </w:r>
      <w:r>
        <w:rPr>
          <w:spacing w:val="-1"/>
          <w:w w:val="110"/>
        </w:rPr>
        <w:t xml:space="preserve"> </w:t>
      </w:r>
      <w:r>
        <w:rPr>
          <w:w w:val="110"/>
        </w:rPr>
        <w:t>circuit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fully</w:t>
      </w:r>
      <w:r>
        <w:rPr>
          <w:spacing w:val="-2"/>
          <w:w w:val="110"/>
        </w:rPr>
        <w:t xml:space="preserve"> </w:t>
      </w:r>
      <w:r>
        <w:rPr>
          <w:w w:val="110"/>
        </w:rPr>
        <w:t>configured</w:t>
      </w:r>
      <w:r>
        <w:rPr>
          <w:spacing w:val="-1"/>
          <w:w w:val="110"/>
        </w:rPr>
        <w:t xml:space="preserve"> </w:t>
      </w:r>
      <w:r>
        <w:rPr>
          <w:w w:val="110"/>
        </w:rPr>
        <w:t>battery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r>
        <w:rPr>
          <w:spacing w:val="-2"/>
          <w:w w:val="110"/>
        </w:rPr>
        <w:t>,</w:t>
      </w:r>
      <w:r>
        <w:rPr>
          <w:w w:val="110"/>
        </w:rPr>
        <w:t xml:space="preserve"> recording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</w:t>
      </w:r>
      <w:r>
        <w:rPr>
          <w:spacing w:val="-1"/>
          <w:w w:val="110"/>
        </w:rPr>
        <w:t xml:space="preserve">,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nt,</w:t>
      </w:r>
      <w:r>
        <w:rPr>
          <w:w w:val="110"/>
        </w:rPr>
        <w:t xml:space="preserve"> and</w:t>
      </w:r>
      <w:r>
        <w:rPr>
          <w:spacing w:val="-1"/>
          <w:w w:val="110"/>
        </w:rPr>
        <w:t xml:space="preserve"> </w:t>
      </w:r>
      <w:r>
        <w:rPr>
          <w:w w:val="110"/>
        </w:rPr>
        <w:t>tem-</w:t>
      </w:r>
      <w:r>
        <w:rPr>
          <w:spacing w:val="21"/>
          <w:w w:val="99"/>
        </w:rPr>
        <w:t xml:space="preserve"> </w:t>
      </w:r>
      <w:proofErr w:type="spellStart"/>
      <w:r>
        <w:rPr>
          <w:w w:val="110"/>
        </w:rPr>
        <w:t>perature</w:t>
      </w:r>
      <w:proofErr w:type="spellEnd"/>
      <w:r>
        <w:rPr>
          <w:spacing w:val="7"/>
          <w:w w:val="110"/>
        </w:rPr>
        <w:t xml:space="preserve"> </w:t>
      </w:r>
      <w:r>
        <w:rPr>
          <w:w w:val="110"/>
        </w:rPr>
        <w:t>through</w:t>
      </w:r>
      <w:r>
        <w:rPr>
          <w:spacing w:val="7"/>
          <w:w w:val="110"/>
        </w:rPr>
        <w:t xml:space="preserve"> </w:t>
      </w:r>
      <w:r>
        <w:rPr>
          <w:w w:val="110"/>
        </w:rPr>
        <w:t>three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ge</w:t>
      </w:r>
      <w:r>
        <w:rPr>
          <w:spacing w:val="-1"/>
          <w:w w:val="110"/>
        </w:rPr>
        <w:t>/d</w:t>
      </w:r>
      <w:r>
        <w:rPr>
          <w:spacing w:val="-2"/>
          <w:w w:val="110"/>
        </w:rPr>
        <w:t>isc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ge</w:t>
      </w:r>
      <w:r>
        <w:rPr>
          <w:spacing w:val="8"/>
          <w:w w:val="110"/>
        </w:rPr>
        <w:t xml:space="preserve"> </w:t>
      </w:r>
      <w:r>
        <w:rPr>
          <w:w w:val="110"/>
        </w:rPr>
        <w:t>cycles;</w:t>
      </w:r>
      <w:r>
        <w:rPr>
          <w:spacing w:val="13"/>
          <w:w w:val="110"/>
        </w:rPr>
        <w:t xml:space="preserve"> </w:t>
      </w:r>
      <w:r>
        <w:rPr>
          <w:w w:val="110"/>
        </w:rPr>
        <w:t>measuring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ages</w:t>
      </w:r>
      <w:r>
        <w:rPr>
          <w:spacing w:val="8"/>
          <w:w w:val="110"/>
        </w:rPr>
        <w:t xml:space="preserve"> </w:t>
      </w:r>
      <w:r>
        <w:rPr>
          <w:w w:val="110"/>
        </w:rPr>
        <w:t>at</w:t>
      </w:r>
      <w:r>
        <w:rPr>
          <w:spacing w:val="7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7"/>
          <w:w w:val="110"/>
        </w:rPr>
        <w:t xml:space="preserve"> 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har</w:t>
      </w:r>
      <w:r>
        <w:rPr>
          <w:spacing w:val="-3"/>
          <w:w w:val="110"/>
        </w:rPr>
        <w:t>ge</w:t>
      </w:r>
      <w:r>
        <w:rPr>
          <w:spacing w:val="8"/>
          <w:w w:val="110"/>
        </w:rPr>
        <w:t xml:space="preserve"> </w:t>
      </w:r>
      <w:r>
        <w:rPr>
          <w:w w:val="110"/>
        </w:rPr>
        <w:t>and</w:t>
      </w:r>
      <w:r>
        <w:rPr>
          <w:spacing w:val="27"/>
          <w:w w:val="110"/>
        </w:rPr>
        <w:t xml:space="preserve"> </w:t>
      </w:r>
      <w:proofErr w:type="spellStart"/>
      <w:r>
        <w:rPr>
          <w:spacing w:val="-3"/>
          <w:w w:val="110"/>
        </w:rPr>
        <w:t>ove</w:t>
      </w:r>
      <w:r>
        <w:rPr>
          <w:spacing w:val="-2"/>
          <w:w w:val="110"/>
        </w:rPr>
        <w:t>rd</w:t>
      </w:r>
      <w:r>
        <w:rPr>
          <w:spacing w:val="-3"/>
          <w:w w:val="110"/>
        </w:rPr>
        <w:t>isc</w:t>
      </w:r>
      <w:r>
        <w:rPr>
          <w:spacing w:val="-2"/>
          <w:w w:val="110"/>
        </w:rPr>
        <w:t>har</w:t>
      </w:r>
      <w:r>
        <w:rPr>
          <w:spacing w:val="-3"/>
          <w:w w:val="110"/>
        </w:rPr>
        <w:t>ge</w:t>
      </w:r>
      <w:proofErr w:type="spellEnd"/>
      <w:r>
        <w:rPr>
          <w:spacing w:val="9"/>
          <w:w w:val="110"/>
        </w:rPr>
        <w:t xml:space="preserve"> </w:t>
      </w:r>
      <w:r>
        <w:rPr>
          <w:w w:val="110"/>
        </w:rPr>
        <w:t>protection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ac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d</w:t>
      </w:r>
      <w:r>
        <w:rPr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;</w:t>
      </w:r>
      <w:r>
        <w:rPr>
          <w:spacing w:val="16"/>
          <w:w w:val="110"/>
        </w:rPr>
        <w:t xml:space="preserve"> </w:t>
      </w:r>
      <w:r>
        <w:rPr>
          <w:w w:val="110"/>
        </w:rPr>
        <w:t>and</w:t>
      </w:r>
      <w:r>
        <w:rPr>
          <w:spacing w:val="9"/>
          <w:w w:val="110"/>
        </w:rPr>
        <w:t xml:space="preserve"> </w:t>
      </w:r>
      <w:r>
        <w:rPr>
          <w:w w:val="110"/>
        </w:rPr>
        <w:t>measuring</w:t>
      </w:r>
      <w:r>
        <w:rPr>
          <w:spacing w:val="10"/>
          <w:w w:val="110"/>
        </w:rPr>
        <w:t xml:space="preserve"> </w:t>
      </w:r>
      <w:r>
        <w:rPr>
          <w:w w:val="110"/>
        </w:rPr>
        <w:t>mass</w:t>
      </w:r>
      <w:r>
        <w:rPr>
          <w:spacing w:val="9"/>
          <w:w w:val="110"/>
        </w:rPr>
        <w:t xml:space="preserve"> </w:t>
      </w:r>
      <w:r>
        <w:rPr>
          <w:spacing w:val="1"/>
          <w:w w:val="110"/>
        </w:rPr>
        <w:t>before</w:t>
      </w:r>
      <w:r>
        <w:rPr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9"/>
          <w:w w:val="110"/>
        </w:rPr>
        <w:t xml:space="preserve"> </w:t>
      </w:r>
      <w:r>
        <w:rPr>
          <w:w w:val="110"/>
        </w:rPr>
        <w:t>after</w:t>
      </w:r>
      <w:r>
        <w:rPr>
          <w:spacing w:val="9"/>
          <w:w w:val="110"/>
        </w:rPr>
        <w:t xml:space="preserve"> </w:t>
      </w:r>
      <w:r>
        <w:rPr>
          <w:spacing w:val="-1"/>
          <w:w w:val="110"/>
        </w:rPr>
        <w:t>und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-</w:t>
      </w:r>
      <w:r>
        <w:rPr>
          <w:spacing w:val="55"/>
          <w:w w:val="99"/>
        </w:rPr>
        <w:t xml:space="preserve"> </w:t>
      </w:r>
      <w:r>
        <w:rPr>
          <w:w w:val="110"/>
        </w:rPr>
        <w:t>going</w:t>
      </w:r>
      <w:r>
        <w:rPr>
          <w:spacing w:val="12"/>
          <w:w w:val="110"/>
        </w:rPr>
        <w:t xml:space="preserve"> </w:t>
      </w:r>
      <w:r>
        <w:rPr>
          <w:spacing w:val="-3"/>
          <w:w w:val="110"/>
        </w:rPr>
        <w:t>vac</w:t>
      </w:r>
      <w:r>
        <w:rPr>
          <w:spacing w:val="-2"/>
          <w:w w:val="110"/>
        </w:rPr>
        <w:t>uu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.</w:t>
      </w:r>
      <w:r>
        <w:rPr>
          <w:w w:val="110"/>
        </w:rPr>
        <w:t xml:space="preserve">  </w:t>
      </w:r>
      <w:r>
        <w:rPr>
          <w:spacing w:val="-3"/>
          <w:w w:val="110"/>
        </w:rPr>
        <w:t>Give</w:t>
      </w:r>
      <w:r>
        <w:rPr>
          <w:spacing w:val="-2"/>
          <w:w w:val="110"/>
        </w:rPr>
        <w:t>n</w:t>
      </w:r>
      <w:r>
        <w:rPr>
          <w:spacing w:val="13"/>
          <w:w w:val="110"/>
        </w:rPr>
        <w:t xml:space="preserve"> 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vail</w:t>
      </w:r>
      <w:r>
        <w:rPr>
          <w:spacing w:val="-3"/>
          <w:w w:val="110"/>
        </w:rPr>
        <w:t>ab</w:t>
      </w:r>
      <w:r>
        <w:rPr>
          <w:spacing w:val="-4"/>
          <w:w w:val="110"/>
        </w:rPr>
        <w:t>ili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12"/>
          <w:w w:val="110"/>
        </w:rPr>
        <w:t xml:space="preserve"> </w:t>
      </w:r>
      <w:r>
        <w:rPr>
          <w:w w:val="110"/>
        </w:rPr>
        <w:t>of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eq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nt</w:t>
      </w:r>
      <w:r>
        <w:rPr>
          <w:spacing w:val="13"/>
          <w:w w:val="110"/>
        </w:rPr>
        <w:t xml:space="preserve"> </w:t>
      </w:r>
      <w:r>
        <w:rPr>
          <w:w w:val="110"/>
        </w:rPr>
        <w:t>to</w:t>
      </w:r>
      <w:r>
        <w:rPr>
          <w:spacing w:val="13"/>
          <w:w w:val="110"/>
        </w:rPr>
        <w:t xml:space="preserve"> </w:t>
      </w:r>
      <w:r>
        <w:rPr>
          <w:w w:val="110"/>
        </w:rPr>
        <w:t>perform</w:t>
      </w:r>
      <w:r>
        <w:rPr>
          <w:spacing w:val="13"/>
          <w:w w:val="110"/>
        </w:rPr>
        <w:t xml:space="preserve"> </w:t>
      </w:r>
      <w:r>
        <w:rPr>
          <w:w w:val="110"/>
        </w:rPr>
        <w:t>these</w:t>
      </w:r>
      <w:r>
        <w:rPr>
          <w:spacing w:val="13"/>
          <w:w w:val="110"/>
        </w:rPr>
        <w:t xml:space="preserve"> </w:t>
      </w:r>
      <w:r>
        <w:rPr>
          <w:w w:val="110"/>
        </w:rPr>
        <w:t>tests</w:t>
      </w:r>
      <w:r>
        <w:rPr>
          <w:spacing w:val="13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,</w:t>
      </w:r>
      <w:r>
        <w:rPr>
          <w:spacing w:val="16"/>
          <w:w w:val="110"/>
        </w:rPr>
        <w:t xml:space="preserve"> </w:t>
      </w:r>
      <w:r>
        <w:rPr>
          <w:w w:val="110"/>
        </w:rPr>
        <w:t>it</w:t>
      </w:r>
      <w:r>
        <w:rPr>
          <w:spacing w:val="61"/>
          <w:w w:val="138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ook</w:t>
      </w:r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appr</w:t>
      </w:r>
      <w:r>
        <w:rPr>
          <w:spacing w:val="-2"/>
          <w:w w:val="110"/>
        </w:rPr>
        <w:t>oxim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ely</w:t>
      </w:r>
      <w:r>
        <w:rPr>
          <w:spacing w:val="7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6"/>
          <w:w w:val="110"/>
        </w:rPr>
        <w:t>wo</w:t>
      </w:r>
      <w:r>
        <w:rPr>
          <w:spacing w:val="7"/>
          <w:w w:val="110"/>
        </w:rPr>
        <w:t xml:space="preserve"> </w:t>
      </w:r>
      <w:r>
        <w:rPr>
          <w:spacing w:val="-3"/>
          <w:w w:val="110"/>
        </w:rPr>
        <w:t>weeks</w:t>
      </w:r>
      <w:r>
        <w:rPr>
          <w:spacing w:val="7"/>
          <w:w w:val="110"/>
        </w:rPr>
        <w:t xml:space="preserve"> </w:t>
      </w:r>
      <w:r>
        <w:rPr>
          <w:w w:val="110"/>
        </w:rPr>
        <w:t>to</w:t>
      </w:r>
      <w:r>
        <w:rPr>
          <w:spacing w:val="7"/>
          <w:w w:val="110"/>
        </w:rPr>
        <w:t xml:space="preserve"> </w:t>
      </w:r>
      <w:r>
        <w:rPr>
          <w:w w:val="110"/>
        </w:rPr>
        <w:t>complete</w:t>
      </w:r>
      <w:r>
        <w:rPr>
          <w:spacing w:val="8"/>
          <w:w w:val="110"/>
        </w:rPr>
        <w:t xml:space="preserve"> </w:t>
      </w:r>
      <w:r>
        <w:rPr>
          <w:w w:val="110"/>
        </w:rPr>
        <w:t>this</w:t>
      </w:r>
      <w:r>
        <w:rPr>
          <w:spacing w:val="6"/>
          <w:w w:val="110"/>
        </w:rPr>
        <w:t xml:space="preserve"> </w:t>
      </w:r>
      <w:r>
        <w:rPr>
          <w:w w:val="110"/>
        </w:rPr>
        <w:t>testing</w:t>
      </w:r>
      <w:r>
        <w:rPr>
          <w:spacing w:val="6"/>
          <w:w w:val="110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7"/>
          <w:w w:val="110"/>
        </w:rPr>
        <w:t xml:space="preserve"> </w:t>
      </w:r>
      <w:r>
        <w:rPr>
          <w:w w:val="110"/>
        </w:rPr>
        <w:t>battery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r>
        <w:rPr>
          <w:spacing w:val="-2"/>
          <w:w w:val="110"/>
        </w:rPr>
        <w:t>.</w:t>
      </w:r>
      <w:r>
        <w:rPr>
          <w:spacing w:val="40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that</w:t>
      </w:r>
      <w:r>
        <w:rPr>
          <w:spacing w:val="8"/>
          <w:w w:val="110"/>
        </w:rPr>
        <w:t xml:space="preserve"> </w:t>
      </w:r>
      <w:r>
        <w:rPr>
          <w:w w:val="110"/>
        </w:rPr>
        <w:t>time</w:t>
      </w:r>
      <w:r>
        <w:rPr>
          <w:spacing w:val="37"/>
          <w:w w:val="99"/>
        </w:rPr>
        <w:t xml:space="preserve"> </w:t>
      </w:r>
      <w:r>
        <w:rPr>
          <w:spacing w:val="-4"/>
          <w:w w:val="110"/>
        </w:rPr>
        <w:t>was</w:t>
      </w:r>
      <w:r>
        <w:rPr>
          <w:spacing w:val="15"/>
          <w:w w:val="110"/>
        </w:rPr>
        <w:t xml:space="preserve"> </w:t>
      </w:r>
      <w:r>
        <w:rPr>
          <w:w w:val="110"/>
        </w:rPr>
        <w:t>dedicated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5"/>
          <w:w w:val="110"/>
        </w:rPr>
        <w:t xml:space="preserve"> </w:t>
      </w:r>
      <w:r>
        <w:rPr>
          <w:w w:val="110"/>
        </w:rPr>
        <w:t>setup,</w:t>
      </w:r>
      <w:r>
        <w:rPr>
          <w:spacing w:val="19"/>
          <w:w w:val="110"/>
        </w:rPr>
        <w:t xml:space="preserve"> </w:t>
      </w:r>
      <w:r>
        <w:rPr>
          <w:spacing w:val="-2"/>
          <w:w w:val="110"/>
        </w:rPr>
        <w:t>wai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har</w:t>
      </w:r>
      <w:r>
        <w:rPr>
          <w:spacing w:val="-3"/>
          <w:w w:val="110"/>
        </w:rPr>
        <w:t>ge</w:t>
      </w:r>
      <w:r>
        <w:rPr>
          <w:spacing w:val="15"/>
          <w:w w:val="110"/>
        </w:rPr>
        <w:t xml:space="preserve"> </w:t>
      </w:r>
      <w:r>
        <w:rPr>
          <w:w w:val="110"/>
        </w:rPr>
        <w:t>cycles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5"/>
          <w:w w:val="110"/>
        </w:rPr>
        <w:t xml:space="preserve"> </w:t>
      </w:r>
      <w:r>
        <w:rPr>
          <w:w w:val="110"/>
        </w:rPr>
        <w:t>complete,</w:t>
      </w:r>
      <w:r>
        <w:rPr>
          <w:spacing w:val="19"/>
          <w:w w:val="11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rpr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tat</w:t>
      </w:r>
      <w:r>
        <w:rPr>
          <w:spacing w:val="-2"/>
          <w:w w:val="110"/>
        </w:rPr>
        <w:t>ion</w:t>
      </w:r>
      <w:r>
        <w:rPr>
          <w:spacing w:val="15"/>
          <w:w w:val="110"/>
        </w:rPr>
        <w:t xml:space="preserve"> </w:t>
      </w:r>
      <w:r>
        <w:rPr>
          <w:w w:val="110"/>
        </w:rPr>
        <w:t>of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results.</w:t>
      </w:r>
      <w:r>
        <w:rPr>
          <w:spacing w:val="31"/>
          <w:w w:val="109"/>
        </w:rPr>
        <w:t xml:space="preserve"> </w:t>
      </w:r>
      <w:r>
        <w:rPr>
          <w:w w:val="110"/>
        </w:rPr>
        <w:t>Additional</w:t>
      </w:r>
      <w:r>
        <w:rPr>
          <w:spacing w:val="2"/>
          <w:w w:val="110"/>
        </w:rPr>
        <w:t xml:space="preserve"> </w:t>
      </w:r>
      <w:r>
        <w:rPr>
          <w:w w:val="110"/>
        </w:rPr>
        <w:t>tests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</w:t>
      </w:r>
      <w:r>
        <w:rPr>
          <w:spacing w:val="2"/>
          <w:w w:val="110"/>
        </w:rPr>
        <w:t xml:space="preserve"> </w:t>
      </w:r>
      <w:r>
        <w:rPr>
          <w:w w:val="110"/>
        </w:rPr>
        <w:t>required</w:t>
      </w:r>
      <w:r>
        <w:rPr>
          <w:spacing w:val="2"/>
          <w:w w:val="110"/>
        </w:rPr>
        <w:t xml:space="preserve"> </w:t>
      </w:r>
      <w:r>
        <w:rPr>
          <w:w w:val="110"/>
        </w:rPr>
        <w:t>for</w:t>
      </w:r>
      <w:r>
        <w:rPr>
          <w:spacing w:val="3"/>
          <w:w w:val="110"/>
        </w:rPr>
        <w:t xml:space="preserve"> </w:t>
      </w:r>
      <w:r>
        <w:rPr>
          <w:w w:val="110"/>
        </w:rPr>
        <w:t>astronaut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safe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2"/>
          <w:w w:val="110"/>
        </w:rPr>
        <w:t xml:space="preserve"> </w:t>
      </w:r>
      <w:r>
        <w:rPr>
          <w:w w:val="110"/>
        </w:rPr>
        <w:t>on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ISS,</w:t>
      </w:r>
      <w:r>
        <w:rPr>
          <w:spacing w:val="3"/>
          <w:w w:val="110"/>
        </w:rPr>
        <w:t xml:space="preserve"> </w:t>
      </w:r>
      <w:r>
        <w:rPr>
          <w:w w:val="110"/>
        </w:rPr>
        <w:t>but</w:t>
      </w:r>
      <w:r>
        <w:rPr>
          <w:spacing w:val="2"/>
          <w:w w:val="110"/>
        </w:rPr>
        <w:t xml:space="preserve"> </w:t>
      </w:r>
      <w:r>
        <w:rPr>
          <w:spacing w:val="-5"/>
          <w:w w:val="110"/>
        </w:rPr>
        <w:t>we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woul</w:t>
      </w:r>
      <w:r>
        <w:rPr>
          <w:spacing w:val="-2"/>
          <w:w w:val="110"/>
        </w:rPr>
        <w:t>d</w:t>
      </w:r>
      <w:r>
        <w:rPr>
          <w:spacing w:val="2"/>
          <w:w w:val="110"/>
        </w:rPr>
        <w:t xml:space="preserve"> </w:t>
      </w:r>
      <w:r>
        <w:rPr>
          <w:w w:val="110"/>
        </w:rPr>
        <w:t>consider</w:t>
      </w:r>
      <w:r>
        <w:rPr>
          <w:spacing w:val="3"/>
          <w:w w:val="110"/>
        </w:rPr>
        <w:t xml:space="preserve"> </w:t>
      </w:r>
      <w:r>
        <w:rPr>
          <w:w w:val="110"/>
        </w:rPr>
        <w:t>them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26"/>
          <w:w w:val="99"/>
        </w:rPr>
        <w:t xml:space="preserve"> </w:t>
      </w:r>
      <w:r>
        <w:rPr>
          <w:w w:val="110"/>
        </w:rPr>
        <w:t>extraneous</w:t>
      </w:r>
      <w:r>
        <w:rPr>
          <w:spacing w:val="-14"/>
          <w:w w:val="110"/>
        </w:rPr>
        <w:t xml:space="preserve"> </w:t>
      </w:r>
      <w:r>
        <w:rPr>
          <w:w w:val="110"/>
        </w:rPr>
        <w:t>for</w:t>
      </w:r>
      <w:r>
        <w:rPr>
          <w:spacing w:val="-14"/>
          <w:w w:val="110"/>
        </w:rPr>
        <w:t xml:space="preserve"> </w:t>
      </w:r>
      <w:r>
        <w:rPr>
          <w:w w:val="110"/>
        </w:rPr>
        <w:t>non-ISS</w:t>
      </w:r>
      <w:r>
        <w:rPr>
          <w:spacing w:val="-13"/>
          <w:w w:val="110"/>
        </w:rPr>
        <w:t xml:space="preserve"> </w:t>
      </w:r>
      <w:proofErr w:type="spellStart"/>
      <w:r>
        <w:rPr>
          <w:w w:val="110"/>
        </w:rPr>
        <w:t>CubeSat</w:t>
      </w:r>
      <w:proofErr w:type="spellEnd"/>
      <w:r>
        <w:rPr>
          <w:spacing w:val="-14"/>
          <w:w w:val="110"/>
        </w:rPr>
        <w:t xml:space="preserve"> </w:t>
      </w:r>
      <w:r>
        <w:rPr>
          <w:w w:val="110"/>
        </w:rPr>
        <w:t>missions.</w:t>
      </w:r>
      <w:r>
        <w:rPr>
          <w:spacing w:val="8"/>
          <w:w w:val="110"/>
        </w:rPr>
        <w:t xml:space="preserve"> </w:t>
      </w:r>
      <w:r>
        <w:rPr>
          <w:w w:val="110"/>
        </w:rPr>
        <w:t>These</w:t>
      </w:r>
      <w:r>
        <w:rPr>
          <w:spacing w:val="-14"/>
          <w:w w:val="110"/>
        </w:rPr>
        <w:t xml:space="preserve"> </w:t>
      </w:r>
      <w:r>
        <w:rPr>
          <w:w w:val="110"/>
        </w:rPr>
        <w:t>include</w:t>
      </w:r>
      <w:r>
        <w:rPr>
          <w:spacing w:val="-14"/>
          <w:w w:val="110"/>
        </w:rPr>
        <w:t xml:space="preserve"> </w:t>
      </w:r>
      <w:r>
        <w:rPr>
          <w:w w:val="110"/>
        </w:rPr>
        <w:t>measuring</w:t>
      </w:r>
      <w:r>
        <w:rPr>
          <w:spacing w:val="-13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ysical</w:t>
      </w:r>
      <w:r>
        <w:rPr>
          <w:spacing w:val="-14"/>
          <w:w w:val="110"/>
        </w:rPr>
        <w:t xml:space="preserve"> </w:t>
      </w:r>
      <w:r>
        <w:rPr>
          <w:w w:val="110"/>
        </w:rPr>
        <w:t>dimensions</w:t>
      </w:r>
      <w:r>
        <w:rPr>
          <w:spacing w:val="-13"/>
          <w:w w:val="110"/>
        </w:rPr>
        <w:t xml:space="preserve"> </w:t>
      </w:r>
      <w:r>
        <w:rPr>
          <w:w w:val="110"/>
        </w:rPr>
        <w:t>of</w:t>
      </w:r>
      <w:r>
        <w:rPr>
          <w:spacing w:val="27"/>
          <w:w w:val="95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 xml:space="preserve">h </w:t>
      </w:r>
      <w:r>
        <w:rPr>
          <w:spacing w:val="-3"/>
          <w:w w:val="110"/>
        </w:rPr>
        <w:t>batt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w w:val="110"/>
        </w:rPr>
        <w:t>measuring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closed</w:t>
      </w:r>
      <w:r>
        <w:rPr>
          <w:spacing w:val="-2"/>
          <w:w w:val="110"/>
        </w:rPr>
        <w:t xml:space="preserve"> </w:t>
      </w:r>
      <w:r>
        <w:rPr>
          <w:w w:val="110"/>
        </w:rPr>
        <w:t>circuit</w:t>
      </w:r>
      <w:r>
        <w:rPr>
          <w:spacing w:val="-2"/>
          <w:w w:val="110"/>
        </w:rPr>
        <w:t xml:space="preserve"> vol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 xml:space="preserve">age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fully</w:t>
      </w:r>
      <w:r>
        <w:rPr>
          <w:spacing w:val="-2"/>
          <w:w w:val="110"/>
        </w:rPr>
        <w:t xml:space="preserve"> configu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 xml:space="preserve">d </w:t>
      </w:r>
      <w:r>
        <w:rPr>
          <w:w w:val="110"/>
        </w:rPr>
        <w:t>battery</w:t>
      </w:r>
      <w:r>
        <w:rPr>
          <w:spacing w:val="-2"/>
          <w:w w:val="110"/>
        </w:rPr>
        <w:t xml:space="preserve"> p</w:t>
      </w:r>
      <w:r>
        <w:rPr>
          <w:spacing w:val="-3"/>
          <w:w w:val="110"/>
        </w:rPr>
        <w:t>ack</w:t>
      </w:r>
      <w:r>
        <w:rPr>
          <w:spacing w:val="-2"/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w w:val="110"/>
        </w:rPr>
        <w:t>measuring</w:t>
      </w:r>
      <w:r>
        <w:rPr>
          <w:spacing w:val="39"/>
          <w:w w:val="99"/>
        </w:rPr>
        <w:t xml:space="preserve"> </w:t>
      </w:r>
      <w:r>
        <w:rPr>
          <w:w w:val="110"/>
        </w:rPr>
        <w:t>the</w:t>
      </w:r>
      <w:r>
        <w:rPr>
          <w:spacing w:val="28"/>
          <w:w w:val="110"/>
        </w:rPr>
        <w:t xml:space="preserve"> </w:t>
      </w:r>
      <w:r>
        <w:rPr>
          <w:w w:val="110"/>
        </w:rPr>
        <w:t>time</w:t>
      </w:r>
      <w:r>
        <w:rPr>
          <w:spacing w:val="29"/>
          <w:w w:val="110"/>
        </w:rPr>
        <w:t xml:space="preserve"> </w:t>
      </w:r>
      <w:r>
        <w:rPr>
          <w:w w:val="110"/>
        </w:rPr>
        <w:t>to</w:t>
      </w:r>
      <w:r>
        <w:rPr>
          <w:spacing w:val="28"/>
          <w:w w:val="110"/>
        </w:rPr>
        <w:t xml:space="preserve"> </w:t>
      </w:r>
      <w:r>
        <w:rPr>
          <w:w w:val="110"/>
        </w:rPr>
        <w:t>trigger</w:t>
      </w:r>
      <w:r>
        <w:rPr>
          <w:spacing w:val="29"/>
          <w:w w:val="110"/>
        </w:rPr>
        <w:t xml:space="preserve"> </w:t>
      </w:r>
      <w:r>
        <w:rPr>
          <w:w w:val="110"/>
        </w:rPr>
        <w:t>short-circuit</w:t>
      </w:r>
      <w:r>
        <w:rPr>
          <w:spacing w:val="29"/>
          <w:w w:val="110"/>
        </w:rPr>
        <w:t xml:space="preserve"> </w:t>
      </w:r>
      <w:r>
        <w:rPr>
          <w:w w:val="110"/>
        </w:rPr>
        <w:t>protection</w:t>
      </w:r>
      <w:r>
        <w:rPr>
          <w:spacing w:val="29"/>
          <w:w w:val="110"/>
        </w:rPr>
        <w:t xml:space="preserve"> </w:t>
      </w:r>
      <w:r>
        <w:rPr>
          <w:w w:val="110"/>
        </w:rPr>
        <w:t>and</w:t>
      </w:r>
      <w:r>
        <w:rPr>
          <w:spacing w:val="29"/>
          <w:w w:val="110"/>
        </w:rPr>
        <w:t xml:space="preserve"> </w:t>
      </w:r>
      <w:r>
        <w:rPr>
          <w:spacing w:val="-2"/>
          <w:w w:val="110"/>
        </w:rPr>
        <w:t>mai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7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110"/>
        </w:rPr>
        <w:t xml:space="preserve"> </w:t>
      </w:r>
      <w:r>
        <w:rPr>
          <w:w w:val="110"/>
        </w:rPr>
        <w:t>short</w:t>
      </w:r>
      <w:r>
        <w:rPr>
          <w:spacing w:val="29"/>
          <w:w w:val="110"/>
        </w:rPr>
        <w:t xml:space="preserve"> </w:t>
      </w:r>
      <w:r>
        <w:rPr>
          <w:w w:val="110"/>
        </w:rPr>
        <w:t>for</w:t>
      </w:r>
      <w:r>
        <w:rPr>
          <w:spacing w:val="29"/>
          <w:w w:val="110"/>
        </w:rPr>
        <w:t xml:space="preserve"> </w:t>
      </w:r>
      <w:r>
        <w:rPr>
          <w:w w:val="110"/>
        </w:rPr>
        <w:t>3</w:t>
      </w:r>
      <w:r>
        <w:rPr>
          <w:spacing w:val="28"/>
          <w:w w:val="110"/>
        </w:rPr>
        <w:t xml:space="preserve"> </w:t>
      </w:r>
      <w:r>
        <w:rPr>
          <w:w w:val="110"/>
        </w:rPr>
        <w:t>hours</w:t>
      </w:r>
      <w:r>
        <w:rPr>
          <w:spacing w:val="29"/>
          <w:w w:val="110"/>
        </w:rPr>
        <w:t xml:space="preserve"> </w:t>
      </w:r>
      <w:r>
        <w:rPr>
          <w:w w:val="110"/>
        </w:rPr>
        <w:t>to</w:t>
      </w:r>
      <w:r>
        <w:rPr>
          <w:spacing w:val="29"/>
          <w:w w:val="110"/>
        </w:rPr>
        <w:t xml:space="preserve"> 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ify</w:t>
      </w:r>
      <w:r>
        <w:rPr>
          <w:spacing w:val="28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99"/>
        </w:rPr>
        <w:t xml:space="preserve"> </w:t>
      </w:r>
      <w:r>
        <w:rPr>
          <w:w w:val="110"/>
        </w:rPr>
        <w:t>protection</w:t>
      </w:r>
      <w:r>
        <w:rPr>
          <w:spacing w:val="-6"/>
          <w:w w:val="110"/>
        </w:rPr>
        <w:t xml:space="preserve"> </w:t>
      </w:r>
      <w:r>
        <w:rPr>
          <w:w w:val="110"/>
        </w:rPr>
        <w:t>remains</w:t>
      </w:r>
      <w:r>
        <w:rPr>
          <w:spacing w:val="-5"/>
          <w:w w:val="110"/>
        </w:rPr>
        <w:t xml:space="preserve"> </w:t>
      </w:r>
      <w:r>
        <w:rPr>
          <w:w w:val="110"/>
        </w:rPr>
        <w:t>enabled;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doing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dedicated</w:t>
      </w:r>
      <w:r>
        <w:rPr>
          <w:spacing w:val="-5"/>
          <w:w w:val="110"/>
        </w:rPr>
        <w:t xml:space="preserve"> </w:t>
      </w:r>
      <w:r>
        <w:rPr>
          <w:w w:val="110"/>
        </w:rPr>
        <w:t>vibration</w:t>
      </w:r>
      <w:r>
        <w:rPr>
          <w:spacing w:val="-6"/>
          <w:w w:val="110"/>
        </w:rPr>
        <w:t xml:space="preserve"> </w:t>
      </w:r>
      <w:r>
        <w:rPr>
          <w:w w:val="110"/>
        </w:rPr>
        <w:t>test</w:t>
      </w:r>
      <w:r>
        <w:rPr>
          <w:spacing w:val="-5"/>
          <w:w w:val="110"/>
        </w:rPr>
        <w:t xml:space="preserve"> </w:t>
      </w:r>
      <w:r>
        <w:rPr>
          <w:w w:val="110"/>
        </w:rPr>
        <w:t>at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five</w:t>
      </w:r>
      <w:r>
        <w:rPr>
          <w:spacing w:val="-5"/>
          <w:w w:val="110"/>
        </w:rPr>
        <w:t xml:space="preserve"> </w:t>
      </w:r>
      <w:r>
        <w:rPr>
          <w:w w:val="110"/>
        </w:rPr>
        <w:t>frequencies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strengths</w:t>
      </w:r>
    </w:p>
    <w:p w14:paraId="0176CB1F" w14:textId="77777777" w:rsidR="006338C4" w:rsidRDefault="00E272E0">
      <w:pPr>
        <w:pStyle w:val="BodyText"/>
        <w:spacing w:before="8" w:line="440" w:lineRule="auto"/>
        <w:ind w:right="118"/>
        <w:jc w:val="both"/>
      </w:pPr>
      <w:proofErr w:type="gramStart"/>
      <w:r>
        <w:rPr>
          <w:w w:val="105"/>
        </w:rPr>
        <w:t>up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9.65</w:t>
      </w:r>
      <w:r>
        <w:rPr>
          <w:spacing w:val="24"/>
          <w:w w:val="105"/>
        </w:rPr>
        <w:t xml:space="preserve"> </w:t>
      </w:r>
      <w:r>
        <w:rPr>
          <w:i/>
          <w:spacing w:val="1"/>
          <w:w w:val="105"/>
        </w:rPr>
        <w:t>g</w:t>
      </w:r>
      <w:proofErr w:type="spellStart"/>
      <w:r>
        <w:rPr>
          <w:i/>
          <w:w w:val="105"/>
          <w:position w:val="-2"/>
          <w:sz w:val="16"/>
        </w:rPr>
        <w:t>rms</w:t>
      </w:r>
      <w:proofErr w:type="spellEnd"/>
      <w:r>
        <w:rPr>
          <w:i/>
          <w:spacing w:val="8"/>
          <w:w w:val="105"/>
          <w:position w:val="-2"/>
          <w:sz w:val="16"/>
        </w:rPr>
        <w:t xml:space="preserve"> </w:t>
      </w:r>
      <w:r>
        <w:rPr>
          <w:w w:val="105"/>
        </w:rPr>
        <w:t>on</w:t>
      </w:r>
      <w:r>
        <w:rPr>
          <w:spacing w:val="24"/>
          <w:w w:val="105"/>
        </w:rPr>
        <w:t xml:space="preserve"> </w:t>
      </w:r>
      <w:r>
        <w:rPr>
          <w:w w:val="105"/>
        </w:rPr>
        <w:t>all</w:t>
      </w:r>
      <w:r>
        <w:rPr>
          <w:spacing w:val="25"/>
          <w:w w:val="105"/>
        </w:rPr>
        <w:t xml:space="preserve"> </w:t>
      </w:r>
      <w:r>
        <w:rPr>
          <w:w w:val="105"/>
        </w:rPr>
        <w:t>three</w:t>
      </w:r>
      <w:r>
        <w:rPr>
          <w:spacing w:val="23"/>
          <w:w w:val="105"/>
        </w:rPr>
        <w:t xml:space="preserve"> </w:t>
      </w:r>
      <w:r>
        <w:rPr>
          <w:w w:val="105"/>
        </w:rPr>
        <w:t>axes,</w:t>
      </w:r>
      <w:r>
        <w:rPr>
          <w:spacing w:val="24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tage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23"/>
          <w:w w:val="105"/>
        </w:rPr>
        <w:t xml:space="preserve"> </w:t>
      </w:r>
      <w:r>
        <w:rPr>
          <w:w w:val="105"/>
        </w:rPr>
        <w:t>axis.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add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45"/>
          <w:w w:val="106"/>
        </w:rPr>
        <w:t xml:space="preserve"> </w:t>
      </w:r>
      <w:r>
        <w:rPr>
          <w:w w:val="105"/>
        </w:rPr>
        <w:t>tests</w:t>
      </w:r>
      <w:r>
        <w:rPr>
          <w:spacing w:val="14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ook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wee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add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14"/>
          <w:w w:val="105"/>
        </w:rPr>
        <w:t xml:space="preserve"> </w:t>
      </w:r>
      <w:r>
        <w:rPr>
          <w:w w:val="105"/>
        </w:rPr>
        <w:t>time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planning,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design,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manu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actur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73"/>
          <w:w w:val="102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modification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components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support</w:t>
      </w:r>
      <w:r>
        <w:rPr>
          <w:spacing w:val="28"/>
          <w:w w:val="105"/>
        </w:rPr>
        <w:t xml:space="preserve"> </w:t>
      </w:r>
      <w:r>
        <w:rPr>
          <w:w w:val="105"/>
        </w:rPr>
        <w:t>vibration</w:t>
      </w:r>
      <w:r>
        <w:rPr>
          <w:spacing w:val="28"/>
          <w:w w:val="105"/>
        </w:rPr>
        <w:t xml:space="preserve"> </w:t>
      </w:r>
      <w:r>
        <w:rPr>
          <w:w w:val="105"/>
        </w:rPr>
        <w:t>testing.</w:t>
      </w:r>
    </w:p>
    <w:p w14:paraId="455B2706" w14:textId="77777777" w:rsidR="006338C4" w:rsidRDefault="006338C4">
      <w:pPr>
        <w:spacing w:before="6"/>
        <w:rPr>
          <w:rFonts w:ascii="Times New Roman" w:eastAsia="Times New Roman" w:hAnsi="Times New Roman" w:cs="Times New Roman"/>
          <w:sz w:val="28"/>
          <w:szCs w:val="28"/>
        </w:rPr>
      </w:pPr>
    </w:p>
    <w:p w14:paraId="54F4E4F3" w14:textId="77777777" w:rsidR="006338C4" w:rsidRDefault="00E272E0">
      <w:pPr>
        <w:pStyle w:val="Heading2"/>
        <w:numPr>
          <w:ilvl w:val="2"/>
          <w:numId w:val="1"/>
        </w:numPr>
        <w:tabs>
          <w:tab w:val="left" w:pos="1214"/>
        </w:tabs>
        <w:jc w:val="both"/>
        <w:rPr>
          <w:b w:val="0"/>
          <w:bCs w:val="0"/>
        </w:rPr>
      </w:pPr>
      <w:bookmarkStart w:id="247" w:name="Importance_of_a_Second_CubeSat_Unit"/>
      <w:bookmarkEnd w:id="247"/>
      <w:r>
        <w:rPr>
          <w:w w:val="115"/>
        </w:rPr>
        <w:t>Importance</w:t>
      </w:r>
      <w:r>
        <w:rPr>
          <w:spacing w:val="16"/>
          <w:w w:val="115"/>
        </w:rPr>
        <w:t xml:space="preserve"> </w:t>
      </w:r>
      <w:r>
        <w:rPr>
          <w:w w:val="115"/>
        </w:rPr>
        <w:t>of</w:t>
      </w:r>
      <w:r>
        <w:rPr>
          <w:spacing w:val="17"/>
          <w:w w:val="115"/>
        </w:rPr>
        <w:t xml:space="preserve"> </w:t>
      </w:r>
      <w:r>
        <w:rPr>
          <w:w w:val="115"/>
        </w:rPr>
        <w:t>a</w:t>
      </w:r>
      <w:r>
        <w:rPr>
          <w:spacing w:val="17"/>
          <w:w w:val="115"/>
        </w:rPr>
        <w:t xml:space="preserve"> </w:t>
      </w:r>
      <w:r>
        <w:rPr>
          <w:w w:val="115"/>
        </w:rPr>
        <w:t>Second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CubeSat</w:t>
      </w:r>
      <w:proofErr w:type="spellEnd"/>
      <w:r>
        <w:rPr>
          <w:spacing w:val="17"/>
          <w:w w:val="115"/>
        </w:rPr>
        <w:t xml:space="preserve"> </w:t>
      </w:r>
      <w:r>
        <w:rPr>
          <w:w w:val="115"/>
        </w:rPr>
        <w:t>Unit</w:t>
      </w:r>
    </w:p>
    <w:p w14:paraId="5200266D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6ACF0FDE" w14:textId="77777777" w:rsidR="006338C4" w:rsidRDefault="00E272E0">
      <w:pPr>
        <w:pStyle w:val="BodyText"/>
        <w:spacing w:line="455" w:lineRule="auto"/>
        <w:ind w:right="118" w:firstLine="576"/>
        <w:jc w:val="both"/>
      </w:pP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fabrication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t</w:t>
      </w:r>
      <w:r>
        <w:rPr>
          <w:spacing w:val="-6"/>
          <w:w w:val="110"/>
        </w:rPr>
        <w:t>wo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ical</w:t>
      </w:r>
      <w:r>
        <w:rPr>
          <w:spacing w:val="-4"/>
          <w:w w:val="110"/>
        </w:rPr>
        <w:t xml:space="preserve"> </w:t>
      </w:r>
      <w:r>
        <w:rPr>
          <w:w w:val="110"/>
        </w:rPr>
        <w:t>sets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hard</w:t>
      </w:r>
      <w:r>
        <w:rPr>
          <w:spacing w:val="-2"/>
          <w:w w:val="110"/>
        </w:rPr>
        <w:t>w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parallel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spacing w:val="-5"/>
          <w:w w:val="110"/>
        </w:rPr>
        <w:t>m</w:t>
      </w:r>
      <w:r>
        <w:rPr>
          <w:spacing w:val="-4"/>
          <w:w w:val="110"/>
        </w:rPr>
        <w:t>u</w:t>
      </w:r>
      <w:r>
        <w:rPr>
          <w:spacing w:val="-5"/>
          <w:w w:val="110"/>
        </w:rPr>
        <w:t>c</w:t>
      </w:r>
      <w:r>
        <w:rPr>
          <w:spacing w:val="-4"/>
          <w:w w:val="110"/>
        </w:rPr>
        <w:t>h</w:t>
      </w:r>
      <w:r>
        <w:rPr>
          <w:spacing w:val="-3"/>
          <w:w w:val="110"/>
        </w:rPr>
        <w:t xml:space="preserve"> </w:t>
      </w:r>
      <w:r>
        <w:rPr>
          <w:w w:val="110"/>
        </w:rPr>
        <w:t>less</w:t>
      </w:r>
      <w:r>
        <w:rPr>
          <w:spacing w:val="-4"/>
          <w:w w:val="110"/>
        </w:rPr>
        <w:t xml:space="preserve"> </w:t>
      </w:r>
      <w:r>
        <w:rPr>
          <w:w w:val="110"/>
        </w:rPr>
        <w:t>expensive</w:t>
      </w:r>
      <w:r>
        <w:rPr>
          <w:spacing w:val="-3"/>
          <w:w w:val="110"/>
        </w:rPr>
        <w:t xml:space="preserve"> </w:t>
      </w:r>
      <w:r>
        <w:rPr>
          <w:w w:val="110"/>
        </w:rPr>
        <w:t>than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30"/>
          <w:w w:val="99"/>
        </w:rPr>
        <w:t xml:space="preserve"> </w:t>
      </w:r>
      <w:r>
        <w:rPr>
          <w:w w:val="110"/>
        </w:rPr>
        <w:t>same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evelopme</w:t>
      </w:r>
      <w:r>
        <w:rPr>
          <w:spacing w:val="-2"/>
          <w:w w:val="110"/>
        </w:rPr>
        <w:t>nt</w:t>
      </w:r>
      <w:r>
        <w:rPr>
          <w:spacing w:val="-18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series,</w:t>
      </w:r>
      <w:r>
        <w:rPr>
          <w:spacing w:val="-15"/>
          <w:w w:val="110"/>
        </w:rPr>
        <w:t xml:space="preserve"> </w:t>
      </w:r>
      <w:r>
        <w:rPr>
          <w:w w:val="110"/>
        </w:rPr>
        <w:t>particularly</w:t>
      </w:r>
      <w:r>
        <w:rPr>
          <w:spacing w:val="-18"/>
          <w:w w:val="110"/>
        </w:rPr>
        <w:t xml:space="preserve"> </w:t>
      </w:r>
      <w:r>
        <w:rPr>
          <w:w w:val="110"/>
        </w:rPr>
        <w:t>if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8"/>
          <w:w w:val="110"/>
        </w:rPr>
        <w:t xml:space="preserve"> </w:t>
      </w:r>
      <w:r>
        <w:rPr>
          <w:w w:val="110"/>
        </w:rPr>
        <w:t>start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evelopme</w:t>
      </w:r>
      <w:r>
        <w:rPr>
          <w:spacing w:val="-2"/>
          <w:w w:val="110"/>
        </w:rPr>
        <w:t>nt</w:t>
      </w:r>
      <w:r>
        <w:rPr>
          <w:spacing w:val="-17"/>
          <w:w w:val="110"/>
        </w:rPr>
        <w:t xml:space="preserve"> </w:t>
      </w:r>
      <w:r>
        <w:rPr>
          <w:w w:val="110"/>
        </w:rPr>
        <w:t>for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second</w:t>
      </w:r>
      <w:r>
        <w:rPr>
          <w:spacing w:val="-18"/>
          <w:w w:val="110"/>
        </w:rPr>
        <w:t xml:space="preserve"> </w:t>
      </w:r>
      <w:r>
        <w:rPr>
          <w:w w:val="110"/>
        </w:rPr>
        <w:t>set</w:t>
      </w:r>
      <w:r>
        <w:rPr>
          <w:spacing w:val="-17"/>
          <w:w w:val="110"/>
        </w:rPr>
        <w:t xml:space="preserve"> </w:t>
      </w:r>
      <w:r>
        <w:rPr>
          <w:w w:val="110"/>
        </w:rPr>
        <w:t>is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el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ye</w:t>
      </w:r>
      <w:r>
        <w:rPr>
          <w:spacing w:val="-2"/>
          <w:w w:val="110"/>
        </w:rPr>
        <w:t>d</w:t>
      </w:r>
      <w:r>
        <w:rPr>
          <w:spacing w:val="47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mon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w w:val="110"/>
        </w:rPr>
        <w:t>or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ye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.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Small</w:t>
      </w:r>
      <w:r>
        <w:rPr>
          <w:spacing w:val="-12"/>
          <w:w w:val="110"/>
        </w:rPr>
        <w:t xml:space="preserve"> </w:t>
      </w:r>
      <w:r>
        <w:rPr>
          <w:spacing w:val="1"/>
          <w:w w:val="110"/>
        </w:rPr>
        <w:t>p</w:t>
      </w:r>
      <w:r>
        <w:rPr>
          <w:w w:val="110"/>
        </w:rPr>
        <w:t>r</w:t>
      </w:r>
      <w:r>
        <w:rPr>
          <w:spacing w:val="1"/>
          <w:w w:val="110"/>
        </w:rPr>
        <w:t>ojec</w:t>
      </w:r>
      <w:r>
        <w:rPr>
          <w:w w:val="110"/>
        </w:rPr>
        <w:t>t</w:t>
      </w:r>
      <w:r>
        <w:rPr>
          <w:spacing w:val="1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w w:val="110"/>
        </w:rPr>
        <w:t>tend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13"/>
          <w:w w:val="110"/>
        </w:rPr>
        <w:t xml:space="preserve"> </w:t>
      </w:r>
      <w:r>
        <w:rPr>
          <w:w w:val="110"/>
        </w:rPr>
        <w:t>less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ge</w:t>
      </w:r>
      <w:r>
        <w:rPr>
          <w:spacing w:val="-1"/>
          <w:w w:val="110"/>
        </w:rPr>
        <w:t>nt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w w:val="110"/>
        </w:rPr>
        <w:t>on</w:t>
      </w:r>
      <w:r>
        <w:rPr>
          <w:spacing w:val="-12"/>
          <w:w w:val="110"/>
        </w:rPr>
        <w:t xml:space="preserve"> </w:t>
      </w:r>
      <w:r>
        <w:rPr>
          <w:w w:val="110"/>
        </w:rPr>
        <w:t>documentation,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39"/>
          <w:w w:val="110"/>
        </w:rPr>
        <w:t xml:space="preserve"> </w:t>
      </w:r>
      <w:r>
        <w:rPr>
          <w:w w:val="110"/>
        </w:rPr>
        <w:t>so</w:t>
      </w:r>
      <w:r>
        <w:rPr>
          <w:spacing w:val="5"/>
          <w:w w:val="110"/>
        </w:rPr>
        <w:t xml:space="preserve"> </w:t>
      </w:r>
      <w:r>
        <w:rPr>
          <w:w w:val="110"/>
        </w:rPr>
        <w:t>details</w:t>
      </w:r>
      <w:r>
        <w:rPr>
          <w:spacing w:val="5"/>
          <w:w w:val="110"/>
        </w:rPr>
        <w:t xml:space="preserve"> </w:t>
      </w:r>
      <w:r>
        <w:rPr>
          <w:w w:val="110"/>
        </w:rPr>
        <w:t>can</w:t>
      </w:r>
      <w:r>
        <w:rPr>
          <w:spacing w:val="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6"/>
          <w:w w:val="110"/>
        </w:rPr>
        <w:t xml:space="preserve"> </w:t>
      </w:r>
      <w:r>
        <w:rPr>
          <w:w w:val="110"/>
        </w:rPr>
        <w:t>forgotten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los</w:t>
      </w:r>
      <w:r>
        <w:rPr>
          <w:spacing w:val="-1"/>
          <w:w w:val="110"/>
        </w:rPr>
        <w:t>t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time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5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6"/>
          <w:w w:val="110"/>
        </w:rPr>
        <w:t>wo</w:t>
      </w:r>
      <w:r>
        <w:rPr>
          <w:spacing w:val="5"/>
          <w:w w:val="110"/>
        </w:rPr>
        <w:t xml:space="preserve"> </w:t>
      </w:r>
      <w:r>
        <w:rPr>
          <w:w w:val="110"/>
        </w:rPr>
        <w:t>sets</w:t>
      </w:r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fligh</w:t>
      </w:r>
      <w:r>
        <w:rPr>
          <w:spacing w:val="-1"/>
          <w:w w:val="110"/>
        </w:rPr>
        <w:t>t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hard</w:t>
      </w:r>
      <w:r>
        <w:rPr>
          <w:spacing w:val="-2"/>
          <w:w w:val="110"/>
        </w:rPr>
        <w:t>w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e</w:t>
      </w:r>
      <w:r>
        <w:rPr>
          <w:spacing w:val="6"/>
          <w:w w:val="110"/>
        </w:rPr>
        <w:t xml:space="preserve"> </w:t>
      </w:r>
      <w:r>
        <w:rPr>
          <w:w w:val="110"/>
        </w:rPr>
        <w:t>developed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29"/>
          <w:w w:val="110"/>
        </w:rPr>
        <w:t xml:space="preserve"> </w:t>
      </w:r>
      <w:r>
        <w:rPr>
          <w:w w:val="110"/>
        </w:rPr>
        <w:t>series.</w:t>
      </w:r>
      <w:r>
        <w:rPr>
          <w:spacing w:val="27"/>
          <w:w w:val="110"/>
        </w:rPr>
        <w:t xml:space="preserve"> </w:t>
      </w:r>
      <w:r>
        <w:rPr>
          <w:spacing w:val="-3"/>
          <w:w w:val="110"/>
        </w:rPr>
        <w:t>Havi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 xml:space="preserve">g </w:t>
      </w:r>
      <w:r>
        <w:rPr>
          <w:spacing w:val="-4"/>
          <w:w w:val="110"/>
        </w:rPr>
        <w:t>t</w:t>
      </w:r>
      <w:r>
        <w:rPr>
          <w:spacing w:val="-6"/>
          <w:w w:val="110"/>
        </w:rPr>
        <w:t>wo</w:t>
      </w:r>
      <w:r>
        <w:rPr>
          <w:spacing w:val="-3"/>
          <w:w w:val="110"/>
        </w:rPr>
        <w:t xml:space="preserve"> </w:t>
      </w:r>
      <w:r>
        <w:rPr>
          <w:w w:val="110"/>
        </w:rPr>
        <w:t>sets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spacing w:val="-1"/>
          <w:w w:val="110"/>
        </w:rPr>
        <w:t>hard</w:t>
      </w:r>
      <w:r>
        <w:rPr>
          <w:spacing w:val="-2"/>
          <w:w w:val="110"/>
        </w:rPr>
        <w:t>w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 xml:space="preserve"> </w:t>
      </w:r>
      <w:r>
        <w:rPr>
          <w:w w:val="110"/>
        </w:rPr>
        <w:t>enables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evelopme</w:t>
      </w:r>
      <w:r>
        <w:rPr>
          <w:spacing w:val="-2"/>
          <w:w w:val="110"/>
        </w:rPr>
        <w:t xml:space="preserve">nt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testing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fligh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 xml:space="preserve"> </w:t>
      </w:r>
      <w:r>
        <w:rPr>
          <w:spacing w:val="-3"/>
          <w:w w:val="110"/>
        </w:rPr>
        <w:t>sof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,</w:t>
      </w:r>
      <w:r>
        <w:rPr>
          <w:w w:val="110"/>
        </w:rPr>
        <w:t xml:space="preserve"> </w:t>
      </w:r>
      <w:r>
        <w:rPr>
          <w:spacing w:val="-2"/>
          <w:w w:val="110"/>
        </w:rPr>
        <w:t>w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ile</w:t>
      </w:r>
      <w:r>
        <w:rPr>
          <w:spacing w:val="55"/>
          <w:w w:val="99"/>
        </w:rPr>
        <w:t xml:space="preserve"> </w:t>
      </w:r>
      <w:r>
        <w:rPr>
          <w:w w:val="110"/>
        </w:rPr>
        <w:t>other</w:t>
      </w:r>
      <w:r>
        <w:rPr>
          <w:spacing w:val="3"/>
          <w:w w:val="110"/>
        </w:rPr>
        <w:t xml:space="preserve"> </w:t>
      </w:r>
      <w:r>
        <w:rPr>
          <w:w w:val="110"/>
        </w:rPr>
        <w:t>activities</w:t>
      </w:r>
      <w:r>
        <w:rPr>
          <w:spacing w:val="4"/>
          <w:w w:val="110"/>
        </w:rPr>
        <w:t xml:space="preserve"> </w:t>
      </w:r>
      <w:r>
        <w:rPr>
          <w:w w:val="110"/>
        </w:rPr>
        <w:t>proceed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parallel.</w:t>
      </w:r>
      <w:r>
        <w:rPr>
          <w:spacing w:val="30"/>
          <w:w w:val="110"/>
        </w:rPr>
        <w:t xml:space="preserve"> </w:t>
      </w:r>
      <w:r>
        <w:rPr>
          <w:w w:val="110"/>
        </w:rPr>
        <w:t>It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important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note</w:t>
      </w:r>
      <w:r>
        <w:rPr>
          <w:spacing w:val="4"/>
          <w:w w:val="110"/>
        </w:rPr>
        <w:t xml:space="preserve"> </w:t>
      </w:r>
      <w:r>
        <w:rPr>
          <w:w w:val="110"/>
        </w:rPr>
        <w:t>that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par</w:t>
      </w:r>
      <w:r>
        <w:rPr>
          <w:spacing w:val="-2"/>
          <w:w w:val="110"/>
        </w:rPr>
        <w:t>allel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evelopme</w:t>
      </w:r>
      <w:r>
        <w:rPr>
          <w:spacing w:val="-2"/>
          <w:w w:val="110"/>
        </w:rPr>
        <w:t>nt</w:t>
      </w:r>
      <w:r>
        <w:rPr>
          <w:spacing w:val="4"/>
          <w:w w:val="110"/>
        </w:rPr>
        <w:t xml:space="preserve"> </w:t>
      </w:r>
      <w:r>
        <w:rPr>
          <w:w w:val="110"/>
        </w:rPr>
        <w:t>also</w:t>
      </w:r>
      <w:r>
        <w:rPr>
          <w:spacing w:val="3"/>
          <w:w w:val="110"/>
        </w:rPr>
        <w:t xml:space="preserve"> </w:t>
      </w:r>
      <w:r>
        <w:rPr>
          <w:w w:val="110"/>
        </w:rPr>
        <w:t>enables</w:t>
      </w:r>
      <w:r>
        <w:rPr>
          <w:spacing w:val="46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laceme</w:t>
      </w:r>
      <w:r>
        <w:rPr>
          <w:spacing w:val="-1"/>
          <w:w w:val="110"/>
        </w:rPr>
        <w:t>nt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w w:val="110"/>
        </w:rPr>
        <w:t>subsystem</w:t>
      </w:r>
      <w:r>
        <w:rPr>
          <w:spacing w:val="5"/>
          <w:w w:val="110"/>
        </w:rPr>
        <w:t xml:space="preserve"> </w:t>
      </w:r>
      <w:r>
        <w:rPr>
          <w:w w:val="110"/>
        </w:rPr>
        <w:t>if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problem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found,</w:t>
      </w:r>
      <w:r>
        <w:rPr>
          <w:spacing w:val="7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5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critical</w:t>
      </w:r>
      <w:r>
        <w:rPr>
          <w:spacing w:val="4"/>
          <w:w w:val="110"/>
        </w:rPr>
        <w:t xml:space="preserve"> </w:t>
      </w:r>
      <w:r>
        <w:rPr>
          <w:w w:val="110"/>
        </w:rPr>
        <w:t>when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du</w:t>
      </w:r>
      <w:r>
        <w:rPr>
          <w:spacing w:val="-2"/>
          <w:w w:val="110"/>
        </w:rPr>
        <w:t>les</w:t>
      </w:r>
      <w:r>
        <w:rPr>
          <w:spacing w:val="4"/>
          <w:w w:val="110"/>
        </w:rPr>
        <w:t xml:space="preserve"> </w:t>
      </w:r>
      <w:r>
        <w:rPr>
          <w:w w:val="110"/>
        </w:rPr>
        <w:t>are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t.</w:t>
      </w:r>
      <w:r>
        <w:rPr>
          <w:spacing w:val="30"/>
          <w:w w:val="109"/>
        </w:rPr>
        <w:t xml:space="preserve"> </w:t>
      </w:r>
      <w:r>
        <w:rPr>
          <w:w w:val="110"/>
        </w:rPr>
        <w:t>This</w:t>
      </w:r>
      <w:r>
        <w:rPr>
          <w:spacing w:val="11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case</w:t>
      </w:r>
      <w:r>
        <w:rPr>
          <w:spacing w:val="12"/>
          <w:w w:val="110"/>
        </w:rPr>
        <w:t xml:space="preserve"> </w:t>
      </w:r>
      <w:r>
        <w:rPr>
          <w:w w:val="110"/>
        </w:rPr>
        <w:t>for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proofErr w:type="spellStart"/>
      <w:r>
        <w:rPr>
          <w:w w:val="110"/>
        </w:rPr>
        <w:t>MinXSS</w:t>
      </w:r>
      <w:proofErr w:type="spellEnd"/>
      <w:r>
        <w:rPr>
          <w:spacing w:val="11"/>
          <w:w w:val="110"/>
        </w:rPr>
        <w:t xml:space="preserve"> </w:t>
      </w:r>
      <w:r>
        <w:rPr>
          <w:w w:val="110"/>
        </w:rPr>
        <w:t>when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battery</w:t>
      </w:r>
      <w:r>
        <w:rPr>
          <w:spacing w:val="11"/>
          <w:w w:val="110"/>
        </w:rPr>
        <w:t xml:space="preserve"> </w:t>
      </w:r>
      <w:r>
        <w:rPr>
          <w:w w:val="110"/>
        </w:rPr>
        <w:t>heater</w:t>
      </w:r>
      <w:r>
        <w:rPr>
          <w:spacing w:val="12"/>
          <w:w w:val="110"/>
        </w:rPr>
        <w:t xml:space="preserve"> </w:t>
      </w:r>
      <w:r>
        <w:rPr>
          <w:w w:val="110"/>
        </w:rPr>
        <w:t>short</w:t>
      </w:r>
      <w:r>
        <w:rPr>
          <w:spacing w:val="11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iscove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d</w:t>
      </w:r>
      <w:r>
        <w:rPr>
          <w:spacing w:val="11"/>
          <w:w w:val="110"/>
        </w:rPr>
        <w:t xml:space="preserve"> </w:t>
      </w:r>
      <w:r>
        <w:rPr>
          <w:w w:val="110"/>
        </w:rPr>
        <w:t>in</w:t>
      </w:r>
      <w:r>
        <w:rPr>
          <w:spacing w:val="12"/>
          <w:w w:val="110"/>
        </w:rPr>
        <w:t xml:space="preserve"> </w:t>
      </w:r>
      <w:r>
        <w:rPr>
          <w:w w:val="110"/>
        </w:rPr>
        <w:t>FM-1</w:t>
      </w:r>
      <w:r>
        <w:rPr>
          <w:spacing w:val="11"/>
          <w:w w:val="110"/>
        </w:rPr>
        <w:t xml:space="preserve"> </w:t>
      </w:r>
      <w:r>
        <w:rPr>
          <w:w w:val="110"/>
        </w:rPr>
        <w:t>at</w:t>
      </w:r>
      <w:r>
        <w:rPr>
          <w:spacing w:val="11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7"/>
          <w:w w:val="99"/>
        </w:rPr>
        <w:t xml:space="preserve"> </w:t>
      </w:r>
      <w:r>
        <w:rPr>
          <w:w w:val="110"/>
        </w:rPr>
        <w:t>initial</w:t>
      </w:r>
      <w:r>
        <w:rPr>
          <w:spacing w:val="13"/>
          <w:w w:val="110"/>
        </w:rPr>
        <w:t xml:space="preserve"> </w:t>
      </w:r>
      <w:r>
        <w:rPr>
          <w:w w:val="110"/>
        </w:rPr>
        <w:t>pump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>n</w:t>
      </w:r>
      <w:r>
        <w:rPr>
          <w:spacing w:val="13"/>
          <w:w w:val="110"/>
        </w:rPr>
        <w:t xml:space="preserve"> </w:t>
      </w:r>
      <w:r>
        <w:rPr>
          <w:w w:val="110"/>
        </w:rPr>
        <w:t>for</w:t>
      </w:r>
      <w:r>
        <w:rPr>
          <w:spacing w:val="13"/>
          <w:w w:val="110"/>
        </w:rPr>
        <w:t xml:space="preserve"> </w:t>
      </w:r>
      <w:r>
        <w:rPr>
          <w:w w:val="110"/>
        </w:rPr>
        <w:t>its</w:t>
      </w:r>
      <w:r>
        <w:rPr>
          <w:spacing w:val="13"/>
          <w:w w:val="110"/>
        </w:rPr>
        <w:t xml:space="preserve"> </w:t>
      </w:r>
      <w:r>
        <w:rPr>
          <w:w w:val="110"/>
        </w:rPr>
        <w:t>thermal</w:t>
      </w:r>
      <w:r>
        <w:rPr>
          <w:spacing w:val="13"/>
          <w:w w:val="110"/>
        </w:rPr>
        <w:t xml:space="preserve"> </w:t>
      </w:r>
      <w:r>
        <w:rPr>
          <w:spacing w:val="-4"/>
          <w:w w:val="110"/>
        </w:rPr>
        <w:t>vac</w:t>
      </w:r>
      <w:r>
        <w:rPr>
          <w:spacing w:val="-3"/>
          <w:w w:val="110"/>
        </w:rPr>
        <w:t>uu</w:t>
      </w:r>
      <w:r>
        <w:rPr>
          <w:spacing w:val="-4"/>
          <w:w w:val="110"/>
        </w:rPr>
        <w:t>m</w:t>
      </w:r>
      <w:r>
        <w:rPr>
          <w:spacing w:val="13"/>
          <w:w w:val="110"/>
        </w:rPr>
        <w:t xml:space="preserve"> </w:t>
      </w:r>
      <w:r>
        <w:rPr>
          <w:w w:val="110"/>
        </w:rPr>
        <w:t>test.</w:t>
      </w:r>
      <w:r>
        <w:rPr>
          <w:spacing w:val="53"/>
          <w:w w:val="110"/>
        </w:rPr>
        <w:t xml:space="preserve"> </w:t>
      </w:r>
      <w:r>
        <w:rPr>
          <w:spacing w:val="-10"/>
          <w:w w:val="110"/>
        </w:rPr>
        <w:t>We</w:t>
      </w:r>
      <w:r>
        <w:rPr>
          <w:spacing w:val="14"/>
          <w:w w:val="110"/>
        </w:rPr>
        <w:t xml:space="preserve"> </w:t>
      </w:r>
      <w:r>
        <w:rPr>
          <w:spacing w:val="-3"/>
          <w:w w:val="110"/>
        </w:rPr>
        <w:t>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el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ye</w:t>
      </w:r>
      <w:r>
        <w:rPr>
          <w:spacing w:val="-2"/>
          <w:w w:val="110"/>
        </w:rPr>
        <w:t>d</w:t>
      </w:r>
      <w:r>
        <w:rPr>
          <w:spacing w:val="13"/>
          <w:w w:val="110"/>
        </w:rPr>
        <w:t xml:space="preserve"> </w:t>
      </w:r>
      <w:r>
        <w:rPr>
          <w:w w:val="110"/>
        </w:rPr>
        <w:t>half</w:t>
      </w:r>
      <w:r>
        <w:rPr>
          <w:spacing w:val="13"/>
          <w:w w:val="110"/>
        </w:rPr>
        <w:t xml:space="preserve"> </w:t>
      </w:r>
      <w:r>
        <w:rPr>
          <w:w w:val="110"/>
        </w:rPr>
        <w:t>a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da</w:t>
      </w:r>
      <w:r>
        <w:rPr>
          <w:spacing w:val="-3"/>
          <w:w w:val="110"/>
        </w:rPr>
        <w:t>y</w:t>
      </w:r>
      <w:r>
        <w:rPr>
          <w:spacing w:val="13"/>
          <w:w w:val="110"/>
        </w:rPr>
        <w:t xml:space="preserve"> </w:t>
      </w:r>
      <w:r>
        <w:rPr>
          <w:w w:val="110"/>
        </w:rPr>
        <w:t>to</w:t>
      </w:r>
      <w:r>
        <w:rPr>
          <w:spacing w:val="13"/>
          <w:w w:val="110"/>
        </w:rPr>
        <w:t xml:space="preserve"> </w:t>
      </w:r>
      <w:r>
        <w:rPr>
          <w:spacing w:val="-3"/>
          <w:w w:val="110"/>
        </w:rPr>
        <w:t>sw</w:t>
      </w:r>
      <w:r>
        <w:rPr>
          <w:spacing w:val="-2"/>
          <w:w w:val="110"/>
        </w:rPr>
        <w:t>ap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battery</w:t>
      </w:r>
    </w:p>
    <w:p w14:paraId="24A0A38C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41AEFAEA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70DCC0AA" w14:textId="0329C73B" w:rsidR="006338C4" w:rsidRDefault="00E272E0">
      <w:pPr>
        <w:pStyle w:val="BodyText"/>
        <w:spacing w:before="58" w:line="455" w:lineRule="auto"/>
        <w:ind w:right="118"/>
        <w:jc w:val="both"/>
      </w:pPr>
      <w:proofErr w:type="gramStart"/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proofErr w:type="gramEnd"/>
      <w:r>
        <w:rPr>
          <w:spacing w:val="19"/>
          <w:w w:val="110"/>
        </w:rPr>
        <w:t xml:space="preserve"> </w:t>
      </w:r>
      <w:r>
        <w:rPr>
          <w:w w:val="110"/>
        </w:rPr>
        <w:t>out</w:t>
      </w:r>
      <w:r>
        <w:rPr>
          <w:spacing w:val="18"/>
          <w:w w:val="110"/>
        </w:rPr>
        <w:t xml:space="preserve"> </w:t>
      </w:r>
      <w:r>
        <w:rPr>
          <w:w w:val="110"/>
        </w:rPr>
        <w:t>with</w:t>
      </w:r>
      <w:r>
        <w:rPr>
          <w:spacing w:val="19"/>
          <w:w w:val="110"/>
        </w:rPr>
        <w:t xml:space="preserve"> </w:t>
      </w:r>
      <w:r>
        <w:rPr>
          <w:w w:val="110"/>
        </w:rPr>
        <w:t>FM-2</w:t>
      </w:r>
      <w:ins w:id="248" w:author="Tom Woods" w:date="2016-02-06T15:47:00Z">
        <w:r w:rsidR="00605B0D">
          <w:rPr>
            <w:w w:val="110"/>
          </w:rPr>
          <w:t xml:space="preserve"> battery pack</w:t>
        </w:r>
      </w:ins>
      <w:r>
        <w:rPr>
          <w:w w:val="110"/>
        </w:rPr>
        <w:t>,</w:t>
      </w:r>
      <w:r>
        <w:rPr>
          <w:spacing w:val="24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19"/>
          <w:w w:val="110"/>
        </w:rPr>
        <w:t xml:space="preserve"> </w:t>
      </w:r>
      <w:r>
        <w:rPr>
          <w:w w:val="110"/>
        </w:rPr>
        <w:t>did</w:t>
      </w:r>
      <w:r>
        <w:rPr>
          <w:spacing w:val="19"/>
          <w:w w:val="110"/>
        </w:rPr>
        <w:t xml:space="preserve"> </w:t>
      </w:r>
      <w:r>
        <w:rPr>
          <w:w w:val="110"/>
        </w:rPr>
        <w:t>not</w:t>
      </w:r>
      <w:r>
        <w:rPr>
          <w:spacing w:val="19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19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w w:val="110"/>
        </w:rPr>
        <w:t>same</w:t>
      </w:r>
      <w:r>
        <w:rPr>
          <w:spacing w:val="19"/>
          <w:w w:val="110"/>
        </w:rPr>
        <w:t xml:space="preserve"> </w:t>
      </w:r>
      <w:r>
        <w:rPr>
          <w:w w:val="110"/>
        </w:rPr>
        <w:t>issue,</w:t>
      </w:r>
      <w:r>
        <w:rPr>
          <w:spacing w:val="24"/>
          <w:w w:val="110"/>
        </w:rPr>
        <w:t xml:space="preserve"> </w:t>
      </w:r>
      <w:r>
        <w:rPr>
          <w:w w:val="110"/>
        </w:rPr>
        <w:t>as</w:t>
      </w:r>
      <w:r>
        <w:rPr>
          <w:spacing w:val="19"/>
          <w:w w:val="110"/>
        </w:rPr>
        <w:t xml:space="preserve"> </w:t>
      </w:r>
      <w:r>
        <w:rPr>
          <w:w w:val="110"/>
        </w:rPr>
        <w:t>compared</w:t>
      </w:r>
      <w:r>
        <w:rPr>
          <w:spacing w:val="19"/>
          <w:w w:val="110"/>
        </w:rPr>
        <w:t xml:space="preserve"> </w:t>
      </w:r>
      <w:r>
        <w:rPr>
          <w:w w:val="110"/>
        </w:rPr>
        <w:t>with</w:t>
      </w:r>
      <w:r>
        <w:rPr>
          <w:spacing w:val="19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spacing w:val="-3"/>
          <w:w w:val="110"/>
        </w:rPr>
        <w:t>weeks</w:t>
      </w:r>
      <w:r>
        <w:rPr>
          <w:spacing w:val="19"/>
          <w:w w:val="110"/>
        </w:rPr>
        <w:t xml:space="preserve"> </w:t>
      </w:r>
      <w:r>
        <w:rPr>
          <w:w w:val="110"/>
        </w:rPr>
        <w:t>of</w:t>
      </w:r>
      <w:r>
        <w:rPr>
          <w:spacing w:val="19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el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y</w:t>
      </w:r>
      <w:r>
        <w:rPr>
          <w:spacing w:val="27"/>
          <w:w w:val="104"/>
        </w:rPr>
        <w:t xml:space="preserve"> </w:t>
      </w:r>
      <w:r>
        <w:rPr>
          <w:w w:val="110"/>
        </w:rPr>
        <w:t>that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woul</w:t>
      </w:r>
      <w:r>
        <w:rPr>
          <w:spacing w:val="-2"/>
          <w:w w:val="110"/>
        </w:rPr>
        <w:t>d</w:t>
      </w:r>
      <w:r>
        <w:rPr>
          <w:spacing w:val="6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6"/>
          <w:w w:val="110"/>
        </w:rPr>
        <w:t xml:space="preserve"> </w:t>
      </w:r>
      <w:r>
        <w:rPr>
          <w:spacing w:val="1"/>
          <w:w w:val="110"/>
        </w:rPr>
        <w:t>been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ntr</w:t>
      </w:r>
      <w:r>
        <w:rPr>
          <w:spacing w:val="-2"/>
          <w:w w:val="110"/>
        </w:rPr>
        <w:t>o</w:t>
      </w:r>
      <w:r>
        <w:rPr>
          <w:spacing w:val="-1"/>
          <w:w w:val="110"/>
        </w:rPr>
        <w:t>du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d</w:t>
      </w:r>
      <w:r>
        <w:rPr>
          <w:spacing w:val="6"/>
          <w:w w:val="110"/>
        </w:rPr>
        <w:t xml:space="preserve"> </w:t>
      </w:r>
      <w:r>
        <w:rPr>
          <w:w w:val="110"/>
        </w:rPr>
        <w:t>if</w:t>
      </w:r>
      <w:r>
        <w:rPr>
          <w:spacing w:val="6"/>
          <w:w w:val="110"/>
        </w:rPr>
        <w:t xml:space="preserve"> </w:t>
      </w:r>
      <w:r>
        <w:rPr>
          <w:w w:val="110"/>
        </w:rPr>
        <w:t>an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ely</w:t>
      </w:r>
      <w:r>
        <w:rPr>
          <w:spacing w:val="7"/>
          <w:w w:val="110"/>
        </w:rPr>
        <w:t xml:space="preserve"> </w:t>
      </w:r>
      <w:r>
        <w:rPr>
          <w:w w:val="110"/>
        </w:rPr>
        <w:t>new</w:t>
      </w:r>
      <w:r>
        <w:rPr>
          <w:spacing w:val="5"/>
          <w:w w:val="110"/>
        </w:rPr>
        <w:t xml:space="preserve"> </w:t>
      </w:r>
      <w:r>
        <w:rPr>
          <w:w w:val="110"/>
        </w:rPr>
        <w:t>battery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ack</w:t>
      </w:r>
      <w:r>
        <w:rPr>
          <w:spacing w:val="6"/>
          <w:w w:val="110"/>
        </w:rPr>
        <w:t xml:space="preserve"> </w:t>
      </w:r>
      <w:r>
        <w:rPr>
          <w:w w:val="110"/>
        </w:rPr>
        <w:t>had</w:t>
      </w:r>
      <w:r>
        <w:rPr>
          <w:spacing w:val="7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assem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le</w:t>
      </w:r>
      <w:r>
        <w:rPr>
          <w:spacing w:val="-1"/>
          <w:w w:val="110"/>
        </w:rPr>
        <w:t>d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6"/>
          <w:w w:val="110"/>
        </w:rPr>
        <w:t xml:space="preserve"> </w:t>
      </w:r>
      <w:r>
        <w:rPr>
          <w:w w:val="110"/>
        </w:rPr>
        <w:t>tested.</w:t>
      </w:r>
      <w:r>
        <w:rPr>
          <w:spacing w:val="47"/>
          <w:w w:val="109"/>
        </w:rPr>
        <w:t xml:space="preserve"> </w:t>
      </w:r>
      <w:proofErr w:type="gramStart"/>
      <w:r>
        <w:rPr>
          <w:spacing w:val="-3"/>
          <w:w w:val="110"/>
        </w:rPr>
        <w:t>F</w:t>
      </w:r>
      <w:r>
        <w:rPr>
          <w:spacing w:val="-4"/>
          <w:w w:val="110"/>
        </w:rPr>
        <w:t>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ally</w:t>
      </w:r>
      <w:r>
        <w:rPr>
          <w:spacing w:val="-3"/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ha</w:t>
      </w:r>
      <w:r>
        <w:rPr>
          <w:spacing w:val="-3"/>
          <w:w w:val="110"/>
        </w:rPr>
        <w:t>vi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g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second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fligh</w:t>
      </w:r>
      <w:r>
        <w:rPr>
          <w:spacing w:val="-1"/>
          <w:w w:val="110"/>
        </w:rPr>
        <w:t>t</w:t>
      </w:r>
      <w:r>
        <w:rPr>
          <w:spacing w:val="3"/>
          <w:w w:val="110"/>
        </w:rPr>
        <w:t xml:space="preserve"> </w:t>
      </w:r>
      <w:r>
        <w:rPr>
          <w:w w:val="110"/>
        </w:rPr>
        <w:t>unit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allows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3"/>
          <w:w w:val="110"/>
        </w:rPr>
        <w:t xml:space="preserve"> </w:t>
      </w:r>
      <w:r>
        <w:rPr>
          <w:w w:val="110"/>
        </w:rPr>
        <w:t>debugging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hard</w:t>
      </w:r>
      <w:r>
        <w:rPr>
          <w:spacing w:val="-2"/>
          <w:w w:val="110"/>
        </w:rPr>
        <w:t>w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e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sof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e</w:t>
      </w:r>
      <w:r>
        <w:rPr>
          <w:spacing w:val="3"/>
          <w:w w:val="110"/>
        </w:rPr>
        <w:t xml:space="preserve"> </w:t>
      </w:r>
      <w:r>
        <w:rPr>
          <w:w w:val="110"/>
        </w:rPr>
        <w:t>after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elive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y</w:t>
      </w:r>
      <w:r>
        <w:rPr>
          <w:spacing w:val="45"/>
          <w:w w:val="104"/>
        </w:rPr>
        <w:t xml:space="preserve"> </w:t>
      </w:r>
      <w:r>
        <w:rPr>
          <w:w w:val="110"/>
        </w:rPr>
        <w:t xml:space="preserve">and </w:t>
      </w:r>
      <w:r>
        <w:rPr>
          <w:spacing w:val="-3"/>
          <w:w w:val="110"/>
        </w:rPr>
        <w:t>l</w:t>
      </w:r>
      <w:r>
        <w:rPr>
          <w:spacing w:val="-2"/>
          <w:w w:val="110"/>
        </w:rPr>
        <w:t>aun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1"/>
          <w:w w:val="110"/>
        </w:rPr>
        <w:t xml:space="preserve"> </w:t>
      </w:r>
      <w:r>
        <w:rPr>
          <w:w w:val="110"/>
        </w:rPr>
        <w:t>of the</w:t>
      </w:r>
      <w:r>
        <w:rPr>
          <w:spacing w:val="1"/>
          <w:w w:val="110"/>
        </w:rPr>
        <w:t xml:space="preserve"> </w:t>
      </w:r>
      <w:r>
        <w:rPr>
          <w:w w:val="110"/>
        </w:rPr>
        <w:t>first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fligh</w:t>
      </w:r>
      <w:r>
        <w:rPr>
          <w:spacing w:val="-1"/>
          <w:w w:val="110"/>
        </w:rPr>
        <w:t>t</w:t>
      </w:r>
      <w:r>
        <w:rPr>
          <w:w w:val="110"/>
        </w:rPr>
        <w:t xml:space="preserve"> unit.</w:t>
      </w:r>
      <w:proofErr w:type="gramEnd"/>
      <w:ins w:id="249" w:author="Tom Woods" w:date="2016-02-06T15:47:00Z">
        <w:r w:rsidR="00605B0D">
          <w:rPr>
            <w:w w:val="110"/>
          </w:rPr>
          <w:t xml:space="preserve"> Often, the prototype electronics are connected together on a bench top, referred to as a flat-sat, </w:t>
        </w:r>
      </w:ins>
      <w:ins w:id="250" w:author="Tom Woods" w:date="2016-02-06T15:49:00Z">
        <w:r w:rsidR="00605B0D">
          <w:rPr>
            <w:w w:val="110"/>
          </w:rPr>
          <w:t xml:space="preserve">for the same purpose, </w:t>
        </w:r>
      </w:ins>
      <w:ins w:id="251" w:author="Tom Woods" w:date="2016-02-06T15:47:00Z">
        <w:r w:rsidR="00605B0D">
          <w:rPr>
            <w:w w:val="110"/>
          </w:rPr>
          <w:t xml:space="preserve">but </w:t>
        </w:r>
      </w:ins>
      <w:ins w:id="252" w:author="Tom Woods" w:date="2016-02-06T15:49:00Z">
        <w:r w:rsidR="00605B0D">
          <w:rPr>
            <w:w w:val="110"/>
          </w:rPr>
          <w:t>we found that the</w:t>
        </w:r>
      </w:ins>
      <w:ins w:id="253" w:author="Tom Woods" w:date="2016-02-06T15:47:00Z">
        <w:r w:rsidR="00605B0D">
          <w:rPr>
            <w:w w:val="110"/>
          </w:rPr>
          <w:t xml:space="preserve"> second flight unit </w:t>
        </w:r>
      </w:ins>
      <w:ins w:id="254" w:author="Tom Woods" w:date="2016-02-06T15:49:00Z">
        <w:r w:rsidR="00605B0D">
          <w:rPr>
            <w:w w:val="110"/>
          </w:rPr>
          <w:t>was a much more reliable, high-fidelity version than our initial flat-sat.</w:t>
        </w:r>
      </w:ins>
    </w:p>
    <w:p w14:paraId="5FD83BE8" w14:textId="77777777" w:rsidR="006338C4" w:rsidRDefault="006338C4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057F20C1" w14:textId="77777777" w:rsidR="006338C4" w:rsidRDefault="00E272E0">
      <w:pPr>
        <w:pStyle w:val="Heading2"/>
        <w:numPr>
          <w:ilvl w:val="2"/>
          <w:numId w:val="1"/>
        </w:numPr>
        <w:tabs>
          <w:tab w:val="left" w:pos="1214"/>
        </w:tabs>
        <w:jc w:val="both"/>
        <w:rPr>
          <w:b w:val="0"/>
          <w:bCs w:val="0"/>
        </w:rPr>
      </w:pPr>
      <w:bookmarkStart w:id="255" w:name="Low-Cost_Mitigation_of_Radiation_Issues_"/>
      <w:bookmarkEnd w:id="255"/>
      <w:r>
        <w:rPr>
          <w:spacing w:val="-2"/>
          <w:w w:val="115"/>
        </w:rPr>
        <w:t>L</w:t>
      </w:r>
      <w:r>
        <w:rPr>
          <w:spacing w:val="-1"/>
          <w:w w:val="115"/>
        </w:rPr>
        <w:t>ow-Cost</w:t>
      </w:r>
      <w:r>
        <w:rPr>
          <w:spacing w:val="12"/>
          <w:w w:val="115"/>
        </w:rPr>
        <w:t xml:space="preserve"> </w:t>
      </w:r>
      <w:r>
        <w:rPr>
          <w:w w:val="115"/>
        </w:rPr>
        <w:t>Mitigation</w:t>
      </w:r>
      <w:r>
        <w:rPr>
          <w:spacing w:val="12"/>
          <w:w w:val="115"/>
        </w:rPr>
        <w:t xml:space="preserve"> </w:t>
      </w:r>
      <w:r>
        <w:rPr>
          <w:w w:val="115"/>
        </w:rPr>
        <w:t>of</w:t>
      </w:r>
      <w:r>
        <w:rPr>
          <w:spacing w:val="12"/>
          <w:w w:val="115"/>
        </w:rPr>
        <w:t xml:space="preserve"> </w:t>
      </w:r>
      <w:r>
        <w:rPr>
          <w:w w:val="115"/>
        </w:rPr>
        <w:t>Radiation</w:t>
      </w:r>
      <w:r>
        <w:rPr>
          <w:spacing w:val="13"/>
          <w:w w:val="115"/>
        </w:rPr>
        <w:t xml:space="preserve"> </w:t>
      </w:r>
      <w:r>
        <w:rPr>
          <w:w w:val="115"/>
        </w:rPr>
        <w:t>Issues</w:t>
      </w:r>
      <w:r>
        <w:rPr>
          <w:spacing w:val="12"/>
          <w:w w:val="115"/>
        </w:rPr>
        <w:t xml:space="preserve"> </w:t>
      </w:r>
      <w:r>
        <w:rPr>
          <w:w w:val="115"/>
        </w:rPr>
        <w:t>for</w:t>
      </w:r>
      <w:r>
        <w:rPr>
          <w:spacing w:val="12"/>
          <w:w w:val="115"/>
        </w:rPr>
        <w:t xml:space="preserve"> </w:t>
      </w:r>
      <w:r>
        <w:rPr>
          <w:w w:val="115"/>
        </w:rPr>
        <w:t>Electronics</w:t>
      </w:r>
    </w:p>
    <w:p w14:paraId="79184E0C" w14:textId="77777777" w:rsidR="006338C4" w:rsidRDefault="006338C4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34771C92" w14:textId="77777777" w:rsidR="006338C4" w:rsidRDefault="00E272E0">
      <w:pPr>
        <w:pStyle w:val="BodyText"/>
        <w:spacing w:line="454" w:lineRule="auto"/>
        <w:ind w:right="117" w:firstLine="576"/>
        <w:jc w:val="both"/>
      </w:pP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proofErr w:type="spellStart"/>
      <w:r>
        <w:rPr>
          <w:w w:val="105"/>
        </w:rPr>
        <w:t>CubeSats</w:t>
      </w:r>
      <w:proofErr w:type="spellEnd"/>
      <w:r>
        <w:rPr>
          <w:spacing w:val="47"/>
          <w:w w:val="105"/>
        </w:rPr>
        <w:t xml:space="preserve"> </w:t>
      </w:r>
      <w:r>
        <w:rPr>
          <w:w w:val="105"/>
        </w:rPr>
        <w:t>developed</w:t>
      </w:r>
      <w:r>
        <w:rPr>
          <w:spacing w:val="48"/>
          <w:w w:val="105"/>
        </w:rPr>
        <w:t xml:space="preserve"> </w:t>
      </w:r>
      <w:r>
        <w:rPr>
          <w:w w:val="105"/>
        </w:rPr>
        <w:t>at</w:t>
      </w:r>
      <w:r>
        <w:rPr>
          <w:spacing w:val="47"/>
          <w:w w:val="105"/>
        </w:rPr>
        <w:t xml:space="preserve"> </w:t>
      </w:r>
      <w:r>
        <w:rPr>
          <w:w w:val="105"/>
        </w:rPr>
        <w:t>CU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LAS</w:t>
      </w:r>
      <w:r>
        <w:rPr>
          <w:spacing w:val="-1"/>
          <w:w w:val="105"/>
        </w:rPr>
        <w:t>P</w:t>
      </w:r>
      <w:r>
        <w:rPr>
          <w:spacing w:val="4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47"/>
          <w:w w:val="105"/>
        </w:rPr>
        <w:t xml:space="preserve"> </w:t>
      </w:r>
      <w:r>
        <w:rPr>
          <w:w w:val="105"/>
        </w:rPr>
        <w:t>generally</w:t>
      </w:r>
      <w:r>
        <w:rPr>
          <w:spacing w:val="48"/>
          <w:w w:val="105"/>
        </w:rPr>
        <w:t xml:space="preserve"> </w:t>
      </w:r>
      <w:r>
        <w:rPr>
          <w:w w:val="105"/>
        </w:rPr>
        <w:t>used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ndu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grad</w:t>
      </w:r>
      <w:r>
        <w:rPr>
          <w:spacing w:val="-2"/>
          <w:w w:val="105"/>
        </w:rPr>
        <w:t>e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(</w:t>
      </w:r>
      <w:proofErr w:type="spellStart"/>
      <w:r>
        <w:rPr>
          <w:spacing w:val="-1"/>
          <w:w w:val="105"/>
        </w:rPr>
        <w:t>autom</w:t>
      </w:r>
      <w:r>
        <w:rPr>
          <w:spacing w:val="-2"/>
          <w:w w:val="105"/>
        </w:rPr>
        <w:t>o</w:t>
      </w:r>
      <w:proofErr w:type="spellEnd"/>
      <w:r>
        <w:rPr>
          <w:spacing w:val="-2"/>
          <w:w w:val="105"/>
        </w:rPr>
        <w:t>-</w:t>
      </w:r>
      <w:r>
        <w:rPr>
          <w:spacing w:val="69"/>
          <w:w w:val="99"/>
        </w:rPr>
        <w:t xml:space="preserve"> </w:t>
      </w:r>
      <w:r>
        <w:rPr>
          <w:w w:val="105"/>
        </w:rPr>
        <w:t>bile)</w:t>
      </w:r>
      <w:r>
        <w:rPr>
          <w:spacing w:val="27"/>
          <w:w w:val="105"/>
        </w:rPr>
        <w:t xml:space="preserve"> </w:t>
      </w:r>
      <w:r>
        <w:rPr>
          <w:w w:val="105"/>
        </w:rPr>
        <w:t>electronic</w:t>
      </w:r>
      <w:r>
        <w:rPr>
          <w:spacing w:val="28"/>
          <w:w w:val="105"/>
        </w:rPr>
        <w:t xml:space="preserve"> </w:t>
      </w:r>
      <w:r>
        <w:rPr>
          <w:w w:val="105"/>
        </w:rPr>
        <w:t>parts</w:t>
      </w:r>
      <w:r>
        <w:rPr>
          <w:spacing w:val="26"/>
          <w:w w:val="105"/>
        </w:rPr>
        <w:t xml:space="preserve"> </w:t>
      </w:r>
      <w:r>
        <w:rPr>
          <w:w w:val="105"/>
        </w:rPr>
        <w:t>because</w:t>
      </w:r>
      <w:r>
        <w:rPr>
          <w:spacing w:val="28"/>
          <w:w w:val="105"/>
        </w:rPr>
        <w:t xml:space="preserve"> </w:t>
      </w:r>
      <w:r>
        <w:rPr>
          <w:w w:val="105"/>
        </w:rPr>
        <w:t>those</w:t>
      </w:r>
      <w:r>
        <w:rPr>
          <w:spacing w:val="27"/>
          <w:w w:val="105"/>
        </w:rPr>
        <w:t xml:space="preserve"> </w:t>
      </w:r>
      <w:r>
        <w:rPr>
          <w:w w:val="105"/>
        </w:rPr>
        <w:t>parts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7"/>
          <w:w w:val="105"/>
        </w:rPr>
        <w:t xml:space="preserve"> </w:t>
      </w:r>
      <w:r>
        <w:rPr>
          <w:w w:val="105"/>
        </w:rPr>
        <w:t>wider</w:t>
      </w:r>
      <w:r>
        <w:rPr>
          <w:spacing w:val="28"/>
          <w:w w:val="105"/>
        </w:rPr>
        <w:t xml:space="preserve"> </w:t>
      </w:r>
      <w:r>
        <w:rPr>
          <w:w w:val="105"/>
        </w:rPr>
        <w:t>operating</w:t>
      </w:r>
      <w:r>
        <w:rPr>
          <w:spacing w:val="2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28"/>
          <w:w w:val="105"/>
        </w:rPr>
        <w:t xml:space="preserve"> </w:t>
      </w:r>
      <w:r>
        <w:rPr>
          <w:w w:val="105"/>
        </w:rPr>
        <w:t>ranges.</w:t>
      </w:r>
      <w:r>
        <w:rPr>
          <w:spacing w:val="56"/>
          <w:w w:val="105"/>
        </w:rPr>
        <w:t xml:space="preserve"> </w:t>
      </w:r>
      <w:r>
        <w:rPr>
          <w:spacing w:val="-3"/>
          <w:w w:val="105"/>
        </w:rPr>
        <w:t>Typ</w:t>
      </w:r>
      <w:r>
        <w:rPr>
          <w:spacing w:val="-4"/>
          <w:w w:val="105"/>
        </w:rPr>
        <w:t>ic</w:t>
      </w:r>
      <w:r>
        <w:rPr>
          <w:spacing w:val="-3"/>
          <w:w w:val="105"/>
        </w:rPr>
        <w:t>al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99"/>
        </w:rPr>
        <w:t xml:space="preserve"> </w:t>
      </w:r>
      <w:r>
        <w:rPr>
          <w:w w:val="105"/>
        </w:rPr>
        <w:t>automobile-grade</w:t>
      </w:r>
      <w:r>
        <w:rPr>
          <w:spacing w:val="21"/>
          <w:w w:val="105"/>
        </w:rPr>
        <w:t xml:space="preserve"> </w:t>
      </w:r>
      <w:r>
        <w:rPr>
          <w:w w:val="105"/>
        </w:rPr>
        <w:t>ICs</w:t>
      </w:r>
      <w:r>
        <w:rPr>
          <w:spacing w:val="22"/>
          <w:w w:val="105"/>
        </w:rPr>
        <w:t xml:space="preserve"> </w:t>
      </w:r>
      <w:r>
        <w:rPr>
          <w:w w:val="105"/>
        </w:rPr>
        <w:t>cost</w:t>
      </w:r>
      <w:r>
        <w:rPr>
          <w:spacing w:val="22"/>
          <w:w w:val="105"/>
        </w:rPr>
        <w:t xml:space="preserve"> </w:t>
      </w:r>
      <w:r>
        <w:rPr>
          <w:w w:val="105"/>
        </w:rPr>
        <w:t>$</w:t>
      </w:r>
      <w:r>
        <w:rPr>
          <w:spacing w:val="22"/>
          <w:w w:val="105"/>
        </w:rPr>
        <w:t xml:space="preserve"> </w:t>
      </w:r>
      <w:r>
        <w:rPr>
          <w:w w:val="105"/>
        </w:rPr>
        <w:t>10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3"/>
          <w:w w:val="105"/>
        </w:rPr>
        <w:t xml:space="preserve"> </w:t>
      </w:r>
      <w:r>
        <w:rPr>
          <w:w w:val="105"/>
        </w:rPr>
        <w:t>compared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$</w:t>
      </w:r>
      <w:r>
        <w:rPr>
          <w:spacing w:val="21"/>
          <w:w w:val="105"/>
        </w:rPr>
        <w:t xml:space="preserve"> </w:t>
      </w:r>
      <w:r>
        <w:rPr>
          <w:w w:val="105"/>
        </w:rPr>
        <w:t>2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standard</w:t>
      </w:r>
      <w:r>
        <w:rPr>
          <w:spacing w:val="22"/>
          <w:w w:val="105"/>
        </w:rPr>
        <w:t xml:space="preserve"> </w:t>
      </w:r>
      <w:r>
        <w:rPr>
          <w:w w:val="105"/>
        </w:rPr>
        <w:t>commercial</w:t>
      </w:r>
      <w:r>
        <w:rPr>
          <w:spacing w:val="22"/>
          <w:w w:val="105"/>
        </w:rPr>
        <w:t xml:space="preserve"> </w:t>
      </w:r>
      <w:r>
        <w:rPr>
          <w:w w:val="105"/>
        </w:rPr>
        <w:t>ICs,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23"/>
          <w:w w:val="105"/>
        </w:rPr>
        <w:t xml:space="preserve"> </w:t>
      </w:r>
      <w:proofErr w:type="spellStart"/>
      <w:r>
        <w:rPr>
          <w:spacing w:val="-1"/>
          <w:w w:val="105"/>
        </w:rPr>
        <w:t>add</w:t>
      </w:r>
      <w:r>
        <w:rPr>
          <w:spacing w:val="-2"/>
          <w:w w:val="105"/>
        </w:rPr>
        <w:t>i</w:t>
      </w:r>
      <w:proofErr w:type="spellEnd"/>
      <w:r>
        <w:rPr>
          <w:spacing w:val="-2"/>
          <w:w w:val="105"/>
        </w:rPr>
        <w:t>-</w:t>
      </w:r>
      <w:r>
        <w:rPr>
          <w:spacing w:val="29"/>
          <w:w w:val="99"/>
        </w:rPr>
        <w:t xml:space="preserve"> </w:t>
      </w:r>
      <w:proofErr w:type="spellStart"/>
      <w:r>
        <w:rPr>
          <w:w w:val="105"/>
        </w:rPr>
        <w:t>tional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cost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out</w:t>
      </w:r>
      <w:r>
        <w:rPr>
          <w:spacing w:val="-3"/>
          <w:w w:val="105"/>
        </w:rPr>
        <w:t>wei</w:t>
      </w:r>
      <w:r>
        <w:rPr>
          <w:spacing w:val="-2"/>
          <w:w w:val="105"/>
        </w:rPr>
        <w:t>gh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19"/>
          <w:w w:val="105"/>
        </w:rPr>
        <w:t xml:space="preserve"> </w:t>
      </w:r>
      <w:r>
        <w:rPr>
          <w:w w:val="105"/>
        </w:rPr>
        <w:t>benefits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higher-grade</w:t>
      </w:r>
      <w:r>
        <w:rPr>
          <w:spacing w:val="18"/>
          <w:w w:val="105"/>
        </w:rPr>
        <w:t xml:space="preserve"> </w:t>
      </w:r>
      <w:r>
        <w:rPr>
          <w:w w:val="105"/>
        </w:rPr>
        <w:t>components.</w:t>
      </w:r>
      <w:r>
        <w:rPr>
          <w:spacing w:val="44"/>
          <w:w w:val="105"/>
        </w:rPr>
        <w:t xml:space="preserve"> </w:t>
      </w:r>
      <w:r>
        <w:rPr>
          <w:spacing w:val="-6"/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example,</w:t>
      </w:r>
      <w:r>
        <w:rPr>
          <w:spacing w:val="37"/>
          <w:w w:val="109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uncorrupted</w:t>
      </w:r>
      <w:r>
        <w:rPr>
          <w:spacing w:val="12"/>
          <w:w w:val="105"/>
        </w:rPr>
        <w:t xml:space="preserve"> </w:t>
      </w:r>
      <w:r>
        <w:rPr>
          <w:w w:val="105"/>
        </w:rPr>
        <w:t>SD</w:t>
      </w:r>
      <w:r>
        <w:rPr>
          <w:spacing w:val="12"/>
          <w:w w:val="105"/>
        </w:rPr>
        <w:t xml:space="preserve"> </w:t>
      </w:r>
      <w:r>
        <w:rPr>
          <w:w w:val="105"/>
        </w:rPr>
        <w:t>card</w:t>
      </w:r>
      <w:r>
        <w:rPr>
          <w:spacing w:val="11"/>
          <w:w w:val="105"/>
        </w:rPr>
        <w:t xml:space="preserve"> </w:t>
      </w:r>
      <w:r>
        <w:rPr>
          <w:w w:val="105"/>
        </w:rPr>
        <w:t>write</w:t>
      </w:r>
      <w:r>
        <w:rPr>
          <w:spacing w:val="12"/>
          <w:w w:val="105"/>
        </w:rPr>
        <w:t xml:space="preserve"> </w:t>
      </w:r>
      <w:r>
        <w:rPr>
          <w:w w:val="105"/>
        </w:rPr>
        <w:t>cycles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mpr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factor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commentRangeStart w:id="256"/>
      <w:r>
        <w:rPr>
          <w:w w:val="105"/>
        </w:rPr>
        <w:t>10100</w:t>
      </w:r>
      <w:commentRangeEnd w:id="256"/>
      <w:r w:rsidR="00605B0D">
        <w:rPr>
          <w:rStyle w:val="CommentReference"/>
          <w:rFonts w:asciiTheme="minorHAnsi" w:eastAsiaTheme="minorHAnsi" w:hAnsiTheme="minorHAnsi"/>
        </w:rPr>
        <w:commentReference w:id="256"/>
      </w:r>
      <w:r>
        <w:rPr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w w:val="105"/>
        </w:rPr>
        <w:t>op-</w:t>
      </w:r>
      <w:r>
        <w:rPr>
          <w:spacing w:val="30"/>
          <w:w w:val="99"/>
        </w:rPr>
        <w:t xml:space="preserve"> </w:t>
      </w:r>
      <w:proofErr w:type="spellStart"/>
      <w:r>
        <w:rPr>
          <w:w w:val="105"/>
        </w:rPr>
        <w:t>erational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4"/>
          <w:w w:val="105"/>
        </w:rPr>
        <w:t xml:space="preserve"> </w:t>
      </w:r>
      <w:r>
        <w:rPr>
          <w:w w:val="105"/>
        </w:rPr>
        <w:t>range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xpand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pur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has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$</w:t>
      </w:r>
      <w:r>
        <w:rPr>
          <w:spacing w:val="14"/>
          <w:w w:val="105"/>
        </w:rPr>
        <w:t xml:space="preserve"> </w:t>
      </w:r>
      <w:r>
        <w:rPr>
          <w:w w:val="105"/>
        </w:rPr>
        <w:t>70</w:t>
      </w:r>
      <w:r>
        <w:rPr>
          <w:spacing w:val="13"/>
          <w:w w:val="105"/>
        </w:rPr>
        <w:t xml:space="preserve"> </w:t>
      </w:r>
      <w:r>
        <w:rPr>
          <w:w w:val="105"/>
        </w:rPr>
        <w:t>4</w:t>
      </w:r>
      <w:r>
        <w:rPr>
          <w:spacing w:val="13"/>
          <w:w w:val="105"/>
        </w:rPr>
        <w:t xml:space="preserve"> </w:t>
      </w:r>
      <w:r>
        <w:rPr>
          <w:w w:val="105"/>
        </w:rPr>
        <w:t>GB</w:t>
      </w:r>
      <w:r>
        <w:rPr>
          <w:spacing w:val="14"/>
          <w:w w:val="105"/>
        </w:rPr>
        <w:t xml:space="preserve"> </w:t>
      </w:r>
      <w:r>
        <w:rPr>
          <w:w w:val="105"/>
        </w:rPr>
        <w:t>hardened</w:t>
      </w:r>
      <w:r>
        <w:rPr>
          <w:spacing w:val="13"/>
          <w:w w:val="105"/>
        </w:rPr>
        <w:t xml:space="preserve"> </w:t>
      </w:r>
      <w:r>
        <w:rPr>
          <w:w w:val="105"/>
        </w:rPr>
        <w:t>SD</w:t>
      </w:r>
      <w:r>
        <w:rPr>
          <w:spacing w:val="14"/>
          <w:w w:val="105"/>
        </w:rPr>
        <w:t xml:space="preserve"> </w:t>
      </w:r>
      <w:r>
        <w:rPr>
          <w:w w:val="105"/>
        </w:rPr>
        <w:t>card</w:t>
      </w:r>
      <w:r>
        <w:rPr>
          <w:spacing w:val="14"/>
          <w:w w:val="105"/>
        </w:rPr>
        <w:t xml:space="preserve"> </w:t>
      </w:r>
      <w:r>
        <w:rPr>
          <w:w w:val="105"/>
        </w:rPr>
        <w:t>instead</w:t>
      </w:r>
      <w:r>
        <w:rPr>
          <w:spacing w:val="31"/>
          <w:w w:val="110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$</w:t>
      </w:r>
      <w:r>
        <w:rPr>
          <w:spacing w:val="29"/>
          <w:w w:val="105"/>
        </w:rPr>
        <w:t xml:space="preserve"> </w:t>
      </w:r>
      <w:r>
        <w:rPr>
          <w:w w:val="105"/>
        </w:rPr>
        <w:t>4</w:t>
      </w:r>
      <w:r>
        <w:rPr>
          <w:spacing w:val="28"/>
          <w:w w:val="105"/>
        </w:rPr>
        <w:t xml:space="preserve"> </w:t>
      </w:r>
      <w:r>
        <w:rPr>
          <w:w w:val="105"/>
        </w:rPr>
        <w:t>standard</w:t>
      </w:r>
      <w:r>
        <w:rPr>
          <w:spacing w:val="28"/>
          <w:w w:val="105"/>
        </w:rPr>
        <w:t xml:space="preserve"> </w:t>
      </w:r>
      <w:r>
        <w:rPr>
          <w:w w:val="105"/>
        </w:rPr>
        <w:t>SD</w:t>
      </w:r>
      <w:r>
        <w:rPr>
          <w:spacing w:val="29"/>
          <w:w w:val="105"/>
        </w:rPr>
        <w:t xml:space="preserve"> </w:t>
      </w:r>
      <w:r>
        <w:rPr>
          <w:w w:val="105"/>
        </w:rPr>
        <w:t>card.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total</w:t>
      </w:r>
      <w:r>
        <w:rPr>
          <w:spacing w:val="28"/>
          <w:w w:val="105"/>
        </w:rPr>
        <w:t xml:space="preserve"> </w:t>
      </w:r>
      <w:r>
        <w:rPr>
          <w:w w:val="105"/>
        </w:rPr>
        <w:t>cost</w:t>
      </w:r>
      <w:r>
        <w:rPr>
          <w:spacing w:val="29"/>
          <w:w w:val="105"/>
        </w:rPr>
        <w:t xml:space="preserve"> </w:t>
      </w:r>
      <w:r>
        <w:rPr>
          <w:w w:val="105"/>
        </w:rPr>
        <w:t>impact</w:t>
      </w:r>
      <w:r>
        <w:rPr>
          <w:spacing w:val="28"/>
          <w:w w:val="105"/>
        </w:rPr>
        <w:t xml:space="preserve"> </w:t>
      </w:r>
      <w:r>
        <w:rPr>
          <w:w w:val="105"/>
        </w:rPr>
        <w:t>on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8"/>
          <w:w w:val="105"/>
        </w:rPr>
        <w:t xml:space="preserve"> </w:t>
      </w:r>
      <w:r>
        <w:rPr>
          <w:w w:val="105"/>
        </w:rPr>
        <w:t>these</w:t>
      </w:r>
      <w:r>
        <w:rPr>
          <w:spacing w:val="29"/>
          <w:w w:val="105"/>
        </w:rPr>
        <w:t xml:space="preserve"> </w:t>
      </w:r>
      <w:r>
        <w:rPr>
          <w:w w:val="105"/>
        </w:rPr>
        <w:t>industrial-grade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elec</w:t>
      </w:r>
      <w:proofErr w:type="spellEnd"/>
      <w:r>
        <w:rPr>
          <w:w w:val="105"/>
        </w:rPr>
        <w:t>-</w:t>
      </w:r>
      <w:r>
        <w:rPr>
          <w:w w:val="99"/>
        </w:rPr>
        <w:t xml:space="preserve"> </w:t>
      </w:r>
      <w:proofErr w:type="spellStart"/>
      <w:r>
        <w:rPr>
          <w:w w:val="105"/>
        </w:rPr>
        <w:t>tronics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parts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only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few</w:t>
      </w:r>
      <w:r>
        <w:rPr>
          <w:spacing w:val="15"/>
          <w:w w:val="105"/>
        </w:rPr>
        <w:t xml:space="preserve"> </w:t>
      </w:r>
      <w:r>
        <w:rPr>
          <w:w w:val="105"/>
        </w:rPr>
        <w:t>thousand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oll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small</w:t>
      </w:r>
      <w:r>
        <w:rPr>
          <w:spacing w:val="15"/>
          <w:w w:val="105"/>
        </w:rPr>
        <w:t xml:space="preserve"> </w:t>
      </w:r>
      <w:r>
        <w:rPr>
          <w:w w:val="105"/>
        </w:rPr>
        <w:t>fraction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total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bud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t,</w:t>
      </w:r>
      <w:r>
        <w:rPr>
          <w:spacing w:val="17"/>
          <w:w w:val="105"/>
        </w:rPr>
        <w:t xml:space="preserve"> </w:t>
      </w:r>
      <w:r>
        <w:rPr>
          <w:w w:val="105"/>
        </w:rPr>
        <w:t>but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41"/>
          <w:w w:val="104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mpr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es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potential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longer</w:t>
      </w:r>
      <w:r>
        <w:rPr>
          <w:spacing w:val="9"/>
          <w:w w:val="105"/>
        </w:rPr>
        <w:t xml:space="preserve"> </w:t>
      </w:r>
      <w:r>
        <w:rPr>
          <w:w w:val="105"/>
        </w:rPr>
        <w:t>mission</w:t>
      </w:r>
      <w:r>
        <w:rPr>
          <w:spacing w:val="9"/>
          <w:w w:val="105"/>
        </w:rPr>
        <w:t xml:space="preserve"> </w:t>
      </w:r>
      <w:r>
        <w:rPr>
          <w:w w:val="105"/>
        </w:rPr>
        <w:t>life.</w:t>
      </w:r>
      <w:r>
        <w:rPr>
          <w:spacing w:val="44"/>
          <w:w w:val="105"/>
        </w:rPr>
        <w:t xml:space="preserve"> </w:t>
      </w:r>
      <w:r>
        <w:rPr>
          <w:w w:val="105"/>
        </w:rPr>
        <w:t>Although</w:t>
      </w:r>
      <w:r>
        <w:rPr>
          <w:spacing w:val="9"/>
          <w:w w:val="105"/>
        </w:rPr>
        <w:t xml:space="preserve"> </w:t>
      </w:r>
      <w:r>
        <w:rPr>
          <w:w w:val="105"/>
        </w:rPr>
        <w:t>our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electronics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21"/>
        </w:rPr>
        <w:t xml:space="preserve"> </w:t>
      </w:r>
      <w:r>
        <w:rPr>
          <w:w w:val="105"/>
        </w:rPr>
        <w:t>could</w:t>
      </w:r>
      <w:r>
        <w:rPr>
          <w:spacing w:val="12"/>
          <w:w w:val="105"/>
        </w:rPr>
        <w:t xml:space="preserve"> </w:t>
      </w:r>
      <w:r>
        <w:rPr>
          <w:w w:val="105"/>
        </w:rPr>
        <w:t>operate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wider</w:t>
      </w:r>
      <w:r>
        <w:rPr>
          <w:spacing w:val="13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3"/>
          <w:w w:val="105"/>
        </w:rPr>
        <w:t xml:space="preserve"> </w:t>
      </w:r>
      <w:r>
        <w:rPr>
          <w:w w:val="105"/>
        </w:rPr>
        <w:t>range,</w:t>
      </w:r>
      <w:r>
        <w:rPr>
          <w:spacing w:val="16"/>
          <w:w w:val="105"/>
        </w:rPr>
        <w:t xml:space="preserve"> </w:t>
      </w:r>
      <w:r>
        <w:rPr>
          <w:w w:val="105"/>
        </w:rPr>
        <w:t>automobile-grade</w:t>
      </w:r>
      <w:r>
        <w:rPr>
          <w:spacing w:val="13"/>
          <w:w w:val="105"/>
        </w:rPr>
        <w:t xml:space="preserve"> </w:t>
      </w:r>
      <w:r>
        <w:rPr>
          <w:w w:val="105"/>
        </w:rPr>
        <w:t>parts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13"/>
          <w:w w:val="105"/>
        </w:rPr>
        <w:t xml:space="preserve"> </w:t>
      </w:r>
      <w:r>
        <w:rPr>
          <w:w w:val="105"/>
        </w:rPr>
        <w:t>also</w:t>
      </w:r>
      <w:r>
        <w:rPr>
          <w:spacing w:val="13"/>
          <w:w w:val="105"/>
        </w:rPr>
        <w:t xml:space="preserve"> </w:t>
      </w:r>
      <w:r>
        <w:rPr>
          <w:w w:val="105"/>
        </w:rPr>
        <w:t>help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radiation</w:t>
      </w:r>
      <w:r>
        <w:rPr>
          <w:spacing w:val="27"/>
          <w:w w:val="104"/>
        </w:rPr>
        <w:t xml:space="preserve"> </w:t>
      </w:r>
      <w:r>
        <w:rPr>
          <w:w w:val="105"/>
        </w:rPr>
        <w:t>tolerance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electronics.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prototype</w:t>
      </w:r>
      <w:r>
        <w:rPr>
          <w:spacing w:val="20"/>
          <w:w w:val="105"/>
        </w:rPr>
        <w:t xml:space="preserve"> </w:t>
      </w:r>
      <w:r>
        <w:rPr>
          <w:w w:val="105"/>
        </w:rPr>
        <w:t>CDH</w:t>
      </w:r>
      <w:r>
        <w:rPr>
          <w:spacing w:val="21"/>
          <w:w w:val="105"/>
        </w:rPr>
        <w:t xml:space="preserve"> </w:t>
      </w:r>
      <w:r>
        <w:rPr>
          <w:w w:val="105"/>
        </w:rPr>
        <w:t>board</w:t>
      </w:r>
      <w:r>
        <w:rPr>
          <w:spacing w:val="1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0"/>
          <w:w w:val="105"/>
        </w:rPr>
        <w:t xml:space="preserve"> </w:t>
      </w:r>
      <w:r>
        <w:rPr>
          <w:w w:val="105"/>
        </w:rPr>
        <w:t>tested,</w:t>
      </w:r>
      <w:r>
        <w:rPr>
          <w:spacing w:val="20"/>
          <w:w w:val="105"/>
        </w:rPr>
        <w:t xml:space="preserve"> </w:t>
      </w:r>
      <w:r>
        <w:rPr>
          <w:w w:val="105"/>
        </w:rPr>
        <w:t>one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10</w:t>
      </w:r>
      <w:r>
        <w:rPr>
          <w:spacing w:val="29"/>
          <w:w w:val="99"/>
        </w:rPr>
        <w:t xml:space="preserve"> </w:t>
      </w:r>
      <w:proofErr w:type="spellStart"/>
      <w:r>
        <w:rPr>
          <w:w w:val="105"/>
        </w:rPr>
        <w:t>krad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another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25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krad</w:t>
      </w:r>
      <w:proofErr w:type="spellEnd"/>
      <w:r>
        <w:rPr>
          <w:w w:val="105"/>
        </w:rPr>
        <w:t>;</w:t>
      </w:r>
      <w:r>
        <w:rPr>
          <w:spacing w:val="26"/>
          <w:w w:val="105"/>
        </w:rPr>
        <w:t xml:space="preserve"> </w:t>
      </w:r>
      <w:r>
        <w:rPr>
          <w:w w:val="105"/>
        </w:rPr>
        <w:t>both</w:t>
      </w:r>
      <w:r>
        <w:rPr>
          <w:spacing w:val="23"/>
          <w:w w:val="105"/>
        </w:rPr>
        <w:t xml:space="preserve"> </w:t>
      </w:r>
      <w:r>
        <w:rPr>
          <w:w w:val="105"/>
        </w:rPr>
        <w:t>board</w:t>
      </w:r>
      <w:r>
        <w:rPr>
          <w:spacing w:val="1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55"/>
          <w:w w:val="105"/>
        </w:rPr>
        <w:t xml:space="preserve"> </w:t>
      </w:r>
      <w:r>
        <w:rPr>
          <w:w w:val="105"/>
        </w:rPr>
        <w:t>It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not</w:t>
      </w:r>
      <w:r>
        <w:rPr>
          <w:spacing w:val="23"/>
          <w:w w:val="105"/>
        </w:rPr>
        <w:t xml:space="preserve"> </w:t>
      </w:r>
      <w:r>
        <w:rPr>
          <w:w w:val="105"/>
        </w:rPr>
        <w:t>clear</w:t>
      </w:r>
      <w:r>
        <w:rPr>
          <w:spacing w:val="23"/>
          <w:w w:val="105"/>
        </w:rPr>
        <w:t xml:space="preserve"> </w:t>
      </w:r>
      <w:r>
        <w:rPr>
          <w:w w:val="105"/>
        </w:rPr>
        <w:t>if</w:t>
      </w:r>
      <w:r>
        <w:rPr>
          <w:spacing w:val="23"/>
          <w:w w:val="105"/>
        </w:rPr>
        <w:t xml:space="preserve"> </w:t>
      </w:r>
      <w:r>
        <w:rPr>
          <w:w w:val="105"/>
        </w:rPr>
        <w:t>industrial-grade</w:t>
      </w:r>
      <w:r>
        <w:rPr>
          <w:spacing w:val="23"/>
          <w:w w:val="105"/>
        </w:rPr>
        <w:t xml:space="preserve"> </w:t>
      </w:r>
      <w:r>
        <w:rPr>
          <w:w w:val="105"/>
        </w:rPr>
        <w:t>parts</w:t>
      </w:r>
      <w:r>
        <w:rPr>
          <w:spacing w:val="22"/>
          <w:w w:val="105"/>
        </w:rPr>
        <w:t xml:space="preserve"> </w:t>
      </w:r>
      <w:r>
        <w:rPr>
          <w:w w:val="105"/>
        </w:rPr>
        <w:t>made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11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passing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harder</w:t>
      </w:r>
      <w:r>
        <w:rPr>
          <w:spacing w:val="15"/>
          <w:w w:val="105"/>
        </w:rPr>
        <w:t xml:space="preserve"> </w:t>
      </w:r>
      <w:r>
        <w:rPr>
          <w:w w:val="105"/>
        </w:rPr>
        <w:t>radiation</w:t>
      </w:r>
      <w:r>
        <w:rPr>
          <w:spacing w:val="15"/>
          <w:w w:val="105"/>
        </w:rPr>
        <w:t xml:space="preserve"> </w:t>
      </w:r>
      <w:r>
        <w:rPr>
          <w:w w:val="105"/>
        </w:rPr>
        <w:t>test;</w:t>
      </w:r>
      <w:r>
        <w:rPr>
          <w:spacing w:val="19"/>
          <w:w w:val="105"/>
        </w:rPr>
        <w:t xml:space="preserve"> </w:t>
      </w:r>
      <w:r>
        <w:rPr>
          <w:w w:val="105"/>
        </w:rPr>
        <w:t>nonetheless,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only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small</w:t>
      </w:r>
      <w:r>
        <w:rPr>
          <w:spacing w:val="15"/>
          <w:w w:val="105"/>
        </w:rPr>
        <w:t xml:space="preserve"> </w:t>
      </w:r>
      <w:r>
        <w:rPr>
          <w:w w:val="105"/>
        </w:rPr>
        <w:t>cost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3"/>
          <w:w w:val="138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use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higher-grade</w:t>
      </w:r>
      <w:r>
        <w:rPr>
          <w:spacing w:val="32"/>
          <w:w w:val="105"/>
        </w:rPr>
        <w:t xml:space="preserve"> </w:t>
      </w:r>
      <w:r>
        <w:rPr>
          <w:w w:val="105"/>
        </w:rPr>
        <w:t>parts.</w:t>
      </w:r>
    </w:p>
    <w:p w14:paraId="588FCA67" w14:textId="77777777" w:rsidR="006338C4" w:rsidRDefault="006338C4">
      <w:pPr>
        <w:spacing w:before="10"/>
        <w:rPr>
          <w:rFonts w:ascii="Times New Roman" w:eastAsia="Times New Roman" w:hAnsi="Times New Roman" w:cs="Times New Roman"/>
        </w:rPr>
      </w:pPr>
    </w:p>
    <w:p w14:paraId="1F54C88E" w14:textId="77777777" w:rsidR="006338C4" w:rsidRDefault="00E272E0">
      <w:pPr>
        <w:pStyle w:val="Heading1"/>
        <w:ind w:left="189" w:firstLine="0"/>
        <w:jc w:val="both"/>
        <w:rPr>
          <w:b w:val="0"/>
          <w:bCs w:val="0"/>
        </w:rPr>
      </w:pPr>
      <w:bookmarkStart w:id="257" w:name="Summary"/>
      <w:bookmarkEnd w:id="257"/>
      <w:r>
        <w:rPr>
          <w:w w:val="110"/>
        </w:rPr>
        <w:t xml:space="preserve">6.5        </w:t>
      </w:r>
      <w:r>
        <w:rPr>
          <w:spacing w:val="1"/>
          <w:w w:val="110"/>
        </w:rPr>
        <w:t xml:space="preserve"> </w:t>
      </w:r>
      <w:r>
        <w:rPr>
          <w:w w:val="110"/>
        </w:rPr>
        <w:t>Summary</w:t>
      </w:r>
    </w:p>
    <w:p w14:paraId="129EC216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F8878F1" w14:textId="77777777" w:rsidR="006338C4" w:rsidRDefault="00E272E0">
      <w:pPr>
        <w:pStyle w:val="BodyText"/>
        <w:spacing w:before="162" w:line="452" w:lineRule="auto"/>
        <w:ind w:right="118" w:firstLine="576"/>
        <w:jc w:val="both"/>
      </w:pPr>
      <w:proofErr w:type="spellStart"/>
      <w:r>
        <w:rPr>
          <w:w w:val="105"/>
        </w:rPr>
        <w:t>CubeSat</w:t>
      </w:r>
      <w:proofErr w:type="spellEnd"/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ologies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6"/>
          <w:w w:val="105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ow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rFonts w:ascii="Apple Symbols"/>
          <w:spacing w:val="-1"/>
          <w:w w:val="105"/>
        </w:rPr>
        <w:t>ffi</w:t>
      </w:r>
      <w:r>
        <w:rPr>
          <w:spacing w:val="-2"/>
          <w:w w:val="105"/>
        </w:rPr>
        <w:t>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6"/>
          <w:w w:val="105"/>
        </w:rPr>
        <w:t xml:space="preserve"> </w:t>
      </w:r>
      <w:r>
        <w:rPr>
          <w:w w:val="105"/>
        </w:rPr>
        <w:t>mature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enable</w:t>
      </w:r>
      <w:r>
        <w:rPr>
          <w:spacing w:val="6"/>
          <w:w w:val="105"/>
        </w:rPr>
        <w:t xml:space="preserve"> </w:t>
      </w:r>
      <w:r>
        <w:rPr>
          <w:w w:val="105"/>
        </w:rPr>
        <w:t>peer-review</w:t>
      </w:r>
      <w:r>
        <w:rPr>
          <w:spacing w:val="51"/>
          <w:w w:val="99"/>
        </w:rPr>
        <w:t xml:space="preserve"> </w:t>
      </w:r>
      <w:r>
        <w:rPr>
          <w:spacing w:val="-1"/>
          <w:w w:val="105"/>
        </w:rPr>
        <w:t>journal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qual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r>
        <w:rPr>
          <w:spacing w:val="37"/>
          <w:w w:val="105"/>
        </w:rPr>
        <w:t xml:space="preserve"> </w:t>
      </w:r>
      <w:r>
        <w:rPr>
          <w:w w:val="105"/>
        </w:rPr>
        <w:t>missions.</w:t>
      </w:r>
      <w:r>
        <w:rPr>
          <w:spacing w:val="45"/>
          <w:w w:val="105"/>
        </w:rPr>
        <w:t xml:space="preserve"> </w:t>
      </w:r>
      <w:r>
        <w:rPr>
          <w:w w:val="105"/>
        </w:rPr>
        <w:t>This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w w:val="105"/>
        </w:rPr>
        <w:t>clearly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pr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37"/>
          <w:w w:val="105"/>
        </w:rPr>
        <w:t xml:space="preserve"> </w:t>
      </w:r>
      <w:r>
        <w:rPr>
          <w:w w:val="105"/>
        </w:rPr>
        <w:t>with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CSSWE</w:t>
      </w:r>
      <w:r>
        <w:rPr>
          <w:spacing w:val="37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7"/>
          <w:w w:val="105"/>
        </w:rPr>
        <w:t xml:space="preserve"> </w:t>
      </w:r>
      <w:r>
        <w:rPr>
          <w:w w:val="105"/>
        </w:rPr>
        <w:t>has</w:t>
      </w:r>
      <w:r>
        <w:rPr>
          <w:spacing w:val="63"/>
          <w:w w:val="106"/>
        </w:rPr>
        <w:t xml:space="preserve"> </w:t>
      </w:r>
      <w:r>
        <w:rPr>
          <w:w w:val="105"/>
        </w:rPr>
        <w:t>17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13"/>
          <w:w w:val="105"/>
        </w:rPr>
        <w:t xml:space="preserve"> </w:t>
      </w:r>
      <w:r>
        <w:rPr>
          <w:w w:val="105"/>
        </w:rPr>
        <w:t>articles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date</w:t>
      </w:r>
      <w:r>
        <w:rPr>
          <w:spacing w:val="12"/>
          <w:w w:val="105"/>
        </w:rPr>
        <w:t xml:space="preserve"> </w:t>
      </w:r>
      <w:r>
        <w:rPr>
          <w:w w:val="105"/>
        </w:rPr>
        <w:t>(Li</w:t>
      </w:r>
      <w:r>
        <w:rPr>
          <w:spacing w:val="13"/>
          <w:w w:val="105"/>
        </w:rPr>
        <w:t xml:space="preserve"> </w:t>
      </w:r>
      <w:r>
        <w:rPr>
          <w:w w:val="105"/>
        </w:rPr>
        <w:t>et</w:t>
      </w:r>
      <w:r>
        <w:rPr>
          <w:spacing w:val="14"/>
          <w:w w:val="105"/>
        </w:rPr>
        <w:t xml:space="preserve"> </w:t>
      </w:r>
      <w:r>
        <w:rPr>
          <w:w w:val="105"/>
        </w:rPr>
        <w:t>al.,</w:t>
      </w:r>
      <w:r>
        <w:rPr>
          <w:spacing w:val="12"/>
          <w:w w:val="105"/>
        </w:rPr>
        <w:t xml:space="preserve"> </w:t>
      </w:r>
      <w:r>
        <w:rPr>
          <w:w w:val="105"/>
        </w:rPr>
        <w:t>2012;</w:t>
      </w:r>
      <w:r>
        <w:rPr>
          <w:spacing w:val="13"/>
          <w:w w:val="105"/>
        </w:rPr>
        <w:t xml:space="preserve"> </w:t>
      </w:r>
      <w:r>
        <w:rPr>
          <w:w w:val="105"/>
        </w:rPr>
        <w:t>Gerhardt</w:t>
      </w:r>
      <w:r>
        <w:rPr>
          <w:spacing w:val="14"/>
          <w:w w:val="105"/>
        </w:rPr>
        <w:t xml:space="preserve"> </w:t>
      </w:r>
      <w:r>
        <w:rPr>
          <w:w w:val="105"/>
        </w:rPr>
        <w:t>et</w:t>
      </w:r>
      <w:r>
        <w:rPr>
          <w:spacing w:val="13"/>
          <w:w w:val="105"/>
        </w:rPr>
        <w:t xml:space="preserve"> </w:t>
      </w:r>
      <w:r>
        <w:rPr>
          <w:w w:val="105"/>
        </w:rPr>
        <w:t>al.,</w:t>
      </w:r>
      <w:r>
        <w:rPr>
          <w:spacing w:val="13"/>
          <w:w w:val="105"/>
        </w:rPr>
        <w:t xml:space="preserve"> </w:t>
      </w:r>
      <w:r>
        <w:rPr>
          <w:w w:val="105"/>
        </w:rPr>
        <w:t>2013;</w:t>
      </w:r>
      <w:r>
        <w:rPr>
          <w:spacing w:val="14"/>
          <w:w w:val="105"/>
        </w:rPr>
        <w:t xml:space="preserve"> </w:t>
      </w:r>
      <w:r>
        <w:rPr>
          <w:w w:val="105"/>
        </w:rPr>
        <w:t>Li</w:t>
      </w:r>
      <w:r>
        <w:rPr>
          <w:spacing w:val="13"/>
          <w:w w:val="105"/>
        </w:rPr>
        <w:t xml:space="preserve"> </w:t>
      </w:r>
      <w:r>
        <w:rPr>
          <w:w w:val="105"/>
        </w:rPr>
        <w:t>et</w:t>
      </w:r>
      <w:r>
        <w:rPr>
          <w:spacing w:val="13"/>
          <w:w w:val="105"/>
        </w:rPr>
        <w:t xml:space="preserve"> </w:t>
      </w:r>
      <w:r>
        <w:rPr>
          <w:w w:val="105"/>
        </w:rPr>
        <w:t>al.,</w:t>
      </w:r>
      <w:r>
        <w:rPr>
          <w:spacing w:val="12"/>
          <w:w w:val="105"/>
        </w:rPr>
        <w:t xml:space="preserve"> </w:t>
      </w:r>
      <w:r>
        <w:rPr>
          <w:w w:val="105"/>
        </w:rPr>
        <w:t>2013b,a,</w:t>
      </w:r>
      <w:r>
        <w:rPr>
          <w:spacing w:val="14"/>
          <w:w w:val="105"/>
        </w:rPr>
        <w:t xml:space="preserve"> </w:t>
      </w:r>
      <w:r>
        <w:rPr>
          <w:w w:val="105"/>
        </w:rPr>
        <w:t>2015;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Bak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13"/>
          <w:w w:val="105"/>
        </w:rPr>
        <w:t xml:space="preserve"> </w:t>
      </w:r>
      <w:r>
        <w:rPr>
          <w:w w:val="105"/>
        </w:rPr>
        <w:t>et</w:t>
      </w:r>
      <w:r>
        <w:rPr>
          <w:spacing w:val="14"/>
          <w:w w:val="105"/>
        </w:rPr>
        <w:t xml:space="preserve"> </w:t>
      </w:r>
      <w:r>
        <w:rPr>
          <w:w w:val="105"/>
        </w:rPr>
        <w:t>al.,</w:t>
      </w:r>
      <w:r>
        <w:rPr>
          <w:spacing w:val="25"/>
          <w:w w:val="109"/>
        </w:rPr>
        <w:t xml:space="preserve"> </w:t>
      </w:r>
      <w:r>
        <w:rPr>
          <w:w w:val="105"/>
        </w:rPr>
        <w:t>2014;</w:t>
      </w:r>
      <w:r>
        <w:rPr>
          <w:spacing w:val="3"/>
          <w:w w:val="105"/>
        </w:rPr>
        <w:t xml:space="preserve"> </w:t>
      </w:r>
      <w:proofErr w:type="spellStart"/>
      <w:r>
        <w:rPr>
          <w:spacing w:val="-2"/>
          <w:w w:val="105"/>
        </w:rPr>
        <w:t>Jayn</w:t>
      </w:r>
      <w:r>
        <w:rPr>
          <w:spacing w:val="-3"/>
          <w:w w:val="105"/>
        </w:rPr>
        <w:t>es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et</w:t>
      </w:r>
      <w:r>
        <w:rPr>
          <w:spacing w:val="3"/>
          <w:w w:val="105"/>
        </w:rPr>
        <w:t xml:space="preserve"> </w:t>
      </w:r>
      <w:r>
        <w:rPr>
          <w:w w:val="105"/>
        </w:rPr>
        <w:t>al.,</w:t>
      </w:r>
      <w:r>
        <w:rPr>
          <w:spacing w:val="3"/>
          <w:w w:val="105"/>
        </w:rPr>
        <w:t xml:space="preserve"> </w:t>
      </w:r>
      <w:r>
        <w:rPr>
          <w:w w:val="105"/>
        </w:rPr>
        <w:t>2014;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</w:t>
      </w:r>
      <w:r>
        <w:rPr>
          <w:spacing w:val="4"/>
          <w:w w:val="105"/>
        </w:rPr>
        <w:t xml:space="preserve"> </w:t>
      </w:r>
      <w:r>
        <w:rPr>
          <w:w w:val="105"/>
        </w:rPr>
        <w:t>et</w:t>
      </w:r>
      <w:r>
        <w:rPr>
          <w:spacing w:val="3"/>
          <w:w w:val="105"/>
        </w:rPr>
        <w:t xml:space="preserve"> </w:t>
      </w:r>
      <w:r>
        <w:rPr>
          <w:w w:val="105"/>
        </w:rPr>
        <w:t>al.,</w:t>
      </w:r>
      <w:r>
        <w:rPr>
          <w:spacing w:val="3"/>
          <w:w w:val="105"/>
        </w:rPr>
        <w:t xml:space="preserve"> </w:t>
      </w:r>
      <w:r>
        <w:rPr>
          <w:w w:val="105"/>
        </w:rPr>
        <w:t>2014a,b;</w:t>
      </w:r>
      <w:r>
        <w:rPr>
          <w:spacing w:val="3"/>
          <w:w w:val="105"/>
        </w:rPr>
        <w:t xml:space="preserve"> </w:t>
      </w:r>
      <w:r>
        <w:rPr>
          <w:w w:val="105"/>
        </w:rPr>
        <w:t>Blum</w:t>
      </w:r>
      <w:r>
        <w:rPr>
          <w:spacing w:val="3"/>
          <w:w w:val="105"/>
        </w:rPr>
        <w:t xml:space="preserve"> </w:t>
      </w:r>
      <w:r>
        <w:rPr>
          <w:w w:val="105"/>
        </w:rPr>
        <w:t>et</w:t>
      </w:r>
      <w:r>
        <w:rPr>
          <w:spacing w:val="3"/>
          <w:w w:val="105"/>
        </w:rPr>
        <w:t xml:space="preserve"> </w:t>
      </w:r>
      <w:r>
        <w:rPr>
          <w:w w:val="105"/>
        </w:rPr>
        <w:t>al.,</w:t>
      </w:r>
      <w:r>
        <w:rPr>
          <w:spacing w:val="3"/>
          <w:w w:val="105"/>
        </w:rPr>
        <w:t xml:space="preserve"> </w:t>
      </w:r>
      <w:r>
        <w:rPr>
          <w:w w:val="105"/>
        </w:rPr>
        <w:t>2013;</w:t>
      </w:r>
      <w:r>
        <w:rPr>
          <w:spacing w:val="4"/>
          <w:w w:val="105"/>
        </w:rPr>
        <w:t xml:space="preserve"> </w:t>
      </w:r>
      <w:r>
        <w:rPr>
          <w:w w:val="105"/>
        </w:rPr>
        <w:t>Blum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"/>
          <w:w w:val="105"/>
        </w:rPr>
        <w:t xml:space="preserve"> </w:t>
      </w:r>
      <w:r>
        <w:rPr>
          <w:w w:val="105"/>
        </w:rPr>
        <w:t>2012;</w:t>
      </w:r>
      <w:r>
        <w:rPr>
          <w:spacing w:val="3"/>
          <w:w w:val="105"/>
        </w:rPr>
        <w:t xml:space="preserve"> </w:t>
      </w:r>
      <w:r>
        <w:rPr>
          <w:w w:val="105"/>
        </w:rPr>
        <w:t>Kohn-</w:t>
      </w:r>
      <w:r>
        <w:rPr>
          <w:spacing w:val="29"/>
          <w:w w:val="99"/>
        </w:rPr>
        <w:t xml:space="preserve"> </w:t>
      </w:r>
      <w:proofErr w:type="spellStart"/>
      <w:r>
        <w:rPr>
          <w:w w:val="105"/>
        </w:rPr>
        <w:lastRenderedPageBreak/>
        <w:t>ert</w:t>
      </w:r>
      <w:proofErr w:type="spellEnd"/>
      <w:r>
        <w:rPr>
          <w:spacing w:val="38"/>
          <w:w w:val="105"/>
        </w:rPr>
        <w:t xml:space="preserve"> </w:t>
      </w:r>
      <w:r>
        <w:rPr>
          <w:w w:val="105"/>
        </w:rPr>
        <w:t>et</w:t>
      </w:r>
      <w:r>
        <w:rPr>
          <w:spacing w:val="38"/>
          <w:w w:val="105"/>
        </w:rPr>
        <w:t xml:space="preserve"> </w:t>
      </w:r>
      <w:r>
        <w:rPr>
          <w:w w:val="105"/>
        </w:rPr>
        <w:t>al.,</w:t>
      </w:r>
      <w:r>
        <w:rPr>
          <w:spacing w:val="38"/>
          <w:w w:val="105"/>
        </w:rPr>
        <w:t xml:space="preserve"> </w:t>
      </w:r>
      <w:r>
        <w:rPr>
          <w:w w:val="105"/>
        </w:rPr>
        <w:t>2011;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</w:t>
      </w:r>
      <w:r>
        <w:rPr>
          <w:spacing w:val="38"/>
          <w:w w:val="105"/>
        </w:rPr>
        <w:t xml:space="preserve"> </w:t>
      </w:r>
      <w:r>
        <w:rPr>
          <w:w w:val="105"/>
        </w:rPr>
        <w:t>et</w:t>
      </w:r>
      <w:r>
        <w:rPr>
          <w:spacing w:val="38"/>
          <w:w w:val="105"/>
        </w:rPr>
        <w:t xml:space="preserve"> </w:t>
      </w:r>
      <w:r>
        <w:rPr>
          <w:w w:val="105"/>
        </w:rPr>
        <w:t>al.,</w:t>
      </w:r>
      <w:r>
        <w:rPr>
          <w:spacing w:val="38"/>
          <w:w w:val="105"/>
        </w:rPr>
        <w:t xml:space="preserve"> </w:t>
      </w:r>
      <w:r>
        <w:rPr>
          <w:w w:val="105"/>
        </w:rPr>
        <w:t>2010;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proofErr w:type="spellStart"/>
      <w:r>
        <w:rPr>
          <w:spacing w:val="-2"/>
          <w:w w:val="105"/>
        </w:rPr>
        <w:t>M</w:t>
      </w:r>
      <w:r>
        <w:rPr>
          <w:spacing w:val="-1"/>
          <w:w w:val="105"/>
        </w:rPr>
        <w:t>ah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ndrakumar</w:t>
      </w:r>
      <w:proofErr w:type="spellEnd"/>
      <w:r>
        <w:rPr>
          <w:spacing w:val="-1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2010;</w:t>
      </w:r>
      <w:r>
        <w:rPr>
          <w:spacing w:val="38"/>
          <w:w w:val="105"/>
        </w:rPr>
        <w:t xml:space="preserve"> </w:t>
      </w:r>
      <w:r>
        <w:rPr>
          <w:w w:val="105"/>
        </w:rPr>
        <w:t>Gerhardt,</w:t>
      </w:r>
      <w:r>
        <w:rPr>
          <w:spacing w:val="38"/>
          <w:w w:val="105"/>
        </w:rPr>
        <w:t xml:space="preserve"> </w:t>
      </w:r>
      <w:r>
        <w:rPr>
          <w:w w:val="105"/>
        </w:rPr>
        <w:t>2010;</w:t>
      </w:r>
      <w:r>
        <w:rPr>
          <w:spacing w:val="38"/>
          <w:w w:val="105"/>
        </w:rPr>
        <w:t xml:space="preserve"> </w:t>
      </w:r>
      <w:r>
        <w:rPr>
          <w:w w:val="105"/>
        </w:rPr>
        <w:t>Gerhardt</w:t>
      </w:r>
    </w:p>
    <w:p w14:paraId="6194A32B" w14:textId="77777777" w:rsidR="006338C4" w:rsidRDefault="006338C4">
      <w:pPr>
        <w:spacing w:line="452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1E449EEF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49920965" w14:textId="3B0E27F9" w:rsidR="006338C4" w:rsidRDefault="00E272E0">
      <w:pPr>
        <w:pStyle w:val="BodyText"/>
        <w:spacing w:before="58" w:line="455" w:lineRule="auto"/>
        <w:ind w:right="117"/>
        <w:jc w:val="both"/>
      </w:pPr>
      <w:proofErr w:type="gramStart"/>
      <w:r>
        <w:rPr>
          <w:w w:val="105"/>
        </w:rPr>
        <w:t>and</w:t>
      </w:r>
      <w:proofErr w:type="gramEnd"/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2016a,</w:t>
      </w:r>
      <w:r>
        <w:rPr>
          <w:spacing w:val="-1"/>
          <w:w w:val="105"/>
        </w:rPr>
        <w:t>b).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ragin</w:t>
      </w:r>
      <w:r>
        <w:rPr>
          <w:spacing w:val="-2"/>
          <w:w w:val="105"/>
        </w:rPr>
        <w:t>g</w:t>
      </w:r>
      <w:r>
        <w:rPr>
          <w:spacing w:val="27"/>
          <w:w w:val="105"/>
        </w:rPr>
        <w:t xml:space="preserve"> </w:t>
      </w:r>
      <w:r>
        <w:rPr>
          <w:w w:val="105"/>
        </w:rPr>
        <w:t>that</w:t>
      </w:r>
      <w:r>
        <w:rPr>
          <w:spacing w:val="28"/>
          <w:w w:val="105"/>
        </w:rPr>
        <w:t xml:space="preserve"> </w:t>
      </w:r>
      <w:r>
        <w:rPr>
          <w:w w:val="105"/>
        </w:rPr>
        <w:t>success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ece</w:t>
      </w:r>
      <w:r>
        <w:rPr>
          <w:spacing w:val="-1"/>
          <w:w w:val="105"/>
        </w:rPr>
        <w:t>nt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opm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commercially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a</w:t>
      </w:r>
      <w:r>
        <w:rPr>
          <w:spacing w:val="-5"/>
          <w:w w:val="105"/>
        </w:rPr>
        <w:t>v</w:t>
      </w:r>
      <w:r>
        <w:rPr>
          <w:spacing w:val="-4"/>
          <w:w w:val="105"/>
        </w:rPr>
        <w:t>ai</w:t>
      </w:r>
      <w:r>
        <w:rPr>
          <w:spacing w:val="-5"/>
          <w:w w:val="105"/>
        </w:rPr>
        <w:t>l-</w:t>
      </w:r>
      <w:r>
        <w:rPr>
          <w:spacing w:val="63"/>
          <w:w w:val="99"/>
        </w:rPr>
        <w:t xml:space="preserve"> </w:t>
      </w:r>
      <w:r>
        <w:rPr>
          <w:w w:val="105"/>
        </w:rPr>
        <w:t>able,</w:t>
      </w:r>
      <w:r>
        <w:rPr>
          <w:spacing w:val="15"/>
          <w:w w:val="105"/>
        </w:rPr>
        <w:t xml:space="preserve"> </w:t>
      </w:r>
      <w:r>
        <w:rPr>
          <w:w w:val="105"/>
        </w:rPr>
        <w:t>precision</w:t>
      </w:r>
      <w:r>
        <w:rPr>
          <w:spacing w:val="15"/>
          <w:w w:val="105"/>
        </w:rPr>
        <w:t xml:space="preserve"> </w:t>
      </w:r>
      <w:r>
        <w:rPr>
          <w:w w:val="105"/>
        </w:rPr>
        <w:t>three-axis</w:t>
      </w:r>
      <w:r>
        <w:rPr>
          <w:spacing w:val="16"/>
          <w:w w:val="105"/>
        </w:rPr>
        <w:t xml:space="preserve"> </w:t>
      </w:r>
      <w:r>
        <w:rPr>
          <w:w w:val="105"/>
        </w:rPr>
        <w:t>ADCS,</w:t>
      </w:r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will</w:t>
      </w:r>
      <w:r>
        <w:rPr>
          <w:spacing w:val="15"/>
          <w:w w:val="105"/>
        </w:rPr>
        <w:t xml:space="preserve"> </w:t>
      </w:r>
      <w:r>
        <w:rPr>
          <w:w w:val="105"/>
        </w:rPr>
        <w:t>push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boundary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what</w:t>
      </w:r>
      <w:r>
        <w:rPr>
          <w:spacing w:val="15"/>
          <w:w w:val="105"/>
        </w:rPr>
        <w:t xml:space="preserve"> </w:t>
      </w:r>
      <w:r>
        <w:rPr>
          <w:w w:val="105"/>
        </w:rPr>
        <w:t>science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possible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10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further</w:t>
      </w:r>
      <w:r>
        <w:rPr>
          <w:spacing w:val="25"/>
          <w:w w:val="105"/>
        </w:rPr>
        <w:t xml:space="preserve"> </w:t>
      </w:r>
      <w:r>
        <w:rPr>
          <w:w w:val="105"/>
        </w:rPr>
        <w:t>still.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primary</w:t>
      </w:r>
      <w:r>
        <w:rPr>
          <w:spacing w:val="25"/>
          <w:w w:val="105"/>
        </w:rPr>
        <w:t xml:space="preserve"> </w:t>
      </w:r>
      <w:r>
        <w:rPr>
          <w:w w:val="105"/>
        </w:rPr>
        <w:t>science</w:t>
      </w:r>
      <w:r>
        <w:rPr>
          <w:spacing w:val="24"/>
          <w:w w:val="105"/>
        </w:rPr>
        <w:t xml:space="preserve"> </w:t>
      </w:r>
      <w:r>
        <w:rPr>
          <w:w w:val="105"/>
        </w:rPr>
        <w:t>objective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fill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critical</w:t>
      </w:r>
      <w:r>
        <w:rPr>
          <w:spacing w:val="25"/>
          <w:w w:val="105"/>
        </w:rPr>
        <w:t xml:space="preserve"> </w:t>
      </w:r>
      <w:r>
        <w:rPr>
          <w:w w:val="105"/>
        </w:rPr>
        <w:t>spectral</w:t>
      </w:r>
      <w:r>
        <w:rPr>
          <w:spacing w:val="25"/>
          <w:w w:val="105"/>
        </w:rPr>
        <w:t xml:space="preserve"> </w:t>
      </w:r>
      <w:r>
        <w:rPr>
          <w:w w:val="105"/>
        </w:rPr>
        <w:t>gap</w:t>
      </w:r>
      <w:r>
        <w:rPr>
          <w:spacing w:val="36"/>
          <w:w w:val="106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solar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47"/>
          <w:w w:val="105"/>
        </w:rPr>
        <w:t xml:space="preserve"> </w:t>
      </w:r>
      <w:r>
        <w:rPr>
          <w:w w:val="105"/>
        </w:rPr>
        <w:t>made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6"/>
          <w:w w:val="105"/>
        </w:rPr>
        <w:t xml:space="preserve"> </w:t>
      </w:r>
      <w:r>
        <w:rPr>
          <w:w w:val="105"/>
        </w:rPr>
        <w:t>large</w:t>
      </w:r>
      <w:r>
        <w:rPr>
          <w:spacing w:val="47"/>
          <w:w w:val="105"/>
        </w:rPr>
        <w:t xml:space="preserve"> </w:t>
      </w:r>
      <w:r>
        <w:rPr>
          <w:w w:val="105"/>
        </w:rPr>
        <w:t>satellite</w:t>
      </w:r>
      <w:r>
        <w:rPr>
          <w:spacing w:val="46"/>
          <w:w w:val="105"/>
        </w:rPr>
        <w:t xml:space="preserve"> </w:t>
      </w:r>
      <w:r>
        <w:rPr>
          <w:w w:val="105"/>
        </w:rPr>
        <w:t>missions</w:t>
      </w:r>
      <w:r>
        <w:rPr>
          <w:spacing w:val="46"/>
          <w:w w:val="105"/>
        </w:rPr>
        <w:t xml:space="preserve"> </w:t>
      </w:r>
      <w:r>
        <w:rPr>
          <w:w w:val="105"/>
        </w:rPr>
        <w:t>at</w:t>
      </w:r>
      <w:r>
        <w:rPr>
          <w:spacing w:val="46"/>
          <w:w w:val="105"/>
        </w:rPr>
        <w:t xml:space="preserve"> </w:t>
      </w:r>
      <w:proofErr w:type="gramStart"/>
      <w:r>
        <w:rPr>
          <w:w w:val="105"/>
        </w:rPr>
        <w:t>one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hundr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dth</w:t>
      </w:r>
      <w:proofErr w:type="gramEnd"/>
      <w:r>
        <w:rPr>
          <w:spacing w:val="46"/>
          <w:w w:val="105"/>
        </w:rPr>
        <w:t xml:space="preserve"> </w:t>
      </w:r>
      <w:r>
        <w:rPr>
          <w:w w:val="105"/>
        </w:rPr>
        <w:t>their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25"/>
          <w:w w:val="106"/>
        </w:rPr>
        <w:t xml:space="preserve"> </w:t>
      </w:r>
      <w:r>
        <w:rPr>
          <w:w w:val="105"/>
        </w:rPr>
        <w:t>cost.</w:t>
      </w:r>
      <w:r>
        <w:rPr>
          <w:spacing w:val="49"/>
          <w:w w:val="105"/>
        </w:rPr>
        <w:t xml:space="preserve"> </w:t>
      </w:r>
      <w:r>
        <w:rPr>
          <w:w w:val="105"/>
        </w:rPr>
        <w:t>All</w:t>
      </w:r>
      <w:r>
        <w:rPr>
          <w:spacing w:val="41"/>
          <w:w w:val="105"/>
        </w:rPr>
        <w:t xml:space="preserve"> </w:t>
      </w:r>
      <w:r>
        <w:rPr>
          <w:w w:val="105"/>
        </w:rPr>
        <w:t>standard</w:t>
      </w:r>
      <w:r>
        <w:rPr>
          <w:spacing w:val="41"/>
          <w:w w:val="105"/>
        </w:rPr>
        <w:t xml:space="preserve"> </w:t>
      </w:r>
      <w:r>
        <w:rPr>
          <w:w w:val="105"/>
        </w:rPr>
        <w:t>satellite</w:t>
      </w:r>
      <w:r>
        <w:rPr>
          <w:spacing w:val="41"/>
          <w:w w:val="105"/>
        </w:rPr>
        <w:t xml:space="preserve"> </w:t>
      </w:r>
      <w:r>
        <w:rPr>
          <w:w w:val="105"/>
        </w:rPr>
        <w:t>subsystems</w:t>
      </w:r>
      <w:r>
        <w:rPr>
          <w:spacing w:val="41"/>
          <w:w w:val="105"/>
        </w:rPr>
        <w:t xml:space="preserve"> </w:t>
      </w:r>
      <w:r>
        <w:rPr>
          <w:w w:val="105"/>
        </w:rPr>
        <w:t>are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proofErr w:type="spellStart"/>
      <w:r>
        <w:rPr>
          <w:w w:val="105"/>
        </w:rPr>
        <w:t>MinXSS</w:t>
      </w:r>
      <w:proofErr w:type="spellEnd"/>
      <w:r>
        <w:rPr>
          <w:w w:val="105"/>
        </w:rPr>
        <w:t>,</w:t>
      </w:r>
      <w:r>
        <w:rPr>
          <w:spacing w:val="41"/>
          <w:w w:val="105"/>
        </w:rPr>
        <w:t xml:space="preserve"> </w:t>
      </w:r>
      <w:r>
        <w:rPr>
          <w:w w:val="105"/>
        </w:rPr>
        <w:t>except</w:t>
      </w:r>
      <w:r>
        <w:rPr>
          <w:spacing w:val="41"/>
          <w:w w:val="105"/>
        </w:rPr>
        <w:t xml:space="preserve"> </w:t>
      </w:r>
      <w:r>
        <w:rPr>
          <w:w w:val="105"/>
        </w:rPr>
        <w:t>propulsion,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pack</w:t>
      </w:r>
      <w:r>
        <w:rPr>
          <w:spacing w:val="-4"/>
          <w:w w:val="105"/>
        </w:rPr>
        <w:t>age</w:t>
      </w:r>
      <w:r>
        <w:rPr>
          <w:spacing w:val="-3"/>
          <w:w w:val="105"/>
        </w:rPr>
        <w:t>d</w:t>
      </w:r>
      <w:r>
        <w:rPr>
          <w:spacing w:val="26"/>
          <w:w w:val="110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25"/>
          <w:w w:val="105"/>
        </w:rPr>
        <w:t xml:space="preserve"> </w:t>
      </w:r>
      <w:r>
        <w:rPr>
          <w:w w:val="105"/>
        </w:rPr>
        <w:t>fit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breadbox.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any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these</w:t>
      </w:r>
      <w:r>
        <w:rPr>
          <w:spacing w:val="24"/>
          <w:w w:val="105"/>
        </w:rPr>
        <w:t xml:space="preserve"> </w:t>
      </w:r>
      <w:r>
        <w:rPr>
          <w:w w:val="105"/>
        </w:rPr>
        <w:t>subsystems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custom</w:t>
      </w:r>
      <w:r>
        <w:rPr>
          <w:spacing w:val="24"/>
          <w:w w:val="105"/>
        </w:rPr>
        <w:t xml:space="preserve"> </w:t>
      </w:r>
      <w:r>
        <w:rPr>
          <w:w w:val="105"/>
        </w:rPr>
        <w:t>developed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CU</w:t>
      </w:r>
      <w:r>
        <w:rPr>
          <w:spacing w:val="24"/>
          <w:w w:val="103"/>
        </w:rPr>
        <w:t xml:space="preserve"> </w:t>
      </w:r>
      <w:ins w:id="258" w:author="Tom Woods" w:date="2016-02-06T15:52:00Z">
        <w:r w:rsidR="00605B0D">
          <w:rPr>
            <w:spacing w:val="24"/>
            <w:w w:val="103"/>
          </w:rPr>
          <w:t xml:space="preserve">AES </w:t>
        </w:r>
      </w:ins>
      <w:r>
        <w:rPr>
          <w:w w:val="105"/>
        </w:rPr>
        <w:t>and</w:t>
      </w:r>
      <w:r>
        <w:rPr>
          <w:spacing w:val="45"/>
          <w:w w:val="105"/>
        </w:rPr>
        <w:t xml:space="preserve"> </w:t>
      </w:r>
      <w:r>
        <w:rPr>
          <w:w w:val="105"/>
        </w:rPr>
        <w:t>LASP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-2"/>
          <w:w w:val="105"/>
        </w:rPr>
        <w:t>g.</w:t>
      </w:r>
      <w:r>
        <w:rPr>
          <w:spacing w:val="-1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CDH,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EP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SPS,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5"/>
          <w:w w:val="105"/>
        </w:rPr>
        <w:t xml:space="preserve"> </w:t>
      </w:r>
      <w:r>
        <w:rPr>
          <w:w w:val="105"/>
        </w:rPr>
        <w:t>XS,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),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mar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y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5"/>
          <w:w w:val="105"/>
        </w:rPr>
        <w:t xml:space="preserve"> </w:t>
      </w:r>
      <w:r>
        <w:rPr>
          <w:w w:val="105"/>
        </w:rPr>
        <w:t>graduate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6"/>
          <w:w w:val="105"/>
        </w:rPr>
        <w:t xml:space="preserve"> </w:t>
      </w:r>
      <w:r>
        <w:rPr>
          <w:w w:val="105"/>
        </w:rPr>
        <w:t>with</w:t>
      </w:r>
      <w:r>
        <w:rPr>
          <w:spacing w:val="45"/>
          <w:w w:val="105"/>
        </w:rPr>
        <w:t xml:space="preserve"> </w:t>
      </w:r>
      <w:r>
        <w:rPr>
          <w:w w:val="105"/>
        </w:rPr>
        <w:t>pro-</w:t>
      </w:r>
      <w:r>
        <w:rPr>
          <w:spacing w:val="57"/>
          <w:w w:val="99"/>
        </w:rPr>
        <w:t xml:space="preserve"> </w:t>
      </w:r>
      <w:proofErr w:type="spellStart"/>
      <w:r>
        <w:rPr>
          <w:w w:val="105"/>
        </w:rPr>
        <w:t>fessional</w:t>
      </w:r>
      <w:proofErr w:type="spellEnd"/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ntor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;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other</w:t>
      </w:r>
      <w:r>
        <w:rPr>
          <w:spacing w:val="28"/>
          <w:w w:val="105"/>
        </w:rPr>
        <w:t xml:space="preserve"> </w:t>
      </w:r>
      <w:r>
        <w:rPr>
          <w:w w:val="105"/>
        </w:rPr>
        <w:t>subsystems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pur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has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8"/>
          <w:w w:val="105"/>
        </w:rPr>
        <w:t xml:space="preserve"> </w:t>
      </w:r>
      <w:r>
        <w:rPr>
          <w:w w:val="105"/>
        </w:rPr>
        <w:t>from</w:t>
      </w:r>
      <w:r>
        <w:rPr>
          <w:spacing w:val="28"/>
          <w:w w:val="105"/>
        </w:rPr>
        <w:t xml:space="preserve"> </w:t>
      </w:r>
      <w:r>
        <w:rPr>
          <w:w w:val="105"/>
        </w:rPr>
        <w:t>commercial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ndor</w:t>
      </w:r>
      <w:r>
        <w:rPr>
          <w:spacing w:val="-2"/>
          <w:w w:val="105"/>
        </w:rPr>
        <w:t>s</w:t>
      </w:r>
      <w:r>
        <w:rPr>
          <w:spacing w:val="27"/>
          <w:w w:val="105"/>
        </w:rPr>
        <w:t xml:space="preserve"> </w:t>
      </w:r>
      <w:r>
        <w:rPr>
          <w:w w:val="105"/>
        </w:rPr>
        <w:t>(e.g.,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r>
        <w:rPr>
          <w:spacing w:val="30"/>
          <w:w w:val="138"/>
        </w:rPr>
        <w:t xml:space="preserve"> </w:t>
      </w:r>
      <w:r>
        <w:rPr>
          <w:w w:val="105"/>
        </w:rPr>
        <w:t>radio,</w:t>
      </w:r>
      <w:r>
        <w:rPr>
          <w:spacing w:val="29"/>
          <w:w w:val="105"/>
        </w:rPr>
        <w:t xml:space="preserve"> </w:t>
      </w:r>
      <w:r>
        <w:rPr>
          <w:w w:val="105"/>
        </w:rPr>
        <w:t>ADCS,</w:t>
      </w:r>
      <w:r>
        <w:rPr>
          <w:spacing w:val="30"/>
          <w:w w:val="105"/>
        </w:rPr>
        <w:t xml:space="preserve"> </w:t>
      </w:r>
      <w:r>
        <w:rPr>
          <w:w w:val="105"/>
        </w:rPr>
        <w:t>primary</w:t>
      </w:r>
      <w:r>
        <w:rPr>
          <w:spacing w:val="30"/>
          <w:w w:val="105"/>
        </w:rPr>
        <w:t xml:space="preserve"> </w:t>
      </w:r>
      <w:r>
        <w:rPr>
          <w:w w:val="105"/>
        </w:rPr>
        <w:t>science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nt).</w:t>
      </w:r>
    </w:p>
    <w:p w14:paraId="027F47FA" w14:textId="77777777" w:rsidR="006338C4" w:rsidRDefault="006338C4">
      <w:pPr>
        <w:spacing w:line="455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67F904F4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73FFB41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96CBB2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1158C2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86F64C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A3AA10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BFE33C" w14:textId="77777777" w:rsidR="006338C4" w:rsidRDefault="006338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D29D9" w14:textId="77777777" w:rsidR="006338C4" w:rsidRDefault="00E272E0">
      <w:pPr>
        <w:pStyle w:val="Heading1"/>
        <w:spacing w:before="173"/>
        <w:ind w:left="0" w:right="18" w:firstLine="0"/>
        <w:jc w:val="center"/>
        <w:rPr>
          <w:b w:val="0"/>
          <w:bCs w:val="0"/>
        </w:rPr>
      </w:pPr>
      <w:bookmarkStart w:id="259" w:name="_Bibliography"/>
      <w:bookmarkEnd w:id="259"/>
      <w:commentRangeStart w:id="260"/>
      <w:r>
        <w:rPr>
          <w:spacing w:val="-1"/>
          <w:w w:val="110"/>
        </w:rPr>
        <w:t>Bibliog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aphy</w:t>
      </w:r>
      <w:commentRangeEnd w:id="260"/>
      <w:r w:rsidR="00605B0D">
        <w:rPr>
          <w:rStyle w:val="CommentReference"/>
          <w:rFonts w:asciiTheme="minorHAnsi" w:eastAsiaTheme="minorHAnsi" w:hAnsiTheme="minorHAnsi"/>
          <w:b w:val="0"/>
          <w:bCs w:val="0"/>
        </w:rPr>
        <w:commentReference w:id="260"/>
      </w:r>
    </w:p>
    <w:p w14:paraId="59BB3462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DD58989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40A493B" w14:textId="77777777" w:rsidR="006338C4" w:rsidRDefault="006338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A804AC" w14:textId="77777777" w:rsidR="006338C4" w:rsidRDefault="006338C4">
      <w:pPr>
        <w:spacing w:before="4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14:paraId="5DC802B7" w14:textId="77777777" w:rsidR="006338C4" w:rsidRDefault="00E272E0">
      <w:pPr>
        <w:pStyle w:val="BodyText"/>
        <w:spacing w:line="257" w:lineRule="auto"/>
        <w:ind w:left="318" w:right="118" w:hanging="219"/>
        <w:jc w:val="both"/>
      </w:pPr>
      <w:proofErr w:type="gramStart"/>
      <w:r>
        <w:rPr>
          <w:w w:val="105"/>
        </w:rPr>
        <w:t>Acton,</w:t>
      </w:r>
      <w:r>
        <w:rPr>
          <w:spacing w:val="44"/>
          <w:w w:val="105"/>
        </w:rPr>
        <w:t xml:space="preserve"> </w:t>
      </w:r>
      <w:r>
        <w:rPr>
          <w:w w:val="105"/>
        </w:rPr>
        <w:t>L.</w:t>
      </w:r>
      <w:r>
        <w:rPr>
          <w:spacing w:val="40"/>
          <w:w w:val="105"/>
        </w:rPr>
        <w:t xml:space="preserve"> </w:t>
      </w:r>
      <w:r>
        <w:rPr>
          <w:w w:val="105"/>
        </w:rPr>
        <w:t>W.,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ton,</w:t>
      </w:r>
      <w:r>
        <w:rPr>
          <w:spacing w:val="44"/>
          <w:w w:val="105"/>
        </w:rPr>
        <w:t xml:space="preserve"> </w:t>
      </w:r>
      <w:r>
        <w:rPr>
          <w:w w:val="105"/>
        </w:rPr>
        <w:t>D.</w:t>
      </w:r>
      <w:r>
        <w:rPr>
          <w:spacing w:val="40"/>
          <w:w w:val="105"/>
        </w:rPr>
        <w:t xml:space="preserve"> </w:t>
      </w:r>
      <w:r>
        <w:rPr>
          <w:w w:val="105"/>
        </w:rPr>
        <w:t>C.,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Bruner,</w:t>
      </w:r>
      <w:r>
        <w:rPr>
          <w:spacing w:val="45"/>
          <w:w w:val="105"/>
        </w:rPr>
        <w:t xml:space="preserve"> </w:t>
      </w:r>
      <w:r>
        <w:rPr>
          <w:w w:val="105"/>
        </w:rPr>
        <w:t>M.</w:t>
      </w:r>
      <w:r>
        <w:rPr>
          <w:spacing w:val="39"/>
          <w:w w:val="105"/>
        </w:rPr>
        <w:t xml:space="preserve"> </w:t>
      </w:r>
      <w:r>
        <w:rPr>
          <w:w w:val="105"/>
        </w:rPr>
        <w:t>E.</w:t>
      </w:r>
      <w:r>
        <w:rPr>
          <w:spacing w:val="39"/>
          <w:w w:val="105"/>
        </w:rPr>
        <w:t xml:space="preserve"> </w:t>
      </w:r>
      <w:r>
        <w:rPr>
          <w:w w:val="105"/>
        </w:rPr>
        <w:t>(1999).</w:t>
      </w:r>
      <w:proofErr w:type="gramEnd"/>
      <w:r>
        <w:rPr>
          <w:spacing w:val="49"/>
          <w:w w:val="105"/>
        </w:rPr>
        <w:t xml:space="preserve"> </w:t>
      </w:r>
      <w:r>
        <w:rPr>
          <w:w w:val="105"/>
        </w:rPr>
        <w:t>Deriving</w:t>
      </w:r>
      <w:r>
        <w:rPr>
          <w:spacing w:val="38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X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ray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</w:t>
      </w:r>
      <w:r>
        <w:rPr>
          <w:spacing w:val="39"/>
          <w:w w:val="105"/>
        </w:rPr>
        <w:t xml:space="preserve"> </w:t>
      </w:r>
      <w:r>
        <w:rPr>
          <w:w w:val="105"/>
        </w:rPr>
        <w:t>from</w:t>
      </w:r>
      <w:r>
        <w:rPr>
          <w:spacing w:val="29"/>
          <w:w w:val="103"/>
        </w:rPr>
        <w:t xml:space="preserve"> </w:t>
      </w:r>
      <w:proofErr w:type="spellStart"/>
      <w:r>
        <w:rPr>
          <w:spacing w:val="-6"/>
          <w:w w:val="105"/>
        </w:rPr>
        <w:t>Yohkoh</w:t>
      </w:r>
      <w:proofErr w:type="spellEnd"/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104(A7)</w:t>
      </w:r>
      <w:proofErr w:type="gramStart"/>
      <w:r>
        <w:rPr>
          <w:w w:val="105"/>
        </w:rPr>
        <w:t>:14827</w:t>
      </w:r>
      <w:proofErr w:type="gramEnd"/>
      <w:r>
        <w:rPr>
          <w:w w:val="105"/>
        </w:rPr>
        <w:t>.</w:t>
      </w:r>
    </w:p>
    <w:p w14:paraId="5D1D0437" w14:textId="77777777" w:rsidR="006338C4" w:rsidRDefault="00E272E0">
      <w:pPr>
        <w:pStyle w:val="BodyText"/>
        <w:spacing w:before="172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Andretta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r>
        <w:rPr>
          <w:w w:val="105"/>
        </w:rPr>
        <w:t>Del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G.,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Jordan,</w:t>
      </w:r>
      <w:r>
        <w:rPr>
          <w:spacing w:val="39"/>
          <w:w w:val="105"/>
        </w:rPr>
        <w:t xml:space="preserve"> </w:t>
      </w:r>
      <w:r>
        <w:rPr>
          <w:w w:val="105"/>
        </w:rPr>
        <w:t>S.</w:t>
      </w:r>
      <w:r>
        <w:rPr>
          <w:spacing w:val="36"/>
          <w:w w:val="105"/>
        </w:rPr>
        <w:t xml:space="preserve"> </w:t>
      </w:r>
      <w:r>
        <w:rPr>
          <w:w w:val="105"/>
        </w:rPr>
        <w:t>D.</w:t>
      </w:r>
      <w:r>
        <w:rPr>
          <w:spacing w:val="36"/>
          <w:w w:val="105"/>
        </w:rPr>
        <w:t xml:space="preserve"> </w:t>
      </w:r>
      <w:r>
        <w:rPr>
          <w:w w:val="105"/>
        </w:rPr>
        <w:t>(2003).</w:t>
      </w:r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EUV</w:t>
      </w:r>
      <w:r>
        <w:rPr>
          <w:spacing w:val="36"/>
          <w:w w:val="105"/>
        </w:rPr>
        <w:t xml:space="preserve"> </w:t>
      </w:r>
      <w:r>
        <w:rPr>
          <w:w w:val="105"/>
        </w:rPr>
        <w:t>helium</w:t>
      </w:r>
      <w:r>
        <w:rPr>
          <w:spacing w:val="36"/>
          <w:w w:val="105"/>
        </w:rPr>
        <w:t xml:space="preserve"> </w:t>
      </w:r>
      <w:r>
        <w:rPr>
          <w:w w:val="105"/>
        </w:rPr>
        <w:t>spectrum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quiet</w:t>
      </w:r>
      <w:r>
        <w:rPr>
          <w:spacing w:val="26"/>
          <w:w w:val="138"/>
        </w:rPr>
        <w:t xml:space="preserve"> </w:t>
      </w:r>
      <w:r>
        <w:rPr>
          <w:w w:val="105"/>
        </w:rPr>
        <w:t>Sun: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coronal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issi</w:t>
      </w:r>
      <w:r>
        <w:rPr>
          <w:spacing w:val="-1"/>
          <w:w w:val="105"/>
        </w:rPr>
        <w:t>on?</w:t>
      </w:r>
      <w:r>
        <w:rPr>
          <w:w w:val="105"/>
        </w:rPr>
        <w:t xml:space="preserve"> 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400(2)</w:t>
      </w:r>
      <w:proofErr w:type="gramStart"/>
      <w:r>
        <w:rPr>
          <w:w w:val="105"/>
        </w:rPr>
        <w:t>:737</w:t>
      </w:r>
      <w:proofErr w:type="gramEnd"/>
      <w:r>
        <w:rPr>
          <w:w w:val="105"/>
        </w:rPr>
        <w:t>–752.</w:t>
      </w:r>
    </w:p>
    <w:p w14:paraId="3D3794BD" w14:textId="77777777" w:rsidR="006338C4" w:rsidRDefault="00E272E0">
      <w:pPr>
        <w:pStyle w:val="BodyText"/>
        <w:spacing w:before="172" w:line="257" w:lineRule="auto"/>
        <w:ind w:left="318" w:right="117" w:hanging="219"/>
        <w:jc w:val="both"/>
      </w:pPr>
      <w:r>
        <w:rPr>
          <w:w w:val="105"/>
        </w:rPr>
        <w:t>Arp,</w:t>
      </w:r>
      <w:r>
        <w:rPr>
          <w:spacing w:val="56"/>
          <w:w w:val="105"/>
        </w:rPr>
        <w:t xml:space="preserve"> </w:t>
      </w:r>
      <w:r>
        <w:rPr>
          <w:w w:val="105"/>
        </w:rPr>
        <w:t>U.,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ark,</w:t>
      </w:r>
      <w:r>
        <w:rPr>
          <w:spacing w:val="56"/>
          <w:w w:val="105"/>
        </w:rPr>
        <w:t xml:space="preserve"> </w:t>
      </w:r>
      <w:r>
        <w:rPr>
          <w:w w:val="105"/>
        </w:rPr>
        <w:t>C.,</w:t>
      </w:r>
      <w:r>
        <w:rPr>
          <w:spacing w:val="56"/>
          <w:w w:val="105"/>
        </w:rPr>
        <w:t xml:space="preserve"> </w:t>
      </w:r>
      <w:r>
        <w:rPr>
          <w:w w:val="105"/>
        </w:rPr>
        <w:t>Deng,</w:t>
      </w:r>
      <w:r>
        <w:rPr>
          <w:spacing w:val="56"/>
          <w:w w:val="105"/>
        </w:rPr>
        <w:t xml:space="preserve"> </w:t>
      </w:r>
      <w:r>
        <w:rPr>
          <w:w w:val="105"/>
        </w:rPr>
        <w:t>L.,</w:t>
      </w:r>
      <w:r>
        <w:rPr>
          <w:spacing w:val="56"/>
          <w:w w:val="105"/>
        </w:rPr>
        <w:t xml:space="preserve"> </w:t>
      </w:r>
      <w:proofErr w:type="spellStart"/>
      <w:r>
        <w:rPr>
          <w:spacing w:val="-2"/>
          <w:w w:val="105"/>
        </w:rPr>
        <w:t>Farad</w:t>
      </w:r>
      <w:r>
        <w:rPr>
          <w:spacing w:val="-3"/>
          <w:w w:val="105"/>
        </w:rPr>
        <w:t>z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proofErr w:type="spellEnd"/>
      <w:r>
        <w:rPr>
          <w:spacing w:val="-2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N.,</w:t>
      </w:r>
      <w:r>
        <w:rPr>
          <w:spacing w:val="56"/>
          <w:w w:val="105"/>
        </w:rPr>
        <w:t xml:space="preserve"> </w:t>
      </w:r>
      <w:r>
        <w:rPr>
          <w:spacing w:val="-3"/>
          <w:w w:val="105"/>
        </w:rPr>
        <w:t>Farr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A.,</w:t>
      </w:r>
      <w:r>
        <w:rPr>
          <w:spacing w:val="56"/>
          <w:w w:val="105"/>
        </w:rPr>
        <w:t xml:space="preserve"> </w:t>
      </w:r>
      <w:proofErr w:type="spellStart"/>
      <w:r>
        <w:rPr>
          <w:spacing w:val="-3"/>
          <w:w w:val="105"/>
        </w:rPr>
        <w:t>Fur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t</w:t>
      </w:r>
      <w:proofErr w:type="spellEnd"/>
      <w:r>
        <w:rPr>
          <w:spacing w:val="-3"/>
          <w:w w:val="105"/>
        </w:rPr>
        <w:t>,</w:t>
      </w:r>
      <w:r>
        <w:rPr>
          <w:spacing w:val="57"/>
          <w:w w:val="105"/>
        </w:rPr>
        <w:t xml:space="preserve"> </w:t>
      </w:r>
      <w:r>
        <w:rPr>
          <w:w w:val="105"/>
        </w:rPr>
        <w:t>M.,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Grantham,</w:t>
      </w:r>
      <w:r>
        <w:rPr>
          <w:spacing w:val="56"/>
          <w:w w:val="105"/>
        </w:rPr>
        <w:t xml:space="preserve"> </w:t>
      </w:r>
      <w:r>
        <w:rPr>
          <w:w w:val="105"/>
        </w:rPr>
        <w:t>S.,</w:t>
      </w:r>
      <w:r>
        <w:rPr>
          <w:spacing w:val="56"/>
          <w:w w:val="105"/>
        </w:rPr>
        <w:t xml:space="preserve"> </w:t>
      </w:r>
      <w:proofErr w:type="spellStart"/>
      <w:r>
        <w:rPr>
          <w:spacing w:val="-4"/>
          <w:w w:val="105"/>
        </w:rPr>
        <w:t>Hagle</w:t>
      </w:r>
      <w:r>
        <w:rPr>
          <w:spacing w:val="-3"/>
          <w:w w:val="105"/>
        </w:rPr>
        <w:t>y</w:t>
      </w:r>
      <w:proofErr w:type="spellEnd"/>
      <w:r>
        <w:rPr>
          <w:spacing w:val="-3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E.,</w:t>
      </w:r>
      <w:r>
        <w:rPr>
          <w:spacing w:val="33"/>
          <w:w w:val="109"/>
        </w:rPr>
        <w:t xml:space="preserve"> </w:t>
      </w:r>
      <w:r>
        <w:rPr>
          <w:w w:val="105"/>
        </w:rPr>
        <w:t>Hill,</w:t>
      </w:r>
      <w:r>
        <w:rPr>
          <w:spacing w:val="4"/>
          <w:w w:val="105"/>
        </w:rPr>
        <w:t xml:space="preserve"> </w:t>
      </w:r>
      <w:r>
        <w:rPr>
          <w:w w:val="105"/>
        </w:rPr>
        <w:t>S.,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Lucatorto</w:t>
      </w:r>
      <w:proofErr w:type="spell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T.,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ha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P</w:t>
      </w:r>
      <w:proofErr w:type="gramStart"/>
      <w:r>
        <w:rPr>
          <w:spacing w:val="-4"/>
          <w:w w:val="105"/>
        </w:rPr>
        <w:t>.</w:t>
      </w:r>
      <w:r>
        <w:rPr>
          <w:spacing w:val="-5"/>
          <w:w w:val="105"/>
        </w:rPr>
        <w:t>-</w:t>
      </w:r>
      <w:proofErr w:type="gramEnd"/>
      <w:r>
        <w:rPr>
          <w:spacing w:val="-5"/>
          <w:w w:val="105"/>
        </w:rPr>
        <w:t>S</w:t>
      </w:r>
      <w:r>
        <w:rPr>
          <w:spacing w:val="-4"/>
          <w:w w:val="105"/>
        </w:rPr>
        <w:t>.,</w:t>
      </w:r>
      <w:r>
        <w:rPr>
          <w:spacing w:val="5"/>
          <w:w w:val="105"/>
        </w:rPr>
        <w:t xml:space="preserve"> </w:t>
      </w:r>
      <w:proofErr w:type="spellStart"/>
      <w:r>
        <w:rPr>
          <w:spacing w:val="-3"/>
          <w:w w:val="105"/>
        </w:rPr>
        <w:t>Tarr</w:t>
      </w:r>
      <w:r>
        <w:rPr>
          <w:spacing w:val="-4"/>
          <w:w w:val="105"/>
        </w:rPr>
        <w:t>io</w:t>
      </w:r>
      <w:proofErr w:type="spellEnd"/>
      <w:r>
        <w:rPr>
          <w:spacing w:val="-4"/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C.,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4"/>
          <w:w w:val="105"/>
        </w:rPr>
        <w:t xml:space="preserve"> </w:t>
      </w:r>
      <w:r>
        <w:rPr>
          <w:spacing w:val="-5"/>
          <w:w w:val="105"/>
        </w:rPr>
        <w:t>Ves</w:t>
      </w:r>
      <w:r>
        <w:rPr>
          <w:spacing w:val="-4"/>
          <w:w w:val="105"/>
        </w:rPr>
        <w:t>t,</w:t>
      </w:r>
      <w:r>
        <w:rPr>
          <w:spacing w:val="5"/>
          <w:w w:val="105"/>
        </w:rPr>
        <w:t xml:space="preserve"> </w:t>
      </w:r>
      <w:r>
        <w:rPr>
          <w:w w:val="105"/>
        </w:rPr>
        <w:t>R.</w:t>
      </w:r>
      <w:r>
        <w:rPr>
          <w:spacing w:val="54"/>
          <w:w w:val="105"/>
        </w:rPr>
        <w:t xml:space="preserve"> </w:t>
      </w:r>
      <w:r>
        <w:rPr>
          <w:w w:val="105"/>
        </w:rPr>
        <w:t>(2011).</w:t>
      </w:r>
      <w:r>
        <w:rPr>
          <w:spacing w:val="34"/>
          <w:w w:val="105"/>
        </w:rPr>
        <w:t xml:space="preserve"> </w:t>
      </w:r>
      <w:r>
        <w:rPr>
          <w:w w:val="105"/>
        </w:rPr>
        <w:t>SURF</w:t>
      </w:r>
      <w:r>
        <w:rPr>
          <w:spacing w:val="55"/>
          <w:w w:val="105"/>
        </w:rPr>
        <w:t xml:space="preserve"> </w:t>
      </w:r>
      <w:r>
        <w:rPr>
          <w:spacing w:val="1"/>
          <w:w w:val="105"/>
        </w:rPr>
        <w:t>III</w:t>
      </w:r>
      <w:r>
        <w:rPr>
          <w:spacing w:val="2"/>
          <w:w w:val="105"/>
        </w:rPr>
        <w:t>:</w:t>
      </w:r>
      <w:r>
        <w:rPr>
          <w:spacing w:val="54"/>
          <w:w w:val="105"/>
        </w:rPr>
        <w:t xml:space="preserve"> </w:t>
      </w:r>
      <w:r>
        <w:rPr>
          <w:w w:val="105"/>
        </w:rPr>
        <w:t>A</w:t>
      </w:r>
      <w:r>
        <w:rPr>
          <w:spacing w:val="53"/>
          <w:w w:val="105"/>
        </w:rPr>
        <w:t xml:space="preserve"> </w:t>
      </w:r>
      <w:r>
        <w:rPr>
          <w:w w:val="105"/>
        </w:rPr>
        <w:t>flexible</w:t>
      </w:r>
      <w:r>
        <w:rPr>
          <w:spacing w:val="29"/>
          <w:w w:val="99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hrotron</w:t>
      </w:r>
      <w:r>
        <w:rPr>
          <w:spacing w:val="29"/>
          <w:w w:val="105"/>
        </w:rPr>
        <w:t xml:space="preserve"> </w:t>
      </w:r>
      <w:r>
        <w:rPr>
          <w:w w:val="105"/>
        </w:rPr>
        <w:t>radiation</w:t>
      </w:r>
      <w:r>
        <w:rPr>
          <w:spacing w:val="29"/>
          <w:w w:val="105"/>
        </w:rPr>
        <w:t xml:space="preserve"> </w:t>
      </w:r>
      <w:r>
        <w:rPr>
          <w:w w:val="105"/>
        </w:rPr>
        <w:t>source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8"/>
          <w:w w:val="105"/>
        </w:rPr>
        <w:t xml:space="preserve"> </w:t>
      </w:r>
      <w:r>
        <w:rPr>
          <w:w w:val="105"/>
        </w:rPr>
        <w:t>radiometry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h.</w:t>
      </w:r>
      <w:r>
        <w:rPr>
          <w:w w:val="105"/>
        </w:rPr>
        <w:t xml:space="preserve"> </w:t>
      </w:r>
      <w:r>
        <w:rPr>
          <w:w w:val="105"/>
          <w:u w:val="single" w:color="000000"/>
        </w:rPr>
        <w:t>Nuclear</w:t>
      </w:r>
      <w:r>
        <w:rPr>
          <w:spacing w:val="2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Instrument</w:t>
      </w:r>
      <w:r>
        <w:rPr>
          <w:spacing w:val="-2"/>
          <w:w w:val="105"/>
          <w:u w:val="single" w:color="000000"/>
        </w:rPr>
        <w:t>s</w:t>
      </w:r>
      <w:r>
        <w:rPr>
          <w:spacing w:val="2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2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Methods</w:t>
      </w:r>
      <w:r>
        <w:rPr>
          <w:spacing w:val="29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in</w:t>
      </w:r>
      <w:r>
        <w:rPr>
          <w:w w:val="106"/>
        </w:rPr>
        <w:t xml:space="preserve"> </w:t>
      </w:r>
      <w:r>
        <w:rPr>
          <w:w w:val="115"/>
        </w:rPr>
        <w:t xml:space="preserve"> </w:t>
      </w:r>
      <w:r>
        <w:rPr>
          <w:spacing w:val="-1"/>
          <w:w w:val="105"/>
          <w:u w:val="single" w:color="000000"/>
        </w:rPr>
        <w:t>Ph</w:t>
      </w:r>
      <w:r>
        <w:rPr>
          <w:spacing w:val="-2"/>
          <w:w w:val="105"/>
          <w:u w:val="single" w:color="000000"/>
        </w:rPr>
        <w:t>ysics</w:t>
      </w:r>
      <w:proofErr w:type="gramEnd"/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Section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A: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Accelerators,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Spectrometers,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Detectors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Associated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Equipment</w:t>
      </w:r>
      <w:r>
        <w:rPr>
          <w:spacing w:val="-1"/>
          <w:w w:val="105"/>
        </w:rPr>
        <w:t>,</w:t>
      </w:r>
      <w:r>
        <w:rPr>
          <w:spacing w:val="36"/>
          <w:w w:val="109"/>
        </w:rPr>
        <w:t xml:space="preserve"> </w:t>
      </w:r>
      <w:r>
        <w:rPr>
          <w:w w:val="105"/>
        </w:rPr>
        <w:t>649(1):12–14.</w:t>
      </w:r>
    </w:p>
    <w:p w14:paraId="1851D993" w14:textId="77777777" w:rsidR="006338C4" w:rsidRDefault="00E272E0">
      <w:pPr>
        <w:pStyle w:val="BodyText"/>
        <w:spacing w:before="172" w:line="257" w:lineRule="auto"/>
        <w:ind w:left="318" w:right="118" w:hanging="219"/>
        <w:jc w:val="both"/>
      </w:pPr>
      <w:proofErr w:type="spellStart"/>
      <w:proofErr w:type="gram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-2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M.</w:t>
      </w:r>
      <w:r>
        <w:rPr>
          <w:spacing w:val="34"/>
          <w:w w:val="105"/>
        </w:rPr>
        <w:t xml:space="preserve"> </w:t>
      </w:r>
      <w:r>
        <w:rPr>
          <w:w w:val="105"/>
        </w:rPr>
        <w:t>J.</w:t>
      </w:r>
      <w:r>
        <w:rPr>
          <w:spacing w:val="34"/>
          <w:w w:val="105"/>
        </w:rPr>
        <w:t xml:space="preserve"> </w:t>
      </w:r>
      <w:r>
        <w:rPr>
          <w:w w:val="105"/>
        </w:rPr>
        <w:t>(2009).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4-D</w:t>
      </w:r>
      <w:r>
        <w:rPr>
          <w:spacing w:val="34"/>
          <w:w w:val="105"/>
        </w:rPr>
        <w:t xml:space="preserve"> </w:t>
      </w:r>
      <w:r>
        <w:rPr>
          <w:w w:val="105"/>
        </w:rPr>
        <w:t>modeling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CME</w:t>
      </w:r>
      <w:r>
        <w:rPr>
          <w:spacing w:val="34"/>
          <w:w w:val="105"/>
        </w:rPr>
        <w:t xml:space="preserve"> </w:t>
      </w:r>
      <w:r>
        <w:rPr>
          <w:w w:val="105"/>
        </w:rPr>
        <w:t>expansion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EUV</w:t>
      </w:r>
      <w:r>
        <w:rPr>
          <w:spacing w:val="34"/>
          <w:w w:val="105"/>
        </w:rPr>
        <w:t xml:space="preserve"> </w:t>
      </w:r>
      <w:r>
        <w:rPr>
          <w:w w:val="105"/>
        </w:rPr>
        <w:t>dimming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10"/>
        </w:rPr>
        <w:t xml:space="preserve"> </w:t>
      </w:r>
      <w:r>
        <w:rPr>
          <w:w w:val="105"/>
        </w:rPr>
        <w:t>STEREO/EUVI.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  <w:u w:val="single" w:color="000000"/>
        </w:rPr>
        <w:t>Annales</w:t>
      </w:r>
      <w:proofErr w:type="spellEnd"/>
      <w:r>
        <w:rPr>
          <w:spacing w:val="12"/>
          <w:w w:val="105"/>
          <w:u w:val="single" w:color="000000"/>
        </w:rPr>
        <w:t xml:space="preserve"> </w:t>
      </w:r>
      <w:proofErr w:type="spellStart"/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ae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27(8)</w:t>
      </w:r>
      <w:proofErr w:type="gramStart"/>
      <w:r>
        <w:rPr>
          <w:w w:val="105"/>
        </w:rPr>
        <w:t>:3275</w:t>
      </w:r>
      <w:proofErr w:type="gramEnd"/>
      <w:r>
        <w:rPr>
          <w:w w:val="105"/>
        </w:rPr>
        <w:t>–3286.</w:t>
      </w:r>
    </w:p>
    <w:p w14:paraId="171497C0" w14:textId="77777777" w:rsidR="006338C4" w:rsidRDefault="00E272E0">
      <w:pPr>
        <w:pStyle w:val="BodyText"/>
        <w:spacing w:before="172" w:line="257" w:lineRule="auto"/>
        <w:ind w:left="318" w:right="118" w:hanging="219"/>
        <w:jc w:val="both"/>
      </w:pPr>
      <w:proofErr w:type="spell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M.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r>
        <w:rPr>
          <w:w w:val="105"/>
        </w:rPr>
        <w:t>Nitta,</w:t>
      </w:r>
      <w:r>
        <w:rPr>
          <w:spacing w:val="39"/>
          <w:w w:val="105"/>
        </w:rPr>
        <w:t xml:space="preserve"> </w:t>
      </w:r>
      <w:r>
        <w:rPr>
          <w:w w:val="105"/>
        </w:rPr>
        <w:t>N.</w:t>
      </w:r>
      <w:r>
        <w:rPr>
          <w:spacing w:val="36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Wu</w:t>
      </w:r>
      <w:r>
        <w:rPr>
          <w:spacing w:val="-4"/>
          <w:w w:val="105"/>
        </w:rPr>
        <w:t>else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J</w:t>
      </w:r>
      <w:proofErr w:type="gramStart"/>
      <w:r>
        <w:rPr>
          <w:spacing w:val="-3"/>
          <w:w w:val="105"/>
        </w:rPr>
        <w:t>.</w:t>
      </w:r>
      <w:r>
        <w:rPr>
          <w:spacing w:val="-4"/>
          <w:w w:val="105"/>
        </w:rPr>
        <w:t>-</w:t>
      </w:r>
      <w:proofErr w:type="gramEnd"/>
      <w:r>
        <w:rPr>
          <w:spacing w:val="-3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9"/>
          <w:w w:val="105"/>
        </w:rPr>
        <w:t xml:space="preserve"> </w:t>
      </w:r>
      <w:r>
        <w:rPr>
          <w:w w:val="105"/>
        </w:rPr>
        <w:t>Sandman,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0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10"/>
        </w:rPr>
        <w:t xml:space="preserve"> </w:t>
      </w:r>
      <w:proofErr w:type="spell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R.</w:t>
      </w:r>
      <w:r>
        <w:rPr>
          <w:spacing w:val="44"/>
          <w:w w:val="105"/>
        </w:rPr>
        <w:t xml:space="preserve"> </w:t>
      </w:r>
      <w:r>
        <w:rPr>
          <w:w w:val="105"/>
        </w:rPr>
        <w:t>C.</w:t>
      </w:r>
      <w:r>
        <w:rPr>
          <w:spacing w:val="43"/>
          <w:w w:val="105"/>
        </w:rPr>
        <w:t xml:space="preserve"> </w:t>
      </w:r>
      <w:r>
        <w:rPr>
          <w:w w:val="105"/>
        </w:rPr>
        <w:t>(2009a).</w:t>
      </w:r>
      <w:r>
        <w:rPr>
          <w:spacing w:val="2"/>
          <w:w w:val="105"/>
        </w:rPr>
        <w:t xml:space="preserve"> </w:t>
      </w:r>
      <w:r>
        <w:rPr>
          <w:w w:val="105"/>
        </w:rPr>
        <w:t>First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44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Ejections</w:t>
      </w:r>
      <w:r>
        <w:rPr>
          <w:spacing w:val="43"/>
          <w:w w:val="105"/>
        </w:rPr>
        <w:t xml:space="preserve"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29"/>
          <w:w w:val="103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EUV</w:t>
      </w:r>
      <w:r>
        <w:rPr>
          <w:spacing w:val="25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Stereo</w:t>
      </w:r>
      <w:r>
        <w:rPr>
          <w:spacing w:val="25"/>
          <w:w w:val="105"/>
        </w:rPr>
        <w:t xml:space="preserve"> </w:t>
      </w:r>
      <w:r>
        <w:rPr>
          <w:w w:val="105"/>
        </w:rPr>
        <w:t>EUVI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+</w:t>
      </w:r>
      <w:r>
        <w:rPr>
          <w:spacing w:val="25"/>
          <w:w w:val="105"/>
        </w:rPr>
        <w:t xml:space="preserve"> </w:t>
      </w:r>
      <w:r>
        <w:rPr>
          <w:w w:val="105"/>
        </w:rPr>
        <w:t>B</w:t>
      </w:r>
      <w:r>
        <w:rPr>
          <w:spacing w:val="25"/>
          <w:w w:val="105"/>
        </w:rPr>
        <w:t xml:space="preserve"> </w:t>
      </w:r>
      <w:r>
        <w:rPr>
          <w:w w:val="105"/>
        </w:rPr>
        <w:t>Spacecraft.</w:t>
      </w:r>
      <w:r>
        <w:rPr>
          <w:spacing w:val="53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706(1)</w:t>
      </w:r>
      <w:proofErr w:type="gramStart"/>
      <w:r>
        <w:rPr>
          <w:w w:val="105"/>
        </w:rPr>
        <w:t>:376</w:t>
      </w:r>
      <w:proofErr w:type="gramEnd"/>
      <w:r>
        <w:rPr>
          <w:w w:val="105"/>
        </w:rPr>
        <w:t>–392.</w:t>
      </w:r>
    </w:p>
    <w:p w14:paraId="0C0E4ED6" w14:textId="77777777" w:rsidR="006338C4" w:rsidRDefault="00E272E0">
      <w:pPr>
        <w:pStyle w:val="BodyText"/>
        <w:spacing w:before="172" w:line="257" w:lineRule="auto"/>
        <w:ind w:left="318" w:right="118" w:hanging="219"/>
        <w:jc w:val="both"/>
      </w:pPr>
      <w:proofErr w:type="spellStart"/>
      <w:r>
        <w:rPr>
          <w:spacing w:val="-3"/>
          <w:w w:val="110"/>
        </w:rPr>
        <w:t>Asc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proofErr w:type="spellEnd"/>
      <w:r>
        <w:rPr>
          <w:spacing w:val="-2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M.</w:t>
      </w:r>
      <w:r>
        <w:rPr>
          <w:spacing w:val="1"/>
          <w:w w:val="110"/>
        </w:rPr>
        <w:t xml:space="preserve"> </w:t>
      </w:r>
      <w:r>
        <w:rPr>
          <w:w w:val="110"/>
        </w:rPr>
        <w:t>J.,</w:t>
      </w:r>
      <w:r>
        <w:rPr>
          <w:spacing w:val="1"/>
          <w:w w:val="110"/>
        </w:rPr>
        <w:t xml:space="preserve"> </w:t>
      </w:r>
      <w:proofErr w:type="spellStart"/>
      <w:r>
        <w:rPr>
          <w:spacing w:val="-4"/>
          <w:w w:val="110"/>
        </w:rPr>
        <w:t>W</w:t>
      </w:r>
      <w:r>
        <w:rPr>
          <w:spacing w:val="-3"/>
          <w:w w:val="110"/>
        </w:rPr>
        <w:t>u</w:t>
      </w:r>
      <w:r>
        <w:rPr>
          <w:spacing w:val="-4"/>
          <w:w w:val="110"/>
        </w:rPr>
        <w:t>else</w:t>
      </w:r>
      <w:r>
        <w:rPr>
          <w:spacing w:val="-3"/>
          <w:w w:val="110"/>
        </w:rPr>
        <w:t>r</w:t>
      </w:r>
      <w:proofErr w:type="spellEnd"/>
      <w:r>
        <w:rPr>
          <w:spacing w:val="-3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J.</w:t>
      </w:r>
      <w:r>
        <w:rPr>
          <w:spacing w:val="1"/>
          <w:w w:val="110"/>
        </w:rPr>
        <w:t xml:space="preserve"> </w:t>
      </w:r>
      <w:r>
        <w:rPr>
          <w:spacing w:val="-6"/>
          <w:w w:val="110"/>
        </w:rPr>
        <w:t>P</w:t>
      </w:r>
      <w:r>
        <w:rPr>
          <w:spacing w:val="-7"/>
          <w:w w:val="110"/>
        </w:rPr>
        <w:t>.,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Ni</w:t>
      </w:r>
      <w:r>
        <w:rPr>
          <w:spacing w:val="-1"/>
          <w:w w:val="110"/>
        </w:rPr>
        <w:t>tta,</w:t>
      </w:r>
      <w:r>
        <w:rPr>
          <w:spacing w:val="2"/>
          <w:w w:val="110"/>
        </w:rPr>
        <w:t xml:space="preserve"> </w:t>
      </w:r>
      <w:r>
        <w:rPr>
          <w:w w:val="110"/>
        </w:rPr>
        <w:t>N.</w:t>
      </w:r>
      <w:r>
        <w:rPr>
          <w:spacing w:val="1"/>
          <w:w w:val="110"/>
        </w:rPr>
        <w:t xml:space="preserve"> </w:t>
      </w:r>
      <w:r>
        <w:rPr>
          <w:w w:val="110"/>
        </w:rPr>
        <w:t>V.,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Lemen</w:t>
      </w:r>
      <w:proofErr w:type="spellEnd"/>
      <w:r>
        <w:rPr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J.</w:t>
      </w:r>
      <w:r>
        <w:rPr>
          <w:spacing w:val="1"/>
          <w:w w:val="110"/>
        </w:rPr>
        <w:t xml:space="preserve"> </w:t>
      </w:r>
      <w:r>
        <w:rPr>
          <w:w w:val="110"/>
        </w:rPr>
        <w:t>R.</w:t>
      </w:r>
      <w:r>
        <w:rPr>
          <w:spacing w:val="1"/>
          <w:w w:val="110"/>
        </w:rPr>
        <w:t xml:space="preserve"> </w:t>
      </w:r>
      <w:r>
        <w:rPr>
          <w:w w:val="110"/>
        </w:rPr>
        <w:t>(2009b).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Sol</w:t>
      </w:r>
      <w:r>
        <w:rPr>
          <w:spacing w:val="-1"/>
          <w:w w:val="110"/>
        </w:rPr>
        <w:t>ar</w:t>
      </w:r>
      <w:r>
        <w:rPr>
          <w:spacing w:val="1"/>
          <w:w w:val="110"/>
        </w:rPr>
        <w:t xml:space="preserve"> </w:t>
      </w:r>
      <w:r>
        <w:rPr>
          <w:w w:val="110"/>
        </w:rPr>
        <w:t>Flare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CME</w:t>
      </w:r>
      <w:r>
        <w:rPr>
          <w:spacing w:val="37"/>
          <w:w w:val="110"/>
        </w:rPr>
        <w:t xml:space="preserve"> 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28"/>
          <w:w w:val="110"/>
        </w:rPr>
        <w:t xml:space="preserve"> </w:t>
      </w:r>
      <w:r>
        <w:rPr>
          <w:w w:val="110"/>
        </w:rPr>
        <w:t>with</w:t>
      </w:r>
      <w:r>
        <w:rPr>
          <w:spacing w:val="-28"/>
          <w:w w:val="110"/>
        </w:rPr>
        <w:t xml:space="preserve"> </w:t>
      </w:r>
      <w:r>
        <w:rPr>
          <w:w w:val="110"/>
        </w:rPr>
        <w:t>STEREO/EUVI.</w:t>
      </w:r>
      <w:r>
        <w:rPr>
          <w:spacing w:val="-17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27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ysics</w:t>
      </w:r>
      <w:r>
        <w:rPr>
          <w:spacing w:val="-1"/>
          <w:w w:val="110"/>
        </w:rPr>
        <w:t>,</w:t>
      </w:r>
      <w:r>
        <w:rPr>
          <w:spacing w:val="-27"/>
          <w:w w:val="110"/>
        </w:rPr>
        <w:t xml:space="preserve"> </w:t>
      </w:r>
      <w:r>
        <w:rPr>
          <w:w w:val="110"/>
        </w:rPr>
        <w:t>256(1-2)</w:t>
      </w:r>
      <w:proofErr w:type="gramStart"/>
      <w:r>
        <w:rPr>
          <w:w w:val="110"/>
        </w:rPr>
        <w:t>:3</w:t>
      </w:r>
      <w:proofErr w:type="gramEnd"/>
      <w:r>
        <w:rPr>
          <w:w w:val="110"/>
        </w:rPr>
        <w:t>–40.</w:t>
      </w:r>
    </w:p>
    <w:p w14:paraId="1BF3100E" w14:textId="77777777" w:rsidR="006338C4" w:rsidRDefault="00E272E0">
      <w:pPr>
        <w:pStyle w:val="BodyText"/>
        <w:spacing w:before="172" w:line="257" w:lineRule="auto"/>
        <w:ind w:left="318" w:right="118" w:hanging="219"/>
        <w:jc w:val="both"/>
      </w:pPr>
      <w:proofErr w:type="spellStart"/>
      <w:r>
        <w:rPr>
          <w:spacing w:val="-2"/>
          <w:w w:val="110"/>
        </w:rPr>
        <w:t>A</w:t>
      </w:r>
      <w:r>
        <w:rPr>
          <w:spacing w:val="-1"/>
          <w:w w:val="110"/>
        </w:rPr>
        <w:t>ttr</w:t>
      </w:r>
      <w:r>
        <w:rPr>
          <w:spacing w:val="-2"/>
          <w:w w:val="110"/>
        </w:rPr>
        <w:t>ill</w:t>
      </w:r>
      <w:proofErr w:type="spellEnd"/>
      <w:r>
        <w:rPr>
          <w:spacing w:val="-1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G.</w:t>
      </w:r>
      <w:r>
        <w:rPr>
          <w:spacing w:val="-1"/>
          <w:w w:val="110"/>
        </w:rPr>
        <w:t xml:space="preserve"> </w:t>
      </w:r>
      <w:r>
        <w:rPr>
          <w:w w:val="110"/>
        </w:rPr>
        <w:t>D. R.,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Harra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</w:t>
      </w:r>
      <w:r>
        <w:rPr>
          <w:spacing w:val="-1"/>
          <w:w w:val="110"/>
        </w:rPr>
        <w:t xml:space="preserve"> </w:t>
      </w:r>
      <w:r>
        <w:rPr>
          <w:w w:val="110"/>
        </w:rPr>
        <w:t>K.,</w:t>
      </w:r>
      <w:r>
        <w:rPr>
          <w:spacing w:val="1"/>
          <w:w w:val="110"/>
        </w:rPr>
        <w:t xml:space="preserve"> </w:t>
      </w:r>
      <w:r>
        <w:rPr>
          <w:spacing w:val="-5"/>
          <w:w w:val="110"/>
        </w:rPr>
        <w:t>v</w:t>
      </w:r>
      <w:r>
        <w:rPr>
          <w:spacing w:val="-4"/>
          <w:w w:val="110"/>
        </w:rPr>
        <w:t>an</w:t>
      </w:r>
      <w:r>
        <w:rPr>
          <w:w w:val="110"/>
        </w:rPr>
        <w:t xml:space="preserve"> </w:t>
      </w:r>
      <w:proofErr w:type="spellStart"/>
      <w:r>
        <w:rPr>
          <w:w w:val="110"/>
        </w:rPr>
        <w:t>Driel-Gesztelyi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Wills-D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vey</w:t>
      </w:r>
      <w:r>
        <w:rPr>
          <w:spacing w:val="-3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M. J.</w:t>
      </w:r>
      <w:r>
        <w:rPr>
          <w:spacing w:val="-1"/>
          <w:w w:val="110"/>
        </w:rPr>
        <w:t xml:space="preserve"> </w:t>
      </w:r>
      <w:r>
        <w:rPr>
          <w:w w:val="110"/>
        </w:rPr>
        <w:t>(2010).</w:t>
      </w:r>
      <w:r>
        <w:rPr>
          <w:spacing w:val="27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eveali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9"/>
          <w:w w:val="99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Fine</w:t>
      </w:r>
      <w:r>
        <w:rPr>
          <w:spacing w:val="-6"/>
          <w:w w:val="110"/>
        </w:rPr>
        <w:t xml:space="preserve"> </w:t>
      </w:r>
      <w:r>
        <w:rPr>
          <w:w w:val="110"/>
        </w:rPr>
        <w:t>Structure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Coronal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andAssociated</w:t>
      </w:r>
      <w:proofErr w:type="spellEnd"/>
      <w:r>
        <w:rPr>
          <w:spacing w:val="-7"/>
          <w:w w:val="110"/>
        </w:rPr>
        <w:t xml:space="preserve"> </w:t>
      </w:r>
      <w:proofErr w:type="gramStart"/>
      <w:r>
        <w:rPr>
          <w:spacing w:val="-2"/>
          <w:w w:val="110"/>
        </w:rPr>
        <w:t>F</w:t>
      </w:r>
      <w:r>
        <w:rPr>
          <w:spacing w:val="-3"/>
          <w:w w:val="110"/>
        </w:rPr>
        <w:t>lows</w:t>
      </w:r>
      <w:proofErr w:type="gramEnd"/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withHinode</w:t>
      </w:r>
      <w:proofErr w:type="spellEnd"/>
      <w:r>
        <w:rPr>
          <w:w w:val="110"/>
        </w:rPr>
        <w:t>/EIS.</w:t>
      </w:r>
      <w:r>
        <w:rPr>
          <w:spacing w:val="18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7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</w:t>
      </w:r>
      <w:r>
        <w:rPr>
          <w:spacing w:val="-2"/>
          <w:w w:val="110"/>
        </w:rPr>
        <w:t>sics,</w:t>
      </w:r>
      <w:r>
        <w:rPr>
          <w:spacing w:val="34"/>
          <w:w w:val="101"/>
        </w:rPr>
        <w:t xml:space="preserve"> </w:t>
      </w:r>
      <w:r>
        <w:rPr>
          <w:w w:val="110"/>
        </w:rPr>
        <w:t>264(1)</w:t>
      </w:r>
      <w:proofErr w:type="gramStart"/>
      <w:r>
        <w:rPr>
          <w:w w:val="110"/>
        </w:rPr>
        <w:t>:119</w:t>
      </w:r>
      <w:proofErr w:type="gramEnd"/>
      <w:r>
        <w:rPr>
          <w:w w:val="110"/>
        </w:rPr>
        <w:t>–147.</w:t>
      </w:r>
    </w:p>
    <w:p w14:paraId="56BBB849" w14:textId="77777777" w:rsidR="006338C4" w:rsidRDefault="00E272E0">
      <w:pPr>
        <w:pStyle w:val="BodyText"/>
        <w:spacing w:before="172" w:line="257" w:lineRule="auto"/>
        <w:ind w:left="318" w:right="118" w:hanging="219"/>
        <w:jc w:val="both"/>
      </w:pP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19"/>
          <w:w w:val="105"/>
        </w:rPr>
        <w:t xml:space="preserve"> </w:t>
      </w:r>
      <w:r>
        <w:rPr>
          <w:w w:val="105"/>
        </w:rPr>
        <w:t>S.</w:t>
      </w:r>
      <w:r>
        <w:rPr>
          <w:spacing w:val="18"/>
          <w:w w:val="105"/>
        </w:rPr>
        <w:t xml:space="preserve"> </w:t>
      </w:r>
      <w:r>
        <w:rPr>
          <w:w w:val="105"/>
        </w:rPr>
        <w:t>M.,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T.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  <w:r>
        <w:rPr>
          <w:spacing w:val="19"/>
          <w:w w:val="105"/>
        </w:rPr>
        <w:t xml:space="preserve"> </w:t>
      </w:r>
      <w:r>
        <w:rPr>
          <w:w w:val="105"/>
        </w:rPr>
        <w:t>Barth,</w:t>
      </w:r>
      <w:r>
        <w:rPr>
          <w:spacing w:val="20"/>
          <w:w w:val="105"/>
        </w:rPr>
        <w:t xml:space="preserve"> </w:t>
      </w:r>
      <w:r>
        <w:rPr>
          <w:w w:val="105"/>
        </w:rPr>
        <w:t>C.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r>
        <w:rPr>
          <w:w w:val="105"/>
        </w:rPr>
        <w:t>Solomon,</w:t>
      </w:r>
      <w:r>
        <w:rPr>
          <w:spacing w:val="20"/>
          <w:w w:val="105"/>
        </w:rPr>
        <w:t xml:space="preserve"> </w:t>
      </w:r>
      <w:r>
        <w:rPr>
          <w:w w:val="105"/>
        </w:rPr>
        <w:t>S.</w:t>
      </w:r>
      <w:r>
        <w:rPr>
          <w:spacing w:val="18"/>
          <w:w w:val="105"/>
        </w:rPr>
        <w:t xml:space="preserve"> </w:t>
      </w:r>
      <w:r>
        <w:rPr>
          <w:w w:val="105"/>
        </w:rPr>
        <w:t>C.,</w:t>
      </w:r>
      <w:r>
        <w:rPr>
          <w:spacing w:val="20"/>
          <w:w w:val="105"/>
        </w:rPr>
        <w:t xml:space="preserve"> </w:t>
      </w:r>
      <w:r>
        <w:rPr>
          <w:w w:val="105"/>
        </w:rPr>
        <w:t>Canfield,</w:t>
      </w:r>
      <w:r>
        <w:rPr>
          <w:spacing w:val="19"/>
          <w:w w:val="105"/>
        </w:rPr>
        <w:t xml:space="preserve"> </w:t>
      </w:r>
      <w:r>
        <w:rPr>
          <w:w w:val="105"/>
        </w:rPr>
        <w:t>L.</w:t>
      </w:r>
      <w:r>
        <w:rPr>
          <w:spacing w:val="19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Korde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(2000).</w:t>
      </w:r>
      <w:r>
        <w:rPr>
          <w:spacing w:val="28"/>
          <w:w w:val="109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solar</w:t>
      </w:r>
      <w:r>
        <w:rPr>
          <w:spacing w:val="40"/>
          <w:w w:val="105"/>
        </w:rPr>
        <w:t xml:space="preserve"> </w:t>
      </w:r>
      <w:r>
        <w:rPr>
          <w:w w:val="105"/>
        </w:rPr>
        <w:t>soft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40"/>
          <w:w w:val="105"/>
        </w:rPr>
        <w:t xml:space="preserve"> </w:t>
      </w:r>
      <w:r>
        <w:rPr>
          <w:w w:val="105"/>
        </w:rPr>
        <w:t>irradiance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w w:val="105"/>
        </w:rPr>
        <w:t>Nitric</w:t>
      </w:r>
      <w:r>
        <w:rPr>
          <w:spacing w:val="40"/>
          <w:w w:val="105"/>
        </w:rPr>
        <w:t xml:space="preserve"> </w:t>
      </w:r>
      <w:r>
        <w:rPr>
          <w:w w:val="105"/>
        </w:rPr>
        <w:t>Oxide</w:t>
      </w:r>
      <w:r>
        <w:rPr>
          <w:spacing w:val="41"/>
          <w:w w:val="105"/>
        </w:rPr>
        <w:t xml:space="preserve"> </w:t>
      </w:r>
      <w:proofErr w:type="gramStart"/>
      <w:r>
        <w:rPr>
          <w:w w:val="105"/>
        </w:rPr>
        <w:t>Explorer</w:t>
      </w:r>
      <w:r>
        <w:rPr>
          <w:spacing w:val="40"/>
          <w:w w:val="105"/>
        </w:rPr>
        <w:t xml:space="preserve"> </w:t>
      </w:r>
      <w:r>
        <w:rPr>
          <w:w w:val="105"/>
        </w:rPr>
        <w:t>: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First</w:t>
      </w:r>
      <w:r>
        <w:rPr>
          <w:spacing w:val="21"/>
          <w:w w:val="138"/>
        </w:rPr>
        <w:t xml:space="preserve"> </w:t>
      </w:r>
      <w:r>
        <w:rPr>
          <w:w w:val="105"/>
        </w:rPr>
        <w:t>analysis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und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fli</w:t>
      </w:r>
      <w:r>
        <w:rPr>
          <w:spacing w:val="-1"/>
          <w:w w:val="105"/>
        </w:rPr>
        <w:t>ght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calibrations.</w:t>
      </w:r>
      <w:r>
        <w:rPr>
          <w:spacing w:val="35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Journal</w:t>
      </w:r>
      <w:r>
        <w:rPr>
          <w:spacing w:val="1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w w:val="105"/>
        </w:rPr>
        <w:t>105:27179–193.</w:t>
      </w:r>
      <w:proofErr w:type="gramEnd"/>
    </w:p>
    <w:p w14:paraId="7A99A221" w14:textId="77777777" w:rsidR="006338C4" w:rsidRDefault="00E272E0">
      <w:pPr>
        <w:pStyle w:val="BodyText"/>
        <w:spacing w:before="172"/>
      </w:pP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w w:val="105"/>
        </w:rPr>
        <w:t>D.</w:t>
      </w:r>
      <w:r>
        <w:rPr>
          <w:spacing w:val="43"/>
          <w:w w:val="105"/>
        </w:rPr>
        <w:t xml:space="preserve"> </w:t>
      </w:r>
      <w:r>
        <w:rPr>
          <w:w w:val="105"/>
        </w:rPr>
        <w:t>N.,</w:t>
      </w:r>
      <w:r>
        <w:rPr>
          <w:spacing w:val="48"/>
          <w:w w:val="105"/>
        </w:rPr>
        <w:t xml:space="preserve"> </w:t>
      </w:r>
      <w:proofErr w:type="spellStart"/>
      <w:r>
        <w:rPr>
          <w:spacing w:val="-1"/>
          <w:w w:val="105"/>
        </w:rPr>
        <w:t>Jayn</w:t>
      </w:r>
      <w:r>
        <w:rPr>
          <w:spacing w:val="-2"/>
          <w:w w:val="105"/>
        </w:rPr>
        <w:t>es</w:t>
      </w:r>
      <w:proofErr w:type="spellEnd"/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A.</w:t>
      </w:r>
      <w:r>
        <w:rPr>
          <w:spacing w:val="43"/>
          <w:w w:val="105"/>
        </w:rPr>
        <w:t xml:space="preserve"> </w:t>
      </w:r>
      <w:r>
        <w:rPr>
          <w:w w:val="105"/>
        </w:rPr>
        <w:t>N.,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Ho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ie</w:t>
      </w:r>
      <w:r>
        <w:rPr>
          <w:spacing w:val="-2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V.</w:t>
      </w:r>
      <w:r>
        <w:rPr>
          <w:spacing w:val="43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r>
        <w:rPr>
          <w:w w:val="105"/>
        </w:rPr>
        <w:t>Thorne,</w:t>
      </w:r>
      <w:r>
        <w:rPr>
          <w:spacing w:val="48"/>
          <w:w w:val="105"/>
        </w:rPr>
        <w:t xml:space="preserve"> </w:t>
      </w:r>
      <w:r>
        <w:rPr>
          <w:w w:val="105"/>
        </w:rPr>
        <w:t>R.</w:t>
      </w:r>
      <w:r>
        <w:rPr>
          <w:spacing w:val="43"/>
          <w:w w:val="105"/>
        </w:rPr>
        <w:t xml:space="preserve"> </w:t>
      </w:r>
      <w:r>
        <w:rPr>
          <w:w w:val="105"/>
        </w:rPr>
        <w:t>M.,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os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w w:val="105"/>
        </w:rPr>
        <w:t>J.</w:t>
      </w:r>
      <w:r>
        <w:rPr>
          <w:spacing w:val="42"/>
          <w:w w:val="105"/>
        </w:rPr>
        <w:t xml:space="preserve"> </w:t>
      </w:r>
      <w:r>
        <w:rPr>
          <w:w w:val="105"/>
        </w:rPr>
        <w:t>C.,</w:t>
      </w:r>
      <w:r>
        <w:rPr>
          <w:spacing w:val="48"/>
          <w:w w:val="105"/>
        </w:rPr>
        <w:t xml:space="preserve"> </w:t>
      </w:r>
      <w:r>
        <w:rPr>
          <w:w w:val="105"/>
        </w:rPr>
        <w:t>Li,</w:t>
      </w:r>
      <w:r>
        <w:rPr>
          <w:spacing w:val="47"/>
          <w:w w:val="105"/>
        </w:rPr>
        <w:t xml:space="preserve"> </w:t>
      </w:r>
      <w:r>
        <w:rPr>
          <w:w w:val="105"/>
        </w:rPr>
        <w:t>X.,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nn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J.</w:t>
      </w:r>
      <w:r>
        <w:rPr>
          <w:spacing w:val="42"/>
          <w:w w:val="105"/>
        </w:rPr>
        <w:t xml:space="preserve"> </w:t>
      </w:r>
      <w:r>
        <w:rPr>
          <w:w w:val="105"/>
        </w:rPr>
        <w:t>F.,</w:t>
      </w:r>
    </w:p>
    <w:p w14:paraId="72EDD57B" w14:textId="77777777" w:rsidR="006338C4" w:rsidRDefault="00E272E0">
      <w:pPr>
        <w:pStyle w:val="BodyText"/>
        <w:spacing w:before="18" w:line="257" w:lineRule="auto"/>
        <w:ind w:left="318" w:right="117"/>
        <w:jc w:val="both"/>
      </w:pPr>
      <w:proofErr w:type="spellStart"/>
      <w:r>
        <w:rPr>
          <w:spacing w:val="-2"/>
          <w:w w:val="110"/>
        </w:rPr>
        <w:t>Wygan</w:t>
      </w:r>
      <w:r>
        <w:rPr>
          <w:spacing w:val="-1"/>
          <w:w w:val="110"/>
        </w:rPr>
        <w:t>t</w:t>
      </w:r>
      <w:proofErr w:type="spellEnd"/>
      <w:r>
        <w:rPr>
          <w:spacing w:val="-1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w w:val="110"/>
        </w:rPr>
        <w:t>J.</w:t>
      </w:r>
      <w:r>
        <w:rPr>
          <w:spacing w:val="11"/>
          <w:w w:val="110"/>
        </w:rPr>
        <w:t xml:space="preserve"> </w:t>
      </w:r>
      <w:r>
        <w:rPr>
          <w:w w:val="110"/>
        </w:rPr>
        <w:t>R.,</w:t>
      </w:r>
      <w:r>
        <w:rPr>
          <w:spacing w:val="12"/>
          <w:w w:val="110"/>
        </w:rPr>
        <w:t xml:space="preserve"> </w:t>
      </w:r>
      <w:proofErr w:type="spellStart"/>
      <w:r>
        <w:rPr>
          <w:spacing w:val="-3"/>
          <w:w w:val="110"/>
        </w:rPr>
        <w:t>K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ekal</w:t>
      </w:r>
      <w:proofErr w:type="spellEnd"/>
      <w:r>
        <w:rPr>
          <w:spacing w:val="-2"/>
          <w:w w:val="110"/>
        </w:rPr>
        <w:t>,</w:t>
      </w:r>
      <w:r>
        <w:rPr>
          <w:spacing w:val="12"/>
          <w:w w:val="110"/>
        </w:rPr>
        <w:t xml:space="preserve"> </w:t>
      </w:r>
      <w:r>
        <w:rPr>
          <w:w w:val="110"/>
        </w:rPr>
        <w:t>S.</w:t>
      </w:r>
      <w:r>
        <w:rPr>
          <w:spacing w:val="10"/>
          <w:w w:val="110"/>
        </w:rPr>
        <w:t xml:space="preserve"> </w:t>
      </w:r>
      <w:r>
        <w:rPr>
          <w:w w:val="110"/>
        </w:rPr>
        <w:t>G.,</w:t>
      </w:r>
      <w:r>
        <w:rPr>
          <w:spacing w:val="12"/>
          <w:w w:val="110"/>
        </w:rPr>
        <w:t xml:space="preserve"> </w:t>
      </w:r>
      <w:r>
        <w:rPr>
          <w:spacing w:val="-1"/>
          <w:w w:val="110"/>
        </w:rPr>
        <w:t>Er</w:t>
      </w:r>
      <w:r>
        <w:rPr>
          <w:spacing w:val="-2"/>
          <w:w w:val="110"/>
        </w:rPr>
        <w:t>ickson</w:t>
      </w:r>
      <w:r>
        <w:rPr>
          <w:spacing w:val="-1"/>
          <w:w w:val="110"/>
        </w:rPr>
        <w:t>,</w:t>
      </w:r>
      <w:r>
        <w:rPr>
          <w:spacing w:val="11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11"/>
          <w:w w:val="110"/>
        </w:rPr>
        <w:t xml:space="preserve"> </w:t>
      </w:r>
      <w:r>
        <w:rPr>
          <w:w w:val="110"/>
        </w:rPr>
        <w:t>J.,</w:t>
      </w:r>
      <w:r>
        <w:rPr>
          <w:spacing w:val="12"/>
          <w:w w:val="110"/>
        </w:rPr>
        <w:t xml:space="preserve"> </w:t>
      </w:r>
      <w:proofErr w:type="spellStart"/>
      <w:r>
        <w:rPr>
          <w:spacing w:val="-2"/>
          <w:w w:val="110"/>
        </w:rPr>
        <w:t>K</w:t>
      </w:r>
      <w:r>
        <w:rPr>
          <w:spacing w:val="-1"/>
          <w:w w:val="110"/>
        </w:rPr>
        <w:t>urth</w:t>
      </w:r>
      <w:proofErr w:type="spellEnd"/>
      <w:r>
        <w:rPr>
          <w:spacing w:val="-1"/>
          <w:w w:val="110"/>
        </w:rPr>
        <w:t>,</w:t>
      </w:r>
      <w:r>
        <w:rPr>
          <w:spacing w:val="13"/>
          <w:w w:val="110"/>
        </w:rPr>
        <w:t xml:space="preserve"> </w:t>
      </w:r>
      <w:r>
        <w:rPr>
          <w:w w:val="110"/>
        </w:rPr>
        <w:t>W.,</w:t>
      </w:r>
      <w:r>
        <w:rPr>
          <w:spacing w:val="11"/>
          <w:w w:val="110"/>
        </w:rPr>
        <w:t xml:space="preserve"> </w:t>
      </w:r>
      <w:r>
        <w:rPr>
          <w:w w:val="110"/>
        </w:rPr>
        <w:t>Li,</w:t>
      </w:r>
      <w:r>
        <w:rPr>
          <w:spacing w:val="12"/>
          <w:w w:val="110"/>
        </w:rPr>
        <w:t xml:space="preserve"> </w:t>
      </w:r>
      <w:r>
        <w:rPr>
          <w:w w:val="110"/>
        </w:rPr>
        <w:t>W.,</w:t>
      </w:r>
      <w:r>
        <w:rPr>
          <w:spacing w:val="11"/>
          <w:w w:val="110"/>
        </w:rPr>
        <w:t xml:space="preserve"> </w:t>
      </w:r>
      <w:r>
        <w:rPr>
          <w:w w:val="110"/>
        </w:rPr>
        <w:t>Ma,</w:t>
      </w:r>
      <w:r>
        <w:rPr>
          <w:spacing w:val="12"/>
          <w:w w:val="110"/>
        </w:rPr>
        <w:t xml:space="preserve"> </w:t>
      </w:r>
      <w:r>
        <w:rPr>
          <w:w w:val="110"/>
        </w:rPr>
        <w:t>Q.,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ille</w:t>
      </w:r>
      <w:r>
        <w:rPr>
          <w:spacing w:val="-1"/>
          <w:w w:val="110"/>
        </w:rPr>
        <w:t>r,</w:t>
      </w:r>
      <w:r>
        <w:rPr>
          <w:spacing w:val="11"/>
          <w:w w:val="110"/>
        </w:rPr>
        <w:t xml:space="preserve"> </w:t>
      </w:r>
      <w:r>
        <w:rPr>
          <w:w w:val="110"/>
        </w:rPr>
        <w:t>Q.,</w:t>
      </w:r>
      <w:r>
        <w:rPr>
          <w:spacing w:val="12"/>
          <w:w w:val="110"/>
        </w:rPr>
        <w:t xml:space="preserve"> </w:t>
      </w:r>
      <w:r>
        <w:rPr>
          <w:w w:val="110"/>
        </w:rPr>
        <w:t>Blum,</w:t>
      </w:r>
      <w:r>
        <w:rPr>
          <w:spacing w:val="31"/>
          <w:w w:val="109"/>
        </w:rPr>
        <w:t xml:space="preserve"> </w:t>
      </w:r>
      <w:r>
        <w:rPr>
          <w:w w:val="110"/>
        </w:rPr>
        <w:t>L.,</w:t>
      </w:r>
      <w:r>
        <w:rPr>
          <w:spacing w:val="24"/>
          <w:w w:val="110"/>
        </w:rPr>
        <w:t xml:space="preserve"> </w:t>
      </w:r>
      <w:proofErr w:type="spellStart"/>
      <w:r>
        <w:rPr>
          <w:w w:val="110"/>
        </w:rPr>
        <w:t>Malaspina</w:t>
      </w:r>
      <w:proofErr w:type="spellEnd"/>
      <w:r>
        <w:rPr>
          <w:w w:val="110"/>
        </w:rPr>
        <w:t>,</w:t>
      </w:r>
      <w:r>
        <w:rPr>
          <w:spacing w:val="25"/>
          <w:w w:val="110"/>
        </w:rPr>
        <w:t xml:space="preserve"> </w:t>
      </w:r>
      <w:r>
        <w:rPr>
          <w:w w:val="110"/>
        </w:rPr>
        <w:t>D.</w:t>
      </w:r>
      <w:r>
        <w:rPr>
          <w:spacing w:val="20"/>
          <w:w w:val="110"/>
        </w:rPr>
        <w:t xml:space="preserve"> </w:t>
      </w:r>
      <w:r>
        <w:rPr>
          <w:w w:val="110"/>
        </w:rPr>
        <w:t>M.,</w:t>
      </w:r>
      <w:r>
        <w:rPr>
          <w:spacing w:val="25"/>
          <w:w w:val="110"/>
        </w:rPr>
        <w:t xml:space="preserve"> </w:t>
      </w:r>
      <w:proofErr w:type="spellStart"/>
      <w:r>
        <w:rPr>
          <w:w w:val="110"/>
        </w:rPr>
        <w:t>Gerrard</w:t>
      </w:r>
      <w:proofErr w:type="spellEnd"/>
      <w:r>
        <w:rPr>
          <w:w w:val="110"/>
        </w:rPr>
        <w:t>,</w:t>
      </w:r>
      <w:r>
        <w:rPr>
          <w:spacing w:val="25"/>
          <w:w w:val="110"/>
        </w:rPr>
        <w:t xml:space="preserve"> </w:t>
      </w:r>
      <w:r>
        <w:rPr>
          <w:w w:val="110"/>
        </w:rPr>
        <w:t>A.,</w:t>
      </w:r>
      <w:r>
        <w:rPr>
          <w:spacing w:val="25"/>
          <w:w w:val="110"/>
        </w:rPr>
        <w:t xml:space="preserve"> </w:t>
      </w:r>
      <w:r>
        <w:rPr>
          <w:w w:val="110"/>
        </w:rPr>
        <w:t>and</w:t>
      </w:r>
      <w:r>
        <w:rPr>
          <w:spacing w:val="20"/>
          <w:w w:val="110"/>
        </w:rPr>
        <w:t xml:space="preserve"> </w:t>
      </w:r>
      <w:proofErr w:type="spellStart"/>
      <w:r>
        <w:rPr>
          <w:w w:val="110"/>
        </w:rPr>
        <w:t>Lanzerotti</w:t>
      </w:r>
      <w:proofErr w:type="spellEnd"/>
      <w:r>
        <w:rPr>
          <w:w w:val="110"/>
        </w:rPr>
        <w:t>,</w:t>
      </w:r>
      <w:r>
        <w:rPr>
          <w:spacing w:val="25"/>
          <w:w w:val="110"/>
        </w:rPr>
        <w:t xml:space="preserve"> </w:t>
      </w:r>
      <w:r>
        <w:rPr>
          <w:w w:val="110"/>
        </w:rPr>
        <w:t>L.</w:t>
      </w:r>
      <w:r>
        <w:rPr>
          <w:spacing w:val="20"/>
          <w:w w:val="110"/>
        </w:rPr>
        <w:t xml:space="preserve"> </w:t>
      </w:r>
      <w:r>
        <w:rPr>
          <w:w w:val="110"/>
        </w:rPr>
        <w:t>J.</w:t>
      </w:r>
      <w:r>
        <w:rPr>
          <w:spacing w:val="20"/>
          <w:w w:val="110"/>
        </w:rPr>
        <w:t xml:space="preserve"> </w:t>
      </w:r>
      <w:r>
        <w:rPr>
          <w:w w:val="110"/>
        </w:rPr>
        <w:t>(2014).</w:t>
      </w:r>
      <w:r>
        <w:rPr>
          <w:spacing w:val="16"/>
          <w:w w:val="110"/>
        </w:rPr>
        <w:t xml:space="preserve"> </w:t>
      </w:r>
      <w:proofErr w:type="gramStart"/>
      <w:r>
        <w:rPr>
          <w:w w:val="110"/>
        </w:rPr>
        <w:t>An</w:t>
      </w:r>
      <w:r>
        <w:rPr>
          <w:spacing w:val="20"/>
          <w:w w:val="110"/>
        </w:rPr>
        <w:t xml:space="preserve"> </w:t>
      </w:r>
      <w:r>
        <w:rPr>
          <w:w w:val="110"/>
        </w:rPr>
        <w:t>impenetrable</w:t>
      </w:r>
      <w:r>
        <w:rPr>
          <w:spacing w:val="21"/>
          <w:w w:val="110"/>
        </w:rPr>
        <w:t xml:space="preserve"> </w:t>
      </w:r>
      <w:r>
        <w:rPr>
          <w:w w:val="110"/>
        </w:rPr>
        <w:t>barrier</w:t>
      </w:r>
      <w:r>
        <w:rPr>
          <w:spacing w:val="20"/>
          <w:w w:val="110"/>
        </w:rPr>
        <w:t xml:space="preserve"> </w:t>
      </w:r>
      <w:r>
        <w:rPr>
          <w:w w:val="110"/>
        </w:rPr>
        <w:t>to</w:t>
      </w:r>
      <w:r>
        <w:rPr>
          <w:spacing w:val="26"/>
          <w:w w:val="99"/>
        </w:rPr>
        <w:t xml:space="preserve"> </w:t>
      </w:r>
      <w:proofErr w:type="spellStart"/>
      <w:r>
        <w:rPr>
          <w:w w:val="110"/>
        </w:rPr>
        <w:t>ultrarelativistic</w:t>
      </w:r>
      <w:proofErr w:type="spellEnd"/>
      <w:r>
        <w:rPr>
          <w:spacing w:val="-17"/>
          <w:w w:val="110"/>
        </w:rPr>
        <w:t xml:space="preserve"> </w:t>
      </w:r>
      <w:r>
        <w:rPr>
          <w:w w:val="110"/>
        </w:rPr>
        <w:t>electrons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spacing w:val="-8"/>
          <w:w w:val="110"/>
        </w:rPr>
        <w:t>V</w:t>
      </w:r>
      <w:r>
        <w:rPr>
          <w:spacing w:val="-7"/>
          <w:w w:val="110"/>
        </w:rPr>
        <w:t>an</w:t>
      </w:r>
      <w:r>
        <w:rPr>
          <w:spacing w:val="-16"/>
          <w:w w:val="110"/>
        </w:rPr>
        <w:t xml:space="preserve"> </w:t>
      </w:r>
      <w:r>
        <w:rPr>
          <w:w w:val="110"/>
        </w:rPr>
        <w:t>Allen</w:t>
      </w:r>
      <w:r>
        <w:rPr>
          <w:spacing w:val="-17"/>
          <w:w w:val="110"/>
        </w:rPr>
        <w:t xml:space="preserve"> </w:t>
      </w:r>
      <w:r>
        <w:rPr>
          <w:w w:val="110"/>
        </w:rPr>
        <w:t>radiation</w:t>
      </w:r>
      <w:r>
        <w:rPr>
          <w:spacing w:val="-16"/>
          <w:w w:val="110"/>
        </w:rPr>
        <w:t xml:space="preserve"> </w:t>
      </w:r>
      <w:r>
        <w:rPr>
          <w:spacing w:val="1"/>
          <w:w w:val="110"/>
        </w:rPr>
        <w:t>bel</w:t>
      </w:r>
      <w:r>
        <w:rPr>
          <w:w w:val="110"/>
        </w:rPr>
        <w:t>t</w:t>
      </w:r>
      <w:r>
        <w:rPr>
          <w:spacing w:val="1"/>
          <w:w w:val="110"/>
        </w:rPr>
        <w:t>s.</w:t>
      </w:r>
      <w:proofErr w:type="gramEnd"/>
      <w:r>
        <w:rPr>
          <w:spacing w:val="-1"/>
          <w:w w:val="110"/>
        </w:rPr>
        <w:t xml:space="preserve"> </w:t>
      </w:r>
      <w:r>
        <w:rPr>
          <w:w w:val="110"/>
          <w:u w:val="single" w:color="000000"/>
        </w:rPr>
        <w:t>Nature</w:t>
      </w:r>
      <w:r>
        <w:rPr>
          <w:w w:val="110"/>
        </w:rPr>
        <w:t>,</w:t>
      </w:r>
      <w:r>
        <w:rPr>
          <w:spacing w:val="-17"/>
          <w:w w:val="110"/>
        </w:rPr>
        <w:t xml:space="preserve"> </w:t>
      </w:r>
      <w:r>
        <w:rPr>
          <w:w w:val="110"/>
        </w:rPr>
        <w:t>515(7528)</w:t>
      </w:r>
      <w:proofErr w:type="gramStart"/>
      <w:r>
        <w:rPr>
          <w:w w:val="110"/>
        </w:rPr>
        <w:t>:531</w:t>
      </w:r>
      <w:proofErr w:type="gramEnd"/>
      <w:r>
        <w:rPr>
          <w:w w:val="110"/>
        </w:rPr>
        <w:t>–4.</w:t>
      </w:r>
    </w:p>
    <w:p w14:paraId="2923B583" w14:textId="77777777" w:rsidR="006338C4" w:rsidRDefault="00E272E0">
      <w:pPr>
        <w:pStyle w:val="BodyText"/>
        <w:spacing w:before="172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Bein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B.</w:t>
      </w:r>
      <w:r>
        <w:rPr>
          <w:spacing w:val="8"/>
          <w:w w:val="105"/>
        </w:rPr>
        <w:t xml:space="preserve"> </w:t>
      </w:r>
      <w:r>
        <w:rPr>
          <w:w w:val="105"/>
        </w:rPr>
        <w:t>M.,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M.,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</w:t>
      </w:r>
      <w:r>
        <w:rPr>
          <w:spacing w:val="8"/>
          <w:w w:val="105"/>
        </w:rPr>
        <w:t xml:space="preserve"> </w:t>
      </w:r>
      <w:r>
        <w:rPr>
          <w:w w:val="105"/>
        </w:rPr>
        <w:t>M.,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Utz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8"/>
          <w:w w:val="105"/>
        </w:rPr>
        <w:t xml:space="preserve"> </w:t>
      </w:r>
      <w:r>
        <w:rPr>
          <w:w w:val="105"/>
        </w:rPr>
        <w:t>(2013).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HEIGHT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</w:t>
      </w:r>
      <w:r>
        <w:rPr>
          <w:spacing w:val="-3"/>
          <w:w w:val="105"/>
        </w:rPr>
        <w:t>-</w:t>
      </w:r>
      <w:r>
        <w:rPr>
          <w:spacing w:val="29"/>
          <w:w w:val="99"/>
        </w:rPr>
        <w:t xml:space="preserve"> </w:t>
      </w:r>
      <w:r>
        <w:rPr>
          <w:w w:val="105"/>
        </w:rPr>
        <w:t>LUTION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TRUE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MASS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EJECTION</w:t>
      </w:r>
      <w:r>
        <w:rPr>
          <w:spacing w:val="18"/>
          <w:w w:val="105"/>
        </w:rPr>
        <w:t xml:space="preserve"> </w:t>
      </w:r>
      <w:r>
        <w:rPr>
          <w:w w:val="105"/>
        </w:rPr>
        <w:t>MASS</w:t>
      </w:r>
      <w:r>
        <w:rPr>
          <w:spacing w:val="18"/>
          <w:w w:val="105"/>
        </w:rPr>
        <w:t xml:space="preserve"> </w:t>
      </w:r>
      <w:r>
        <w:rPr>
          <w:w w:val="105"/>
        </w:rPr>
        <w:t>DERIVED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FRO</w:t>
      </w:r>
      <w:r>
        <w:rPr>
          <w:spacing w:val="-3"/>
          <w:w w:val="105"/>
        </w:rPr>
        <w:t>M</w:t>
      </w:r>
      <w:r>
        <w:rPr>
          <w:spacing w:val="19"/>
          <w:w w:val="105"/>
        </w:rPr>
        <w:t xml:space="preserve"> </w:t>
      </w:r>
      <w:r>
        <w:rPr>
          <w:w w:val="105"/>
        </w:rPr>
        <w:t>STEREO</w:t>
      </w:r>
      <w:r>
        <w:rPr>
          <w:spacing w:val="25"/>
          <w:w w:val="106"/>
        </w:rPr>
        <w:t xml:space="preserve"> </w:t>
      </w:r>
      <w:r>
        <w:rPr>
          <w:w w:val="105"/>
        </w:rPr>
        <w:t>COR1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COR2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-6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31.</w:t>
      </w:r>
    </w:p>
    <w:p w14:paraId="59F736BC" w14:textId="77777777" w:rsidR="006338C4" w:rsidRDefault="006338C4">
      <w:pPr>
        <w:spacing w:line="257" w:lineRule="auto"/>
        <w:jc w:val="both"/>
        <w:sectPr w:rsidR="006338C4">
          <w:headerReference w:type="default" r:id="rId28"/>
          <w:pgSz w:w="12240" w:h="15840"/>
          <w:pgMar w:top="1500" w:right="1320" w:bottom="280" w:left="1340" w:header="0" w:footer="0" w:gutter="0"/>
          <w:cols w:space="720"/>
        </w:sectPr>
      </w:pPr>
    </w:p>
    <w:p w14:paraId="7BFBA375" w14:textId="77777777" w:rsidR="006338C4" w:rsidRDefault="006338C4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14:paraId="7FBAC58C" w14:textId="77777777" w:rsidR="006338C4" w:rsidRDefault="00E272E0">
      <w:pPr>
        <w:pStyle w:val="BodyText"/>
        <w:spacing w:before="70" w:line="257" w:lineRule="auto"/>
        <w:ind w:left="318" w:right="118" w:hanging="219"/>
        <w:jc w:val="both"/>
      </w:pPr>
      <w:proofErr w:type="spellStart"/>
      <w:r>
        <w:rPr>
          <w:w w:val="105"/>
        </w:rPr>
        <w:t>Bevington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3"/>
          <w:w w:val="105"/>
        </w:rPr>
        <w:t xml:space="preserve"> </w:t>
      </w:r>
      <w:r>
        <w:rPr>
          <w:w w:val="105"/>
        </w:rPr>
        <w:t>(2003).</w:t>
      </w:r>
      <w:r>
        <w:rPr>
          <w:spacing w:val="3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Data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reduction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and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error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analysis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for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sciences</w:t>
      </w:r>
      <w:r>
        <w:rPr>
          <w:w w:val="105"/>
        </w:rPr>
        <w:t>.</w:t>
      </w:r>
      <w:proofErr w:type="gramEnd"/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Mc</w:t>
      </w:r>
      <w:r>
        <w:rPr>
          <w:spacing w:val="-1"/>
          <w:w w:val="105"/>
        </w:rPr>
        <w:t>Gra</w:t>
      </w:r>
      <w:r>
        <w:rPr>
          <w:spacing w:val="-2"/>
          <w:w w:val="105"/>
        </w:rPr>
        <w:t>w-Hill</w:t>
      </w:r>
      <w:r>
        <w:rPr>
          <w:spacing w:val="-1"/>
          <w:w w:val="105"/>
        </w:rPr>
        <w:t>,</w:t>
      </w:r>
      <w:r>
        <w:rPr>
          <w:spacing w:val="30"/>
          <w:w w:val="109"/>
        </w:rPr>
        <w:t xml:space="preserve"> </w:t>
      </w:r>
      <w:r>
        <w:rPr>
          <w:w w:val="105"/>
        </w:rPr>
        <w:t>Boston.</w:t>
      </w:r>
    </w:p>
    <w:p w14:paraId="3B398A6A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proofErr w:type="spellStart"/>
      <w:r>
        <w:rPr>
          <w:w w:val="105"/>
        </w:rPr>
        <w:t>Bewsher</w:t>
      </w:r>
      <w:proofErr w:type="spellEnd"/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D.,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Harr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on,</w:t>
      </w:r>
      <w:r>
        <w:rPr>
          <w:spacing w:val="26"/>
          <w:w w:val="105"/>
        </w:rPr>
        <w:t xml:space="preserve"> </w:t>
      </w:r>
      <w:r>
        <w:rPr>
          <w:w w:val="105"/>
        </w:rPr>
        <w:t>R.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Br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n,</w:t>
      </w:r>
      <w:r>
        <w:rPr>
          <w:spacing w:val="26"/>
          <w:w w:val="105"/>
        </w:rPr>
        <w:t xml:space="preserve"> </w:t>
      </w:r>
      <w:r>
        <w:rPr>
          <w:w w:val="105"/>
        </w:rPr>
        <w:t>D.</w:t>
      </w:r>
      <w:r>
        <w:rPr>
          <w:spacing w:val="24"/>
          <w:w w:val="105"/>
        </w:rPr>
        <w:t xml:space="preserve"> </w:t>
      </w:r>
      <w:r>
        <w:rPr>
          <w:w w:val="105"/>
        </w:rPr>
        <w:t>S.</w:t>
      </w:r>
      <w:r>
        <w:rPr>
          <w:spacing w:val="24"/>
          <w:w w:val="105"/>
        </w:rPr>
        <w:t xml:space="preserve"> </w:t>
      </w:r>
      <w:r>
        <w:rPr>
          <w:w w:val="105"/>
        </w:rPr>
        <w:t>(2008).</w:t>
      </w:r>
      <w:r>
        <w:rPr>
          <w:spacing w:val="4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EUV</w:t>
      </w:r>
      <w:r>
        <w:rPr>
          <w:spacing w:val="24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99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ejections</w:t>
      </w:r>
      <w:r>
        <w:rPr>
          <w:spacing w:val="6"/>
          <w:w w:val="105"/>
        </w:rPr>
        <w:t xml:space="preserve"> </w:t>
      </w:r>
      <w:r>
        <w:rPr>
          <w:w w:val="105"/>
        </w:rPr>
        <w:t>I.</w:t>
      </w:r>
      <w:r>
        <w:rPr>
          <w:spacing w:val="6"/>
          <w:w w:val="105"/>
        </w:rPr>
        <w:t xml:space="preserve"> </w:t>
      </w:r>
      <w:r>
        <w:rPr>
          <w:w w:val="105"/>
        </w:rPr>
        <w:t>Statistical</w:t>
      </w:r>
      <w:r>
        <w:rPr>
          <w:spacing w:val="6"/>
          <w:w w:val="105"/>
        </w:rPr>
        <w:t xml:space="preserve"> </w:t>
      </w:r>
      <w:r>
        <w:rPr>
          <w:w w:val="105"/>
        </w:rPr>
        <w:t>study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probab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6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w w:val="105"/>
        </w:rPr>
        <w:t>.</w:t>
      </w:r>
      <w:proofErr w:type="gramEnd"/>
      <w:r>
        <w:rPr>
          <w:spacing w:val="21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478:897–906.</w:t>
      </w:r>
      <w:proofErr w:type="gramEnd"/>
    </w:p>
    <w:p w14:paraId="297FD668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r>
        <w:rPr>
          <w:w w:val="110"/>
        </w:rPr>
        <w:t>Blum,</w:t>
      </w:r>
      <w:r>
        <w:rPr>
          <w:spacing w:val="-5"/>
          <w:w w:val="110"/>
        </w:rPr>
        <w:t xml:space="preserve"> </w:t>
      </w:r>
      <w:r>
        <w:rPr>
          <w:w w:val="110"/>
        </w:rPr>
        <w:t>L.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ille</w:t>
      </w:r>
      <w:r>
        <w:rPr>
          <w:spacing w:val="-1"/>
          <w:w w:val="110"/>
        </w:rPr>
        <w:t>r,</w:t>
      </w:r>
      <w:r>
        <w:rPr>
          <w:spacing w:val="-5"/>
          <w:w w:val="110"/>
        </w:rPr>
        <w:t xml:space="preserve"> </w:t>
      </w:r>
      <w:r>
        <w:rPr>
          <w:w w:val="110"/>
        </w:rPr>
        <w:t>Q.</w:t>
      </w:r>
      <w:r>
        <w:rPr>
          <w:spacing w:val="-5"/>
          <w:w w:val="110"/>
        </w:rPr>
        <w:t xml:space="preserve"> </w:t>
      </w:r>
      <w:r>
        <w:rPr>
          <w:w w:val="110"/>
        </w:rPr>
        <w:t>(2012).</w:t>
      </w:r>
      <w:r>
        <w:rPr>
          <w:spacing w:val="14"/>
          <w:w w:val="110"/>
        </w:rPr>
        <w:t xml:space="preserve"> </w:t>
      </w:r>
      <w:proofErr w:type="gramStart"/>
      <w:r>
        <w:rPr>
          <w:spacing w:val="-2"/>
          <w:w w:val="110"/>
        </w:rPr>
        <w:t>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es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g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5"/>
          <w:w w:val="110"/>
        </w:rPr>
        <w:t xml:space="preserve"> </w:t>
      </w:r>
      <w:r>
        <w:rPr>
          <w:w w:val="110"/>
        </w:rPr>
        <w:t>Energetic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Part</w:t>
      </w:r>
      <w:r>
        <w:rPr>
          <w:spacing w:val="-2"/>
          <w:w w:val="110"/>
        </w:rPr>
        <w:t>icle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elescope</w:t>
      </w:r>
      <w:r>
        <w:rPr>
          <w:spacing w:val="53"/>
          <w:w w:val="99"/>
        </w:rPr>
        <w:t xml:space="preserve"> </w:t>
      </w:r>
      <w:r>
        <w:rPr>
          <w:w w:val="110"/>
        </w:rPr>
        <w:t xml:space="preserve">for a </w:t>
      </w:r>
      <w:proofErr w:type="spellStart"/>
      <w:r>
        <w:rPr>
          <w:w w:val="110"/>
        </w:rPr>
        <w:t>CubeSat</w:t>
      </w:r>
      <w:proofErr w:type="spellEnd"/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form</w:t>
      </w:r>
      <w:r>
        <w:rPr>
          <w:spacing w:val="-1"/>
          <w:w w:val="110"/>
        </w:rPr>
        <w:t>.</w:t>
      </w:r>
      <w:proofErr w:type="gramEnd"/>
    </w:p>
    <w:p w14:paraId="28511BB7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proofErr w:type="gramStart"/>
      <w:r>
        <w:rPr>
          <w:w w:val="105"/>
        </w:rPr>
        <w:t>Blum,</w:t>
      </w:r>
      <w:r>
        <w:rPr>
          <w:spacing w:val="43"/>
          <w:w w:val="105"/>
        </w:rPr>
        <w:t xml:space="preserve"> </w:t>
      </w:r>
      <w:r>
        <w:rPr>
          <w:w w:val="105"/>
        </w:rPr>
        <w:t>L.</w:t>
      </w:r>
      <w:r>
        <w:rPr>
          <w:spacing w:val="37"/>
          <w:w w:val="105"/>
        </w:rPr>
        <w:t xml:space="preserve"> </w:t>
      </w:r>
      <w:r>
        <w:rPr>
          <w:w w:val="105"/>
        </w:rPr>
        <w:t>W.,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2"/>
          <w:w w:val="105"/>
        </w:rPr>
        <w:t xml:space="preserve"> </w:t>
      </w:r>
      <w:r>
        <w:rPr>
          <w:w w:val="105"/>
        </w:rPr>
        <w:t>Q.,</w:t>
      </w:r>
      <w:r>
        <w:rPr>
          <w:spacing w:val="43"/>
          <w:w w:val="105"/>
        </w:rPr>
        <w:t xml:space="preserve"> </w:t>
      </w:r>
      <w:r>
        <w:rPr>
          <w:w w:val="105"/>
        </w:rPr>
        <w:t>Li,</w:t>
      </w:r>
      <w:r>
        <w:rPr>
          <w:spacing w:val="43"/>
          <w:w w:val="105"/>
        </w:rPr>
        <w:t xml:space="preserve"> </w:t>
      </w:r>
      <w:r>
        <w:rPr>
          <w:w w:val="105"/>
        </w:rPr>
        <w:t>X.,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Millan</w:t>
      </w:r>
      <w:proofErr w:type="spellEnd"/>
      <w:r>
        <w:rPr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R.,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Halford</w:t>
      </w:r>
      <w:proofErr w:type="spellEnd"/>
      <w:r>
        <w:rPr>
          <w:w w:val="105"/>
        </w:rPr>
        <w:t>,</w:t>
      </w:r>
      <w:r>
        <w:rPr>
          <w:spacing w:val="42"/>
          <w:w w:val="105"/>
        </w:rPr>
        <w:t xml:space="preserve"> </w:t>
      </w:r>
      <w:r>
        <w:rPr>
          <w:w w:val="105"/>
        </w:rPr>
        <w:t>A.,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proofErr w:type="spellStart"/>
      <w:r>
        <w:rPr>
          <w:spacing w:val="-1"/>
          <w:w w:val="105"/>
        </w:rPr>
        <w:t>W</w:t>
      </w:r>
      <w:r>
        <w:rPr>
          <w:spacing w:val="-2"/>
          <w:w w:val="105"/>
        </w:rPr>
        <w:t>oo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L.</w:t>
      </w:r>
      <w:r>
        <w:rPr>
          <w:spacing w:val="37"/>
          <w:w w:val="105"/>
        </w:rPr>
        <w:t xml:space="preserve"> </w:t>
      </w:r>
      <w:r>
        <w:rPr>
          <w:w w:val="105"/>
        </w:rPr>
        <w:t>(2013).</w:t>
      </w:r>
      <w:proofErr w:type="gramEnd"/>
      <w:r>
        <w:rPr>
          <w:spacing w:val="49"/>
          <w:w w:val="105"/>
        </w:rPr>
        <w:t xml:space="preserve"> </w:t>
      </w:r>
      <w:proofErr w:type="gramStart"/>
      <w:r>
        <w:rPr>
          <w:w w:val="105"/>
        </w:rPr>
        <w:t>New</w:t>
      </w:r>
      <w:r>
        <w:rPr>
          <w:spacing w:val="37"/>
          <w:w w:val="105"/>
        </w:rPr>
        <w:t xml:space="preserve"> </w:t>
      </w:r>
      <w:r>
        <w:rPr>
          <w:w w:val="105"/>
        </w:rPr>
        <w:t>con-</w:t>
      </w:r>
      <w:r>
        <w:rPr>
          <w:spacing w:val="24"/>
          <w:w w:val="99"/>
        </w:rPr>
        <w:t xml:space="preserve"> </w:t>
      </w:r>
      <w:r>
        <w:rPr>
          <w:spacing w:val="-1"/>
          <w:w w:val="105"/>
        </w:rPr>
        <w:t>jun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balloon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41"/>
          <w:w w:val="105"/>
        </w:rPr>
        <w:t xml:space="preserve"> </w:t>
      </w:r>
      <w:r>
        <w:rPr>
          <w:w w:val="105"/>
        </w:rPr>
        <w:t>rapid</w:t>
      </w:r>
      <w:r>
        <w:rPr>
          <w:spacing w:val="41"/>
          <w:w w:val="105"/>
        </w:rPr>
        <w:t xml:space="preserve"> </w:t>
      </w:r>
      <w:r>
        <w:rPr>
          <w:w w:val="105"/>
        </w:rPr>
        <w:t>energetic</w:t>
      </w:r>
      <w:r>
        <w:rPr>
          <w:spacing w:val="41"/>
          <w:w w:val="105"/>
        </w:rPr>
        <w:t xml:space="preserve"> </w:t>
      </w:r>
      <w:r>
        <w:rPr>
          <w:w w:val="105"/>
        </w:rPr>
        <w:t>electron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eci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  <w:proofErr w:type="gramEnd"/>
      <w:r>
        <w:rPr>
          <w:w w:val="109"/>
        </w:rPr>
        <w:t xml:space="preserve"> </w:t>
      </w:r>
      <w:r>
        <w:rPr>
          <w:w w:val="107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-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40(22)</w:t>
      </w:r>
      <w:proofErr w:type="gramStart"/>
      <w:r>
        <w:rPr>
          <w:w w:val="105"/>
        </w:rPr>
        <w:t>:5833</w:t>
      </w:r>
      <w:proofErr w:type="gramEnd"/>
      <w:r>
        <w:rPr>
          <w:w w:val="105"/>
        </w:rPr>
        <w:t>–5837.</w:t>
      </w:r>
    </w:p>
    <w:p w14:paraId="4AA0FD58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A.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Lin,</w:t>
      </w:r>
      <w:r>
        <w:rPr>
          <w:spacing w:val="39"/>
          <w:w w:val="105"/>
        </w:rPr>
        <w:t xml:space="preserve"> </w:t>
      </w:r>
      <w:r>
        <w:rPr>
          <w:w w:val="105"/>
        </w:rPr>
        <w:t>R.</w:t>
      </w:r>
      <w:r>
        <w:rPr>
          <w:spacing w:val="35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36"/>
          <w:w w:val="105"/>
        </w:rPr>
        <w:t xml:space="preserve"> </w:t>
      </w:r>
      <w:r>
        <w:rPr>
          <w:w w:val="105"/>
        </w:rPr>
        <w:t>(2010).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RHE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I</w:t>
      </w:r>
      <w:r>
        <w:rPr>
          <w:spacing w:val="36"/>
          <w:w w:val="105"/>
        </w:rPr>
        <w:t xml:space="preserve"> </w:t>
      </w:r>
      <w:r>
        <w:rPr>
          <w:w w:val="105"/>
        </w:rPr>
        <w:t>Line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Cont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Super-hot</w:t>
      </w:r>
      <w:r>
        <w:rPr>
          <w:spacing w:val="35"/>
          <w:w w:val="105"/>
        </w:rPr>
        <w:t xml:space="preserve"> </w:t>
      </w:r>
      <w:r>
        <w:rPr>
          <w:w w:val="105"/>
        </w:rPr>
        <w:t>Flare</w:t>
      </w:r>
      <w:r>
        <w:rPr>
          <w:spacing w:val="63"/>
          <w:w w:val="99"/>
        </w:rPr>
        <w:t xml:space="preserve"> </w:t>
      </w:r>
      <w:r>
        <w:rPr>
          <w:w w:val="105"/>
        </w:rPr>
        <w:t>Plasma.</w:t>
      </w:r>
      <w:r>
        <w:rPr>
          <w:spacing w:val="4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725:L161–166.</w:t>
      </w:r>
    </w:p>
    <w:p w14:paraId="1D23E5D9" w14:textId="77777777" w:rsidR="006338C4" w:rsidRDefault="00E272E0">
      <w:pPr>
        <w:pStyle w:val="BodyText"/>
        <w:spacing w:before="179"/>
      </w:pP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McTiernan</w:t>
      </w:r>
      <w:proofErr w:type="spellEnd"/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M.,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23"/>
          <w:w w:val="105"/>
        </w:rPr>
        <w:t xml:space="preserve"> </w:t>
      </w:r>
      <w:r>
        <w:rPr>
          <w:w w:val="105"/>
        </w:rPr>
        <w:t>H.</w:t>
      </w:r>
      <w:r>
        <w:rPr>
          <w:spacing w:val="24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r>
        <w:rPr>
          <w:spacing w:val="51"/>
          <w:w w:val="105"/>
        </w:rPr>
        <w:t xml:space="preserve"> </w:t>
      </w:r>
      <w:r>
        <w:rPr>
          <w:w w:val="105"/>
        </w:rPr>
        <w:t>CONSTRAINING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OLAR</w:t>
      </w:r>
      <w:r>
        <w:rPr>
          <w:spacing w:val="24"/>
          <w:w w:val="105"/>
        </w:rPr>
        <w:t xml:space="preserve"> </w:t>
      </w:r>
      <w:r>
        <w:rPr>
          <w:w w:val="105"/>
        </w:rPr>
        <w:t>FLARE</w:t>
      </w:r>
      <w:r>
        <w:rPr>
          <w:spacing w:val="24"/>
          <w:w w:val="105"/>
        </w:rPr>
        <w:t xml:space="preserve"> </w:t>
      </w:r>
      <w:r>
        <w:rPr>
          <w:w w:val="105"/>
        </w:rPr>
        <w:t>DIF-</w:t>
      </w:r>
    </w:p>
    <w:p w14:paraId="05357740" w14:textId="77777777" w:rsidR="006338C4" w:rsidRDefault="00E272E0">
      <w:pPr>
        <w:pStyle w:val="BodyText"/>
        <w:spacing w:before="18" w:line="257" w:lineRule="auto"/>
        <w:ind w:left="318"/>
      </w:pPr>
      <w:proofErr w:type="gramStart"/>
      <w:r>
        <w:rPr>
          <w:w w:val="105"/>
        </w:rPr>
        <w:t>FERENTIAL</w:t>
      </w:r>
      <w:r>
        <w:rPr>
          <w:spacing w:val="21"/>
          <w:w w:val="105"/>
        </w:rPr>
        <w:t xml:space="preserve"> </w:t>
      </w:r>
      <w:r>
        <w:rPr>
          <w:w w:val="105"/>
        </w:rPr>
        <w:t>EMISSION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AS</w:t>
      </w:r>
      <w:r>
        <w:rPr>
          <w:spacing w:val="-1"/>
          <w:w w:val="105"/>
        </w:rPr>
        <w:t>URE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EVE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RHESSI.</w:t>
      </w:r>
      <w:proofErr w:type="gramEnd"/>
      <w:r>
        <w:rPr>
          <w:spacing w:val="48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w w:val="105"/>
        </w:rPr>
        <w:t>788(2)</w:t>
      </w:r>
      <w:proofErr w:type="gramStart"/>
      <w:r>
        <w:rPr>
          <w:w w:val="105"/>
        </w:rPr>
        <w:t>:L31</w:t>
      </w:r>
      <w:proofErr w:type="gramEnd"/>
      <w:r>
        <w:rPr>
          <w:w w:val="105"/>
        </w:rPr>
        <w:t>.</w:t>
      </w:r>
    </w:p>
    <w:p w14:paraId="6F2C7550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A.,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T.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19"/>
          <w:w w:val="105"/>
        </w:rPr>
        <w:t xml:space="preserve"> </w:t>
      </w:r>
      <w:r>
        <w:rPr>
          <w:w w:val="105"/>
        </w:rPr>
        <w:t>H.</w:t>
      </w:r>
      <w:r>
        <w:rPr>
          <w:spacing w:val="20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0"/>
          <w:w w:val="105"/>
        </w:rPr>
        <w:t xml:space="preserve"> </w:t>
      </w:r>
      <w:r>
        <w:rPr>
          <w:w w:val="105"/>
        </w:rPr>
        <w:t>(2015).</w:t>
      </w:r>
      <w:r>
        <w:rPr>
          <w:spacing w:val="48"/>
          <w:w w:val="105"/>
        </w:rPr>
        <w:t xml:space="preserve"> </w:t>
      </w:r>
      <w:r>
        <w:rPr>
          <w:w w:val="105"/>
        </w:rPr>
        <w:t>New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20"/>
          <w:w w:val="105"/>
        </w:rPr>
        <w:t xml:space="preserve"> </w:t>
      </w:r>
      <w:r>
        <w:rPr>
          <w:w w:val="105"/>
        </w:rPr>
        <w:t>0.55</w:t>
      </w:r>
      <w:r>
        <w:rPr>
          <w:spacing w:val="20"/>
          <w:w w:val="105"/>
        </w:rPr>
        <w:t xml:space="preserve"> </w:t>
      </w:r>
      <w:proofErr w:type="spellStart"/>
      <w:proofErr w:type="gramStart"/>
      <w:r>
        <w:rPr>
          <w:w w:val="105"/>
        </w:rPr>
        <w:t>Kev</w:t>
      </w:r>
      <w:proofErr w:type="spellEnd"/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Soft</w:t>
      </w:r>
      <w:r>
        <w:rPr>
          <w:spacing w:val="43"/>
          <w:w w:val="138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7"/>
          <w:w w:val="105"/>
        </w:rPr>
        <w:t xml:space="preserve"> </w:t>
      </w:r>
      <w:r>
        <w:rPr>
          <w:w w:val="105"/>
        </w:rPr>
        <w:t>Spectrum.</w:t>
      </w:r>
      <w:r>
        <w:rPr>
          <w:spacing w:val="5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7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802(1)</w:t>
      </w:r>
      <w:proofErr w:type="gramStart"/>
      <w:r>
        <w:rPr>
          <w:w w:val="105"/>
        </w:rPr>
        <w:t>:L2</w:t>
      </w:r>
      <w:proofErr w:type="gramEnd"/>
      <w:r>
        <w:rPr>
          <w:w w:val="105"/>
        </w:rPr>
        <w:t>.</w:t>
      </w:r>
    </w:p>
    <w:p w14:paraId="179D7E91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proofErr w:type="gramStart"/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19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16"/>
          <w:w w:val="110"/>
        </w:rPr>
        <w:t xml:space="preserve"> </w:t>
      </w:r>
      <w:r>
        <w:rPr>
          <w:w w:val="110"/>
        </w:rPr>
        <w:t>C.,</w:t>
      </w:r>
      <w:r>
        <w:rPr>
          <w:spacing w:val="19"/>
          <w:w w:val="110"/>
        </w:rPr>
        <w:t xml:space="preserve"> </w:t>
      </w: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T.</w:t>
      </w:r>
      <w:r>
        <w:rPr>
          <w:spacing w:val="15"/>
          <w:w w:val="110"/>
        </w:rPr>
        <w:t xml:space="preserve"> </w:t>
      </w:r>
      <w:r>
        <w:rPr>
          <w:w w:val="110"/>
        </w:rPr>
        <w:t>N.,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16"/>
          <w:w w:val="110"/>
        </w:rPr>
        <w:t xml:space="preserve"> </w:t>
      </w:r>
      <w:proofErr w:type="spellStart"/>
      <w:r>
        <w:rPr>
          <w:spacing w:val="-1"/>
          <w:w w:val="110"/>
        </w:rPr>
        <w:t>Epar</w:t>
      </w:r>
      <w:r>
        <w:rPr>
          <w:spacing w:val="-2"/>
          <w:w w:val="110"/>
        </w:rPr>
        <w:t>vie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F.</w:t>
      </w:r>
      <w:r>
        <w:rPr>
          <w:spacing w:val="16"/>
          <w:w w:val="110"/>
        </w:rPr>
        <w:t xml:space="preserve"> </w:t>
      </w:r>
      <w:r>
        <w:rPr>
          <w:w w:val="110"/>
        </w:rPr>
        <w:t>G.</w:t>
      </w:r>
      <w:r>
        <w:rPr>
          <w:spacing w:val="15"/>
          <w:w w:val="110"/>
        </w:rPr>
        <w:t xml:space="preserve"> </w:t>
      </w:r>
      <w:r>
        <w:rPr>
          <w:w w:val="110"/>
        </w:rPr>
        <w:t>(2007).</w:t>
      </w:r>
      <w:proofErr w:type="gramEnd"/>
      <w:r>
        <w:rPr>
          <w:spacing w:val="4"/>
          <w:w w:val="110"/>
        </w:rPr>
        <w:t xml:space="preserve"> </w:t>
      </w:r>
      <w:r>
        <w:rPr>
          <w:w w:val="110"/>
        </w:rPr>
        <w:t>Flare</w:t>
      </w:r>
      <w:r>
        <w:rPr>
          <w:spacing w:val="16"/>
          <w:w w:val="110"/>
        </w:rPr>
        <w:t xml:space="preserve"> </w:t>
      </w:r>
      <w:r>
        <w:rPr>
          <w:w w:val="110"/>
        </w:rPr>
        <w:t>Irradiance</w:t>
      </w:r>
      <w:r>
        <w:rPr>
          <w:spacing w:val="15"/>
          <w:w w:val="110"/>
        </w:rPr>
        <w:t xml:space="preserve"> </w:t>
      </w:r>
      <w:r>
        <w:rPr>
          <w:w w:val="110"/>
        </w:rPr>
        <w:t>Spectral</w:t>
      </w:r>
      <w:r>
        <w:rPr>
          <w:spacing w:val="16"/>
          <w:w w:val="110"/>
        </w:rPr>
        <w:t xml:space="preserve"> </w:t>
      </w:r>
      <w:r>
        <w:rPr>
          <w:spacing w:val="1"/>
          <w:w w:val="110"/>
        </w:rPr>
        <w:t>Model</w:t>
      </w:r>
      <w:r>
        <w:rPr>
          <w:spacing w:val="65"/>
          <w:w w:val="98"/>
        </w:rPr>
        <w:t xml:space="preserve"> </w:t>
      </w:r>
      <w:r>
        <w:rPr>
          <w:w w:val="110"/>
        </w:rPr>
        <w:t>(FISM):</w:t>
      </w:r>
      <w:r>
        <w:rPr>
          <w:spacing w:val="-5"/>
          <w:w w:val="110"/>
        </w:rPr>
        <w:t xml:space="preserve"> </w:t>
      </w:r>
      <w:r>
        <w:rPr>
          <w:w w:val="110"/>
        </w:rPr>
        <w:t>Daily</w:t>
      </w:r>
      <w:r>
        <w:rPr>
          <w:spacing w:val="-4"/>
          <w:w w:val="110"/>
        </w:rPr>
        <w:t xml:space="preserve"> </w:t>
      </w:r>
      <w:r>
        <w:rPr>
          <w:w w:val="110"/>
        </w:rPr>
        <w:t>component</w:t>
      </w:r>
      <w:r>
        <w:rPr>
          <w:spacing w:val="-3"/>
          <w:w w:val="110"/>
        </w:rPr>
        <w:t xml:space="preserve"> </w:t>
      </w:r>
      <w:r>
        <w:rPr>
          <w:w w:val="110"/>
        </w:rPr>
        <w:t>algorithms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results.</w:t>
      </w:r>
      <w:r>
        <w:rPr>
          <w:spacing w:val="15"/>
          <w:w w:val="110"/>
        </w:rPr>
        <w:t xml:space="preserve"> </w:t>
      </w:r>
      <w:r>
        <w:rPr>
          <w:w w:val="110"/>
          <w:u w:val="single" w:color="000000"/>
        </w:rPr>
        <w:t>Space</w:t>
      </w:r>
      <w:r>
        <w:rPr>
          <w:spacing w:val="-4"/>
          <w:w w:val="110"/>
          <w:u w:val="single" w:color="000000"/>
        </w:rPr>
        <w:t xml:space="preserve"> We</w:t>
      </w:r>
      <w:r>
        <w:rPr>
          <w:spacing w:val="-3"/>
          <w:w w:val="110"/>
          <w:u w:val="single" w:color="000000"/>
        </w:rPr>
        <w:t>ath</w:t>
      </w:r>
      <w:r>
        <w:rPr>
          <w:spacing w:val="-4"/>
          <w:w w:val="110"/>
          <w:u w:val="single" w:color="000000"/>
        </w:rPr>
        <w:t>e</w:t>
      </w:r>
      <w:r>
        <w:rPr>
          <w:spacing w:val="-3"/>
          <w:w w:val="110"/>
          <w:u w:val="single" w:color="000000"/>
        </w:rPr>
        <w:t>r</w:t>
      </w:r>
      <w:r>
        <w:rPr>
          <w:spacing w:val="-3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w w:val="110"/>
        </w:rPr>
        <w:t>5(7)</w:t>
      </w:r>
      <w:proofErr w:type="gramStart"/>
      <w:r>
        <w:rPr>
          <w:w w:val="110"/>
        </w:rPr>
        <w:t>:n</w:t>
      </w:r>
      <w:proofErr w:type="gramEnd"/>
      <w:r>
        <w:rPr>
          <w:w w:val="110"/>
        </w:rPr>
        <w:t>/a–n/a.</w:t>
      </w:r>
    </w:p>
    <w:p w14:paraId="100D47F0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proofErr w:type="gramStart"/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19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16"/>
          <w:w w:val="110"/>
        </w:rPr>
        <w:t xml:space="preserve"> </w:t>
      </w:r>
      <w:r>
        <w:rPr>
          <w:w w:val="110"/>
        </w:rPr>
        <w:t>C.,</w:t>
      </w:r>
      <w:r>
        <w:rPr>
          <w:spacing w:val="19"/>
          <w:w w:val="110"/>
        </w:rPr>
        <w:t xml:space="preserve"> </w:t>
      </w: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T.</w:t>
      </w:r>
      <w:r>
        <w:rPr>
          <w:spacing w:val="15"/>
          <w:w w:val="110"/>
        </w:rPr>
        <w:t xml:space="preserve"> </w:t>
      </w:r>
      <w:r>
        <w:rPr>
          <w:w w:val="110"/>
        </w:rPr>
        <w:t>N.,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16"/>
          <w:w w:val="110"/>
        </w:rPr>
        <w:t xml:space="preserve"> </w:t>
      </w:r>
      <w:proofErr w:type="spellStart"/>
      <w:r>
        <w:rPr>
          <w:spacing w:val="-1"/>
          <w:w w:val="110"/>
        </w:rPr>
        <w:t>Epar</w:t>
      </w:r>
      <w:r>
        <w:rPr>
          <w:spacing w:val="-2"/>
          <w:w w:val="110"/>
        </w:rPr>
        <w:t>vie</w:t>
      </w:r>
      <w:r>
        <w:rPr>
          <w:spacing w:val="-1"/>
          <w:w w:val="110"/>
        </w:rPr>
        <w:t>r</w:t>
      </w:r>
      <w:proofErr w:type="spellEnd"/>
      <w:r>
        <w:rPr>
          <w:spacing w:val="-1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F.</w:t>
      </w:r>
      <w:r>
        <w:rPr>
          <w:spacing w:val="16"/>
          <w:w w:val="110"/>
        </w:rPr>
        <w:t xml:space="preserve"> </w:t>
      </w:r>
      <w:r>
        <w:rPr>
          <w:w w:val="110"/>
        </w:rPr>
        <w:t>G.</w:t>
      </w:r>
      <w:r>
        <w:rPr>
          <w:spacing w:val="15"/>
          <w:w w:val="110"/>
        </w:rPr>
        <w:t xml:space="preserve"> </w:t>
      </w:r>
      <w:r>
        <w:rPr>
          <w:w w:val="110"/>
        </w:rPr>
        <w:t>(2008).</w:t>
      </w:r>
      <w:proofErr w:type="gramEnd"/>
      <w:r>
        <w:rPr>
          <w:spacing w:val="4"/>
          <w:w w:val="110"/>
        </w:rPr>
        <w:t xml:space="preserve"> </w:t>
      </w:r>
      <w:r>
        <w:rPr>
          <w:w w:val="110"/>
        </w:rPr>
        <w:t>Flare</w:t>
      </w:r>
      <w:r>
        <w:rPr>
          <w:spacing w:val="16"/>
          <w:w w:val="110"/>
        </w:rPr>
        <w:t xml:space="preserve"> </w:t>
      </w:r>
      <w:r>
        <w:rPr>
          <w:w w:val="110"/>
        </w:rPr>
        <w:t>Irradiance</w:t>
      </w:r>
      <w:r>
        <w:rPr>
          <w:spacing w:val="15"/>
          <w:w w:val="110"/>
        </w:rPr>
        <w:t xml:space="preserve"> </w:t>
      </w:r>
      <w:r>
        <w:rPr>
          <w:w w:val="110"/>
        </w:rPr>
        <w:t>Spectral</w:t>
      </w:r>
      <w:r>
        <w:rPr>
          <w:spacing w:val="16"/>
          <w:w w:val="110"/>
        </w:rPr>
        <w:t xml:space="preserve"> </w:t>
      </w:r>
      <w:r>
        <w:rPr>
          <w:spacing w:val="1"/>
          <w:w w:val="110"/>
        </w:rPr>
        <w:t>Model</w:t>
      </w:r>
      <w:r>
        <w:rPr>
          <w:spacing w:val="65"/>
          <w:w w:val="98"/>
        </w:rPr>
        <w:t xml:space="preserve"> </w:t>
      </w:r>
      <w:r>
        <w:rPr>
          <w:w w:val="110"/>
        </w:rPr>
        <w:t>(FISM):</w:t>
      </w:r>
      <w:r>
        <w:rPr>
          <w:spacing w:val="-2"/>
          <w:w w:val="110"/>
        </w:rPr>
        <w:t xml:space="preserve"> </w:t>
      </w:r>
      <w:r>
        <w:rPr>
          <w:w w:val="110"/>
        </w:rPr>
        <w:t>Flare</w:t>
      </w:r>
      <w:r>
        <w:rPr>
          <w:spacing w:val="-1"/>
          <w:w w:val="110"/>
        </w:rPr>
        <w:t xml:space="preserve"> </w:t>
      </w:r>
      <w:r>
        <w:rPr>
          <w:w w:val="110"/>
        </w:rPr>
        <w:t>component</w:t>
      </w:r>
      <w:r>
        <w:rPr>
          <w:spacing w:val="-1"/>
          <w:w w:val="110"/>
        </w:rPr>
        <w:t xml:space="preserve"> </w:t>
      </w:r>
      <w:r>
        <w:rPr>
          <w:w w:val="110"/>
        </w:rPr>
        <w:t>algorithms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results.</w:t>
      </w:r>
      <w:r>
        <w:rPr>
          <w:spacing w:val="19"/>
          <w:w w:val="110"/>
        </w:rPr>
        <w:t xml:space="preserve"> </w:t>
      </w:r>
      <w:r>
        <w:rPr>
          <w:w w:val="110"/>
          <w:u w:val="single" w:color="000000"/>
        </w:rPr>
        <w:t>Space</w:t>
      </w:r>
      <w:r>
        <w:rPr>
          <w:spacing w:val="-1"/>
          <w:w w:val="110"/>
          <w:u w:val="single" w:color="000000"/>
        </w:rPr>
        <w:t xml:space="preserve"> </w:t>
      </w:r>
      <w:r>
        <w:rPr>
          <w:spacing w:val="-4"/>
          <w:w w:val="110"/>
          <w:u w:val="single" w:color="000000"/>
        </w:rPr>
        <w:t>We</w:t>
      </w:r>
      <w:r>
        <w:rPr>
          <w:spacing w:val="-3"/>
          <w:w w:val="110"/>
          <w:u w:val="single" w:color="000000"/>
        </w:rPr>
        <w:t>ath</w:t>
      </w:r>
      <w:r>
        <w:rPr>
          <w:spacing w:val="-4"/>
          <w:w w:val="110"/>
          <w:u w:val="single" w:color="000000"/>
        </w:rPr>
        <w:t>e</w:t>
      </w:r>
      <w:r>
        <w:rPr>
          <w:spacing w:val="-3"/>
          <w:w w:val="110"/>
          <w:u w:val="single" w:color="000000"/>
        </w:rPr>
        <w:t>r</w:t>
      </w:r>
      <w:r>
        <w:rPr>
          <w:spacing w:val="-3"/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w w:val="110"/>
        </w:rPr>
        <w:t>6(5)</w:t>
      </w:r>
      <w:proofErr w:type="gramStart"/>
      <w:r>
        <w:rPr>
          <w:w w:val="110"/>
        </w:rPr>
        <w:t>:n</w:t>
      </w:r>
      <w:proofErr w:type="gramEnd"/>
      <w:r>
        <w:rPr>
          <w:w w:val="110"/>
        </w:rPr>
        <w:t>/a–n/a.</w:t>
      </w:r>
    </w:p>
    <w:p w14:paraId="688D6BB2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proofErr w:type="gramStart"/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4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-4"/>
          <w:w w:val="110"/>
        </w:rPr>
        <w:t xml:space="preserve"> </w:t>
      </w:r>
      <w:r>
        <w:rPr>
          <w:w w:val="110"/>
        </w:rPr>
        <w:t>C.,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Woo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,</w:t>
      </w:r>
      <w:r>
        <w:rPr>
          <w:spacing w:val="-3"/>
          <w:w w:val="110"/>
        </w:rPr>
        <w:t xml:space="preserve"> </w:t>
      </w:r>
      <w:r>
        <w:rPr>
          <w:w w:val="110"/>
        </w:rPr>
        <w:t>T.</w:t>
      </w:r>
      <w:r>
        <w:rPr>
          <w:spacing w:val="-4"/>
          <w:w w:val="110"/>
        </w:rPr>
        <w:t xml:space="preserve"> </w:t>
      </w:r>
      <w:r>
        <w:rPr>
          <w:w w:val="110"/>
        </w:rPr>
        <w:t>N.,</w:t>
      </w:r>
      <w:r>
        <w:rPr>
          <w:spacing w:val="-4"/>
          <w:w w:val="110"/>
        </w:rPr>
        <w:t xml:space="preserve"> </w:t>
      </w:r>
      <w:proofErr w:type="spellStart"/>
      <w:r>
        <w:rPr>
          <w:w w:val="110"/>
        </w:rPr>
        <w:t>Eparvier</w:t>
      </w:r>
      <w:proofErr w:type="spellEnd"/>
      <w:r>
        <w:rPr>
          <w:w w:val="110"/>
        </w:rPr>
        <w:t>,</w:t>
      </w:r>
      <w:r>
        <w:rPr>
          <w:spacing w:val="-3"/>
          <w:w w:val="110"/>
        </w:rPr>
        <w:t xml:space="preserve"> </w:t>
      </w:r>
      <w:r>
        <w:rPr>
          <w:w w:val="110"/>
        </w:rPr>
        <w:t>F.</w:t>
      </w:r>
      <w:r>
        <w:rPr>
          <w:spacing w:val="-4"/>
          <w:w w:val="110"/>
        </w:rPr>
        <w:t xml:space="preserve"> </w:t>
      </w:r>
      <w:r>
        <w:rPr>
          <w:w w:val="110"/>
        </w:rPr>
        <w:t>G.,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Jones,</w:t>
      </w:r>
      <w:r>
        <w:rPr>
          <w:spacing w:val="-4"/>
          <w:w w:val="110"/>
        </w:rPr>
        <w:t xml:space="preserve"> </w:t>
      </w:r>
      <w:r>
        <w:rPr>
          <w:w w:val="110"/>
        </w:rPr>
        <w:t>A.</w:t>
      </w:r>
      <w:r>
        <w:rPr>
          <w:spacing w:val="-4"/>
          <w:w w:val="110"/>
        </w:rPr>
        <w:t xml:space="preserve"> </w:t>
      </w:r>
      <w:r>
        <w:rPr>
          <w:w w:val="110"/>
        </w:rPr>
        <w:t>R.</w:t>
      </w:r>
      <w:r>
        <w:rPr>
          <w:spacing w:val="-3"/>
          <w:w w:val="110"/>
        </w:rPr>
        <w:t xml:space="preserve"> </w:t>
      </w:r>
      <w:r>
        <w:rPr>
          <w:w w:val="110"/>
        </w:rPr>
        <w:t>(2009).</w:t>
      </w:r>
      <w:proofErr w:type="gramEnd"/>
      <w:r>
        <w:rPr>
          <w:spacing w:val="13"/>
          <w:w w:val="110"/>
        </w:rPr>
        <w:t xml:space="preserve"> </w:t>
      </w:r>
      <w:r>
        <w:rPr>
          <w:w w:val="110"/>
        </w:rPr>
        <w:t>¡</w:t>
      </w:r>
      <w:proofErr w:type="spellStart"/>
      <w:proofErr w:type="gramStart"/>
      <w:r>
        <w:rPr>
          <w:w w:val="110"/>
        </w:rPr>
        <w:t>title</w:t>
      </w:r>
      <w:proofErr w:type="gramEnd"/>
      <w:r>
        <w:rPr>
          <w:w w:val="110"/>
        </w:rPr>
        <w:t>¿Next</w:t>
      </w:r>
      <w:proofErr w:type="spellEnd"/>
      <w:r>
        <w:rPr>
          <w:spacing w:val="-3"/>
          <w:w w:val="110"/>
        </w:rPr>
        <w:t xml:space="preserve"> </w:t>
      </w:r>
      <w:r>
        <w:rPr>
          <w:w w:val="110"/>
        </w:rPr>
        <w:t>generation</w:t>
      </w:r>
      <w:r>
        <w:rPr>
          <w:spacing w:val="21"/>
          <w:w w:val="104"/>
        </w:rPr>
        <w:t xml:space="preserve"> </w:t>
      </w:r>
      <w:r>
        <w:rPr>
          <w:spacing w:val="-3"/>
          <w:w w:val="110"/>
        </w:rPr>
        <w:t>x-</w:t>
      </w:r>
      <w:r>
        <w:rPr>
          <w:spacing w:val="-2"/>
          <w:w w:val="110"/>
        </w:rPr>
        <w:t>ra</w:t>
      </w:r>
      <w:r>
        <w:rPr>
          <w:spacing w:val="-3"/>
          <w:w w:val="110"/>
        </w:rPr>
        <w:t>y</w:t>
      </w:r>
      <w:r>
        <w:rPr>
          <w:spacing w:val="-6"/>
          <w:w w:val="110"/>
        </w:rPr>
        <w:t xml:space="preserve"> </w:t>
      </w:r>
      <w:r>
        <w:rPr>
          <w:w w:val="110"/>
        </w:rPr>
        <w:t>sensor</w:t>
      </w:r>
      <w:r>
        <w:rPr>
          <w:spacing w:val="-7"/>
          <w:w w:val="110"/>
        </w:rPr>
        <w:t xml:space="preserve"> </w:t>
      </w:r>
      <w:r>
        <w:rPr>
          <w:w w:val="110"/>
        </w:rPr>
        <w:t>(XRS)</w:t>
      </w:r>
      <w:r>
        <w:rPr>
          <w:spacing w:val="-6"/>
          <w:w w:val="110"/>
        </w:rPr>
        <w:t xml:space="preserve"> </w:t>
      </w: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spacing w:val="-3"/>
          <w:w w:val="110"/>
        </w:rPr>
        <w:t>NOAA</w:t>
      </w:r>
      <w:r>
        <w:rPr>
          <w:spacing w:val="-7"/>
          <w:w w:val="110"/>
        </w:rPr>
        <w:t xml:space="preserve"> </w:t>
      </w:r>
      <w:r>
        <w:rPr>
          <w:w w:val="110"/>
        </w:rPr>
        <w:t>GOES-R</w:t>
      </w:r>
      <w:r>
        <w:rPr>
          <w:spacing w:val="-7"/>
          <w:w w:val="110"/>
        </w:rPr>
        <w:t xml:space="preserve"> </w:t>
      </w:r>
      <w:r>
        <w:rPr>
          <w:w w:val="110"/>
        </w:rPr>
        <w:t>satellite</w:t>
      </w:r>
      <w:r>
        <w:rPr>
          <w:spacing w:val="-6"/>
          <w:w w:val="110"/>
        </w:rPr>
        <w:t xml:space="preserve"> </w:t>
      </w:r>
      <w:r>
        <w:rPr>
          <w:w w:val="110"/>
        </w:rPr>
        <w:t>series¡/title¿.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1"/>
          <w:w w:val="110"/>
        </w:rPr>
        <w:t>F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</w:t>
      </w:r>
      <w:proofErr w:type="spellEnd"/>
      <w:r>
        <w:rPr>
          <w:spacing w:val="-1"/>
          <w:w w:val="110"/>
        </w:rPr>
        <w:t>,</w:t>
      </w:r>
      <w:r>
        <w:rPr>
          <w:spacing w:val="-6"/>
          <w:w w:val="110"/>
        </w:rPr>
        <w:t xml:space="preserve"> </w:t>
      </w:r>
      <w:r>
        <w:rPr>
          <w:w w:val="110"/>
        </w:rPr>
        <w:t>S.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proofErr w:type="spellStart"/>
      <w:r>
        <w:rPr>
          <w:spacing w:val="-5"/>
          <w:w w:val="110"/>
        </w:rPr>
        <w:t>F</w:t>
      </w:r>
      <w:r>
        <w:rPr>
          <w:spacing w:val="-6"/>
          <w:w w:val="110"/>
        </w:rPr>
        <w:t>e</w:t>
      </w:r>
      <w:r>
        <w:rPr>
          <w:spacing w:val="-5"/>
          <w:w w:val="110"/>
        </w:rPr>
        <w:t>nn</w:t>
      </w:r>
      <w:r>
        <w:rPr>
          <w:spacing w:val="-6"/>
          <w:w w:val="110"/>
        </w:rPr>
        <w:t>elly</w:t>
      </w:r>
      <w:proofErr w:type="spellEnd"/>
      <w:r>
        <w:rPr>
          <w:spacing w:val="-6"/>
          <w:w w:val="110"/>
        </w:rPr>
        <w:t>,</w:t>
      </w:r>
    </w:p>
    <w:p w14:paraId="14697DA2" w14:textId="77777777" w:rsidR="006338C4" w:rsidRDefault="00E272E0">
      <w:pPr>
        <w:pStyle w:val="BodyText"/>
        <w:spacing w:line="257" w:lineRule="auto"/>
        <w:ind w:left="318"/>
      </w:pPr>
      <w:r>
        <w:rPr>
          <w:w w:val="110"/>
        </w:rPr>
        <w:t>J.</w:t>
      </w:r>
      <w:r>
        <w:rPr>
          <w:spacing w:val="-29"/>
          <w:w w:val="110"/>
        </w:rPr>
        <w:t xml:space="preserve"> </w:t>
      </w:r>
      <w:r>
        <w:rPr>
          <w:w w:val="110"/>
        </w:rPr>
        <w:t>A.,</w:t>
      </w:r>
      <w:r>
        <w:rPr>
          <w:spacing w:val="-28"/>
          <w:w w:val="110"/>
        </w:rPr>
        <w:t xml:space="preserve"> </w:t>
      </w:r>
      <w:r>
        <w:rPr>
          <w:w w:val="110"/>
        </w:rPr>
        <w:t>editors,</w:t>
      </w:r>
      <w:r>
        <w:rPr>
          <w:spacing w:val="-27"/>
          <w:w w:val="110"/>
        </w:rPr>
        <w:t xml:space="preserve"> </w:t>
      </w:r>
      <w:r>
        <w:rPr>
          <w:spacing w:val="-1"/>
          <w:w w:val="110"/>
          <w:u w:val="single" w:color="000000"/>
        </w:rPr>
        <w:t>SPIE</w:t>
      </w:r>
      <w:r>
        <w:rPr>
          <w:spacing w:val="-28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Optical</w:t>
      </w:r>
      <w:r>
        <w:rPr>
          <w:spacing w:val="-29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Engineering</w:t>
      </w:r>
      <w:r>
        <w:rPr>
          <w:spacing w:val="-28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+</w:t>
      </w:r>
      <w:r>
        <w:rPr>
          <w:spacing w:val="-29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Applications</w:t>
      </w:r>
      <w:r>
        <w:rPr>
          <w:w w:val="110"/>
        </w:rPr>
        <w:t>,</w:t>
      </w:r>
      <w:r>
        <w:rPr>
          <w:spacing w:val="-28"/>
          <w:w w:val="110"/>
        </w:rPr>
        <w:t xml:space="preserve"> </w:t>
      </w:r>
      <w:r>
        <w:rPr>
          <w:w w:val="110"/>
        </w:rPr>
        <w:t>pages</w:t>
      </w:r>
      <w:r>
        <w:rPr>
          <w:spacing w:val="-28"/>
          <w:w w:val="110"/>
        </w:rPr>
        <w:t xml:space="preserve"> </w:t>
      </w:r>
      <w:r>
        <w:rPr>
          <w:w w:val="110"/>
        </w:rPr>
        <w:t>743802–743802–10.</w:t>
      </w:r>
      <w:r>
        <w:rPr>
          <w:spacing w:val="-28"/>
          <w:w w:val="110"/>
        </w:rPr>
        <w:t xml:space="preserve"> </w:t>
      </w:r>
      <w:proofErr w:type="gramStart"/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rnat</w:t>
      </w:r>
      <w:r>
        <w:rPr>
          <w:spacing w:val="-2"/>
          <w:w w:val="110"/>
        </w:rPr>
        <w:t>ional</w:t>
      </w:r>
      <w:r>
        <w:rPr>
          <w:spacing w:val="20"/>
          <w:w w:val="106"/>
        </w:rPr>
        <w:t xml:space="preserve"> </w:t>
      </w:r>
      <w:r>
        <w:rPr>
          <w:w w:val="110"/>
        </w:rPr>
        <w:t>Society</w:t>
      </w:r>
      <w:r>
        <w:rPr>
          <w:spacing w:val="-14"/>
          <w:w w:val="110"/>
        </w:rPr>
        <w:t xml:space="preserve"> </w:t>
      </w:r>
      <w:r>
        <w:rPr>
          <w:w w:val="110"/>
        </w:rPr>
        <w:t>for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O</w:t>
      </w:r>
      <w:r>
        <w:rPr>
          <w:spacing w:val="-1"/>
          <w:w w:val="110"/>
        </w:rPr>
        <w:t>pt</w:t>
      </w:r>
      <w:r>
        <w:rPr>
          <w:spacing w:val="-2"/>
          <w:w w:val="110"/>
        </w:rPr>
        <w:t>ics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Photonics.</w:t>
      </w:r>
      <w:proofErr w:type="gramEnd"/>
    </w:p>
    <w:p w14:paraId="2E056DE5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r>
        <w:rPr>
          <w:w w:val="105"/>
        </w:rPr>
        <w:t>Chen,</w:t>
      </w:r>
      <w:r>
        <w:rPr>
          <w:spacing w:val="46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6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Shibata,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K.</w:t>
      </w:r>
      <w:r>
        <w:rPr>
          <w:spacing w:val="41"/>
          <w:w w:val="105"/>
        </w:rPr>
        <w:t xml:space="preserve"> </w:t>
      </w:r>
      <w:r>
        <w:rPr>
          <w:w w:val="105"/>
        </w:rPr>
        <w:t>(2005).</w:t>
      </w:r>
      <w:r>
        <w:rPr>
          <w:spacing w:val="49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Fu</w:t>
      </w:r>
      <w:r>
        <w:rPr>
          <w:spacing w:val="-6"/>
          <w:w w:val="105"/>
        </w:rPr>
        <w:t>ll</w:t>
      </w:r>
      <w:r>
        <w:rPr>
          <w:spacing w:val="41"/>
          <w:w w:val="105"/>
        </w:rPr>
        <w:t xml:space="preserve"> </w:t>
      </w:r>
      <w:r>
        <w:rPr>
          <w:w w:val="105"/>
        </w:rPr>
        <w:t>View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EIT</w:t>
      </w:r>
      <w:r>
        <w:rPr>
          <w:spacing w:val="41"/>
          <w:w w:val="105"/>
        </w:rPr>
        <w:t xml:space="preserve"> </w:t>
      </w:r>
      <w:r>
        <w:rPr>
          <w:spacing w:val="-6"/>
          <w:w w:val="105"/>
        </w:rPr>
        <w:t>Wa</w:t>
      </w:r>
      <w:r>
        <w:rPr>
          <w:spacing w:val="-7"/>
          <w:w w:val="105"/>
        </w:rPr>
        <w:t>ves</w:t>
      </w:r>
      <w:r>
        <w:rPr>
          <w:spacing w:val="-6"/>
          <w:w w:val="105"/>
        </w:rPr>
        <w:t>.</w:t>
      </w:r>
      <w:proofErr w:type="gramEnd"/>
      <w:r>
        <w:rPr>
          <w:spacing w:val="50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proofErr w:type="gramEnd"/>
      <w:r>
        <w:rPr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w w:val="105"/>
        </w:rPr>
        <w:t>622(2):1202–1210.</w:t>
      </w:r>
    </w:p>
    <w:p w14:paraId="2155ACF4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r>
        <w:rPr>
          <w:w w:val="105"/>
        </w:rPr>
        <w:t>Chen,</w:t>
      </w:r>
      <w:r>
        <w:rPr>
          <w:spacing w:val="22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2"/>
          <w:w w:val="105"/>
        </w:rPr>
        <w:t xml:space="preserve"> </w:t>
      </w:r>
      <w:r>
        <w:rPr>
          <w:spacing w:val="-6"/>
          <w:w w:val="105"/>
        </w:rPr>
        <w:t>Wu,</w:t>
      </w:r>
      <w:r>
        <w:rPr>
          <w:spacing w:val="23"/>
          <w:w w:val="105"/>
        </w:rPr>
        <w:t xml:space="preserve"> </w:t>
      </w:r>
      <w:r>
        <w:rPr>
          <w:w w:val="105"/>
        </w:rPr>
        <w:t>S.</w:t>
      </w:r>
      <w:r>
        <w:rPr>
          <w:spacing w:val="22"/>
          <w:w w:val="105"/>
        </w:rPr>
        <w:t xml:space="preserve"> </w:t>
      </w:r>
      <w:r>
        <w:rPr>
          <w:w w:val="105"/>
        </w:rPr>
        <w:t>T.,</w:t>
      </w:r>
      <w:r>
        <w:rPr>
          <w:spacing w:val="22"/>
          <w:w w:val="105"/>
        </w:rPr>
        <w:t xml:space="preserve"> </w:t>
      </w:r>
      <w:r>
        <w:rPr>
          <w:w w:val="105"/>
        </w:rPr>
        <w:t>Shibata,</w:t>
      </w:r>
      <w:r>
        <w:rPr>
          <w:spacing w:val="23"/>
          <w:w w:val="105"/>
        </w:rPr>
        <w:t xml:space="preserve"> </w:t>
      </w:r>
      <w:r>
        <w:rPr>
          <w:w w:val="105"/>
        </w:rPr>
        <w:t>K.,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22"/>
          <w:w w:val="105"/>
        </w:rPr>
        <w:t xml:space="preserve"> </w:t>
      </w:r>
      <w:r>
        <w:rPr>
          <w:w w:val="105"/>
        </w:rPr>
        <w:t>C.</w:t>
      </w:r>
      <w:r>
        <w:rPr>
          <w:spacing w:val="23"/>
          <w:w w:val="105"/>
        </w:rPr>
        <w:t xml:space="preserve"> </w:t>
      </w:r>
      <w:r>
        <w:rPr>
          <w:w w:val="105"/>
        </w:rPr>
        <w:t>(2002).</w:t>
      </w:r>
      <w:r>
        <w:rPr>
          <w:spacing w:val="47"/>
          <w:w w:val="105"/>
        </w:rPr>
        <w:t xml:space="preserve"> </w:t>
      </w:r>
      <w:proofErr w:type="gramStart"/>
      <w:r>
        <w:rPr>
          <w:w w:val="105"/>
        </w:rPr>
        <w:t>Evidence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EIT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Moreton</w:t>
      </w:r>
      <w:proofErr w:type="spellEnd"/>
      <w:r>
        <w:rPr>
          <w:spacing w:val="21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10"/>
        </w:rPr>
        <w:t xml:space="preserve"> </w:t>
      </w:r>
      <w:r>
        <w:rPr>
          <w:w w:val="105"/>
        </w:rPr>
        <w:t>Numerical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proofErr w:type="gramEnd"/>
      <w:r>
        <w:rPr>
          <w:spacing w:val="4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572(1)</w:t>
      </w:r>
      <w:proofErr w:type="gramStart"/>
      <w:r>
        <w:rPr>
          <w:w w:val="105"/>
        </w:rPr>
        <w:t>:L99</w:t>
      </w:r>
      <w:proofErr w:type="gramEnd"/>
      <w:r>
        <w:rPr>
          <w:w w:val="105"/>
        </w:rPr>
        <w:t>–L102.</w:t>
      </w:r>
    </w:p>
    <w:p w14:paraId="6ED8E068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C.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(2009).</w:t>
      </w:r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First</w:t>
      </w:r>
      <w:r>
        <w:rPr>
          <w:spacing w:val="15"/>
          <w:w w:val="105"/>
        </w:rPr>
        <w:t xml:space="preserve"> </w:t>
      </w:r>
      <w:r>
        <w:rPr>
          <w:w w:val="105"/>
        </w:rPr>
        <w:t>Determination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Tru</w:t>
      </w:r>
      <w:r>
        <w:rPr>
          <w:spacing w:val="-6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Coronal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23"/>
        </w:rPr>
        <w:t xml:space="preserve"> </w:t>
      </w:r>
      <w:r>
        <w:rPr>
          <w:w w:val="105"/>
        </w:rPr>
        <w:t>Ejections: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No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el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Approach</w:t>
      </w:r>
      <w:r>
        <w:rPr>
          <w:spacing w:val="19"/>
          <w:w w:val="105"/>
        </w:rPr>
        <w:t xml:space="preserve"> </w:t>
      </w: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19"/>
          <w:w w:val="105"/>
        </w:rPr>
        <w:t xml:space="preserve"> </w:t>
      </w:r>
      <w:r>
        <w:rPr>
          <w:w w:val="105"/>
        </w:rPr>
        <w:t>Stereo</w:t>
      </w:r>
      <w:r>
        <w:rPr>
          <w:spacing w:val="20"/>
          <w:w w:val="105"/>
        </w:rPr>
        <w:t xml:space="preserve"> </w:t>
      </w:r>
      <w:r>
        <w:rPr>
          <w:w w:val="105"/>
        </w:rPr>
        <w:t>Viewpoints.</w:t>
      </w:r>
      <w:r>
        <w:rPr>
          <w:spacing w:val="46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698:852–858.</w:t>
      </w:r>
      <w:proofErr w:type="gramEnd"/>
    </w:p>
    <w:p w14:paraId="1125F8D6" w14:textId="77777777" w:rsidR="006338C4" w:rsidRDefault="00E272E0">
      <w:pPr>
        <w:pStyle w:val="BodyText"/>
        <w:spacing w:before="179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C.,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A.,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spacing w:val="-7"/>
          <w:w w:val="105"/>
        </w:rPr>
        <w:t>Wu,</w:t>
      </w:r>
      <w:r>
        <w:rPr>
          <w:spacing w:val="34"/>
          <w:w w:val="105"/>
        </w:rPr>
        <w:t xml:space="preserve"> </w:t>
      </w:r>
      <w:r>
        <w:rPr>
          <w:w w:val="105"/>
        </w:rPr>
        <w:t>C.</w:t>
      </w:r>
      <w:r>
        <w:rPr>
          <w:spacing w:val="32"/>
          <w:w w:val="105"/>
        </w:rPr>
        <w:t xml:space="preserve"> </w:t>
      </w:r>
      <w:r>
        <w:rPr>
          <w:w w:val="105"/>
        </w:rPr>
        <w:t>C.</w:t>
      </w:r>
      <w:r>
        <w:rPr>
          <w:spacing w:val="31"/>
          <w:w w:val="105"/>
        </w:rPr>
        <w:t xml:space="preserve"> </w:t>
      </w:r>
      <w:r>
        <w:rPr>
          <w:w w:val="105"/>
        </w:rPr>
        <w:t>(2013).</w:t>
      </w:r>
      <w:proofErr w:type="gramEnd"/>
      <w:r>
        <w:rPr>
          <w:spacing w:val="22"/>
          <w:w w:val="105"/>
        </w:rPr>
        <w:t xml:space="preserve"> </w:t>
      </w:r>
      <w:proofErr w:type="gramStart"/>
      <w:r>
        <w:rPr>
          <w:spacing w:val="-1"/>
          <w:w w:val="105"/>
        </w:rPr>
        <w:t>Quant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comparison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methods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6"/>
        </w:rPr>
        <w:t xml:space="preserve"> </w:t>
      </w:r>
      <w:r>
        <w:rPr>
          <w:w w:val="105"/>
        </w:rPr>
        <w:t>predicting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arr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val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ofcoronal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mass</w:t>
      </w:r>
      <w:r>
        <w:rPr>
          <w:spacing w:val="22"/>
          <w:w w:val="105"/>
        </w:rPr>
        <w:t xml:space="preserve"> </w:t>
      </w:r>
      <w:r>
        <w:rPr>
          <w:w w:val="105"/>
        </w:rPr>
        <w:t>ejections</w:t>
      </w:r>
      <w:r>
        <w:rPr>
          <w:spacing w:val="23"/>
          <w:w w:val="105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Earth</w:t>
      </w:r>
      <w:r>
        <w:rPr>
          <w:spacing w:val="23"/>
          <w:w w:val="105"/>
        </w:rPr>
        <w:t xml:space="preserve"> </w:t>
      </w:r>
      <w:r>
        <w:rPr>
          <w:w w:val="105"/>
        </w:rPr>
        <w:t>based</w:t>
      </w:r>
      <w:r>
        <w:rPr>
          <w:spacing w:val="23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iew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imaging.</w:t>
      </w:r>
      <w:proofErr w:type="gramEnd"/>
      <w:r>
        <w:rPr>
          <w:spacing w:val="49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3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of</w:t>
      </w:r>
      <w:r>
        <w:rPr>
          <w:w w:val="95"/>
        </w:rPr>
        <w:t xml:space="preserve"> </w:t>
      </w:r>
      <w:r>
        <w:rPr>
          <w:w w:val="107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proofErr w:type="gramEnd"/>
      <w:r>
        <w:rPr>
          <w:spacing w:val="-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w w:val="105"/>
        </w:rPr>
        <w:t>118(11):6866–6879.</w:t>
      </w:r>
    </w:p>
    <w:p w14:paraId="78C7D160" w14:textId="77777777" w:rsidR="006338C4" w:rsidRDefault="00E272E0">
      <w:pPr>
        <w:pStyle w:val="BodyText"/>
        <w:spacing w:before="179" w:line="257" w:lineRule="auto"/>
        <w:ind w:left="318" w:right="117" w:hanging="219"/>
        <w:jc w:val="both"/>
      </w:pP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K.</w:t>
      </w:r>
      <w:r>
        <w:rPr>
          <w:spacing w:val="4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Landi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E.,</w:t>
      </w:r>
      <w:r>
        <w:rPr>
          <w:spacing w:val="8"/>
          <w:w w:val="105"/>
        </w:rPr>
        <w:t xml:space="preserve"> </w:t>
      </w:r>
      <w:r>
        <w:rPr>
          <w:w w:val="105"/>
        </w:rPr>
        <w:t>Mason,</w:t>
      </w:r>
      <w:r>
        <w:rPr>
          <w:spacing w:val="7"/>
          <w:w w:val="105"/>
        </w:rPr>
        <w:t xml:space="preserve"> </w:t>
      </w:r>
      <w:r>
        <w:rPr>
          <w:w w:val="105"/>
        </w:rPr>
        <w:t>H.</w:t>
      </w:r>
      <w:r>
        <w:rPr>
          <w:spacing w:val="4"/>
          <w:w w:val="105"/>
        </w:rPr>
        <w:t xml:space="preserve"> </w:t>
      </w:r>
      <w:r>
        <w:rPr>
          <w:w w:val="105"/>
        </w:rPr>
        <w:t>E.,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Monsignori</w:t>
      </w:r>
      <w:proofErr w:type="spellEnd"/>
      <w:r>
        <w:rPr>
          <w:spacing w:val="4"/>
          <w:w w:val="105"/>
        </w:rPr>
        <w:t xml:space="preserve"> </w:t>
      </w:r>
      <w:proofErr w:type="spellStart"/>
      <w:r>
        <w:rPr>
          <w:spacing w:val="-3"/>
          <w:w w:val="105"/>
        </w:rPr>
        <w:t>F</w:t>
      </w:r>
      <w:r>
        <w:rPr>
          <w:spacing w:val="-4"/>
          <w:w w:val="105"/>
        </w:rPr>
        <w:t>ossi</w:t>
      </w:r>
      <w:proofErr w:type="spellEnd"/>
      <w:r>
        <w:rPr>
          <w:spacing w:val="-3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B.</w:t>
      </w:r>
      <w:r>
        <w:rPr>
          <w:spacing w:val="5"/>
          <w:w w:val="105"/>
        </w:rPr>
        <w:t xml:space="preserve"> </w:t>
      </w:r>
      <w:r>
        <w:rPr>
          <w:w w:val="105"/>
        </w:rPr>
        <w:t>C.,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8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w w:val="105"/>
        </w:rPr>
        <w:t>R.</w:t>
      </w:r>
      <w:r>
        <w:rPr>
          <w:spacing w:val="4"/>
          <w:w w:val="105"/>
        </w:rPr>
        <w:t xml:space="preserve"> </w:t>
      </w:r>
      <w:r>
        <w:rPr>
          <w:w w:val="105"/>
        </w:rPr>
        <w:t>(1997).</w:t>
      </w:r>
      <w:r>
        <w:rPr>
          <w:spacing w:val="21"/>
          <w:w w:val="105"/>
        </w:rPr>
        <w:t xml:space="preserve"> </w:t>
      </w:r>
      <w:r>
        <w:rPr>
          <w:w w:val="105"/>
        </w:rPr>
        <w:t>CHIANTI</w:t>
      </w:r>
      <w:r>
        <w:rPr>
          <w:spacing w:val="4"/>
          <w:w w:val="105"/>
        </w:rPr>
        <w:t xml:space="preserve"> </w:t>
      </w:r>
      <w:r>
        <w:rPr>
          <w:w w:val="105"/>
        </w:rPr>
        <w:t>-</w:t>
      </w:r>
      <w:r>
        <w:rPr>
          <w:spacing w:val="28"/>
          <w:w w:val="99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atomic</w:t>
      </w:r>
      <w:r>
        <w:rPr>
          <w:spacing w:val="6"/>
          <w:w w:val="105"/>
        </w:rPr>
        <w:t xml:space="preserve"> </w:t>
      </w:r>
      <w:r>
        <w:rPr>
          <w:w w:val="105"/>
        </w:rPr>
        <w:t>database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6"/>
          <w:w w:val="105"/>
        </w:rPr>
        <w:t xml:space="preserve"> </w:t>
      </w:r>
      <w:r>
        <w:rPr>
          <w:w w:val="105"/>
        </w:rPr>
        <w:t>emission</w:t>
      </w:r>
      <w:r>
        <w:rPr>
          <w:spacing w:val="5"/>
          <w:w w:val="105"/>
        </w:rPr>
        <w:t xml:space="preserve"> </w:t>
      </w:r>
      <w:r>
        <w:rPr>
          <w:w w:val="105"/>
        </w:rPr>
        <w:t>lines.</w:t>
      </w:r>
      <w:r>
        <w:rPr>
          <w:spacing w:val="24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Supplement</w:t>
      </w:r>
      <w:r>
        <w:rPr>
          <w:spacing w:val="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125:149–</w:t>
      </w:r>
      <w:r>
        <w:rPr>
          <w:spacing w:val="29"/>
          <w:w w:val="99"/>
        </w:rPr>
        <w:t xml:space="preserve"> </w:t>
      </w:r>
      <w:r>
        <w:rPr>
          <w:w w:val="105"/>
        </w:rPr>
        <w:t>173.</w:t>
      </w:r>
      <w:proofErr w:type="gramEnd"/>
    </w:p>
    <w:p w14:paraId="24B85373" w14:textId="77777777" w:rsidR="006338C4" w:rsidRDefault="006338C4">
      <w:pPr>
        <w:spacing w:line="257" w:lineRule="auto"/>
        <w:jc w:val="both"/>
        <w:sectPr w:rsidR="006338C4">
          <w:headerReference w:type="even" r:id="rId29"/>
          <w:headerReference w:type="default" r:id="rId30"/>
          <w:pgSz w:w="12240" w:h="15840"/>
          <w:pgMar w:top="1340" w:right="1320" w:bottom="280" w:left="1340" w:header="1132" w:footer="0" w:gutter="0"/>
          <w:pgNumType w:start="99"/>
          <w:cols w:space="720"/>
        </w:sectPr>
      </w:pPr>
    </w:p>
    <w:p w14:paraId="4E663B1E" w14:textId="77777777" w:rsidR="006338C4" w:rsidRDefault="006338C4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14:paraId="42F6CDA8" w14:textId="77777777" w:rsidR="006338C4" w:rsidRDefault="00E272E0">
      <w:pPr>
        <w:pStyle w:val="BodyText"/>
        <w:spacing w:before="70" w:line="257" w:lineRule="auto"/>
        <w:ind w:left="318" w:right="118" w:hanging="219"/>
        <w:jc w:val="both"/>
      </w:pP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osc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G.</w:t>
      </w:r>
      <w:r>
        <w:rPr>
          <w:spacing w:val="24"/>
          <w:w w:val="105"/>
        </w:rPr>
        <w:t xml:space="preserve"> </w:t>
      </w:r>
      <w:r>
        <w:rPr>
          <w:w w:val="105"/>
        </w:rPr>
        <w:t>A.</w:t>
      </w:r>
      <w:r>
        <w:rPr>
          <w:spacing w:val="23"/>
          <w:w w:val="105"/>
        </w:rPr>
        <w:t xml:space="preserve"> </w:t>
      </w:r>
      <w:r>
        <w:rPr>
          <w:w w:val="105"/>
        </w:rPr>
        <w:t>(1990).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Sof</w:t>
      </w:r>
      <w:r>
        <w:rPr>
          <w:spacing w:val="-1"/>
          <w:w w:val="105"/>
        </w:rPr>
        <w:t>t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3"/>
          <w:w w:val="105"/>
        </w:rPr>
        <w:t xml:space="preserve"> </w:t>
      </w:r>
      <w:r>
        <w:rPr>
          <w:w w:val="105"/>
        </w:rPr>
        <w:t>spectroscopy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flares</w:t>
      </w:r>
      <w:r>
        <w:rPr>
          <w:spacing w:val="24"/>
          <w:w w:val="105"/>
        </w:rPr>
        <w:t xml:space="preserve"> </w:t>
      </w:r>
      <w:r>
        <w:rPr>
          <w:w w:val="105"/>
        </w:rPr>
        <w:t>-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</w:t>
      </w:r>
      <w:r>
        <w:rPr>
          <w:spacing w:val="-2"/>
          <w:w w:val="105"/>
        </w:rPr>
        <w:t>.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3"/>
          <w:w w:val="105"/>
          <w:u w:val="single" w:color="000000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proofErr w:type="gramEnd"/>
      <w:r>
        <w:rPr>
          <w:spacing w:val="1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Supplement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73:117.</w:t>
      </w:r>
    </w:p>
    <w:p w14:paraId="113C851E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5"/>
          <w:w w:val="105"/>
        </w:rPr>
        <w:t xml:space="preserve"> </w:t>
      </w:r>
      <w:r>
        <w:rPr>
          <w:w w:val="105"/>
        </w:rPr>
        <w:t>L.,</w:t>
      </w:r>
      <w:r>
        <w:rPr>
          <w:spacing w:val="15"/>
          <w:w w:val="105"/>
        </w:rPr>
        <w:t xml:space="preserve"> </w:t>
      </w:r>
      <w:r>
        <w:rPr>
          <w:w w:val="105"/>
        </w:rPr>
        <w:t>Dennis,</w:t>
      </w:r>
      <w:r>
        <w:rPr>
          <w:spacing w:val="15"/>
          <w:w w:val="105"/>
        </w:rPr>
        <w:t xml:space="preserve"> </w:t>
      </w:r>
      <w:r>
        <w:rPr>
          <w:w w:val="105"/>
        </w:rPr>
        <w:t>B.</w:t>
      </w:r>
      <w:r>
        <w:rPr>
          <w:spacing w:val="14"/>
          <w:w w:val="105"/>
        </w:rPr>
        <w:t xml:space="preserve"> </w:t>
      </w:r>
      <w:r>
        <w:rPr>
          <w:w w:val="105"/>
        </w:rPr>
        <w:t>R.,</w:t>
      </w:r>
      <w:r>
        <w:rPr>
          <w:spacing w:val="15"/>
          <w:w w:val="105"/>
        </w:rPr>
        <w:t xml:space="preserve"> </w:t>
      </w:r>
      <w:r>
        <w:rPr>
          <w:w w:val="105"/>
        </w:rPr>
        <w:t>Hudson,</w:t>
      </w:r>
      <w:r>
        <w:rPr>
          <w:spacing w:val="15"/>
          <w:w w:val="105"/>
        </w:rPr>
        <w:t xml:space="preserve"> </w:t>
      </w:r>
      <w:r>
        <w:rPr>
          <w:w w:val="105"/>
        </w:rPr>
        <w:t>H.</w:t>
      </w:r>
      <w:r>
        <w:rPr>
          <w:spacing w:val="14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2"/>
          <w:w w:val="105"/>
        </w:rPr>
        <w:t>Kru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illi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K.,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M.,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Battaglia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M.,</w:t>
      </w:r>
      <w:r>
        <w:rPr>
          <w:spacing w:val="35"/>
          <w:w w:val="109"/>
        </w:rPr>
        <w:t xml:space="preserve"> </w:t>
      </w:r>
      <w:r>
        <w:rPr>
          <w:w w:val="105"/>
        </w:rPr>
        <w:t>Bone,</w:t>
      </w:r>
      <w:r>
        <w:rPr>
          <w:spacing w:val="30"/>
          <w:w w:val="105"/>
        </w:rPr>
        <w:t xml:space="preserve"> </w:t>
      </w:r>
      <w:r>
        <w:rPr>
          <w:w w:val="105"/>
        </w:rPr>
        <w:t>L.,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A.,</w:t>
      </w:r>
      <w:r>
        <w:rPr>
          <w:spacing w:val="30"/>
          <w:w w:val="105"/>
        </w:rPr>
        <w:t xml:space="preserve"> </w:t>
      </w:r>
      <w:r>
        <w:rPr>
          <w:w w:val="105"/>
        </w:rPr>
        <w:t>Chen,</w:t>
      </w:r>
      <w:r>
        <w:rPr>
          <w:spacing w:val="30"/>
          <w:w w:val="105"/>
        </w:rPr>
        <w:t xml:space="preserve"> </w:t>
      </w:r>
      <w:r>
        <w:rPr>
          <w:w w:val="105"/>
        </w:rPr>
        <w:t>Q.,</w:t>
      </w:r>
      <w:r>
        <w:rPr>
          <w:spacing w:val="30"/>
          <w:w w:val="105"/>
        </w:rPr>
        <w:t xml:space="preserve"> </w:t>
      </w:r>
      <w:r>
        <w:rPr>
          <w:w w:val="105"/>
        </w:rPr>
        <w:t>Gallagher,</w:t>
      </w:r>
      <w:r>
        <w:rPr>
          <w:spacing w:val="3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Grigis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Ji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H.,</w:t>
      </w:r>
      <w:r>
        <w:rPr>
          <w:spacing w:val="30"/>
          <w:w w:val="105"/>
        </w:rPr>
        <w:t xml:space="preserve"> </w:t>
      </w:r>
      <w:r>
        <w:rPr>
          <w:w w:val="105"/>
        </w:rPr>
        <w:t>Liu,</w:t>
      </w:r>
      <w:r>
        <w:rPr>
          <w:spacing w:val="30"/>
          <w:w w:val="105"/>
        </w:rPr>
        <w:t xml:space="preserve"> </w:t>
      </w:r>
      <w:r>
        <w:rPr>
          <w:w w:val="105"/>
        </w:rPr>
        <w:t>W.,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Milli</w:t>
      </w:r>
      <w:r>
        <w:rPr>
          <w:spacing w:val="-1"/>
          <w:w w:val="105"/>
        </w:rPr>
        <w:t>gan,</w:t>
      </w:r>
      <w:r>
        <w:rPr>
          <w:spacing w:val="30"/>
          <w:w w:val="105"/>
        </w:rPr>
        <w:t xml:space="preserve"> </w:t>
      </w:r>
      <w:r>
        <w:rPr>
          <w:w w:val="105"/>
        </w:rPr>
        <w:t>R.</w:t>
      </w:r>
      <w:r>
        <w:rPr>
          <w:spacing w:val="28"/>
          <w:w w:val="105"/>
        </w:rPr>
        <w:t xml:space="preserve"> </w:t>
      </w:r>
      <w:r>
        <w:rPr>
          <w:w w:val="105"/>
        </w:rPr>
        <w:t>O.,</w:t>
      </w:r>
      <w:r>
        <w:rPr>
          <w:spacing w:val="30"/>
          <w:w w:val="109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(2011).</w:t>
      </w:r>
      <w:r>
        <w:rPr>
          <w:spacing w:val="20"/>
          <w:w w:val="105"/>
        </w:rPr>
        <w:t xml:space="preserve"> </w:t>
      </w:r>
      <w:proofErr w:type="gramStart"/>
      <w:r>
        <w:rPr>
          <w:w w:val="105"/>
        </w:rPr>
        <w:t>An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.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2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</w:t>
      </w:r>
      <w:r>
        <w:rPr>
          <w:w w:val="105"/>
        </w:rPr>
        <w:t>ws,</w:t>
      </w:r>
      <w:r>
        <w:rPr>
          <w:spacing w:val="29"/>
          <w:w w:val="101"/>
        </w:rPr>
        <w:t xml:space="preserve"> </w:t>
      </w:r>
      <w:r>
        <w:rPr>
          <w:w w:val="105"/>
        </w:rPr>
        <w:t>159(1-4)</w:t>
      </w:r>
      <w:proofErr w:type="gramStart"/>
      <w:r>
        <w:rPr>
          <w:w w:val="105"/>
        </w:rPr>
        <w:t>:19</w:t>
      </w:r>
      <w:proofErr w:type="gramEnd"/>
      <w:r>
        <w:rPr>
          <w:w w:val="105"/>
        </w:rPr>
        <w:t>–106.</w:t>
      </w:r>
    </w:p>
    <w:p w14:paraId="59CB96A1" w14:textId="77777777" w:rsidR="006338C4" w:rsidRDefault="00E272E0">
      <w:pPr>
        <w:pStyle w:val="BodyText"/>
        <w:spacing w:before="180"/>
      </w:pPr>
      <w:r>
        <w:rPr>
          <w:w w:val="105"/>
        </w:rPr>
        <w:t>Gerhardt,</w:t>
      </w:r>
      <w:r>
        <w:rPr>
          <w:spacing w:val="31"/>
          <w:w w:val="105"/>
        </w:rPr>
        <w:t xml:space="preserve"> </w:t>
      </w:r>
      <w:r>
        <w:rPr>
          <w:w w:val="105"/>
        </w:rPr>
        <w:t>D.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(2010). </w:t>
      </w:r>
      <w:r>
        <w:rPr>
          <w:spacing w:val="4"/>
          <w:w w:val="105"/>
        </w:rPr>
        <w:t xml:space="preserve"> </w:t>
      </w:r>
      <w:proofErr w:type="gramStart"/>
      <w:r>
        <w:rPr>
          <w:spacing w:val="-2"/>
          <w:w w:val="105"/>
        </w:rPr>
        <w:t>Pas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Magnetic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Att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Contr</w:t>
      </w:r>
      <w:r>
        <w:rPr>
          <w:spacing w:val="-2"/>
          <w:w w:val="105"/>
        </w:rPr>
        <w:t>ol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32"/>
          <w:w w:val="105"/>
        </w:rPr>
        <w:t xml:space="preserve"> </w:t>
      </w:r>
      <w:r>
        <w:rPr>
          <w:w w:val="105"/>
        </w:rPr>
        <w:t>Spacecraft.</w:t>
      </w:r>
      <w:proofErr w:type="gramEnd"/>
    </w:p>
    <w:p w14:paraId="725E8A4F" w14:textId="77777777" w:rsidR="006338C4" w:rsidRDefault="00E272E0">
      <w:pPr>
        <w:pStyle w:val="BodyText"/>
        <w:spacing w:before="197" w:line="257" w:lineRule="auto"/>
        <w:ind w:left="318" w:right="118" w:hanging="219"/>
        <w:jc w:val="both"/>
      </w:pPr>
      <w:r>
        <w:rPr>
          <w:w w:val="105"/>
        </w:rPr>
        <w:t>Gerhardt,</w:t>
      </w:r>
      <w:r>
        <w:rPr>
          <w:spacing w:val="33"/>
          <w:w w:val="105"/>
        </w:rPr>
        <w:t xml:space="preserve"> </w:t>
      </w:r>
      <w:r>
        <w:rPr>
          <w:w w:val="105"/>
        </w:rPr>
        <w:t>D.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4"/>
          <w:w w:val="105"/>
        </w:rPr>
        <w:t xml:space="preserve"> </w:t>
      </w:r>
      <w:r>
        <w:rPr>
          <w:w w:val="105"/>
        </w:rPr>
        <w:t>S.</w:t>
      </w:r>
      <w:r>
        <w:rPr>
          <w:spacing w:val="30"/>
          <w:w w:val="105"/>
        </w:rPr>
        <w:t xml:space="preserve"> </w:t>
      </w:r>
      <w:r>
        <w:rPr>
          <w:w w:val="105"/>
        </w:rPr>
        <w:t>(2016a).</w:t>
      </w:r>
      <w:r>
        <w:rPr>
          <w:spacing w:val="22"/>
          <w:w w:val="105"/>
        </w:rPr>
        <w:t xml:space="preserve"> </w:t>
      </w:r>
      <w:proofErr w:type="gramStart"/>
      <w:r>
        <w:rPr>
          <w:spacing w:val="-5"/>
          <w:w w:val="105"/>
        </w:rPr>
        <w:t>Vol</w:t>
      </w:r>
      <w:r>
        <w:rPr>
          <w:spacing w:val="-4"/>
          <w:w w:val="105"/>
        </w:rPr>
        <w:t>um</w:t>
      </w:r>
      <w:r>
        <w:rPr>
          <w:spacing w:val="-5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Magnetization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-Le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Magnetic</w:t>
      </w:r>
      <w:r>
        <w:rPr>
          <w:spacing w:val="39"/>
          <w:w w:val="99"/>
        </w:rPr>
        <w:t xml:space="preserve"> </w:t>
      </w:r>
      <w:r>
        <w:rPr>
          <w:w w:val="105"/>
        </w:rPr>
        <w:t>Materials</w:t>
      </w:r>
      <w:r>
        <w:rPr>
          <w:spacing w:val="24"/>
          <w:w w:val="105"/>
        </w:rPr>
        <w:t xml:space="preserve"> </w:t>
      </w:r>
      <w:r>
        <w:rPr>
          <w:w w:val="105"/>
        </w:rPr>
        <w:t>within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mal</w:t>
      </w:r>
      <w:r>
        <w:rPr>
          <w:spacing w:val="-2"/>
          <w:w w:val="105"/>
        </w:rPr>
        <w:t>l</w:t>
      </w:r>
      <w:r>
        <w:rPr>
          <w:spacing w:val="24"/>
          <w:w w:val="105"/>
        </w:rPr>
        <w:t xml:space="preserve"> </w:t>
      </w:r>
      <w:r>
        <w:rPr>
          <w:w w:val="105"/>
        </w:rPr>
        <w:t>Satellites.</w:t>
      </w:r>
      <w:proofErr w:type="gramEnd"/>
    </w:p>
    <w:p w14:paraId="2FECE127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w w:val="110"/>
        </w:rPr>
        <w:t>Gerhardt,</w:t>
      </w:r>
      <w:r>
        <w:rPr>
          <w:spacing w:val="-1"/>
          <w:w w:val="110"/>
        </w:rPr>
        <w:t xml:space="preserve"> </w:t>
      </w:r>
      <w:r>
        <w:rPr>
          <w:w w:val="110"/>
        </w:rPr>
        <w:t>D.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alo,</w:t>
      </w:r>
      <w:r>
        <w:rPr>
          <w:spacing w:val="-1"/>
          <w:w w:val="110"/>
        </w:rPr>
        <w:t xml:space="preserve"> </w:t>
      </w:r>
      <w:r>
        <w:rPr>
          <w:w w:val="110"/>
        </w:rPr>
        <w:t>S.</w:t>
      </w:r>
      <w:r>
        <w:rPr>
          <w:spacing w:val="-1"/>
          <w:w w:val="110"/>
        </w:rPr>
        <w:t xml:space="preserve"> </w:t>
      </w:r>
      <w:r>
        <w:rPr>
          <w:w w:val="110"/>
        </w:rPr>
        <w:t>E.</w:t>
      </w:r>
      <w:r>
        <w:rPr>
          <w:spacing w:val="-1"/>
          <w:w w:val="110"/>
        </w:rPr>
        <w:t xml:space="preserve"> </w:t>
      </w:r>
      <w:r>
        <w:rPr>
          <w:w w:val="110"/>
        </w:rPr>
        <w:t>(2016b).</w:t>
      </w:r>
      <w:r>
        <w:rPr>
          <w:spacing w:val="18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assive</w:t>
      </w:r>
      <w:r>
        <w:rPr>
          <w:spacing w:val="-2"/>
          <w:w w:val="110"/>
        </w:rPr>
        <w:t xml:space="preserve"> </w:t>
      </w:r>
      <w:r>
        <w:rPr>
          <w:w w:val="110"/>
        </w:rPr>
        <w:t xml:space="preserve">Magnetic </w:t>
      </w:r>
      <w:r>
        <w:rPr>
          <w:spacing w:val="-2"/>
          <w:w w:val="110"/>
        </w:rPr>
        <w:t>A</w:t>
      </w:r>
      <w:r>
        <w:rPr>
          <w:spacing w:val="-1"/>
          <w:w w:val="110"/>
        </w:rPr>
        <w:t>tt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 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ol</w:t>
      </w:r>
      <w:r>
        <w:rPr>
          <w:spacing w:val="-1"/>
          <w:w w:val="110"/>
        </w:rPr>
        <w:t xml:space="preserve"> </w:t>
      </w:r>
      <w:r>
        <w:rPr>
          <w:w w:val="110"/>
        </w:rPr>
        <w:t>Settling</w:t>
      </w:r>
      <w:r>
        <w:rPr>
          <w:spacing w:val="-2"/>
          <w:w w:val="110"/>
        </w:rPr>
        <w:t xml:space="preserve"> </w:t>
      </w:r>
      <w:r>
        <w:rPr>
          <w:w w:val="110"/>
        </w:rPr>
        <w:t>Prediction</w:t>
      </w:r>
      <w:r>
        <w:rPr>
          <w:spacing w:val="-1"/>
          <w:w w:val="110"/>
        </w:rPr>
        <w:t xml:space="preserve"> </w:t>
      </w:r>
      <w:r>
        <w:rPr>
          <w:w w:val="110"/>
        </w:rPr>
        <w:t>with</w:t>
      </w:r>
      <w:r>
        <w:rPr>
          <w:spacing w:val="28"/>
          <w:w w:val="110"/>
        </w:rPr>
        <w:t xml:space="preserve"> </w:t>
      </w:r>
      <w:r>
        <w:rPr>
          <w:w w:val="110"/>
        </w:rPr>
        <w:t>On-Orbit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ific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</w:t>
      </w:r>
      <w:r>
        <w:rPr>
          <w:spacing w:val="-9"/>
          <w:w w:val="110"/>
        </w:rPr>
        <w:t xml:space="preserve"> </w:t>
      </w:r>
      <w:r>
        <w:rPr>
          <w:w w:val="110"/>
        </w:rPr>
        <w:t>using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Colorado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10"/>
          <w:w w:val="110"/>
        </w:rPr>
        <w:t xml:space="preserve"> </w:t>
      </w:r>
      <w:r>
        <w:rPr>
          <w:w w:val="110"/>
        </w:rPr>
        <w:t>Space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3"/>
          <w:w w:val="110"/>
        </w:rPr>
        <w:t>ath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</w:t>
      </w:r>
      <w:r>
        <w:rPr>
          <w:spacing w:val="-9"/>
          <w:w w:val="110"/>
        </w:rPr>
        <w:t xml:space="preserve"> </w:t>
      </w:r>
      <w:r>
        <w:rPr>
          <w:w w:val="110"/>
        </w:rPr>
        <w:t>Experiment</w:t>
      </w:r>
      <w:r>
        <w:rPr>
          <w:spacing w:val="-9"/>
          <w:w w:val="110"/>
        </w:rPr>
        <w:t xml:space="preserve"> </w:t>
      </w:r>
      <w:proofErr w:type="spellStart"/>
      <w:r>
        <w:rPr>
          <w:w w:val="110"/>
        </w:rPr>
        <w:t>CubeSat</w:t>
      </w:r>
      <w:proofErr w:type="spellEnd"/>
      <w:r>
        <w:rPr>
          <w:w w:val="110"/>
        </w:rPr>
        <w:t>.</w:t>
      </w:r>
    </w:p>
    <w:p w14:paraId="2D8650BD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gramStart"/>
      <w:r>
        <w:rPr>
          <w:w w:val="105"/>
        </w:rPr>
        <w:t>Gerhardt,</w:t>
      </w:r>
      <w:r>
        <w:rPr>
          <w:spacing w:val="37"/>
          <w:w w:val="105"/>
        </w:rPr>
        <w:t xml:space="preserve"> </w:t>
      </w:r>
      <w:r>
        <w:rPr>
          <w:w w:val="105"/>
        </w:rPr>
        <w:t>D.,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8"/>
          <w:w w:val="105"/>
        </w:rPr>
        <w:t xml:space="preserve"> </w:t>
      </w:r>
      <w:r>
        <w:rPr>
          <w:w w:val="105"/>
        </w:rPr>
        <w:t>S.</w:t>
      </w:r>
      <w:r>
        <w:rPr>
          <w:spacing w:val="35"/>
          <w:w w:val="105"/>
        </w:rPr>
        <w:t xml:space="preserve"> </w:t>
      </w:r>
      <w:r>
        <w:rPr>
          <w:w w:val="105"/>
        </w:rPr>
        <w:t>E.,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8"/>
          <w:w w:val="105"/>
        </w:rPr>
        <w:t xml:space="preserve"> </w:t>
      </w:r>
      <w:r>
        <w:rPr>
          <w:w w:val="105"/>
        </w:rPr>
        <w:t>Q.,</w:t>
      </w:r>
      <w:r>
        <w:rPr>
          <w:spacing w:val="38"/>
          <w:w w:val="105"/>
        </w:rPr>
        <w:t xml:space="preserve"> </w:t>
      </w:r>
      <w:r>
        <w:rPr>
          <w:w w:val="105"/>
        </w:rPr>
        <w:t>Blum,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38"/>
          <w:w w:val="105"/>
        </w:rPr>
        <w:t xml:space="preserve"> </w:t>
      </w:r>
      <w:r>
        <w:rPr>
          <w:w w:val="105"/>
        </w:rPr>
        <w:t>Li,</w:t>
      </w:r>
      <w:r>
        <w:rPr>
          <w:spacing w:val="38"/>
          <w:w w:val="105"/>
        </w:rPr>
        <w:t xml:space="preserve"> </w:t>
      </w:r>
      <w:r>
        <w:rPr>
          <w:w w:val="105"/>
        </w:rPr>
        <w:t>X.,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Kohnert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R.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2013)</w:t>
      </w:r>
      <w:r>
        <w:rPr>
          <w:spacing w:val="-1"/>
          <w:w w:val="105"/>
        </w:rPr>
        <w:t>.</w:t>
      </w:r>
      <w:proofErr w:type="gramEnd"/>
      <w:r>
        <w:rPr>
          <w:spacing w:val="31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orad</w:t>
      </w:r>
      <w:r>
        <w:rPr>
          <w:spacing w:val="-2"/>
          <w:w w:val="105"/>
        </w:rPr>
        <w:t>o</w:t>
      </w:r>
      <w:r>
        <w:rPr>
          <w:spacing w:val="39"/>
          <w:w w:val="99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6"/>
          <w:w w:val="105"/>
        </w:rPr>
        <w:t xml:space="preserve"> </w:t>
      </w:r>
      <w:r>
        <w:rPr>
          <w:w w:val="105"/>
        </w:rPr>
        <w:t>Space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7"/>
          <w:w w:val="105"/>
        </w:rPr>
        <w:t xml:space="preserve"> </w:t>
      </w:r>
      <w:r>
        <w:rPr>
          <w:w w:val="105"/>
        </w:rPr>
        <w:t>Experiment</w:t>
      </w:r>
      <w:r>
        <w:rPr>
          <w:spacing w:val="7"/>
          <w:w w:val="105"/>
        </w:rPr>
        <w:t xml:space="preserve"> </w:t>
      </w:r>
      <w:r>
        <w:rPr>
          <w:w w:val="105"/>
        </w:rPr>
        <w:t>(CSSWE)</w:t>
      </w:r>
      <w:r>
        <w:rPr>
          <w:spacing w:val="7"/>
          <w:w w:val="105"/>
        </w:rPr>
        <w:t xml:space="preserve"> </w:t>
      </w:r>
      <w:r>
        <w:rPr>
          <w:w w:val="105"/>
        </w:rPr>
        <w:t>On-Orbit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orman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.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Small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Satellites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3(1)</w:t>
      </w:r>
      <w:proofErr w:type="gramStart"/>
      <w:r>
        <w:rPr>
          <w:w w:val="105"/>
        </w:rPr>
        <w:t>:265</w:t>
      </w:r>
      <w:proofErr w:type="gramEnd"/>
      <w:r>
        <w:rPr>
          <w:w w:val="105"/>
        </w:rPr>
        <w:t>–281.</w:t>
      </w:r>
    </w:p>
    <w:p w14:paraId="14D425A6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Gilbert,</w:t>
      </w:r>
      <w:r>
        <w:rPr>
          <w:spacing w:val="27"/>
          <w:w w:val="105"/>
        </w:rPr>
        <w:t xml:space="preserve"> </w:t>
      </w:r>
      <w:r>
        <w:rPr>
          <w:w w:val="105"/>
        </w:rPr>
        <w:t>H.</w:t>
      </w:r>
      <w:r>
        <w:rPr>
          <w:spacing w:val="27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Inglis</w:t>
      </w:r>
      <w:proofErr w:type="spellEnd"/>
      <w:r>
        <w:rPr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ay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L.,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L.,</w:t>
      </w:r>
      <w:r>
        <w:rPr>
          <w:spacing w:val="28"/>
          <w:w w:val="105"/>
        </w:rPr>
        <w:t xml:space="preserve"> </w:t>
      </w:r>
      <w:r>
        <w:rPr>
          <w:w w:val="105"/>
        </w:rPr>
        <w:t>Thompson,</w:t>
      </w:r>
      <w:r>
        <w:rPr>
          <w:spacing w:val="28"/>
          <w:w w:val="105"/>
        </w:rPr>
        <w:t xml:space="preserve"> </w:t>
      </w:r>
      <w:r>
        <w:rPr>
          <w:w w:val="105"/>
        </w:rPr>
        <w:t>B.</w:t>
      </w:r>
      <w:r>
        <w:rPr>
          <w:spacing w:val="27"/>
          <w:w w:val="105"/>
        </w:rPr>
        <w:t xml:space="preserve"> </w:t>
      </w:r>
      <w:r>
        <w:rPr>
          <w:w w:val="105"/>
        </w:rPr>
        <w:t>J.,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28"/>
          <w:w w:val="105"/>
        </w:rPr>
        <w:t xml:space="preserve"> </w:t>
      </w:r>
      <w:r>
        <w:rPr>
          <w:w w:val="105"/>
        </w:rPr>
        <w:t>C.</w:t>
      </w:r>
      <w:r>
        <w:rPr>
          <w:spacing w:val="27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(2013).</w:t>
      </w:r>
      <w:r>
        <w:rPr>
          <w:spacing w:val="29"/>
          <w:w w:val="109"/>
        </w:rPr>
        <w:t xml:space="preserve"> </w:t>
      </w:r>
      <w:proofErr w:type="gramStart"/>
      <w:r>
        <w:rPr>
          <w:w w:val="105"/>
        </w:rPr>
        <w:t>Energy</w:t>
      </w:r>
      <w:r>
        <w:rPr>
          <w:spacing w:val="22"/>
          <w:w w:val="105"/>
        </w:rPr>
        <w:t xml:space="preserve"> </w:t>
      </w:r>
      <w:r>
        <w:rPr>
          <w:w w:val="105"/>
        </w:rPr>
        <w:t>Release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21"/>
          <w:w w:val="105"/>
        </w:rPr>
        <w:t xml:space="preserve"> </w:t>
      </w:r>
      <w:r>
        <w:rPr>
          <w:w w:val="105"/>
        </w:rPr>
        <w:t>Impacting</w:t>
      </w:r>
      <w:r>
        <w:rPr>
          <w:spacing w:val="21"/>
          <w:w w:val="105"/>
        </w:rPr>
        <w:t xml:space="preserve"> </w:t>
      </w:r>
      <w:r>
        <w:rPr>
          <w:w w:val="105"/>
        </w:rPr>
        <w:t>Prominence</w:t>
      </w:r>
      <w:r>
        <w:rPr>
          <w:spacing w:val="23"/>
          <w:w w:val="105"/>
        </w:rPr>
        <w:t xml:space="preserve"> </w:t>
      </w:r>
      <w:r>
        <w:rPr>
          <w:w w:val="105"/>
        </w:rPr>
        <w:t>Material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ollowi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2011</w:t>
      </w:r>
      <w:r>
        <w:rPr>
          <w:spacing w:val="22"/>
          <w:w w:val="105"/>
        </w:rPr>
        <w:t xml:space="preserve"> </w:t>
      </w:r>
      <w:r>
        <w:rPr>
          <w:w w:val="105"/>
        </w:rPr>
        <w:t>June</w:t>
      </w:r>
      <w:r>
        <w:rPr>
          <w:spacing w:val="22"/>
          <w:w w:val="105"/>
        </w:rPr>
        <w:t xml:space="preserve"> </w:t>
      </w:r>
      <w:r>
        <w:rPr>
          <w:w w:val="105"/>
        </w:rPr>
        <w:t>7</w:t>
      </w:r>
      <w:r>
        <w:rPr>
          <w:spacing w:val="21"/>
          <w:w w:val="105"/>
        </w:rPr>
        <w:t xml:space="preserve"> </w:t>
      </w:r>
      <w:r>
        <w:rPr>
          <w:w w:val="105"/>
        </w:rPr>
        <w:t>Eruption.</w:t>
      </w:r>
      <w:proofErr w:type="gramEnd"/>
      <w:r>
        <w:rPr>
          <w:spacing w:val="47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proofErr w:type="gramEnd"/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776(1):L12.</w:t>
      </w:r>
    </w:p>
    <w:p w14:paraId="29B5139E" w14:textId="77777777" w:rsidR="006338C4" w:rsidRDefault="00E272E0">
      <w:pPr>
        <w:pStyle w:val="BodyText"/>
        <w:spacing w:before="180" w:line="257" w:lineRule="auto"/>
        <w:ind w:left="318" w:right="117" w:hanging="219"/>
        <w:jc w:val="both"/>
      </w:pPr>
      <w:proofErr w:type="gramStart"/>
      <w:r>
        <w:rPr>
          <w:w w:val="105"/>
        </w:rPr>
        <w:t>Giordano,</w:t>
      </w:r>
      <w:r>
        <w:rPr>
          <w:spacing w:val="53"/>
          <w:w w:val="105"/>
        </w:rPr>
        <w:t xml:space="preserve"> </w:t>
      </w:r>
      <w:r>
        <w:rPr>
          <w:w w:val="105"/>
        </w:rPr>
        <w:t>S.,</w:t>
      </w:r>
      <w:r>
        <w:rPr>
          <w:spacing w:val="54"/>
          <w:w w:val="105"/>
        </w:rPr>
        <w:t xml:space="preserve"> </w:t>
      </w:r>
      <w:proofErr w:type="spellStart"/>
      <w:r>
        <w:rPr>
          <w:spacing w:val="-2"/>
          <w:w w:val="105"/>
        </w:rPr>
        <w:t>Antonu</w:t>
      </w:r>
      <w:r>
        <w:rPr>
          <w:spacing w:val="-3"/>
          <w:w w:val="105"/>
        </w:rPr>
        <w:t>cci</w:t>
      </w:r>
      <w:proofErr w:type="spellEnd"/>
      <w:r>
        <w:rPr>
          <w:spacing w:val="-2"/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E.,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Dodero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M.</w:t>
      </w:r>
      <w:r>
        <w:rPr>
          <w:spacing w:val="47"/>
          <w:w w:val="105"/>
        </w:rPr>
        <w:t xml:space="preserve"> </w:t>
      </w:r>
      <w:r>
        <w:rPr>
          <w:w w:val="105"/>
        </w:rPr>
        <w:t>(2000).</w:t>
      </w:r>
      <w:proofErr w:type="gramEnd"/>
      <w:r>
        <w:rPr>
          <w:spacing w:val="14"/>
          <w:w w:val="105"/>
        </w:rPr>
        <w:t xml:space="preserve"> </w:t>
      </w:r>
      <w:proofErr w:type="gramStart"/>
      <w:r>
        <w:rPr>
          <w:spacing w:val="-1"/>
          <w:w w:val="105"/>
        </w:rPr>
        <w:t>OXYGEN</w:t>
      </w:r>
      <w:r>
        <w:rPr>
          <w:spacing w:val="47"/>
          <w:w w:val="105"/>
        </w:rPr>
        <w:t xml:space="preserve"> </w:t>
      </w:r>
      <w:r>
        <w:rPr>
          <w:w w:val="105"/>
        </w:rPr>
        <w:t>VELOCITIES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7"/>
          <w:w w:val="105"/>
        </w:rPr>
        <w:t xml:space="preserve"> </w:t>
      </w:r>
      <w:r>
        <w:rPr>
          <w:w w:val="105"/>
        </w:rPr>
        <w:t>POLAR</w:t>
      </w:r>
      <w:r>
        <w:rPr>
          <w:spacing w:val="28"/>
          <w:w w:val="104"/>
        </w:rPr>
        <w:t xml:space="preserve"> </w:t>
      </w:r>
      <w:r>
        <w:rPr>
          <w:spacing w:val="-1"/>
          <w:w w:val="105"/>
        </w:rPr>
        <w:t>CORONAL.</w:t>
      </w:r>
      <w:proofErr w:type="gramEnd"/>
      <w:r>
        <w:rPr>
          <w:spacing w:val="20"/>
          <w:w w:val="105"/>
        </w:rPr>
        <w:t xml:space="preserve"> </w:t>
      </w:r>
      <w:r>
        <w:rPr>
          <w:spacing w:val="-2"/>
          <w:w w:val="105"/>
          <w:u w:val="single" w:color="000000"/>
        </w:rPr>
        <w:t>Advan</w:t>
      </w:r>
      <w:r>
        <w:rPr>
          <w:spacing w:val="-3"/>
          <w:w w:val="105"/>
          <w:u w:val="single" w:color="000000"/>
        </w:rPr>
        <w:t>ces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25(9)</w:t>
      </w:r>
      <w:proofErr w:type="gramStart"/>
      <w:r>
        <w:rPr>
          <w:w w:val="105"/>
        </w:rPr>
        <w:t>:1927</w:t>
      </w:r>
      <w:proofErr w:type="gramEnd"/>
      <w:r>
        <w:rPr>
          <w:w w:val="105"/>
        </w:rPr>
        <w:t>–1930.</w:t>
      </w:r>
    </w:p>
    <w:p w14:paraId="22BE64B9" w14:textId="77777777" w:rsidR="006338C4" w:rsidRDefault="00E272E0">
      <w:pPr>
        <w:pStyle w:val="BodyText"/>
        <w:spacing w:before="180"/>
      </w:pPr>
      <w:proofErr w:type="spellStart"/>
      <w:r>
        <w:rPr>
          <w:spacing w:val="-3"/>
          <w:w w:val="105"/>
        </w:rPr>
        <w:t>Gopal</w:t>
      </w:r>
      <w:r>
        <w:rPr>
          <w:spacing w:val="-4"/>
          <w:w w:val="105"/>
        </w:rPr>
        <w:t>sw</w:t>
      </w:r>
      <w:r>
        <w:rPr>
          <w:spacing w:val="-3"/>
          <w:w w:val="105"/>
        </w:rPr>
        <w:t>amy</w:t>
      </w:r>
      <w:proofErr w:type="spellEnd"/>
      <w:r>
        <w:rPr>
          <w:spacing w:val="-3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N.,</w:t>
      </w:r>
      <w:r>
        <w:rPr>
          <w:spacing w:val="44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44"/>
          <w:w w:val="105"/>
        </w:rPr>
        <w:t xml:space="preserve"> </w:t>
      </w:r>
      <w:r>
        <w:rPr>
          <w:w w:val="105"/>
        </w:rPr>
        <w:t>S.,</w:t>
      </w:r>
      <w:r>
        <w:rPr>
          <w:spacing w:val="45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proofErr w:type="spellStart"/>
      <w:r>
        <w:rPr>
          <w:w w:val="105"/>
        </w:rPr>
        <w:t>Stenborg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A.,</w:t>
      </w:r>
      <w:r>
        <w:rPr>
          <w:spacing w:val="45"/>
          <w:w w:val="105"/>
        </w:rPr>
        <w:t xml:space="preserve"> </w:t>
      </w:r>
      <w:r>
        <w:rPr>
          <w:w w:val="105"/>
        </w:rPr>
        <w:t>L,</w:t>
      </w:r>
      <w:r>
        <w:rPr>
          <w:spacing w:val="39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S.,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</w:p>
    <w:p w14:paraId="7D2ADC41" w14:textId="77777777" w:rsidR="006338C4" w:rsidRDefault="00E272E0">
      <w:pPr>
        <w:pStyle w:val="BodyText"/>
        <w:spacing w:before="18"/>
        <w:ind w:firstLine="218"/>
      </w:pPr>
      <w:r>
        <w:rPr>
          <w:w w:val="110"/>
        </w:rPr>
        <w:t>R.</w:t>
      </w:r>
      <w:r>
        <w:rPr>
          <w:spacing w:val="-13"/>
          <w:w w:val="110"/>
        </w:rPr>
        <w:t xml:space="preserve"> </w:t>
      </w:r>
      <w:r>
        <w:rPr>
          <w:w w:val="110"/>
        </w:rPr>
        <w:t>A.</w:t>
      </w:r>
      <w:r>
        <w:rPr>
          <w:spacing w:val="-12"/>
          <w:w w:val="110"/>
        </w:rPr>
        <w:t xml:space="preserve"> </w:t>
      </w:r>
      <w:r>
        <w:rPr>
          <w:w w:val="110"/>
        </w:rPr>
        <w:t>(2009).</w:t>
      </w:r>
      <w:r>
        <w:rPr>
          <w:spacing w:val="3"/>
          <w:w w:val="110"/>
        </w:rPr>
        <w:t xml:space="preserve"> </w:t>
      </w:r>
      <w:proofErr w:type="gramStart"/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SOHO</w:t>
      </w:r>
      <w:r>
        <w:rPr>
          <w:spacing w:val="-12"/>
          <w:w w:val="110"/>
        </w:rPr>
        <w:t xml:space="preserve"> </w:t>
      </w:r>
      <w:r>
        <w:rPr>
          <w:w w:val="150"/>
        </w:rPr>
        <w:t>/</w:t>
      </w:r>
      <w:r>
        <w:rPr>
          <w:spacing w:val="-35"/>
          <w:w w:val="150"/>
        </w:rPr>
        <w:t xml:space="preserve"> </w:t>
      </w:r>
      <w:r>
        <w:rPr>
          <w:w w:val="110"/>
        </w:rPr>
        <w:t>LASCO</w:t>
      </w:r>
      <w:r>
        <w:rPr>
          <w:spacing w:val="-13"/>
          <w:w w:val="110"/>
        </w:rPr>
        <w:t xml:space="preserve"> </w:t>
      </w:r>
      <w:r>
        <w:rPr>
          <w:w w:val="110"/>
        </w:rPr>
        <w:t>CME</w:t>
      </w:r>
      <w:r>
        <w:rPr>
          <w:spacing w:val="-13"/>
          <w:w w:val="110"/>
        </w:rPr>
        <w:t xml:space="preserve"> </w:t>
      </w:r>
      <w:r>
        <w:rPr>
          <w:w w:val="110"/>
        </w:rPr>
        <w:t>Catalog.</w:t>
      </w:r>
      <w:proofErr w:type="gramEnd"/>
      <w:r>
        <w:rPr>
          <w:spacing w:val="4"/>
          <w:w w:val="110"/>
        </w:rPr>
        <w:t xml:space="preserve"> </w:t>
      </w:r>
      <w:proofErr w:type="gramStart"/>
      <w:r>
        <w:rPr>
          <w:w w:val="110"/>
          <w:u w:val="single" w:color="000000"/>
        </w:rPr>
        <w:t>Earth</w:t>
      </w:r>
      <w:r>
        <w:rPr>
          <w:spacing w:val="-12"/>
          <w:w w:val="110"/>
          <w:u w:val="single" w:color="000000"/>
        </w:rPr>
        <w:t xml:space="preserve"> </w:t>
      </w:r>
      <w:r>
        <w:rPr>
          <w:spacing w:val="1"/>
          <w:w w:val="110"/>
          <w:u w:val="single" w:color="000000"/>
        </w:rPr>
        <w:t>Moon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Planet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104:295–313.</w:t>
      </w:r>
      <w:proofErr w:type="gramEnd"/>
    </w:p>
    <w:p w14:paraId="70509BA7" w14:textId="77777777" w:rsidR="006338C4" w:rsidRDefault="00E272E0">
      <w:pPr>
        <w:pStyle w:val="BodyText"/>
        <w:spacing w:before="197" w:line="257" w:lineRule="auto"/>
        <w:ind w:left="318" w:right="118" w:hanging="219"/>
        <w:jc w:val="both"/>
      </w:pPr>
      <w:r>
        <w:rPr>
          <w:w w:val="105"/>
        </w:rPr>
        <w:t>Greenstein,</w:t>
      </w:r>
      <w:r>
        <w:rPr>
          <w:spacing w:val="22"/>
          <w:w w:val="105"/>
        </w:rPr>
        <w:t xml:space="preserve"> </w:t>
      </w:r>
      <w:r>
        <w:rPr>
          <w:w w:val="105"/>
        </w:rPr>
        <w:t>J.</w:t>
      </w:r>
      <w:r>
        <w:rPr>
          <w:spacing w:val="23"/>
          <w:w w:val="105"/>
        </w:rPr>
        <w:t xml:space="preserve"> </w:t>
      </w:r>
      <w:r>
        <w:rPr>
          <w:w w:val="105"/>
        </w:rPr>
        <w:t>L.</w:t>
      </w:r>
      <w:r>
        <w:rPr>
          <w:spacing w:val="23"/>
          <w:w w:val="105"/>
        </w:rPr>
        <w:t xml:space="preserve"> </w:t>
      </w:r>
      <w:r>
        <w:rPr>
          <w:w w:val="105"/>
        </w:rPr>
        <w:t>(1958).</w:t>
      </w:r>
      <w:r>
        <w:rPr>
          <w:spacing w:val="49"/>
          <w:w w:val="105"/>
        </w:rPr>
        <w:t xml:space="preserve"> </w:t>
      </w:r>
      <w:proofErr w:type="gramStart"/>
      <w:r>
        <w:rPr>
          <w:w w:val="105"/>
        </w:rPr>
        <w:t>High-Resolution</w:t>
      </w:r>
      <w:r>
        <w:rPr>
          <w:spacing w:val="23"/>
          <w:w w:val="105"/>
        </w:rPr>
        <w:t xml:space="preserve"> </w:t>
      </w:r>
      <w:r>
        <w:rPr>
          <w:w w:val="105"/>
        </w:rPr>
        <w:t>Spectra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Comet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RKO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proofErr w:type="gramEnd"/>
      <w:r>
        <w:rPr>
          <w:spacing w:val="4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9"/>
        </w:rPr>
        <w:t xml:space="preserve"> </w:t>
      </w:r>
      <w:r>
        <w:rPr>
          <w:w w:val="105"/>
        </w:rPr>
        <w:t>128:106.</w:t>
      </w:r>
    </w:p>
    <w:p w14:paraId="5F704130" w14:textId="77777777" w:rsidR="006338C4" w:rsidRDefault="00E272E0">
      <w:pPr>
        <w:pStyle w:val="BodyText"/>
        <w:spacing w:before="180" w:line="253" w:lineRule="auto"/>
        <w:ind w:left="318" w:right="118" w:hanging="219"/>
        <w:jc w:val="both"/>
      </w:pPr>
      <w:proofErr w:type="spellStart"/>
      <w:r>
        <w:t>Harra</w:t>
      </w:r>
      <w:proofErr w:type="spellEnd"/>
      <w:r>
        <w:t>,</w:t>
      </w:r>
      <w:r>
        <w:rPr>
          <w:spacing w:val="29"/>
        </w:rPr>
        <w:t xml:space="preserve"> </w:t>
      </w:r>
      <w:r>
        <w:t>L.</w:t>
      </w:r>
      <w:r>
        <w:rPr>
          <w:spacing w:val="19"/>
        </w:rPr>
        <w:t xml:space="preserve"> </w:t>
      </w:r>
      <w:r>
        <w:t>K.,</w:t>
      </w:r>
      <w:r>
        <w:rPr>
          <w:spacing w:val="30"/>
        </w:rPr>
        <w:t xml:space="preserve"> </w:t>
      </w:r>
      <w:proofErr w:type="spellStart"/>
      <w:r>
        <w:t>Mandrini</w:t>
      </w:r>
      <w:proofErr w:type="spellEnd"/>
      <w:r>
        <w:t>,</w:t>
      </w:r>
      <w:r>
        <w:rPr>
          <w:spacing w:val="29"/>
        </w:rPr>
        <w:t xml:space="preserve"> </w:t>
      </w:r>
      <w:r>
        <w:t>C.</w:t>
      </w:r>
      <w:r>
        <w:rPr>
          <w:spacing w:val="19"/>
        </w:rPr>
        <w:t xml:space="preserve"> </w:t>
      </w:r>
      <w:r>
        <w:t>H.,</w:t>
      </w:r>
      <w:r>
        <w:rPr>
          <w:spacing w:val="30"/>
        </w:rPr>
        <w:t xml:space="preserve"> </w:t>
      </w:r>
      <w:proofErr w:type="spellStart"/>
      <w:r>
        <w:t>Dasso</w:t>
      </w:r>
      <w:proofErr w:type="spellEnd"/>
      <w:r>
        <w:t>,</w:t>
      </w:r>
      <w:r>
        <w:rPr>
          <w:spacing w:val="29"/>
        </w:rPr>
        <w:t xml:space="preserve"> </w:t>
      </w:r>
      <w:r>
        <w:t>S.,</w:t>
      </w:r>
      <w:r>
        <w:rPr>
          <w:spacing w:val="29"/>
        </w:rPr>
        <w:t xml:space="preserve"> </w:t>
      </w:r>
      <w:proofErr w:type="spellStart"/>
      <w:r>
        <w:t>Gulisano</w:t>
      </w:r>
      <w:proofErr w:type="spellEnd"/>
      <w:r>
        <w:t>,</w:t>
      </w:r>
      <w:r>
        <w:rPr>
          <w:spacing w:val="30"/>
        </w:rPr>
        <w:t xml:space="preserve"> </w:t>
      </w:r>
      <w:r>
        <w:t>A.</w:t>
      </w:r>
      <w:r>
        <w:rPr>
          <w:spacing w:val="19"/>
        </w:rPr>
        <w:t xml:space="preserve"> </w:t>
      </w:r>
      <w:r>
        <w:t>M.,</w:t>
      </w:r>
      <w:r>
        <w:rPr>
          <w:spacing w:val="29"/>
        </w:rPr>
        <w:t xml:space="preserve"> </w:t>
      </w:r>
      <w:r>
        <w:t>Steed,</w:t>
      </w:r>
      <w:r>
        <w:rPr>
          <w:spacing w:val="30"/>
        </w:rPr>
        <w:t xml:space="preserve"> </w:t>
      </w:r>
      <w:r>
        <w:t>K.,</w:t>
      </w:r>
      <w:r>
        <w:rPr>
          <w:spacing w:val="29"/>
        </w:rPr>
        <w:t xml:space="preserve"> </w:t>
      </w:r>
      <w:r>
        <w:rPr>
          <w:spacing w:val="-1"/>
        </w:rPr>
        <w:t>and</w:t>
      </w:r>
      <w:r>
        <w:rPr>
          <w:spacing w:val="20"/>
        </w:rPr>
        <w:t xml:space="preserve"> </w:t>
      </w:r>
      <w:proofErr w:type="spellStart"/>
      <w:r>
        <w:t>Imada</w:t>
      </w:r>
      <w:proofErr w:type="spellEnd"/>
      <w:r>
        <w:t>,</w:t>
      </w:r>
      <w:r>
        <w:rPr>
          <w:spacing w:val="29"/>
        </w:rPr>
        <w:t xml:space="preserve"> </w:t>
      </w:r>
      <w:r>
        <w:t>S.</w:t>
      </w:r>
      <w:r>
        <w:rPr>
          <w:spacing w:val="19"/>
        </w:rPr>
        <w:t xml:space="preserve"> </w:t>
      </w:r>
      <w:r>
        <w:t>(2010).</w:t>
      </w:r>
      <w:r>
        <w:rPr>
          <w:spacing w:val="22"/>
          <w:w w:val="109"/>
        </w:rPr>
        <w:t xml:space="preserve"> </w:t>
      </w:r>
      <w:r>
        <w:t>Determining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Solar</w:t>
      </w:r>
      <w:r>
        <w:rPr>
          <w:spacing w:val="42"/>
        </w:rPr>
        <w:t xml:space="preserve"> </w:t>
      </w:r>
      <w:r>
        <w:t>Source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Magnetic</w:t>
      </w:r>
      <w:r>
        <w:rPr>
          <w:spacing w:val="41"/>
        </w:rPr>
        <w:t xml:space="preserve"> </w:t>
      </w:r>
      <w:r>
        <w:rPr>
          <w:spacing w:val="-1"/>
        </w:rPr>
        <w:t>Cloud</w:t>
      </w:r>
      <w:r>
        <w:rPr>
          <w:spacing w:val="41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rPr>
          <w:spacing w:val="-3"/>
        </w:rPr>
        <w:t>Ve</w:t>
      </w:r>
      <w:r>
        <w:rPr>
          <w:spacing w:val="-4"/>
        </w:rPr>
        <w:t>l</w:t>
      </w:r>
      <w:r>
        <w:rPr>
          <w:spacing w:val="-3"/>
        </w:rPr>
        <w:t>oc</w:t>
      </w:r>
      <w:r>
        <w:rPr>
          <w:spacing w:val="-4"/>
        </w:rPr>
        <w:t>i</w:t>
      </w:r>
      <w:r>
        <w:rPr>
          <w:spacing w:val="-3"/>
        </w:rPr>
        <w:t>ty</w:t>
      </w:r>
      <w:r>
        <w:rPr>
          <w:spacing w:val="42"/>
        </w:rPr>
        <w:t xml:space="preserve"> </w:t>
      </w:r>
      <w:proofErr w:type="spellStart"/>
      <w:r>
        <w:t>Di</w:t>
      </w:r>
      <w:r>
        <w:rPr>
          <w:rFonts w:ascii="Apple Symbols" w:eastAsia="Apple Symbols" w:hAnsi="Apple Symbols" w:cs="Apple Symbols"/>
        </w:rPr>
        <w:t>↵</w:t>
      </w:r>
      <w:r>
        <w:t>erence</w:t>
      </w:r>
      <w:proofErr w:type="spellEnd"/>
      <w:r>
        <w:rPr>
          <w:spacing w:val="41"/>
        </w:rPr>
        <w:t xml:space="preserve"> </w:t>
      </w:r>
      <w:r>
        <w:rPr>
          <w:spacing w:val="-3"/>
        </w:rPr>
        <w:t>Techn</w:t>
      </w:r>
      <w:r>
        <w:rPr>
          <w:spacing w:val="-4"/>
        </w:rPr>
        <w:t>i</w:t>
      </w:r>
      <w:r>
        <w:rPr>
          <w:spacing w:val="-3"/>
        </w:rPr>
        <w:t>que.</w:t>
      </w:r>
      <w:r>
        <w:rPr>
          <w:spacing w:val="17"/>
        </w:rPr>
        <w:t xml:space="preserve"> </w:t>
      </w:r>
      <w:proofErr w:type="gramStart"/>
      <w:r>
        <w:rPr>
          <w:u w:val="single" w:color="000000"/>
        </w:rPr>
        <w:t>Solar</w:t>
      </w:r>
      <w:r>
        <w:rPr>
          <w:w w:val="113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14"/>
        </w:rPr>
        <w:t xml:space="preserve"> </w:t>
      </w:r>
      <w:r>
        <w:t>268(1):213–230.</w:t>
      </w:r>
    </w:p>
    <w:p w14:paraId="7081C173" w14:textId="77777777" w:rsidR="006338C4" w:rsidRDefault="00E272E0">
      <w:pPr>
        <w:pStyle w:val="BodyText"/>
        <w:spacing w:before="183" w:line="257" w:lineRule="auto"/>
        <w:ind w:right="118"/>
        <w:jc w:val="right"/>
      </w:pP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L.</w:t>
      </w:r>
      <w:r>
        <w:rPr>
          <w:spacing w:val="48"/>
          <w:w w:val="105"/>
        </w:rPr>
        <w:t xml:space="preserve"> </w:t>
      </w:r>
      <w:r>
        <w:rPr>
          <w:w w:val="105"/>
        </w:rPr>
        <w:t>K.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Sterling,</w:t>
      </w:r>
      <w:r>
        <w:rPr>
          <w:spacing w:val="55"/>
          <w:w w:val="105"/>
        </w:rPr>
        <w:t xml:space="preserve"> </w:t>
      </w:r>
      <w:r>
        <w:rPr>
          <w:w w:val="105"/>
        </w:rPr>
        <w:t>A.</w:t>
      </w:r>
      <w:r>
        <w:rPr>
          <w:spacing w:val="47"/>
          <w:w w:val="105"/>
        </w:rPr>
        <w:t xml:space="preserve"> </w:t>
      </w:r>
      <w:r>
        <w:rPr>
          <w:w w:val="105"/>
        </w:rPr>
        <w:t>C.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(2001).  </w:t>
      </w:r>
      <w:r>
        <w:rPr>
          <w:spacing w:val="13"/>
          <w:w w:val="105"/>
        </w:rPr>
        <w:t xml:space="preserve"> </w:t>
      </w:r>
      <w:r>
        <w:rPr>
          <w:w w:val="105"/>
        </w:rPr>
        <w:t>Material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Out</w:t>
      </w:r>
      <w:r>
        <w:rPr>
          <w:spacing w:val="-2"/>
          <w:w w:val="105"/>
        </w:rPr>
        <w:t>flows</w:t>
      </w:r>
      <w:r>
        <w:rPr>
          <w:spacing w:val="47"/>
          <w:w w:val="105"/>
        </w:rPr>
        <w:t xml:space="preserve"> </w:t>
      </w:r>
      <w:r>
        <w:rPr>
          <w:w w:val="105"/>
        </w:rPr>
        <w:t>from</w:t>
      </w:r>
      <w:r>
        <w:rPr>
          <w:spacing w:val="48"/>
          <w:w w:val="105"/>
        </w:rPr>
        <w:t xml:space="preserve"> </w:t>
      </w:r>
      <w:r>
        <w:rPr>
          <w:w w:val="105"/>
        </w:rPr>
        <w:t>Coronal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Int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48"/>
          <w:w w:val="105"/>
        </w:rPr>
        <w:t xml:space="preserve"> </w:t>
      </w:r>
      <w:r>
        <w:rPr>
          <w:w w:val="105"/>
        </w:rPr>
        <w:t>”Dimming</w:t>
      </w:r>
      <w:r>
        <w:rPr>
          <w:spacing w:val="27"/>
          <w:w w:val="99"/>
        </w:rPr>
        <w:t xml:space="preserve"> </w:t>
      </w:r>
      <w:r>
        <w:rPr>
          <w:w w:val="105"/>
        </w:rPr>
        <w:t>Regions”</w:t>
      </w:r>
      <w:r>
        <w:rPr>
          <w:spacing w:val="9"/>
          <w:w w:val="105"/>
        </w:rPr>
        <w:t xml:space="preserve"> </w:t>
      </w:r>
      <w:r>
        <w:rPr>
          <w:w w:val="105"/>
        </w:rPr>
        <w:t>During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9"/>
          <w:w w:val="105"/>
        </w:rPr>
        <w:t xml:space="preserve"> </w:t>
      </w:r>
      <w:r>
        <w:rPr>
          <w:w w:val="105"/>
        </w:rPr>
        <w:t>Mass</w:t>
      </w:r>
      <w:r>
        <w:rPr>
          <w:spacing w:val="9"/>
          <w:w w:val="105"/>
        </w:rPr>
        <w:t xml:space="preserve"> </w:t>
      </w:r>
      <w:r>
        <w:rPr>
          <w:w w:val="105"/>
        </w:rPr>
        <w:t>Ejection</w:t>
      </w:r>
      <w:r>
        <w:rPr>
          <w:spacing w:val="9"/>
          <w:w w:val="105"/>
        </w:rPr>
        <w:t xml:space="preserve"> </w:t>
      </w:r>
      <w:r>
        <w:rPr>
          <w:w w:val="105"/>
        </w:rPr>
        <w:t>Onset.</w:t>
      </w:r>
      <w:r>
        <w:rPr>
          <w:spacing w:val="29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561:215–218.</w:t>
      </w:r>
      <w:proofErr w:type="gramEnd"/>
    </w:p>
    <w:p w14:paraId="3CE75203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Harrison,</w:t>
      </w:r>
      <w:r>
        <w:rPr>
          <w:spacing w:val="47"/>
          <w:w w:val="105"/>
        </w:rPr>
        <w:t xml:space="preserve"> </w:t>
      </w:r>
      <w:r>
        <w:rPr>
          <w:w w:val="105"/>
        </w:rPr>
        <w:t>R.</w:t>
      </w:r>
      <w:r>
        <w:rPr>
          <w:spacing w:val="41"/>
          <w:w w:val="105"/>
        </w:rPr>
        <w:t xml:space="preserve"> </w:t>
      </w:r>
      <w:r>
        <w:rPr>
          <w:w w:val="105"/>
        </w:rPr>
        <w:t>A.,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Bryan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7"/>
          <w:w w:val="105"/>
        </w:rPr>
        <w:t xml:space="preserve"> </w:t>
      </w:r>
      <w:proofErr w:type="spellStart"/>
      <w:r>
        <w:rPr>
          <w:w w:val="105"/>
        </w:rPr>
        <w:t>Simnett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G.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(2003).</w:t>
      </w:r>
      <w:r>
        <w:rPr>
          <w:spacing w:val="52"/>
          <w:w w:val="105"/>
        </w:rPr>
        <w:t xml:space="preserve"> </w:t>
      </w:r>
      <w:proofErr w:type="gramStart"/>
      <w:r>
        <w:rPr>
          <w:w w:val="105"/>
        </w:rPr>
        <w:t>Coronal</w:t>
      </w:r>
      <w:r>
        <w:rPr>
          <w:spacing w:val="42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onset.</w:t>
      </w:r>
      <w:proofErr w:type="gramEnd"/>
      <w:r>
        <w:rPr>
          <w:spacing w:val="26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400:1071–1083.</w:t>
      </w:r>
      <w:proofErr w:type="gramEnd"/>
    </w:p>
    <w:p w14:paraId="11421309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Harrison,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A.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M.</w:t>
      </w:r>
      <w:r>
        <w:rPr>
          <w:spacing w:val="18"/>
          <w:w w:val="105"/>
        </w:rPr>
        <w:t xml:space="preserve"> </w:t>
      </w:r>
      <w:r>
        <w:rPr>
          <w:w w:val="105"/>
        </w:rPr>
        <w:t>(2000).</w:t>
      </w:r>
      <w:r>
        <w:rPr>
          <w:spacing w:val="4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18"/>
          <w:w w:val="105"/>
        </w:rPr>
        <w:t xml:space="preserve"> </w:t>
      </w:r>
      <w:r>
        <w:rPr>
          <w:w w:val="105"/>
        </w:rPr>
        <w:t>study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coronal</w:t>
      </w:r>
      <w:r>
        <w:rPr>
          <w:spacing w:val="18"/>
          <w:w w:val="105"/>
        </w:rPr>
        <w:t xml:space="preserve"> </w:t>
      </w:r>
      <w:r>
        <w:rPr>
          <w:w w:val="105"/>
        </w:rPr>
        <w:t>dimming</w:t>
      </w:r>
      <w:r>
        <w:rPr>
          <w:spacing w:val="18"/>
          <w:w w:val="105"/>
        </w:rPr>
        <w:t xml:space="preserve"> </w:t>
      </w:r>
      <w:r>
        <w:rPr>
          <w:w w:val="105"/>
        </w:rPr>
        <w:t>associated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10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4"/>
          <w:w w:val="105"/>
        </w:rPr>
        <w:t xml:space="preserve"> </w:t>
      </w:r>
      <w:r>
        <w:rPr>
          <w:w w:val="105"/>
        </w:rPr>
        <w:t>ejection.</w:t>
      </w:r>
      <w:r>
        <w:rPr>
          <w:spacing w:val="25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1108:1097–1108.</w:t>
      </w:r>
      <w:proofErr w:type="gramEnd"/>
    </w:p>
    <w:p w14:paraId="2EE100DC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Hudson,</w:t>
      </w:r>
      <w:r>
        <w:rPr>
          <w:spacing w:val="9"/>
          <w:w w:val="105"/>
        </w:rPr>
        <w:t xml:space="preserve"> </w:t>
      </w:r>
      <w:r>
        <w:rPr>
          <w:w w:val="105"/>
        </w:rPr>
        <w:t>H.</w:t>
      </w:r>
      <w:r>
        <w:rPr>
          <w:spacing w:val="8"/>
          <w:w w:val="105"/>
        </w:rPr>
        <w:t xml:space="preserve"> </w:t>
      </w:r>
      <w:r>
        <w:rPr>
          <w:w w:val="105"/>
        </w:rPr>
        <w:t>S.,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J.</w:t>
      </w:r>
      <w:r>
        <w:rPr>
          <w:spacing w:val="6"/>
          <w:w w:val="105"/>
        </w:rPr>
        <w:t xml:space="preserve"> </w:t>
      </w:r>
      <w:r>
        <w:rPr>
          <w:w w:val="105"/>
        </w:rPr>
        <w:t>R.,</w:t>
      </w:r>
      <w:r>
        <w:rPr>
          <w:spacing w:val="10"/>
          <w:w w:val="105"/>
        </w:rPr>
        <w:t xml:space="preserve"> </w:t>
      </w:r>
      <w:r>
        <w:rPr>
          <w:w w:val="105"/>
        </w:rPr>
        <w:t>St.</w:t>
      </w:r>
      <w:r>
        <w:rPr>
          <w:spacing w:val="7"/>
          <w:w w:val="105"/>
        </w:rPr>
        <w:t xml:space="preserve"> </w:t>
      </w:r>
      <w:r>
        <w:rPr>
          <w:w w:val="105"/>
        </w:rPr>
        <w:t>Cyr,</w:t>
      </w:r>
      <w:r>
        <w:rPr>
          <w:spacing w:val="9"/>
          <w:w w:val="105"/>
        </w:rPr>
        <w:t xml:space="preserve"> </w:t>
      </w:r>
      <w:r>
        <w:rPr>
          <w:w w:val="105"/>
        </w:rPr>
        <w:t>O.</w:t>
      </w:r>
      <w:r>
        <w:rPr>
          <w:spacing w:val="7"/>
          <w:w w:val="105"/>
        </w:rPr>
        <w:t xml:space="preserve"> </w:t>
      </w:r>
      <w:r>
        <w:rPr>
          <w:w w:val="105"/>
        </w:rPr>
        <w:t>C.,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10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C.,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spacing w:val="-4"/>
          <w:w w:val="105"/>
        </w:rPr>
        <w:t>bb,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8"/>
          <w:w w:val="105"/>
        </w:rPr>
        <w:t xml:space="preserve"> </w:t>
      </w:r>
      <w:r>
        <w:rPr>
          <w:w w:val="105"/>
        </w:rPr>
        <w:t>F.</w:t>
      </w:r>
      <w:r>
        <w:rPr>
          <w:spacing w:val="7"/>
          <w:w w:val="105"/>
        </w:rPr>
        <w:t xml:space="preserve"> </w:t>
      </w:r>
      <w:r>
        <w:rPr>
          <w:w w:val="105"/>
        </w:rPr>
        <w:t>(1998).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33"/>
          <w:w w:val="10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9"/>
          <w:w w:val="105"/>
        </w:rPr>
        <w:t xml:space="preserve"> </w:t>
      </w:r>
      <w:r>
        <w:rPr>
          <w:w w:val="105"/>
        </w:rPr>
        <w:t>halo</w:t>
      </w:r>
      <w:r>
        <w:rPr>
          <w:spacing w:val="9"/>
          <w:w w:val="105"/>
        </w:rPr>
        <w:t xml:space="preserve"> </w:t>
      </w:r>
      <w:r>
        <w:rPr>
          <w:w w:val="105"/>
        </w:rPr>
        <w:t>CMEs.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25(14)</w:t>
      </w:r>
      <w:proofErr w:type="gramStart"/>
      <w:r>
        <w:rPr>
          <w:w w:val="105"/>
        </w:rPr>
        <w:t>:2481</w:t>
      </w:r>
      <w:proofErr w:type="gramEnd"/>
      <w:r>
        <w:rPr>
          <w:w w:val="105"/>
        </w:rPr>
        <w:t>–2484.</w:t>
      </w:r>
    </w:p>
    <w:p w14:paraId="08EAC16E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Hudson,</w:t>
      </w:r>
      <w:r>
        <w:rPr>
          <w:spacing w:val="6"/>
          <w:w w:val="105"/>
        </w:rPr>
        <w:t xml:space="preserve"> </w:t>
      </w:r>
      <w:r>
        <w:rPr>
          <w:w w:val="105"/>
        </w:rPr>
        <w:t>H.</w:t>
      </w:r>
      <w:r>
        <w:rPr>
          <w:spacing w:val="55"/>
          <w:w w:val="105"/>
        </w:rPr>
        <w:t xml:space="preserve"> </w:t>
      </w:r>
      <w:r>
        <w:rPr>
          <w:w w:val="105"/>
        </w:rPr>
        <w:t>S.,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T.</w:t>
      </w:r>
      <w:r>
        <w:rPr>
          <w:spacing w:val="55"/>
          <w:w w:val="105"/>
        </w:rPr>
        <w:t xml:space="preserve"> </w:t>
      </w:r>
      <w:r>
        <w:rPr>
          <w:w w:val="105"/>
        </w:rPr>
        <w:t>N.,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7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C.,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G.</w:t>
      </w:r>
      <w:r>
        <w:rPr>
          <w:spacing w:val="55"/>
          <w:w w:val="105"/>
        </w:rPr>
        <w:t xml:space="preserve"> </w:t>
      </w:r>
      <w:r>
        <w:rPr>
          <w:w w:val="105"/>
        </w:rPr>
        <w:t>D.,</w:t>
      </w:r>
      <w:r>
        <w:rPr>
          <w:spacing w:val="7"/>
          <w:w w:val="105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53"/>
          <w:w w:val="109"/>
        </w:rPr>
        <w:t xml:space="preserve"> </w:t>
      </w:r>
      <w:proofErr w:type="spellStart"/>
      <w:r>
        <w:rPr>
          <w:w w:val="105"/>
        </w:rPr>
        <w:t>Labrosse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N.,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Graham,</w:t>
      </w:r>
      <w:r>
        <w:rPr>
          <w:spacing w:val="46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(2011).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EVE</w:t>
      </w:r>
      <w:r>
        <w:rPr>
          <w:spacing w:val="41"/>
          <w:w w:val="105"/>
        </w:rPr>
        <w:t xml:space="preserve"> </w:t>
      </w:r>
      <w:r>
        <w:rPr>
          <w:w w:val="105"/>
        </w:rPr>
        <w:t>Doppler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Flare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9"/>
        </w:rPr>
        <w:t xml:space="preserve"> </w:t>
      </w:r>
      <w:r>
        <w:rPr>
          <w:w w:val="98"/>
        </w:rPr>
        <w:t xml:space="preserve"> </w:t>
      </w:r>
      <w:proofErr w:type="gramStart"/>
      <w:r>
        <w:rPr>
          <w:w w:val="105"/>
          <w:u w:val="single" w:color="000000"/>
        </w:rPr>
        <w:t>Solar</w:t>
      </w:r>
      <w:r>
        <w:rPr>
          <w:spacing w:val="-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9"/>
          <w:w w:val="105"/>
        </w:rPr>
        <w:t xml:space="preserve"> </w:t>
      </w:r>
      <w:r>
        <w:rPr>
          <w:w w:val="105"/>
        </w:rPr>
        <w:t>273:69–80.</w:t>
      </w:r>
      <w:proofErr w:type="gramEnd"/>
    </w:p>
    <w:p w14:paraId="310B53B5" w14:textId="77777777" w:rsidR="006338C4" w:rsidRDefault="006338C4">
      <w:pPr>
        <w:spacing w:line="257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1A9709D1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2F606035" w14:textId="77777777" w:rsidR="006338C4" w:rsidRDefault="00E272E0">
      <w:pPr>
        <w:pStyle w:val="BodyText"/>
        <w:spacing w:before="58" w:line="257" w:lineRule="auto"/>
        <w:ind w:left="318" w:right="118" w:hanging="219"/>
        <w:jc w:val="both"/>
      </w:pPr>
      <w:proofErr w:type="spellStart"/>
      <w:r>
        <w:rPr>
          <w:w w:val="105"/>
        </w:rPr>
        <w:t>Hyder</w:t>
      </w:r>
      <w:proofErr w:type="spellEnd"/>
      <w:r>
        <w:rPr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C.</w:t>
      </w:r>
      <w:r>
        <w:rPr>
          <w:spacing w:val="39"/>
          <w:w w:val="105"/>
        </w:rPr>
        <w:t xml:space="preserve"> </w:t>
      </w:r>
      <w:r>
        <w:rPr>
          <w:w w:val="105"/>
        </w:rPr>
        <w:t>L.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Lites</w:t>
      </w:r>
      <w:proofErr w:type="spellEnd"/>
      <w:r>
        <w:rPr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B.</w:t>
      </w:r>
      <w:r>
        <w:rPr>
          <w:spacing w:val="38"/>
          <w:w w:val="105"/>
        </w:rPr>
        <w:t xml:space="preserve"> </w:t>
      </w:r>
      <w:r>
        <w:rPr>
          <w:w w:val="105"/>
        </w:rPr>
        <w:t>W.</w:t>
      </w:r>
      <w:r>
        <w:rPr>
          <w:spacing w:val="39"/>
          <w:w w:val="105"/>
        </w:rPr>
        <w:t xml:space="preserve"> </w:t>
      </w:r>
      <w:r>
        <w:rPr>
          <w:w w:val="105"/>
        </w:rPr>
        <w:t>(1970).</w:t>
      </w:r>
      <w:r>
        <w:rPr>
          <w:spacing w:val="44"/>
          <w:w w:val="105"/>
        </w:rPr>
        <w:t xml:space="preserve"> </w:t>
      </w:r>
      <w:proofErr w:type="gramStart"/>
      <w:r>
        <w:rPr>
          <w:w w:val="105"/>
        </w:rPr>
        <w:t>H-alpha</w:t>
      </w:r>
      <w:r>
        <w:rPr>
          <w:spacing w:val="39"/>
          <w:w w:val="105"/>
        </w:rPr>
        <w:t xml:space="preserve"> </w:t>
      </w:r>
      <w:r>
        <w:rPr>
          <w:w w:val="105"/>
        </w:rPr>
        <w:t>Doppler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Lyman-alpha</w:t>
      </w:r>
      <w:r>
        <w:rPr>
          <w:spacing w:val="38"/>
          <w:w w:val="105"/>
        </w:rPr>
        <w:t xml:space="preserve"> </w:t>
      </w:r>
      <w:r>
        <w:rPr>
          <w:w w:val="105"/>
        </w:rPr>
        <w:t>Doppler</w:t>
      </w:r>
      <w:r>
        <w:rPr>
          <w:spacing w:val="25"/>
          <w:w w:val="116"/>
        </w:rPr>
        <w:t xml:space="preserve"> </w:t>
      </w:r>
      <w:r>
        <w:rPr>
          <w:w w:val="105"/>
        </w:rPr>
        <w:t>Dimming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6"/>
          <w:w w:val="105"/>
        </w:rPr>
        <w:t xml:space="preserve"> </w:t>
      </w:r>
      <w:r>
        <w:rPr>
          <w:w w:val="105"/>
        </w:rPr>
        <w:t>H-alpha</w:t>
      </w:r>
      <w:r>
        <w:rPr>
          <w:spacing w:val="7"/>
          <w:w w:val="105"/>
        </w:rPr>
        <w:t xml:space="preserve"> </w:t>
      </w:r>
      <w:r>
        <w:rPr>
          <w:w w:val="105"/>
        </w:rPr>
        <w:t>Prominences.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14(1)</w:t>
      </w:r>
      <w:proofErr w:type="gramStart"/>
      <w:r>
        <w:rPr>
          <w:w w:val="105"/>
        </w:rPr>
        <w:t>:147</w:t>
      </w:r>
      <w:proofErr w:type="gramEnd"/>
      <w:r>
        <w:rPr>
          <w:w w:val="105"/>
        </w:rPr>
        <w:t>–156.</w:t>
      </w:r>
    </w:p>
    <w:p w14:paraId="1F579D75" w14:textId="77777777" w:rsidR="006338C4" w:rsidRDefault="00E272E0">
      <w:pPr>
        <w:pStyle w:val="BodyText"/>
        <w:spacing w:before="180"/>
      </w:pP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S.,</w:t>
      </w:r>
      <w:r>
        <w:rPr>
          <w:spacing w:val="18"/>
          <w:w w:val="105"/>
        </w:rPr>
        <w:t xml:space="preserve"> </w:t>
      </w:r>
      <w:r>
        <w:rPr>
          <w:w w:val="105"/>
        </w:rPr>
        <w:t>Hara,</w:t>
      </w:r>
      <w:r>
        <w:rPr>
          <w:spacing w:val="19"/>
          <w:w w:val="105"/>
        </w:rPr>
        <w:t xml:space="preserve"> </w:t>
      </w:r>
      <w:r>
        <w:rPr>
          <w:w w:val="105"/>
        </w:rPr>
        <w:t>H.,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Watanab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T.,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Kamio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Asai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Matsuzaki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L.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</w:t>
      </w:r>
      <w:proofErr w:type="spellEnd"/>
      <w:r>
        <w:rPr>
          <w:spacing w:val="-2"/>
          <w:w w:val="105"/>
        </w:rPr>
        <w:t>,</w:t>
      </w:r>
    </w:p>
    <w:p w14:paraId="7F4060ED" w14:textId="77777777" w:rsidR="006338C4" w:rsidRDefault="00E272E0">
      <w:pPr>
        <w:pStyle w:val="BodyText"/>
        <w:spacing w:before="18" w:line="257" w:lineRule="auto"/>
        <w:ind w:left="318" w:right="117"/>
        <w:jc w:val="both"/>
      </w:pPr>
      <w:r>
        <w:rPr>
          <w:w w:val="110"/>
        </w:rPr>
        <w:t>J.</w:t>
      </w:r>
      <w:r>
        <w:rPr>
          <w:spacing w:val="-29"/>
          <w:w w:val="110"/>
        </w:rPr>
        <w:t xml:space="preserve"> </w:t>
      </w:r>
      <w:r>
        <w:rPr>
          <w:w w:val="110"/>
        </w:rPr>
        <w:t>T.</w:t>
      </w:r>
      <w:r>
        <w:rPr>
          <w:spacing w:val="-28"/>
          <w:w w:val="110"/>
        </w:rPr>
        <w:t xml:space="preserve"> </w:t>
      </w:r>
      <w:r>
        <w:rPr>
          <w:w w:val="110"/>
        </w:rPr>
        <w:t>(2007).</w:t>
      </w:r>
      <w:r>
        <w:rPr>
          <w:spacing w:val="-21"/>
          <w:w w:val="110"/>
        </w:rPr>
        <w:t xml:space="preserve"> </w:t>
      </w:r>
      <w:proofErr w:type="gramStart"/>
      <w:r>
        <w:rPr>
          <w:spacing w:val="-3"/>
          <w:w w:val="110"/>
        </w:rPr>
        <w:t>Discove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y</w:t>
      </w:r>
      <w:r>
        <w:rPr>
          <w:spacing w:val="-28"/>
          <w:w w:val="110"/>
        </w:rPr>
        <w:t xml:space="preserve"> </w:t>
      </w:r>
      <w:r>
        <w:rPr>
          <w:w w:val="110"/>
        </w:rPr>
        <w:t>of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8"/>
          <w:w w:val="110"/>
        </w:rPr>
        <w:t xml:space="preserve"> </w:t>
      </w:r>
      <w:proofErr w:type="spellStart"/>
      <w:r>
        <w:rPr>
          <w:spacing w:val="-3"/>
          <w:w w:val="110"/>
        </w:rPr>
        <w:t>Upflow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in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28"/>
          <w:w w:val="110"/>
        </w:rPr>
        <w:t xml:space="preserve"> </w:t>
      </w:r>
      <w:proofErr w:type="spellStart"/>
      <w:r>
        <w:rPr>
          <w:w w:val="110"/>
        </w:rPr>
        <w:t>Plage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Region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dur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w w:val="110"/>
        </w:rPr>
        <w:t>Gradual</w:t>
      </w:r>
      <w:r>
        <w:rPr>
          <w:spacing w:val="47"/>
          <w:w w:val="106"/>
        </w:rPr>
        <w:t xml:space="preserve"> </w:t>
      </w:r>
      <w:r>
        <w:rPr>
          <w:w w:val="110"/>
        </w:rPr>
        <w:t>Phase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X-Class</w:t>
      </w:r>
      <w:r>
        <w:rPr>
          <w:spacing w:val="-3"/>
          <w:w w:val="110"/>
        </w:rPr>
        <w:t xml:space="preserve"> </w:t>
      </w:r>
      <w:r>
        <w:rPr>
          <w:w w:val="110"/>
        </w:rPr>
        <w:t>Flare.</w:t>
      </w:r>
      <w:proofErr w:type="gramEnd"/>
      <w:r>
        <w:rPr>
          <w:spacing w:val="31"/>
          <w:w w:val="110"/>
        </w:rPr>
        <w:t xml:space="preserve"> </w:t>
      </w:r>
      <w:r>
        <w:rPr>
          <w:w w:val="110"/>
          <w:u w:val="single" w:color="000000"/>
        </w:rPr>
        <w:t>Publications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the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Astronomical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Society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Japan</w:t>
      </w:r>
      <w:r>
        <w:rPr>
          <w:w w:val="110"/>
        </w:rPr>
        <w:t>, 59(sp3)</w:t>
      </w:r>
      <w:proofErr w:type="gramStart"/>
      <w:r>
        <w:rPr>
          <w:w w:val="110"/>
        </w:rPr>
        <w:t>:S793</w:t>
      </w:r>
      <w:proofErr w:type="gramEnd"/>
      <w:r>
        <w:rPr>
          <w:w w:val="110"/>
        </w:rPr>
        <w:t>–</w:t>
      </w:r>
      <w:r>
        <w:rPr>
          <w:w w:val="99"/>
        </w:rPr>
        <w:t xml:space="preserve"> </w:t>
      </w:r>
      <w:r>
        <w:rPr>
          <w:w w:val="110"/>
        </w:rPr>
        <w:t>S799.</w:t>
      </w:r>
    </w:p>
    <w:p w14:paraId="63D3529D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spellStart"/>
      <w:r>
        <w:rPr>
          <w:spacing w:val="-1"/>
          <w:w w:val="105"/>
        </w:rPr>
        <w:t>Jayn</w:t>
      </w:r>
      <w:r>
        <w:rPr>
          <w:spacing w:val="-2"/>
          <w:w w:val="105"/>
        </w:rPr>
        <w:t>es</w:t>
      </w:r>
      <w:proofErr w:type="spellEnd"/>
      <w:r>
        <w:rPr>
          <w:spacing w:val="-1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A.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43"/>
          <w:w w:val="105"/>
        </w:rPr>
        <w:t xml:space="preserve"> </w:t>
      </w:r>
      <w:r>
        <w:rPr>
          <w:w w:val="105"/>
        </w:rPr>
        <w:t>Li,</w:t>
      </w:r>
      <w:r>
        <w:rPr>
          <w:spacing w:val="43"/>
          <w:w w:val="105"/>
        </w:rPr>
        <w:t xml:space="preserve"> </w:t>
      </w:r>
      <w:r>
        <w:rPr>
          <w:w w:val="105"/>
        </w:rPr>
        <w:t>X.,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3"/>
          <w:w w:val="105"/>
        </w:rPr>
        <w:t xml:space="preserve"> </w:t>
      </w:r>
      <w:r>
        <w:rPr>
          <w:w w:val="105"/>
        </w:rPr>
        <w:t>Q.</w:t>
      </w:r>
      <w:r>
        <w:rPr>
          <w:spacing w:val="38"/>
          <w:w w:val="105"/>
        </w:rPr>
        <w:t xml:space="preserve"> </w:t>
      </w:r>
      <w:r>
        <w:rPr>
          <w:w w:val="105"/>
        </w:rPr>
        <w:t>G.,</w:t>
      </w:r>
      <w:r>
        <w:rPr>
          <w:spacing w:val="43"/>
          <w:w w:val="105"/>
        </w:rPr>
        <w:t xml:space="preserve"> </w:t>
      </w:r>
      <w:r>
        <w:rPr>
          <w:w w:val="105"/>
        </w:rPr>
        <w:t>Blum,</w:t>
      </w:r>
      <w:r>
        <w:rPr>
          <w:spacing w:val="43"/>
          <w:w w:val="105"/>
        </w:rPr>
        <w:t xml:space="preserve"> </w:t>
      </w:r>
      <w:r>
        <w:rPr>
          <w:w w:val="105"/>
        </w:rPr>
        <w:t>L.</w:t>
      </w:r>
      <w:r>
        <w:rPr>
          <w:spacing w:val="39"/>
          <w:w w:val="105"/>
        </w:rPr>
        <w:t xml:space="preserve"> </w:t>
      </w:r>
      <w:r>
        <w:rPr>
          <w:w w:val="105"/>
        </w:rPr>
        <w:t>W.,</w:t>
      </w:r>
      <w:r>
        <w:rPr>
          <w:spacing w:val="42"/>
          <w:w w:val="105"/>
        </w:rPr>
        <w:t xml:space="preserve"> </w:t>
      </w:r>
      <w:proofErr w:type="spellStart"/>
      <w:r>
        <w:rPr>
          <w:spacing w:val="-7"/>
          <w:w w:val="105"/>
        </w:rPr>
        <w:t>Tu</w:t>
      </w:r>
      <w:proofErr w:type="spellEnd"/>
      <w:r>
        <w:rPr>
          <w:spacing w:val="-7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W.,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3"/>
          <w:w w:val="105"/>
        </w:rPr>
        <w:t xml:space="preserve"> </w:t>
      </w:r>
      <w:r>
        <w:rPr>
          <w:w w:val="105"/>
        </w:rPr>
        <w:t>D.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43"/>
          <w:w w:val="105"/>
        </w:rPr>
        <w:t xml:space="preserve"> </w:t>
      </w:r>
      <w:r>
        <w:rPr>
          <w:w w:val="105"/>
        </w:rPr>
        <w:t>Ni,</w:t>
      </w:r>
      <w:r>
        <w:rPr>
          <w:spacing w:val="43"/>
          <w:w w:val="105"/>
        </w:rPr>
        <w:t xml:space="preserve"> </w:t>
      </w:r>
      <w:r>
        <w:rPr>
          <w:w w:val="105"/>
        </w:rPr>
        <w:t>B.,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Bortnik</w:t>
      </w:r>
      <w:proofErr w:type="spellEnd"/>
      <w:r>
        <w:rPr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J.,</w:t>
      </w:r>
      <w:r>
        <w:rPr>
          <w:spacing w:val="27"/>
          <w:w w:val="109"/>
        </w:rPr>
        <w:t xml:space="preserve"> </w:t>
      </w: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6"/>
          <w:w w:val="105"/>
        </w:rPr>
        <w:t xml:space="preserve"> </w:t>
      </w:r>
      <w:r>
        <w:rPr>
          <w:w w:val="105"/>
        </w:rPr>
        <w:t>D.</w:t>
      </w:r>
      <w:r>
        <w:rPr>
          <w:spacing w:val="15"/>
          <w:w w:val="105"/>
        </w:rPr>
        <w:t xml:space="preserve"> </w:t>
      </w:r>
      <w:r>
        <w:rPr>
          <w:w w:val="105"/>
        </w:rPr>
        <w:t>N.,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Kan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kal</w:t>
      </w:r>
      <w:proofErr w:type="spellEnd"/>
      <w:r>
        <w:rPr>
          <w:spacing w:val="-2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S.</w:t>
      </w:r>
      <w:r>
        <w:rPr>
          <w:spacing w:val="14"/>
          <w:w w:val="105"/>
        </w:rPr>
        <w:t xml:space="preserve"> </w:t>
      </w:r>
      <w:r>
        <w:rPr>
          <w:w w:val="105"/>
        </w:rPr>
        <w:t>G.,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B.,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1"/>
          <w:w w:val="105"/>
        </w:rPr>
        <w:t>Wygant</w:t>
      </w:r>
      <w:proofErr w:type="spellEnd"/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05"/>
        </w:rPr>
        <w:t>(2014).</w:t>
      </w:r>
      <w:r>
        <w:rPr>
          <w:spacing w:val="36"/>
          <w:w w:val="105"/>
        </w:rPr>
        <w:t xml:space="preserve"> </w:t>
      </w:r>
      <w:proofErr w:type="gramStart"/>
      <w:r>
        <w:rPr>
          <w:spacing w:val="-1"/>
          <w:w w:val="105"/>
        </w:rPr>
        <w:t>Ev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14"/>
          <w:w w:val="105"/>
        </w:rPr>
        <w:t xml:space="preserve"> </w:t>
      </w:r>
      <w:r>
        <w:rPr>
          <w:w w:val="105"/>
        </w:rPr>
        <w:t>outer</w:t>
      </w:r>
      <w:r>
        <w:rPr>
          <w:spacing w:val="29"/>
          <w:w w:val="116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el</w:t>
      </w:r>
      <w:r>
        <w:rPr>
          <w:w w:val="105"/>
        </w:rPr>
        <w:t>t</w:t>
      </w:r>
      <w:r>
        <w:rPr>
          <w:spacing w:val="45"/>
          <w:w w:val="105"/>
        </w:rPr>
        <w:t xml:space="preserve"> </w:t>
      </w:r>
      <w:r>
        <w:rPr>
          <w:w w:val="105"/>
        </w:rPr>
        <w:t>electrons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6"/>
          <w:w w:val="105"/>
        </w:rPr>
        <w:t xml:space="preserve"> </w:t>
      </w:r>
      <w:r>
        <w:rPr>
          <w:w w:val="105"/>
        </w:rPr>
        <w:t>an</w:t>
      </w:r>
      <w:r>
        <w:rPr>
          <w:spacing w:val="45"/>
          <w:w w:val="105"/>
        </w:rPr>
        <w:t xml:space="preserve"> </w:t>
      </w:r>
      <w:r>
        <w:rPr>
          <w:w w:val="105"/>
        </w:rPr>
        <w:t>extended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iesce</w:t>
      </w:r>
      <w:r>
        <w:rPr>
          <w:spacing w:val="-1"/>
          <w:w w:val="105"/>
        </w:rPr>
        <w:t>nt</w:t>
      </w:r>
      <w:r>
        <w:rPr>
          <w:spacing w:val="4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d.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4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4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40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Space</w:t>
      </w:r>
      <w:r>
        <w:rPr>
          <w:w w:val="99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12"/>
        </w:rPr>
        <w:t xml:space="preserve"> </w:t>
      </w:r>
      <w:r>
        <w:t>119(12):9558–9566.</w:t>
      </w:r>
    </w:p>
    <w:p w14:paraId="3D154E3E" w14:textId="77777777" w:rsidR="006338C4" w:rsidRDefault="00E272E0">
      <w:pPr>
        <w:pStyle w:val="BodyText"/>
        <w:spacing w:before="180"/>
      </w:pPr>
      <w:r>
        <w:rPr>
          <w:w w:val="105"/>
        </w:rPr>
        <w:t>Jin,</w:t>
      </w:r>
      <w:r>
        <w:rPr>
          <w:spacing w:val="46"/>
          <w:w w:val="105"/>
        </w:rPr>
        <w:t xml:space="preserve"> </w:t>
      </w:r>
      <w:r>
        <w:rPr>
          <w:w w:val="105"/>
        </w:rPr>
        <w:t>M.,</w:t>
      </w:r>
      <w:r>
        <w:rPr>
          <w:spacing w:val="47"/>
          <w:w w:val="105"/>
        </w:rPr>
        <w:t xml:space="preserve"> </w:t>
      </w:r>
      <w:r>
        <w:rPr>
          <w:w w:val="105"/>
        </w:rPr>
        <w:t>Ding,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D.,</w:t>
      </w:r>
      <w:r>
        <w:rPr>
          <w:spacing w:val="47"/>
          <w:w w:val="105"/>
        </w:rPr>
        <w:t xml:space="preserve"> </w:t>
      </w:r>
      <w:r>
        <w:rPr>
          <w:w w:val="105"/>
        </w:rPr>
        <w:t>Chen,</w:t>
      </w:r>
      <w:r>
        <w:rPr>
          <w:spacing w:val="47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7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S.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(2009). 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2"/>
          <w:w w:val="105"/>
        </w:rPr>
        <w:t xml:space="preserve"> </w:t>
      </w:r>
      <w:r>
        <w:rPr>
          <w:w w:val="105"/>
        </w:rPr>
        <w:t>MASS</w:t>
      </w:r>
      <w:r>
        <w:rPr>
          <w:spacing w:val="41"/>
          <w:w w:val="105"/>
        </w:rPr>
        <w:t xml:space="preserve"> </w:t>
      </w:r>
      <w:r>
        <w:rPr>
          <w:w w:val="105"/>
        </w:rPr>
        <w:t>EJEC-</w:t>
      </w:r>
    </w:p>
    <w:p w14:paraId="75676801" w14:textId="77777777" w:rsidR="006338C4" w:rsidRDefault="00E272E0">
      <w:pPr>
        <w:pStyle w:val="BodyText"/>
        <w:spacing w:before="18" w:line="257" w:lineRule="auto"/>
        <w:ind w:left="318" w:right="118"/>
        <w:jc w:val="both"/>
      </w:pPr>
      <w:r>
        <w:rPr>
          <w:w w:val="105"/>
        </w:rPr>
        <w:t>TION</w:t>
      </w:r>
      <w:r>
        <w:rPr>
          <w:spacing w:val="18"/>
          <w:w w:val="105"/>
        </w:rPr>
        <w:t xml:space="preserve"> </w:t>
      </w:r>
      <w:r>
        <w:rPr>
          <w:w w:val="105"/>
        </w:rPr>
        <w:t>INDUCED</w:t>
      </w:r>
      <w:r>
        <w:rPr>
          <w:spacing w:val="19"/>
          <w:w w:val="105"/>
        </w:rPr>
        <w:t xml:space="preserve"> </w:t>
      </w:r>
      <w:r>
        <w:rPr>
          <w:w w:val="105"/>
        </w:rPr>
        <w:t>OUTFL</w:t>
      </w:r>
      <w:r>
        <w:rPr>
          <w:spacing w:val="-7"/>
          <w:w w:val="105"/>
        </w:rPr>
        <w:t>O</w:t>
      </w:r>
      <w:r>
        <w:rPr>
          <w:w w:val="105"/>
        </w:rPr>
        <w:t>WS</w:t>
      </w:r>
      <w:r>
        <w:rPr>
          <w:spacing w:val="19"/>
          <w:w w:val="105"/>
        </w:rPr>
        <w:t xml:space="preserve"> </w:t>
      </w:r>
      <w:r>
        <w:rPr>
          <w:w w:val="105"/>
        </w:rPr>
        <w:t>OBSE</w:t>
      </w:r>
      <w:r>
        <w:rPr>
          <w:spacing w:val="-25"/>
          <w:w w:val="105"/>
        </w:rPr>
        <w:t>R</w:t>
      </w:r>
      <w:r>
        <w:rPr>
          <w:w w:val="105"/>
        </w:rPr>
        <w:t>VED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w w:val="105"/>
        </w:rPr>
        <w:t>ITH</w:t>
      </w:r>
      <w:r>
        <w:rPr>
          <w:spacing w:val="19"/>
          <w:w w:val="105"/>
        </w:rPr>
        <w:t xml:space="preserve"> </w:t>
      </w:r>
      <w:r>
        <w:rPr>
          <w:w w:val="105"/>
        </w:rPr>
        <w:t>HINODE</w:t>
      </w:r>
      <w:r>
        <w:rPr>
          <w:spacing w:val="19"/>
          <w:w w:val="105"/>
        </w:rPr>
        <w:t xml:space="preserve"> </w:t>
      </w:r>
      <w:r>
        <w:rPr>
          <w:w w:val="105"/>
        </w:rPr>
        <w:t>/EIS.</w:t>
      </w:r>
      <w:r>
        <w:rPr>
          <w:spacing w:val="3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Astrop</w:t>
      </w:r>
      <w:r>
        <w:rPr>
          <w:spacing w:val="-6"/>
          <w:w w:val="105"/>
          <w:u w:val="single" w:color="000000"/>
        </w:rPr>
        <w:t>h</w:t>
      </w:r>
      <w:r>
        <w:rPr>
          <w:w w:val="105"/>
          <w:u w:val="single" w:color="000000"/>
        </w:rPr>
        <w:t>ysical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w w:val="109"/>
        </w:rPr>
        <w:t xml:space="preserve"> </w:t>
      </w:r>
      <w:r>
        <w:rPr>
          <w:w w:val="105"/>
        </w:rPr>
        <w:t>702(1)</w:t>
      </w:r>
      <w:proofErr w:type="gramStart"/>
      <w:r>
        <w:rPr>
          <w:w w:val="105"/>
        </w:rPr>
        <w:t>:27</w:t>
      </w:r>
      <w:proofErr w:type="gramEnd"/>
      <w:r>
        <w:rPr>
          <w:w w:val="105"/>
        </w:rPr>
        <w:t>–38.</w:t>
      </w:r>
    </w:p>
    <w:p w14:paraId="1B0DD325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Kahler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S.</w:t>
      </w:r>
      <w:r>
        <w:rPr>
          <w:spacing w:val="32"/>
          <w:w w:val="105"/>
        </w:rPr>
        <w:t xml:space="preserve"> </w:t>
      </w:r>
      <w:r>
        <w:rPr>
          <w:w w:val="105"/>
        </w:rPr>
        <w:t>(1992).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Solar</w:t>
      </w:r>
      <w:r>
        <w:rPr>
          <w:spacing w:val="32"/>
          <w:w w:val="105"/>
        </w:rPr>
        <w:t xml:space="preserve"> </w:t>
      </w:r>
      <w:r>
        <w:rPr>
          <w:w w:val="105"/>
        </w:rPr>
        <w:t>Flares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Coronal</w:t>
      </w:r>
      <w:r>
        <w:rPr>
          <w:spacing w:val="32"/>
          <w:w w:val="105"/>
        </w:rPr>
        <w:t xml:space="preserve"> </w:t>
      </w:r>
      <w:r>
        <w:rPr>
          <w:w w:val="105"/>
        </w:rPr>
        <w:t>Mass</w:t>
      </w:r>
      <w:r>
        <w:rPr>
          <w:spacing w:val="32"/>
          <w:w w:val="105"/>
        </w:rPr>
        <w:t xml:space="preserve"> </w:t>
      </w:r>
      <w:r>
        <w:rPr>
          <w:w w:val="105"/>
        </w:rPr>
        <w:t>Ejections.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  <w:u w:val="single" w:color="000000"/>
        </w:rPr>
        <w:t>Annual</w:t>
      </w:r>
      <w:r>
        <w:rPr>
          <w:spacing w:val="3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</w:t>
      </w:r>
      <w:r>
        <w:rPr>
          <w:spacing w:val="3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3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33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and</w:t>
      </w:r>
      <w:r>
        <w:rPr>
          <w:w w:val="110"/>
        </w:rPr>
        <w:t xml:space="preserve"> </w:t>
      </w:r>
      <w:r>
        <w:rPr>
          <w:w w:val="102"/>
        </w:rPr>
        <w:t xml:space="preserve"> </w:t>
      </w:r>
      <w:r>
        <w:rPr>
          <w:spacing w:val="-1"/>
          <w:u w:val="single" w:color="000000"/>
        </w:rPr>
        <w:t>Astrophysics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18"/>
        </w:rPr>
        <w:t xml:space="preserve"> </w:t>
      </w:r>
      <w:r>
        <w:t>30:113–141.</w:t>
      </w:r>
    </w:p>
    <w:p w14:paraId="7C69F1C1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Kahler</w:t>
      </w:r>
      <w:proofErr w:type="spell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S.</w:t>
      </w:r>
      <w:r>
        <w:rPr>
          <w:spacing w:val="22"/>
          <w:w w:val="105"/>
        </w:rPr>
        <w:t xml:space="preserve"> </w:t>
      </w:r>
      <w:r>
        <w:rPr>
          <w:w w:val="105"/>
        </w:rPr>
        <w:t>W.</w:t>
      </w:r>
      <w:r>
        <w:rPr>
          <w:spacing w:val="22"/>
          <w:w w:val="105"/>
        </w:rPr>
        <w:t xml:space="preserve"> </w:t>
      </w:r>
      <w:r>
        <w:rPr>
          <w:w w:val="105"/>
        </w:rPr>
        <w:t>(1982).</w:t>
      </w:r>
      <w:proofErr w:type="gramEnd"/>
      <w:r>
        <w:rPr>
          <w:w w:val="105"/>
        </w:rPr>
        <w:t xml:space="preserve"> The</w:t>
      </w:r>
      <w:r>
        <w:rPr>
          <w:spacing w:val="22"/>
          <w:w w:val="105"/>
        </w:rPr>
        <w:t xml:space="preserve"> </w:t>
      </w:r>
      <w:r>
        <w:rPr>
          <w:w w:val="105"/>
        </w:rPr>
        <w:t>role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big</w:t>
      </w:r>
      <w:r>
        <w:rPr>
          <w:spacing w:val="21"/>
          <w:w w:val="105"/>
        </w:rPr>
        <w:t xml:space="preserve"> </w:t>
      </w:r>
      <w:r>
        <w:rPr>
          <w:w w:val="105"/>
        </w:rPr>
        <w:t>flare</w:t>
      </w:r>
      <w:r>
        <w:rPr>
          <w:spacing w:val="22"/>
          <w:w w:val="105"/>
        </w:rPr>
        <w:t xml:space="preserve"> </w:t>
      </w:r>
      <w:r>
        <w:rPr>
          <w:w w:val="105"/>
        </w:rPr>
        <w:t>syndrome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correlations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05"/>
        </w:rPr>
        <w:t xml:space="preserve"> </w:t>
      </w:r>
      <w:r>
        <w:rPr>
          <w:w w:val="105"/>
        </w:rPr>
        <w:t>energetic</w:t>
      </w:r>
      <w:r>
        <w:rPr>
          <w:spacing w:val="22"/>
          <w:w w:val="105"/>
        </w:rPr>
        <w:t xml:space="preserve"> </w:t>
      </w:r>
      <w:r>
        <w:rPr>
          <w:w w:val="105"/>
        </w:rPr>
        <w:t>proton</w:t>
      </w:r>
      <w:r>
        <w:rPr>
          <w:w w:val="104"/>
        </w:rPr>
        <w:t xml:space="preserve"> </w:t>
      </w:r>
      <w:r>
        <w:rPr>
          <w:w w:val="105"/>
        </w:rPr>
        <w:t>fluxes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associated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ic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 xml:space="preserve">e </w:t>
      </w:r>
      <w:r>
        <w:rPr>
          <w:w w:val="105"/>
        </w:rPr>
        <w:t>burst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param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-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-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-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87(A5)</w:t>
      </w:r>
      <w:proofErr w:type="gramStart"/>
      <w:r>
        <w:rPr>
          <w:w w:val="105"/>
        </w:rPr>
        <w:t>:3439</w:t>
      </w:r>
      <w:proofErr w:type="gramEnd"/>
      <w:r>
        <w:rPr>
          <w:w w:val="105"/>
        </w:rPr>
        <w:t>.</w:t>
      </w:r>
    </w:p>
    <w:p w14:paraId="076C659D" w14:textId="77777777" w:rsidR="006338C4" w:rsidRDefault="00E272E0">
      <w:pPr>
        <w:pStyle w:val="BodyText"/>
        <w:spacing w:before="180"/>
      </w:pP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J.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(2006).</w:t>
      </w:r>
      <w:r>
        <w:rPr>
          <w:spacing w:val="41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Solving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Coronal</w:t>
      </w:r>
      <w:r>
        <w:rPr>
          <w:spacing w:val="16"/>
          <w:w w:val="105"/>
        </w:rPr>
        <w:t xml:space="preserve"> </w:t>
      </w:r>
      <w:r>
        <w:rPr>
          <w:w w:val="105"/>
        </w:rPr>
        <w:t>Heating</w:t>
      </w:r>
      <w:r>
        <w:rPr>
          <w:spacing w:val="15"/>
          <w:w w:val="105"/>
        </w:rPr>
        <w:t xml:space="preserve"> </w:t>
      </w:r>
      <w:r>
        <w:rPr>
          <w:w w:val="105"/>
        </w:rPr>
        <w:t>Problem.</w:t>
      </w:r>
      <w:r>
        <w:rPr>
          <w:spacing w:val="39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234(1)</w:t>
      </w:r>
      <w:proofErr w:type="gramStart"/>
      <w:r>
        <w:rPr>
          <w:w w:val="105"/>
        </w:rPr>
        <w:t>:41</w:t>
      </w:r>
      <w:proofErr w:type="gramEnd"/>
      <w:r>
        <w:rPr>
          <w:w w:val="105"/>
        </w:rPr>
        <w:t>–77.</w:t>
      </w:r>
    </w:p>
    <w:p w14:paraId="6482EC1C" w14:textId="77777777" w:rsidR="006338C4" w:rsidRDefault="00E272E0">
      <w:pPr>
        <w:pStyle w:val="BodyText"/>
        <w:spacing w:before="197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Kohnert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0"/>
          <w:w w:val="105"/>
        </w:rPr>
        <w:t xml:space="preserve"> </w:t>
      </w:r>
      <w:r>
        <w:rPr>
          <w:w w:val="105"/>
        </w:rPr>
        <w:t>S.,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Li,</w:t>
      </w:r>
      <w:r>
        <w:rPr>
          <w:spacing w:val="30"/>
          <w:w w:val="105"/>
        </w:rPr>
        <w:t xml:space="preserve"> </w:t>
      </w:r>
      <w:r>
        <w:rPr>
          <w:w w:val="105"/>
        </w:rPr>
        <w:t>X.</w:t>
      </w:r>
      <w:r>
        <w:rPr>
          <w:spacing w:val="27"/>
          <w:w w:val="105"/>
        </w:rPr>
        <w:t xml:space="preserve"> </w:t>
      </w:r>
      <w:r>
        <w:rPr>
          <w:w w:val="105"/>
        </w:rPr>
        <w:t>(2011).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Small</w:t>
      </w:r>
      <w:r>
        <w:rPr>
          <w:spacing w:val="27"/>
          <w:w w:val="105"/>
        </w:rPr>
        <w:t xml:space="preserve"> </w:t>
      </w:r>
      <w:r>
        <w:rPr>
          <w:w w:val="105"/>
        </w:rPr>
        <w:t>Space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Mission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Fu</w:t>
      </w:r>
      <w:r>
        <w:rPr>
          <w:spacing w:val="-5"/>
          <w:w w:val="105"/>
        </w:rPr>
        <w:t>lly</w:t>
      </w:r>
      <w:r>
        <w:rPr>
          <w:spacing w:val="35"/>
          <w:w w:val="104"/>
        </w:rPr>
        <w:t xml:space="preserve"> </w:t>
      </w:r>
      <w:r>
        <w:rPr>
          <w:spacing w:val="-3"/>
          <w:w w:val="105"/>
        </w:rPr>
        <w:t>by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5"/>
        </w:rPr>
        <w:t xml:space="preserve"> </w:t>
      </w:r>
      <w:r>
        <w:rPr>
          <w:spacing w:val="35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56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W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ath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r</w:t>
      </w:r>
      <w:r>
        <w:rPr>
          <w:spacing w:val="-3"/>
          <w:w w:val="105"/>
        </w:rPr>
        <w:t>,</w:t>
      </w:r>
      <w:r>
        <w:rPr>
          <w:spacing w:val="56"/>
          <w:w w:val="105"/>
        </w:rPr>
        <w:t xml:space="preserve"> </w:t>
      </w:r>
      <w:r>
        <w:rPr>
          <w:w w:val="105"/>
        </w:rPr>
        <w:t>9(4)</w:t>
      </w:r>
      <w:proofErr w:type="gramStart"/>
      <w:r>
        <w:rPr>
          <w:w w:val="105"/>
        </w:rPr>
        <w:t>:n</w:t>
      </w:r>
      <w:proofErr w:type="gramEnd"/>
      <w:r>
        <w:rPr>
          <w:w w:val="105"/>
        </w:rPr>
        <w:t>/a–n/a.</w:t>
      </w:r>
    </w:p>
    <w:p w14:paraId="0DA8D13B" w14:textId="77777777" w:rsidR="006338C4" w:rsidRDefault="00E272E0">
      <w:pPr>
        <w:pStyle w:val="BodyText"/>
        <w:spacing w:before="180" w:line="257" w:lineRule="auto"/>
        <w:ind w:left="318" w:right="119" w:hanging="219"/>
        <w:jc w:val="both"/>
      </w:pPr>
      <w:r>
        <w:rPr>
          <w:w w:val="105"/>
        </w:rPr>
        <w:t>Krista,</w:t>
      </w:r>
      <w:r>
        <w:rPr>
          <w:spacing w:val="6"/>
          <w:w w:val="105"/>
        </w:rPr>
        <w:t xml:space="preserve"> </w:t>
      </w:r>
      <w:r>
        <w:rPr>
          <w:w w:val="105"/>
        </w:rPr>
        <w:t>L.</w:t>
      </w:r>
      <w:r>
        <w:rPr>
          <w:spacing w:val="55"/>
          <w:w w:val="105"/>
        </w:rPr>
        <w:t xml:space="preserve"> </w:t>
      </w:r>
      <w:r>
        <w:rPr>
          <w:w w:val="105"/>
        </w:rPr>
        <w:t>D.</w:t>
      </w:r>
      <w:r>
        <w:rPr>
          <w:spacing w:val="55"/>
          <w:w w:val="105"/>
        </w:rPr>
        <w:t xml:space="preserve"> </w:t>
      </w:r>
      <w:r>
        <w:rPr>
          <w:w w:val="105"/>
        </w:rPr>
        <w:t>and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55"/>
          <w:w w:val="105"/>
        </w:rPr>
        <w:t xml:space="preserve"> </w:t>
      </w:r>
      <w:r>
        <w:rPr>
          <w:w w:val="105"/>
        </w:rPr>
        <w:t>(2013).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UDY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r>
        <w:rPr>
          <w:w w:val="105"/>
        </w:rPr>
        <w:t>RECURRING</w:t>
      </w:r>
      <w:r>
        <w:rPr>
          <w:spacing w:val="55"/>
          <w:w w:val="105"/>
        </w:rPr>
        <w:t xml:space="preserve"> </w:t>
      </w:r>
      <w:r>
        <w:rPr>
          <w:w w:val="105"/>
        </w:rPr>
        <w:t>DIMMING</w:t>
      </w:r>
      <w:r>
        <w:rPr>
          <w:spacing w:val="55"/>
          <w:w w:val="105"/>
        </w:rPr>
        <w:t xml:space="preserve"> </w:t>
      </w:r>
      <w:r>
        <w:rPr>
          <w:w w:val="105"/>
        </w:rPr>
        <w:t>REGION</w:t>
      </w:r>
      <w:r>
        <w:rPr>
          <w:spacing w:val="24"/>
          <w:w w:val="103"/>
        </w:rPr>
        <w:t xml:space="preserve"> </w:t>
      </w:r>
      <w:r>
        <w:rPr>
          <w:w w:val="105"/>
        </w:rPr>
        <w:t>DETECTED</w:t>
      </w:r>
      <w:r>
        <w:rPr>
          <w:spacing w:val="46"/>
          <w:w w:val="105"/>
        </w:rPr>
        <w:t xml:space="preserve"> </w:t>
      </w:r>
      <w:r>
        <w:rPr>
          <w:spacing w:val="-11"/>
          <w:w w:val="105"/>
        </w:rPr>
        <w:t>A</w:t>
      </w:r>
      <w:r>
        <w:rPr>
          <w:spacing w:val="-9"/>
          <w:w w:val="105"/>
        </w:rPr>
        <w:t>T</w:t>
      </w:r>
      <w:r>
        <w:rPr>
          <w:spacing w:val="46"/>
          <w:w w:val="105"/>
        </w:rPr>
        <w:t xml:space="preserve"> </w:t>
      </w:r>
      <w:r>
        <w:rPr>
          <w:w w:val="105"/>
        </w:rPr>
        <w:t>AR</w:t>
      </w:r>
      <w:r>
        <w:rPr>
          <w:spacing w:val="46"/>
          <w:w w:val="105"/>
        </w:rPr>
        <w:t xml:space="preserve"> </w:t>
      </w:r>
      <w:r>
        <w:rPr>
          <w:w w:val="105"/>
        </w:rPr>
        <w:t>11305</w:t>
      </w:r>
      <w:r>
        <w:rPr>
          <w:spacing w:val="46"/>
          <w:w w:val="105"/>
        </w:rPr>
        <w:t xml:space="preserve"> </w:t>
      </w:r>
      <w:r>
        <w:rPr>
          <w:w w:val="105"/>
        </w:rPr>
        <w:t>USING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6"/>
          <w:w w:val="105"/>
        </w:rPr>
        <w:t xml:space="preserve"> </w:t>
      </w:r>
      <w:r>
        <w:rPr>
          <w:w w:val="105"/>
        </w:rPr>
        <w:t>DIMMING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TRACKER</w:t>
      </w:r>
      <w:r>
        <w:rPr>
          <w:spacing w:val="46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CoDiT</w:t>
      </w:r>
      <w:proofErr w:type="spellEnd"/>
      <w:r>
        <w:rPr>
          <w:w w:val="105"/>
        </w:rPr>
        <w:t xml:space="preserve">).  </w:t>
      </w:r>
      <w:r>
        <w:rPr>
          <w:spacing w:val="4"/>
          <w:w w:val="105"/>
        </w:rPr>
        <w:t xml:space="preserve"> </w:t>
      </w:r>
      <w:r>
        <w:rPr>
          <w:w w:val="105"/>
          <w:u w:val="single" w:color="000000"/>
        </w:rPr>
        <w:t>The</w:t>
      </w:r>
    </w:p>
    <w:p w14:paraId="206F7CDB" w14:textId="77777777" w:rsidR="006338C4" w:rsidRDefault="00E272E0">
      <w:pPr>
        <w:pStyle w:val="BodyText"/>
        <w:ind w:left="318"/>
        <w:jc w:val="both"/>
      </w:pP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762(2)</w:t>
      </w:r>
      <w:proofErr w:type="gramStart"/>
      <w:r>
        <w:rPr>
          <w:w w:val="105"/>
        </w:rPr>
        <w:t>:91</w:t>
      </w:r>
      <w:proofErr w:type="gramEnd"/>
      <w:r>
        <w:rPr>
          <w:w w:val="105"/>
        </w:rPr>
        <w:t>.</w:t>
      </w:r>
    </w:p>
    <w:p w14:paraId="7015AEC7" w14:textId="77777777" w:rsidR="006338C4" w:rsidRDefault="00E272E0">
      <w:pPr>
        <w:pStyle w:val="BodyText"/>
        <w:spacing w:before="186" w:line="270" w:lineRule="exact"/>
        <w:ind w:left="318" w:right="117" w:hanging="219"/>
        <w:jc w:val="both"/>
      </w:pPr>
      <w:proofErr w:type="spellStart"/>
      <w:r>
        <w:rPr>
          <w:w w:val="110"/>
        </w:rPr>
        <w:t>Labrosse</w:t>
      </w:r>
      <w:proofErr w:type="spellEnd"/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N.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4"/>
          <w:w w:val="110"/>
        </w:rPr>
        <w:t>Mcgli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c</w:t>
      </w:r>
      <w:r>
        <w:rPr>
          <w:spacing w:val="-3"/>
          <w:w w:val="110"/>
        </w:rPr>
        <w:t>h</w:t>
      </w:r>
      <w:r>
        <w:rPr>
          <w:spacing w:val="-4"/>
          <w:w w:val="110"/>
        </w:rPr>
        <w:t>ey</w:t>
      </w:r>
      <w:proofErr w:type="spellEnd"/>
      <w:r>
        <w:rPr>
          <w:spacing w:val="-3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w w:val="110"/>
        </w:rPr>
        <w:t>K.</w:t>
      </w:r>
      <w:r>
        <w:rPr>
          <w:spacing w:val="-6"/>
          <w:w w:val="110"/>
        </w:rPr>
        <w:t xml:space="preserve"> </w:t>
      </w:r>
      <w:r>
        <w:rPr>
          <w:w w:val="110"/>
        </w:rPr>
        <w:t>(2012).</w:t>
      </w:r>
      <w:r>
        <w:rPr>
          <w:spacing w:val="21"/>
          <w:w w:val="110"/>
        </w:rPr>
        <w:t xml:space="preserve"> </w:t>
      </w:r>
      <w:proofErr w:type="gramStart"/>
      <w:r>
        <w:rPr>
          <w:w w:val="110"/>
        </w:rPr>
        <w:t>Plasma</w:t>
      </w:r>
      <w:r>
        <w:rPr>
          <w:spacing w:val="-6"/>
          <w:w w:val="110"/>
        </w:rPr>
        <w:t xml:space="preserve"> </w:t>
      </w:r>
      <w:r>
        <w:rPr>
          <w:w w:val="110"/>
        </w:rPr>
        <w:t>diagnostic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7"/>
          <w:w w:val="110"/>
        </w:rPr>
        <w:t xml:space="preserve"> </w:t>
      </w:r>
      <w:r>
        <w:rPr>
          <w:w w:val="110"/>
        </w:rPr>
        <w:t>prominences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6"/>
          <w:w w:val="110"/>
        </w:rPr>
        <w:t xml:space="preserve"> </w:t>
      </w:r>
      <w:r>
        <w:rPr>
          <w:w w:val="110"/>
        </w:rPr>
        <w:t>SDO</w:t>
      </w:r>
      <w:r>
        <w:rPr>
          <w:spacing w:val="-6"/>
          <w:w w:val="110"/>
        </w:rPr>
        <w:t xml:space="preserve"> </w:t>
      </w:r>
      <w:r>
        <w:rPr>
          <w:w w:val="150"/>
        </w:rPr>
        <w:t>/</w:t>
      </w:r>
      <w:r>
        <w:rPr>
          <w:spacing w:val="23"/>
          <w:w w:val="178"/>
        </w:rPr>
        <w:t xml:space="preserve"> </w:t>
      </w:r>
      <w:r>
        <w:rPr>
          <w:w w:val="110"/>
        </w:rPr>
        <w:t>AIA</w:t>
      </w:r>
      <w:r>
        <w:rPr>
          <w:spacing w:val="-25"/>
          <w:w w:val="110"/>
        </w:rPr>
        <w:t xml:space="preserve"> </w:t>
      </w:r>
      <w:r>
        <w:rPr>
          <w:w w:val="110"/>
        </w:rPr>
        <w:t>obser</w:t>
      </w:r>
      <w:r>
        <w:rPr>
          <w:spacing w:val="-13"/>
          <w:w w:val="110"/>
        </w:rPr>
        <w:t>v</w:t>
      </w:r>
      <w:r>
        <w:rPr>
          <w:w w:val="110"/>
        </w:rPr>
        <w:t>ations</w:t>
      </w:r>
      <w:r>
        <w:rPr>
          <w:spacing w:val="-25"/>
          <w:w w:val="110"/>
        </w:rPr>
        <w:t xml:space="preserve"> </w:t>
      </w:r>
      <w:r>
        <w:rPr>
          <w:w w:val="110"/>
        </w:rPr>
        <w:t>at</w:t>
      </w:r>
      <w:r>
        <w:rPr>
          <w:spacing w:val="-25"/>
          <w:w w:val="110"/>
        </w:rPr>
        <w:t xml:space="preserve"> </w:t>
      </w:r>
      <w:r>
        <w:rPr>
          <w:w w:val="110"/>
        </w:rPr>
        <w:t>304</w:t>
      </w:r>
      <w:r>
        <w:rPr>
          <w:spacing w:val="-24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A.</w:t>
      </w:r>
      <w:r>
        <w:rPr>
          <w:spacing w:val="-13"/>
          <w:w w:val="110"/>
        </w:rPr>
        <w:t xml:space="preserve"> </w:t>
      </w:r>
      <w:r>
        <w:rPr>
          <w:w w:val="110"/>
          <w:u w:val="single" w:color="000000"/>
        </w:rPr>
        <w:t>Astrono</w:t>
      </w:r>
      <w:r>
        <w:rPr>
          <w:spacing w:val="-8"/>
          <w:w w:val="110"/>
          <w:u w:val="single" w:color="000000"/>
        </w:rPr>
        <w:t>m</w:t>
      </w:r>
      <w:r>
        <w:rPr>
          <w:w w:val="110"/>
          <w:u w:val="single" w:color="000000"/>
        </w:rPr>
        <w:t>y</w:t>
      </w:r>
      <w:r>
        <w:rPr>
          <w:spacing w:val="-25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&amp;</w:t>
      </w:r>
      <w:r>
        <w:rPr>
          <w:spacing w:val="-24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Astrop</w:t>
      </w:r>
      <w:r>
        <w:rPr>
          <w:spacing w:val="-6"/>
          <w:w w:val="110"/>
          <w:u w:val="single" w:color="000000"/>
        </w:rPr>
        <w:t>h</w:t>
      </w:r>
      <w:r>
        <w:rPr>
          <w:w w:val="110"/>
          <w:u w:val="single" w:color="000000"/>
        </w:rPr>
        <w:t>ysics</w:t>
      </w:r>
      <w:r>
        <w:rPr>
          <w:w w:val="110"/>
        </w:rPr>
        <w:t>,</w:t>
      </w:r>
      <w:r>
        <w:rPr>
          <w:spacing w:val="-24"/>
          <w:w w:val="110"/>
        </w:rPr>
        <w:t xml:space="preserve"> </w:t>
      </w:r>
      <w:r>
        <w:rPr>
          <w:w w:val="110"/>
        </w:rPr>
        <w:t>537:A100.</w:t>
      </w:r>
      <w:proofErr w:type="gramEnd"/>
    </w:p>
    <w:p w14:paraId="0ADF049A" w14:textId="77777777" w:rsidR="006338C4" w:rsidRDefault="00E272E0">
      <w:pPr>
        <w:pStyle w:val="BodyText"/>
        <w:spacing w:before="191" w:line="257" w:lineRule="auto"/>
        <w:ind w:left="318" w:right="119" w:hanging="219"/>
        <w:jc w:val="both"/>
      </w:pPr>
      <w:proofErr w:type="spellStart"/>
      <w:r>
        <w:rPr>
          <w:w w:val="105"/>
        </w:rPr>
        <w:t>Landi</w:t>
      </w:r>
      <w:proofErr w:type="spellEnd"/>
      <w:r>
        <w:rPr>
          <w:w w:val="105"/>
        </w:rPr>
        <w:t>, E.,</w:t>
      </w:r>
      <w:r>
        <w:rPr>
          <w:spacing w:val="1"/>
          <w:w w:val="105"/>
        </w:rPr>
        <w:t xml:space="preserve"> </w:t>
      </w:r>
      <w:r>
        <w:rPr>
          <w:w w:val="105"/>
        </w:rPr>
        <w:t>Del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G.,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R.,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 K.</w:t>
      </w:r>
      <w:r>
        <w:rPr>
          <w:spacing w:val="50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"/>
          <w:w w:val="105"/>
        </w:rPr>
        <w:t xml:space="preserve"> </w:t>
      </w:r>
      <w:r>
        <w:rPr>
          <w:w w:val="105"/>
        </w:rPr>
        <w:t>Mason,</w:t>
      </w:r>
      <w:r>
        <w:rPr>
          <w:spacing w:val="1"/>
          <w:w w:val="105"/>
        </w:rPr>
        <w:t xml:space="preserve"> </w:t>
      </w:r>
      <w:r>
        <w:rPr>
          <w:w w:val="105"/>
        </w:rPr>
        <w:t>H.</w:t>
      </w:r>
      <w:r>
        <w:rPr>
          <w:spacing w:val="51"/>
          <w:w w:val="105"/>
        </w:rPr>
        <w:t xml:space="preserve"> </w:t>
      </w:r>
      <w:r>
        <w:rPr>
          <w:w w:val="105"/>
        </w:rPr>
        <w:t>E.,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Landini</w:t>
      </w:r>
      <w:proofErr w:type="spellEnd"/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M.</w:t>
      </w:r>
      <w:r>
        <w:rPr>
          <w:spacing w:val="50"/>
          <w:w w:val="105"/>
        </w:rPr>
        <w:t xml:space="preserve"> </w:t>
      </w:r>
      <w:r>
        <w:rPr>
          <w:w w:val="105"/>
        </w:rPr>
        <w:t>(2006).</w:t>
      </w:r>
      <w:r>
        <w:rPr>
          <w:spacing w:val="26"/>
          <w:w w:val="109"/>
        </w:rPr>
        <w:t xml:space="preserve"> </w:t>
      </w:r>
      <w:proofErr w:type="spellStart"/>
      <w:proofErr w:type="gramStart"/>
      <w:r>
        <w:rPr>
          <w:w w:val="105"/>
        </w:rPr>
        <w:t>CHIANTIAn</w:t>
      </w:r>
      <w:proofErr w:type="spellEnd"/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omic</w:t>
      </w:r>
      <w:r>
        <w:rPr>
          <w:spacing w:val="42"/>
          <w:w w:val="105"/>
        </w:rPr>
        <w:t xml:space="preserve"> </w:t>
      </w:r>
      <w:r>
        <w:rPr>
          <w:w w:val="105"/>
        </w:rPr>
        <w:t>Database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Emission</w:t>
      </w:r>
      <w:r>
        <w:rPr>
          <w:spacing w:val="42"/>
          <w:w w:val="105"/>
        </w:rPr>
        <w:t xml:space="preserve"> </w:t>
      </w:r>
      <w:r>
        <w:rPr>
          <w:w w:val="105"/>
        </w:rPr>
        <w:t>Lines.</w:t>
      </w:r>
      <w:proofErr w:type="gramEnd"/>
      <w:r>
        <w:rPr>
          <w:spacing w:val="42"/>
          <w:w w:val="105"/>
        </w:rPr>
        <w:t xml:space="preserve"> </w:t>
      </w:r>
      <w:r>
        <w:rPr>
          <w:spacing w:val="1"/>
          <w:w w:val="105"/>
        </w:rPr>
        <w:t>VI</w:t>
      </w:r>
      <w:r>
        <w:rPr>
          <w:w w:val="105"/>
        </w:rPr>
        <w:t>I.</w:t>
      </w:r>
      <w:r>
        <w:rPr>
          <w:spacing w:val="42"/>
          <w:w w:val="105"/>
        </w:rPr>
        <w:t xml:space="preserve"> </w:t>
      </w:r>
      <w:r>
        <w:rPr>
          <w:w w:val="105"/>
        </w:rPr>
        <w:t>New</w:t>
      </w:r>
      <w:r>
        <w:rPr>
          <w:spacing w:val="42"/>
          <w:w w:val="105"/>
        </w:rPr>
        <w:t xml:space="preserve"> </w:t>
      </w:r>
      <w:r>
        <w:rPr>
          <w:w w:val="105"/>
        </w:rPr>
        <w:t>Data</w:t>
      </w:r>
      <w:r>
        <w:rPr>
          <w:spacing w:val="41"/>
          <w:w w:val="105"/>
        </w:rPr>
        <w:t xml:space="preserve"> </w:t>
      </w:r>
      <w:r>
        <w:rPr>
          <w:w w:val="105"/>
        </w:rPr>
        <w:t>for</w:t>
      </w:r>
      <w:r>
        <w:rPr>
          <w:spacing w:val="42"/>
          <w:w w:val="105"/>
        </w:rPr>
        <w:t xml:space="preserve"> </w:t>
      </w:r>
      <w:proofErr w:type="spellStart"/>
      <w:r>
        <w:rPr>
          <w:spacing w:val="-2"/>
          <w:w w:val="105"/>
        </w:rPr>
        <w:t>XRay</w:t>
      </w:r>
      <w:r>
        <w:rPr>
          <w:spacing w:val="-3"/>
          <w:w w:val="105"/>
        </w:rPr>
        <w:t>s</w:t>
      </w:r>
      <w:proofErr w:type="spellEnd"/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Other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Im</w:t>
      </w:r>
      <w:proofErr w:type="spellEnd"/>
      <w:r>
        <w:rPr>
          <w:w w:val="105"/>
        </w:rPr>
        <w:t>-</w:t>
      </w:r>
      <w:r>
        <w:rPr>
          <w:spacing w:val="22"/>
          <w:w w:val="99"/>
        </w:rPr>
        <w:t xml:space="preserve"> </w:t>
      </w:r>
      <w:proofErr w:type="spellStart"/>
      <w:r>
        <w:rPr>
          <w:spacing w:val="-2"/>
          <w:w w:val="105"/>
        </w:rPr>
        <w:t>provements</w:t>
      </w:r>
      <w:proofErr w:type="spellEnd"/>
      <w:r>
        <w:rPr>
          <w:spacing w:val="-2"/>
          <w:w w:val="105"/>
        </w:rPr>
        <w:t>.</w:t>
      </w:r>
      <w:r>
        <w:rPr>
          <w:spacing w:val="40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Supplement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Series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162:261–280.</w:t>
      </w:r>
      <w:proofErr w:type="gramEnd"/>
    </w:p>
    <w:p w14:paraId="28C0489C" w14:textId="77777777" w:rsidR="006338C4" w:rsidRDefault="00E272E0">
      <w:pPr>
        <w:pStyle w:val="BodyText"/>
        <w:spacing w:before="180" w:line="253" w:lineRule="auto"/>
        <w:ind w:left="318" w:right="118" w:hanging="219"/>
        <w:jc w:val="both"/>
      </w:pPr>
      <w:proofErr w:type="gramStart"/>
      <w:r>
        <w:rPr>
          <w:w w:val="105"/>
        </w:rPr>
        <w:t>Li,</w:t>
      </w:r>
      <w:r>
        <w:rPr>
          <w:spacing w:val="36"/>
          <w:w w:val="105"/>
        </w:rPr>
        <w:t xml:space="preserve"> </w:t>
      </w:r>
      <w:r>
        <w:rPr>
          <w:w w:val="105"/>
        </w:rPr>
        <w:t>X.,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6"/>
          <w:w w:val="105"/>
        </w:rPr>
        <w:t xml:space="preserve"> </w:t>
      </w:r>
      <w:r>
        <w:rPr>
          <w:w w:val="105"/>
        </w:rPr>
        <w:t>S.,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Kohnert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R.,</w:t>
      </w:r>
      <w:r>
        <w:rPr>
          <w:spacing w:val="36"/>
          <w:w w:val="105"/>
        </w:rPr>
        <w:t xml:space="preserve"> </w:t>
      </w:r>
      <w:r>
        <w:rPr>
          <w:w w:val="105"/>
        </w:rPr>
        <w:t>Blum,</w:t>
      </w:r>
      <w:r>
        <w:rPr>
          <w:spacing w:val="36"/>
          <w:w w:val="105"/>
        </w:rPr>
        <w:t xml:space="preserve"> </w:t>
      </w:r>
      <w:r>
        <w:rPr>
          <w:w w:val="105"/>
        </w:rPr>
        <w:t>L.,</w:t>
      </w:r>
      <w:r>
        <w:rPr>
          <w:spacing w:val="36"/>
          <w:w w:val="105"/>
        </w:rPr>
        <w:t xml:space="preserve"> </w:t>
      </w:r>
      <w:r>
        <w:rPr>
          <w:w w:val="105"/>
        </w:rPr>
        <w:t>Gerhardt,</w:t>
      </w:r>
      <w:r>
        <w:rPr>
          <w:spacing w:val="36"/>
          <w:w w:val="105"/>
        </w:rPr>
        <w:t xml:space="preserve"> </w:t>
      </w:r>
      <w:r>
        <w:rPr>
          <w:w w:val="105"/>
        </w:rPr>
        <w:t>D.,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6"/>
          <w:w w:val="105"/>
        </w:rPr>
        <w:t xml:space="preserve"> </w:t>
      </w:r>
      <w:r>
        <w:rPr>
          <w:w w:val="105"/>
        </w:rPr>
        <w:t>Q.,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Cali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S.</w:t>
      </w:r>
      <w:r>
        <w:rPr>
          <w:spacing w:val="33"/>
          <w:w w:val="105"/>
        </w:rPr>
        <w:t xml:space="preserve"> </w:t>
      </w:r>
      <w:r>
        <w:rPr>
          <w:w w:val="105"/>
        </w:rPr>
        <w:t>(2013a).</w:t>
      </w:r>
      <w:proofErr w:type="gramEnd"/>
      <w:r>
        <w:rPr>
          <w:spacing w:val="26"/>
          <w:w w:val="105"/>
        </w:rPr>
        <w:t xml:space="preserve"> </w:t>
      </w:r>
      <w:proofErr w:type="gramStart"/>
      <w:r>
        <w:rPr>
          <w:w w:val="105"/>
        </w:rPr>
        <w:t>Small</w:t>
      </w:r>
      <w:r>
        <w:rPr>
          <w:spacing w:val="26"/>
          <w:w w:val="98"/>
        </w:rPr>
        <w:t xml:space="preserve"> </w:t>
      </w:r>
      <w:r>
        <w:rPr>
          <w:w w:val="105"/>
        </w:rPr>
        <w:t>Mission</w:t>
      </w:r>
      <w:r>
        <w:rPr>
          <w:spacing w:val="48"/>
          <w:w w:val="105"/>
        </w:rPr>
        <w:t xml:space="preserve"> </w:t>
      </w:r>
      <w:r>
        <w:rPr>
          <w:w w:val="105"/>
        </w:rPr>
        <w:t>Accomplished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s-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ig</w:t>
      </w:r>
      <w:r>
        <w:rPr>
          <w:spacing w:val="48"/>
          <w:w w:val="105"/>
        </w:rPr>
        <w:t xml:space="preserve"> </w:t>
      </w:r>
      <w:r>
        <w:rPr>
          <w:w w:val="105"/>
        </w:rPr>
        <w:t>Impact</w:t>
      </w:r>
      <w:r>
        <w:rPr>
          <w:spacing w:val="49"/>
          <w:w w:val="105"/>
        </w:rPr>
        <w:t xml:space="preserve"> </w:t>
      </w:r>
      <w:r>
        <w:rPr>
          <w:w w:val="105"/>
        </w:rPr>
        <w:t>on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h.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48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W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ath</w:t>
      </w:r>
      <w:r>
        <w:rPr>
          <w:spacing w:val="-4"/>
          <w:w w:val="105"/>
          <w:u w:val="single" w:color="000000"/>
        </w:rPr>
        <w:t>e</w:t>
      </w:r>
      <w:r>
        <w:rPr>
          <w:spacing w:val="-3"/>
          <w:w w:val="105"/>
          <w:u w:val="single" w:color="000000"/>
        </w:rPr>
        <w:t>r</w:t>
      </w:r>
      <w:r>
        <w:rPr>
          <w:spacing w:val="-3"/>
          <w:w w:val="105"/>
        </w:rPr>
        <w:t>,</w:t>
      </w:r>
      <w:r>
        <w:rPr>
          <w:spacing w:val="43"/>
          <w:w w:val="109"/>
        </w:rPr>
        <w:t xml:space="preserve"> </w:t>
      </w:r>
      <w:r>
        <w:rPr>
          <w:w w:val="105"/>
        </w:rPr>
        <w:t>11(2)</w:t>
      </w:r>
      <w:proofErr w:type="gramStart"/>
      <w:r>
        <w:rPr>
          <w:w w:val="105"/>
        </w:rPr>
        <w:t>:55</w:t>
      </w:r>
      <w:proofErr w:type="gramEnd"/>
      <w:r>
        <w:rPr>
          <w:w w:val="105"/>
        </w:rPr>
        <w:t>–56.</w:t>
      </w:r>
    </w:p>
    <w:p w14:paraId="73AE5924" w14:textId="77777777" w:rsidR="006338C4" w:rsidRDefault="00E272E0">
      <w:pPr>
        <w:pStyle w:val="BodyText"/>
        <w:spacing w:before="183" w:line="255" w:lineRule="auto"/>
        <w:ind w:left="318" w:right="117" w:hanging="219"/>
        <w:jc w:val="both"/>
      </w:pPr>
      <w:proofErr w:type="gramStart"/>
      <w:r>
        <w:rPr>
          <w:w w:val="105"/>
        </w:rPr>
        <w:t>Li,</w:t>
      </w:r>
      <w:r>
        <w:rPr>
          <w:spacing w:val="45"/>
          <w:w w:val="105"/>
        </w:rPr>
        <w:t xml:space="preserve"> </w:t>
      </w:r>
      <w:r>
        <w:rPr>
          <w:w w:val="105"/>
        </w:rPr>
        <w:t>X.,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46"/>
          <w:w w:val="105"/>
        </w:rPr>
        <w:t xml:space="preserve"> </w:t>
      </w:r>
      <w:r>
        <w:rPr>
          <w:w w:val="105"/>
        </w:rPr>
        <w:t>S.,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Kohnert</w:t>
      </w:r>
      <w:proofErr w:type="spellEnd"/>
      <w:r>
        <w:rPr>
          <w:w w:val="105"/>
        </w:rPr>
        <w:t>,</w:t>
      </w:r>
      <w:r>
        <w:rPr>
          <w:spacing w:val="46"/>
          <w:w w:val="105"/>
        </w:rPr>
        <w:t xml:space="preserve"> </w:t>
      </w:r>
      <w:r>
        <w:rPr>
          <w:w w:val="105"/>
        </w:rPr>
        <w:t>R.,</w:t>
      </w:r>
      <w:r>
        <w:rPr>
          <w:spacing w:val="46"/>
          <w:w w:val="105"/>
        </w:rPr>
        <w:t xml:space="preserve"> </w:t>
      </w:r>
      <w:r>
        <w:rPr>
          <w:w w:val="105"/>
        </w:rPr>
        <w:t>Gerhardt,</w:t>
      </w:r>
      <w:r>
        <w:rPr>
          <w:spacing w:val="46"/>
          <w:w w:val="105"/>
        </w:rPr>
        <w:t xml:space="preserve"> </w:t>
      </w:r>
      <w:r>
        <w:rPr>
          <w:w w:val="105"/>
        </w:rPr>
        <w:t>D.,</w:t>
      </w:r>
      <w:r>
        <w:rPr>
          <w:spacing w:val="45"/>
          <w:w w:val="105"/>
        </w:rPr>
        <w:t xml:space="preserve"> </w:t>
      </w:r>
      <w:r>
        <w:rPr>
          <w:w w:val="105"/>
        </w:rPr>
        <w:t>Blum,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6"/>
          <w:w w:val="105"/>
        </w:rPr>
        <w:t xml:space="preserve"> </w:t>
      </w:r>
      <w:r>
        <w:rPr>
          <w:w w:val="105"/>
        </w:rPr>
        <w:t>Q.,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6"/>
          <w:w w:val="105"/>
        </w:rPr>
        <w:t xml:space="preserve"> </w:t>
      </w:r>
      <w:r>
        <w:rPr>
          <w:w w:val="105"/>
        </w:rPr>
        <w:t>D.,</w:t>
      </w:r>
      <w:r>
        <w:rPr>
          <w:spacing w:val="46"/>
          <w:w w:val="105"/>
        </w:rPr>
        <w:t xml:space="preserve"> </w:t>
      </w:r>
      <w:proofErr w:type="spellStart"/>
      <w:r>
        <w:rPr>
          <w:spacing w:val="-7"/>
          <w:w w:val="105"/>
        </w:rPr>
        <w:t>Tu</w:t>
      </w:r>
      <w:proofErr w:type="spellEnd"/>
      <w:r>
        <w:rPr>
          <w:spacing w:val="-7"/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W.,</w:t>
      </w:r>
      <w:r>
        <w:rPr>
          <w:spacing w:val="46"/>
          <w:w w:val="105"/>
        </w:rPr>
        <w:t xml:space="preserve"> </w:t>
      </w:r>
      <w:proofErr w:type="spellStart"/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o</w:t>
      </w:r>
      <w:proofErr w:type="spellEnd"/>
      <w:r>
        <w:rPr>
          <w:spacing w:val="-2"/>
          <w:w w:val="105"/>
        </w:rPr>
        <w:t>,</w:t>
      </w:r>
      <w:r>
        <w:rPr>
          <w:spacing w:val="21"/>
          <w:w w:val="102"/>
        </w:rPr>
        <w:t xml:space="preserve"> </w:t>
      </w:r>
      <w:r>
        <w:rPr>
          <w:w w:val="105"/>
        </w:rPr>
        <w:t>N.,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C</w:t>
      </w:r>
      <w:r>
        <w:rPr>
          <w:spacing w:val="1"/>
          <w:w w:val="105"/>
        </w:rPr>
        <w:t>oope</w:t>
      </w:r>
      <w:r>
        <w:rPr>
          <w:w w:val="105"/>
        </w:rPr>
        <w:t>r,</w:t>
      </w:r>
      <w:r>
        <w:rPr>
          <w:spacing w:val="36"/>
          <w:w w:val="105"/>
        </w:rPr>
        <w:t xml:space="preserve"> </w:t>
      </w:r>
      <w:r>
        <w:rPr>
          <w:w w:val="105"/>
        </w:rPr>
        <w:t>C.</w:t>
      </w:r>
      <w:r>
        <w:rPr>
          <w:spacing w:val="34"/>
          <w:w w:val="105"/>
        </w:rPr>
        <w:t xml:space="preserve"> </w:t>
      </w:r>
      <w:r>
        <w:rPr>
          <w:w w:val="105"/>
        </w:rPr>
        <w:t>S.</w:t>
      </w:r>
      <w:r>
        <w:rPr>
          <w:spacing w:val="34"/>
          <w:w w:val="105"/>
        </w:rPr>
        <w:t xml:space="preserve"> </w:t>
      </w:r>
      <w:r>
        <w:rPr>
          <w:w w:val="105"/>
        </w:rPr>
        <w:t>(2012).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Colorado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4"/>
          <w:w w:val="105"/>
        </w:rPr>
        <w:t xml:space="preserve"> </w:t>
      </w:r>
      <w:r>
        <w:rPr>
          <w:w w:val="105"/>
        </w:rPr>
        <w:t>Space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Experiment: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proofErr w:type="spellEnd"/>
      <w:r>
        <w:rPr>
          <w:spacing w:val="34"/>
          <w:w w:val="105"/>
        </w:rPr>
        <w:t xml:space="preserve"> </w:t>
      </w:r>
      <w:r>
        <w:rPr>
          <w:w w:val="105"/>
        </w:rPr>
        <w:t>Flux</w:t>
      </w:r>
      <w:r>
        <w:rPr>
          <w:spacing w:val="27"/>
          <w:w w:val="104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Energetic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icles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Highly</w:t>
      </w:r>
      <w:r>
        <w:rPr>
          <w:spacing w:val="41"/>
          <w:w w:val="105"/>
        </w:rPr>
        <w:t xml:space="preserve"> </w:t>
      </w:r>
      <w:r>
        <w:rPr>
          <w:w w:val="105"/>
        </w:rPr>
        <w:t>Inclined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40"/>
          <w:w w:val="105"/>
        </w:rPr>
        <w:t xml:space="preserve"> </w:t>
      </w:r>
      <w:r>
        <w:rPr>
          <w:w w:val="105"/>
        </w:rPr>
        <w:t>Earth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Orb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t.</w:t>
      </w:r>
      <w:r>
        <w:rPr>
          <w:spacing w:val="49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Summers,</w:t>
      </w:r>
      <w:r>
        <w:rPr>
          <w:spacing w:val="45"/>
          <w:w w:val="105"/>
        </w:rPr>
        <w:t xml:space="preserve"> </w:t>
      </w:r>
      <w:r>
        <w:rPr>
          <w:w w:val="105"/>
        </w:rPr>
        <w:t>D.,</w:t>
      </w:r>
      <w:r>
        <w:rPr>
          <w:spacing w:val="33"/>
          <w:w w:val="109"/>
        </w:rPr>
        <w:t xml:space="preserve"> </w:t>
      </w:r>
      <w:r>
        <w:rPr>
          <w:w w:val="105"/>
        </w:rPr>
        <w:t>Mann,</w:t>
      </w:r>
      <w:r>
        <w:rPr>
          <w:spacing w:val="46"/>
          <w:w w:val="105"/>
        </w:rPr>
        <w:t xml:space="preserve"> </w:t>
      </w:r>
      <w:r>
        <w:rPr>
          <w:w w:val="105"/>
        </w:rPr>
        <w:t>I.</w:t>
      </w:r>
      <w:r>
        <w:rPr>
          <w:spacing w:val="40"/>
          <w:w w:val="105"/>
        </w:rPr>
        <w:t xml:space="preserve"> </w:t>
      </w:r>
      <w:r>
        <w:rPr>
          <w:w w:val="105"/>
        </w:rPr>
        <w:t>R.,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w w:val="105"/>
        </w:rPr>
        <w:t>D.</w:t>
      </w:r>
      <w:r>
        <w:rPr>
          <w:spacing w:val="40"/>
          <w:w w:val="105"/>
        </w:rPr>
        <w:t xml:space="preserve"> </w:t>
      </w:r>
      <w:r>
        <w:rPr>
          <w:w w:val="105"/>
        </w:rPr>
        <w:t>N.,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Sc</w:t>
      </w:r>
      <w:r>
        <w:rPr>
          <w:spacing w:val="-2"/>
          <w:w w:val="105"/>
        </w:rPr>
        <w:t>hu</w:t>
      </w:r>
      <w:r>
        <w:rPr>
          <w:spacing w:val="-3"/>
          <w:w w:val="105"/>
        </w:rPr>
        <w:t>lz</w:t>
      </w:r>
      <w:r>
        <w:rPr>
          <w:spacing w:val="-2"/>
          <w:w w:val="105"/>
        </w:rPr>
        <w:t>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.,</w:t>
      </w:r>
      <w:r>
        <w:rPr>
          <w:spacing w:val="46"/>
          <w:w w:val="105"/>
        </w:rPr>
        <w:t xml:space="preserve"> </w:t>
      </w:r>
      <w:r>
        <w:rPr>
          <w:w w:val="105"/>
        </w:rPr>
        <w:t>editors,</w:t>
      </w:r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Dynamics</w:t>
      </w:r>
      <w:r>
        <w:rPr>
          <w:spacing w:val="4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Earth’s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Radiation</w:t>
      </w:r>
      <w:r>
        <w:rPr>
          <w:spacing w:val="41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Belts</w:t>
      </w:r>
      <w:r>
        <w:t xml:space="preserve"> </w:t>
      </w:r>
      <w:r>
        <w:rPr>
          <w:w w:val="110"/>
        </w:rPr>
        <w:t xml:space="preserve"> </w:t>
      </w:r>
      <w:r>
        <w:rPr>
          <w:w w:val="105"/>
          <w:u w:val="single" w:color="000000"/>
        </w:rPr>
        <w:t>and</w:t>
      </w:r>
      <w:proofErr w:type="gramEnd"/>
      <w:r>
        <w:rPr>
          <w:spacing w:val="3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Inner</w:t>
      </w:r>
      <w:r>
        <w:rPr>
          <w:spacing w:val="3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Magnetosphere</w:t>
      </w:r>
      <w:r>
        <w:rPr>
          <w:w w:val="105"/>
        </w:rPr>
        <w:t>,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ophy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onograph</w:t>
      </w:r>
      <w:r>
        <w:rPr>
          <w:spacing w:val="37"/>
          <w:w w:val="105"/>
        </w:rPr>
        <w:t xml:space="preserve"> </w:t>
      </w:r>
      <w:r>
        <w:rPr>
          <w:w w:val="105"/>
        </w:rPr>
        <w:t>Series,</w:t>
      </w:r>
      <w:r>
        <w:rPr>
          <w:spacing w:val="41"/>
          <w:w w:val="105"/>
        </w:rPr>
        <w:t xml:space="preserve"> </w:t>
      </w:r>
      <w:r>
        <w:rPr>
          <w:w w:val="105"/>
        </w:rPr>
        <w:t>pages</w:t>
      </w:r>
      <w:r>
        <w:rPr>
          <w:spacing w:val="37"/>
          <w:w w:val="105"/>
        </w:rPr>
        <w:t xml:space="preserve"> </w:t>
      </w:r>
      <w:r>
        <w:rPr>
          <w:w w:val="105"/>
        </w:rPr>
        <w:t>385–411,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Wash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ngton,</w:t>
      </w:r>
      <w:r>
        <w:rPr>
          <w:spacing w:val="41"/>
          <w:w w:val="105"/>
        </w:rPr>
        <w:t xml:space="preserve"> </w:t>
      </w:r>
      <w:r>
        <w:rPr>
          <w:w w:val="105"/>
        </w:rPr>
        <w:t>D.</w:t>
      </w:r>
      <w:r>
        <w:rPr>
          <w:spacing w:val="37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9"/>
        </w:rPr>
        <w:t xml:space="preserve"> </w:t>
      </w:r>
      <w:r>
        <w:rPr>
          <w:w w:val="105"/>
        </w:rPr>
        <w:t>American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ophy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7"/>
          <w:w w:val="105"/>
        </w:rPr>
        <w:t xml:space="preserve"> </w:t>
      </w:r>
      <w:r>
        <w:rPr>
          <w:w w:val="105"/>
        </w:rPr>
        <w:t>Union.</w:t>
      </w:r>
    </w:p>
    <w:p w14:paraId="029EBD6E" w14:textId="77777777" w:rsidR="006338C4" w:rsidRDefault="006338C4">
      <w:pPr>
        <w:spacing w:line="255" w:lineRule="auto"/>
        <w:jc w:val="both"/>
        <w:sectPr w:rsidR="006338C4">
          <w:headerReference w:type="even" r:id="rId31"/>
          <w:headerReference w:type="default" r:id="rId32"/>
          <w:pgSz w:w="12240" w:h="15840"/>
          <w:pgMar w:top="1340" w:right="1320" w:bottom="280" w:left="1340" w:header="1132" w:footer="0" w:gutter="0"/>
          <w:cols w:space="720"/>
        </w:sectPr>
      </w:pPr>
    </w:p>
    <w:p w14:paraId="1ED5E879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0F4436B0" w14:textId="77777777" w:rsidR="006338C4" w:rsidRDefault="00E272E0">
      <w:pPr>
        <w:pStyle w:val="BodyText"/>
        <w:spacing w:before="58" w:line="255" w:lineRule="auto"/>
        <w:ind w:left="318" w:right="119" w:hanging="219"/>
        <w:jc w:val="both"/>
      </w:pPr>
      <w:r>
        <w:rPr>
          <w:w w:val="105"/>
        </w:rPr>
        <w:t>Li,</w:t>
      </w:r>
      <w:r>
        <w:rPr>
          <w:spacing w:val="32"/>
          <w:w w:val="105"/>
        </w:rPr>
        <w:t xml:space="preserve"> </w:t>
      </w:r>
      <w:r>
        <w:rPr>
          <w:w w:val="105"/>
        </w:rPr>
        <w:t>X.,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32"/>
          <w:w w:val="105"/>
        </w:rPr>
        <w:t xml:space="preserve"> </w:t>
      </w:r>
      <w:r>
        <w:rPr>
          <w:w w:val="105"/>
        </w:rPr>
        <w:t>Q.,</w:t>
      </w:r>
      <w:r>
        <w:rPr>
          <w:spacing w:val="32"/>
          <w:w w:val="105"/>
        </w:rPr>
        <w:t xml:space="preserve"> </w:t>
      </w:r>
      <w:r>
        <w:rPr>
          <w:w w:val="105"/>
        </w:rPr>
        <w:t>Blum,</w:t>
      </w:r>
      <w:r>
        <w:rPr>
          <w:spacing w:val="32"/>
          <w:w w:val="105"/>
        </w:rPr>
        <w:t xml:space="preserve"> </w:t>
      </w:r>
      <w:r>
        <w:rPr>
          <w:w w:val="105"/>
        </w:rPr>
        <w:t>L.,</w:t>
      </w:r>
      <w:r>
        <w:rPr>
          <w:spacing w:val="32"/>
          <w:w w:val="105"/>
        </w:rPr>
        <w:t xml:space="preserve"> </w:t>
      </w:r>
      <w:r>
        <w:rPr>
          <w:w w:val="105"/>
        </w:rPr>
        <w:t>Cali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S.,</w:t>
      </w:r>
      <w:r>
        <w:rPr>
          <w:spacing w:val="32"/>
          <w:w w:val="105"/>
        </w:rPr>
        <w:t xml:space="preserve"> </w:t>
      </w:r>
      <w:r>
        <w:rPr>
          <w:w w:val="105"/>
        </w:rPr>
        <w:t>Zhao,</w:t>
      </w:r>
      <w:r>
        <w:rPr>
          <w:spacing w:val="32"/>
          <w:w w:val="105"/>
        </w:rPr>
        <w:t xml:space="preserve"> </w:t>
      </w:r>
      <w:r>
        <w:rPr>
          <w:w w:val="105"/>
        </w:rPr>
        <w:t>H.,</w:t>
      </w:r>
      <w:r>
        <w:rPr>
          <w:spacing w:val="32"/>
          <w:w w:val="105"/>
        </w:rPr>
        <w:t xml:space="preserve"> </w:t>
      </w:r>
      <w:proofErr w:type="spellStart"/>
      <w:r>
        <w:rPr>
          <w:spacing w:val="-7"/>
          <w:w w:val="105"/>
        </w:rPr>
        <w:t>Tu</w:t>
      </w:r>
      <w:proofErr w:type="spellEnd"/>
      <w:r>
        <w:rPr>
          <w:spacing w:val="-7"/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W.,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33"/>
          <w:w w:val="105"/>
        </w:rPr>
        <w:t xml:space="preserve"> </w:t>
      </w:r>
      <w:r>
        <w:rPr>
          <w:w w:val="105"/>
        </w:rPr>
        <w:t>D.</w:t>
      </w:r>
      <w:r>
        <w:rPr>
          <w:spacing w:val="29"/>
          <w:w w:val="105"/>
        </w:rPr>
        <w:t xml:space="preserve"> </w:t>
      </w:r>
      <w:r>
        <w:rPr>
          <w:w w:val="105"/>
        </w:rPr>
        <w:t>L.,</w:t>
      </w:r>
      <w:r>
        <w:rPr>
          <w:spacing w:val="32"/>
          <w:w w:val="105"/>
        </w:rPr>
        <w:t xml:space="preserve"> </w:t>
      </w:r>
      <w:r>
        <w:rPr>
          <w:w w:val="105"/>
        </w:rPr>
        <w:t>Gerhardt,</w:t>
      </w:r>
      <w:r>
        <w:rPr>
          <w:spacing w:val="33"/>
          <w:w w:val="105"/>
        </w:rPr>
        <w:t xml:space="preserve"> </w:t>
      </w:r>
      <w:r>
        <w:rPr>
          <w:w w:val="105"/>
        </w:rPr>
        <w:t>D.,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32"/>
          <w:w w:val="105"/>
        </w:rPr>
        <w:t xml:space="preserve"> </w:t>
      </w:r>
      <w:r>
        <w:rPr>
          <w:w w:val="105"/>
        </w:rPr>
        <w:t>S.,</w:t>
      </w:r>
      <w:r>
        <w:rPr>
          <w:spacing w:val="21"/>
          <w:w w:val="109"/>
        </w:rPr>
        <w:t xml:space="preserve"> </w:t>
      </w:r>
      <w:proofErr w:type="spellStart"/>
      <w:r>
        <w:rPr>
          <w:spacing w:val="-2"/>
          <w:w w:val="105"/>
        </w:rPr>
        <w:t>Kan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kal</w:t>
      </w:r>
      <w:proofErr w:type="spellEnd"/>
      <w:r>
        <w:rPr>
          <w:spacing w:val="-2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S.,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Bak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26"/>
          <w:w w:val="105"/>
        </w:rPr>
        <w:t xml:space="preserve"> </w:t>
      </w:r>
      <w:r>
        <w:rPr>
          <w:w w:val="105"/>
        </w:rPr>
        <w:t>D.</w:t>
      </w:r>
      <w:r>
        <w:rPr>
          <w:spacing w:val="24"/>
          <w:w w:val="105"/>
        </w:rPr>
        <w:t xml:space="preserve"> </w:t>
      </w:r>
      <w:r>
        <w:rPr>
          <w:w w:val="105"/>
        </w:rPr>
        <w:t>N.,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nn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J.,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B.,</w:t>
      </w:r>
      <w:r>
        <w:rPr>
          <w:spacing w:val="25"/>
          <w:w w:val="105"/>
        </w:rPr>
        <w:t xml:space="preserve"> </w:t>
      </w:r>
      <w:proofErr w:type="spellStart"/>
      <w:r>
        <w:rPr>
          <w:spacing w:val="1"/>
          <w:w w:val="105"/>
        </w:rPr>
        <w:t>Loope</w:t>
      </w:r>
      <w:r>
        <w:rPr>
          <w:w w:val="105"/>
        </w:rPr>
        <w:t>r</w:t>
      </w:r>
      <w:proofErr w:type="spell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M.,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G.</w:t>
      </w:r>
      <w:r>
        <w:rPr>
          <w:spacing w:val="24"/>
          <w:w w:val="105"/>
        </w:rPr>
        <w:t xml:space="preserve"> </w:t>
      </w:r>
      <w:r>
        <w:rPr>
          <w:w w:val="105"/>
        </w:rPr>
        <w:t>D.,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Spence,</w:t>
      </w:r>
      <w:r>
        <w:rPr>
          <w:spacing w:val="25"/>
          <w:w w:val="105"/>
        </w:rPr>
        <w:t xml:space="preserve"> </w:t>
      </w:r>
      <w:r>
        <w:rPr>
          <w:w w:val="105"/>
        </w:rPr>
        <w:t>H.</w:t>
      </w:r>
      <w:r>
        <w:rPr>
          <w:spacing w:val="53"/>
          <w:w w:val="104"/>
        </w:rPr>
        <w:t xml:space="preserve"> </w:t>
      </w:r>
      <w:r>
        <w:rPr>
          <w:w w:val="105"/>
        </w:rPr>
        <w:t>(2013b).</w:t>
      </w:r>
      <w:r>
        <w:rPr>
          <w:spacing w:val="29"/>
          <w:w w:val="105"/>
        </w:rPr>
        <w:t xml:space="preserve"> </w:t>
      </w:r>
      <w:r>
        <w:rPr>
          <w:w w:val="105"/>
        </w:rPr>
        <w:t>First</w:t>
      </w:r>
      <w:r>
        <w:rPr>
          <w:spacing w:val="12"/>
          <w:w w:val="105"/>
        </w:rPr>
        <w:t xml:space="preserve"> </w:t>
      </w:r>
      <w:r>
        <w:rPr>
          <w:w w:val="105"/>
        </w:rPr>
        <w:t>results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CSSWE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w w:val="105"/>
        </w:rPr>
        <w:t>:</w:t>
      </w:r>
      <w:r>
        <w:rPr>
          <w:spacing w:val="45"/>
          <w:w w:val="105"/>
        </w:rPr>
        <w:t xml:space="preserve"> </w:t>
      </w:r>
      <w:r>
        <w:rPr>
          <w:w w:val="105"/>
        </w:rPr>
        <w:t>Characteristics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11"/>
          <w:w w:val="105"/>
        </w:rPr>
        <w:t xml:space="preserve"> </w:t>
      </w:r>
      <w:r>
        <w:rPr>
          <w:w w:val="105"/>
        </w:rPr>
        <w:t>electrons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near-</w:t>
      </w:r>
      <w:r>
        <w:rPr>
          <w:spacing w:val="26"/>
          <w:w w:val="99"/>
        </w:rPr>
        <w:t xml:space="preserve"> </w:t>
      </w:r>
      <w:r>
        <w:rPr>
          <w:w w:val="105"/>
        </w:rPr>
        <w:t>Earth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ronm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22"/>
          <w:w w:val="105"/>
        </w:rPr>
        <w:t xml:space="preserve"> </w:t>
      </w:r>
      <w:r>
        <w:rPr>
          <w:w w:val="105"/>
        </w:rPr>
        <w:t>during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October</w:t>
      </w:r>
      <w:r>
        <w:rPr>
          <w:spacing w:val="22"/>
          <w:w w:val="105"/>
        </w:rPr>
        <w:t xml:space="preserve"> </w:t>
      </w:r>
      <w:r>
        <w:rPr>
          <w:w w:val="105"/>
        </w:rPr>
        <w:t>2012</w:t>
      </w:r>
      <w:r>
        <w:rPr>
          <w:spacing w:val="22"/>
          <w:w w:val="105"/>
        </w:rPr>
        <w:t xml:space="preserve"> </w:t>
      </w:r>
      <w:r>
        <w:rPr>
          <w:w w:val="105"/>
        </w:rPr>
        <w:t>magnetic</w:t>
      </w:r>
      <w:r>
        <w:rPr>
          <w:spacing w:val="22"/>
          <w:w w:val="105"/>
        </w:rPr>
        <w:t xml:space="preserve"> </w:t>
      </w:r>
      <w:r>
        <w:rPr>
          <w:w w:val="105"/>
        </w:rPr>
        <w:t>storms.</w:t>
      </w:r>
      <w:r>
        <w:rPr>
          <w:spacing w:val="4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47"/>
          <w:w w:val="98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2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26"/>
          <w:w w:val="105"/>
        </w:rPr>
        <w:t xml:space="preserve"> </w:t>
      </w:r>
      <w:r>
        <w:rPr>
          <w:w w:val="105"/>
        </w:rPr>
        <w:t>118(10)</w:t>
      </w:r>
      <w:proofErr w:type="gramStart"/>
      <w:r>
        <w:rPr>
          <w:w w:val="105"/>
        </w:rPr>
        <w:t>:6489</w:t>
      </w:r>
      <w:proofErr w:type="gramEnd"/>
      <w:r>
        <w:rPr>
          <w:w w:val="105"/>
        </w:rPr>
        <w:t>–6499.</w:t>
      </w:r>
    </w:p>
    <w:p w14:paraId="46F2C86B" w14:textId="77777777" w:rsidR="006338C4" w:rsidRDefault="00E272E0">
      <w:pPr>
        <w:pStyle w:val="BodyText"/>
        <w:spacing w:before="181" w:line="257" w:lineRule="auto"/>
        <w:ind w:left="318" w:right="118" w:hanging="219"/>
        <w:jc w:val="both"/>
      </w:pPr>
      <w:r>
        <w:rPr>
          <w:w w:val="105"/>
        </w:rPr>
        <w:t>Li,</w:t>
      </w:r>
      <w:r>
        <w:rPr>
          <w:spacing w:val="9"/>
          <w:w w:val="105"/>
        </w:rPr>
        <w:t xml:space="preserve"> </w:t>
      </w:r>
      <w:r>
        <w:rPr>
          <w:w w:val="105"/>
        </w:rPr>
        <w:t>X.,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2"/>
          <w:w w:val="105"/>
        </w:rPr>
        <w:t>Seles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R.</w:t>
      </w:r>
      <w:r>
        <w:rPr>
          <w:spacing w:val="8"/>
          <w:w w:val="105"/>
        </w:rPr>
        <w:t xml:space="preserve"> </w:t>
      </w:r>
      <w:r>
        <w:rPr>
          <w:w w:val="105"/>
        </w:rPr>
        <w:t>S.,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Bak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7"/>
          <w:w w:val="105"/>
        </w:rPr>
        <w:t xml:space="preserve"> </w:t>
      </w:r>
      <w:r>
        <w:rPr>
          <w:w w:val="105"/>
        </w:rPr>
        <w:t>N.,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1"/>
          <w:w w:val="105"/>
        </w:rPr>
        <w:t>Jayn</w:t>
      </w:r>
      <w:r>
        <w:rPr>
          <w:spacing w:val="-2"/>
          <w:w w:val="105"/>
        </w:rPr>
        <w:t>es</w:t>
      </w:r>
      <w:proofErr w:type="spellEnd"/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A.</w:t>
      </w:r>
      <w:r>
        <w:rPr>
          <w:spacing w:val="8"/>
          <w:w w:val="105"/>
        </w:rPr>
        <w:t xml:space="preserve"> </w:t>
      </w:r>
      <w:r>
        <w:rPr>
          <w:w w:val="105"/>
        </w:rPr>
        <w:t>N.,</w:t>
      </w:r>
      <w:r>
        <w:rPr>
          <w:spacing w:val="9"/>
          <w:w w:val="105"/>
        </w:rPr>
        <w:t xml:space="preserve"> </w:t>
      </w:r>
      <w:proofErr w:type="spellStart"/>
      <w:r>
        <w:rPr>
          <w:spacing w:val="-2"/>
          <w:w w:val="105"/>
        </w:rPr>
        <w:t>Kan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kal</w:t>
      </w:r>
      <w:proofErr w:type="spellEnd"/>
      <w:r>
        <w:rPr>
          <w:spacing w:val="-2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S.</w:t>
      </w:r>
      <w:r>
        <w:rPr>
          <w:spacing w:val="7"/>
          <w:w w:val="105"/>
        </w:rPr>
        <w:t xml:space="preserve"> </w:t>
      </w:r>
      <w:r>
        <w:rPr>
          <w:w w:val="105"/>
        </w:rPr>
        <w:t>G.,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9"/>
          <w:w w:val="105"/>
        </w:rPr>
        <w:t xml:space="preserve"> </w:t>
      </w:r>
      <w:r>
        <w:rPr>
          <w:w w:val="105"/>
        </w:rPr>
        <w:t>Q.,</w:t>
      </w:r>
      <w:r>
        <w:rPr>
          <w:spacing w:val="10"/>
          <w:w w:val="105"/>
        </w:rPr>
        <w:t xml:space="preserve"> </w:t>
      </w:r>
      <w:r>
        <w:rPr>
          <w:w w:val="105"/>
        </w:rPr>
        <w:t>Blum,</w:t>
      </w:r>
      <w:r>
        <w:rPr>
          <w:spacing w:val="9"/>
          <w:w w:val="105"/>
        </w:rPr>
        <w:t xml:space="preserve"> </w:t>
      </w:r>
      <w:r>
        <w:rPr>
          <w:w w:val="105"/>
        </w:rPr>
        <w:t>L.,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nn</w:t>
      </w:r>
      <w:r>
        <w:rPr>
          <w:spacing w:val="-4"/>
          <w:w w:val="105"/>
        </w:rPr>
        <w:t>ell</w:t>
      </w:r>
      <w:r>
        <w:rPr>
          <w:spacing w:val="-3"/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J.,</w:t>
      </w:r>
      <w:r>
        <w:rPr>
          <w:spacing w:val="56"/>
          <w:w w:val="105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57"/>
          <w:w w:val="105"/>
        </w:rPr>
        <w:t xml:space="preserve"> </w:t>
      </w:r>
      <w:r>
        <w:rPr>
          <w:w w:val="105"/>
        </w:rPr>
        <w:t>J.</w:t>
      </w:r>
      <w:r>
        <w:rPr>
          <w:spacing w:val="50"/>
          <w:w w:val="105"/>
        </w:rPr>
        <w:t xml:space="preserve"> </w:t>
      </w:r>
      <w:r>
        <w:rPr>
          <w:w w:val="105"/>
        </w:rPr>
        <w:t>B.</w:t>
      </w:r>
      <w:r>
        <w:rPr>
          <w:spacing w:val="50"/>
          <w:w w:val="105"/>
        </w:rPr>
        <w:t xml:space="preserve"> </w:t>
      </w:r>
      <w:r>
        <w:rPr>
          <w:w w:val="105"/>
        </w:rPr>
        <w:t>(2015).</w:t>
      </w:r>
      <w:r>
        <w:rPr>
          <w:spacing w:val="16"/>
          <w:w w:val="105"/>
        </w:rPr>
        <w:t xml:space="preserve"> </w:t>
      </w:r>
      <w:proofErr w:type="gramStart"/>
      <w:r>
        <w:rPr>
          <w:spacing w:val="1"/>
          <w:w w:val="105"/>
        </w:rPr>
        <w:t>Up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50"/>
          <w:w w:val="105"/>
        </w:rPr>
        <w:t xml:space="preserve"> </w:t>
      </w:r>
      <w:r>
        <w:rPr>
          <w:w w:val="105"/>
        </w:rPr>
        <w:t>limit</w:t>
      </w:r>
      <w:r>
        <w:rPr>
          <w:spacing w:val="50"/>
          <w:w w:val="105"/>
        </w:rPr>
        <w:t xml:space="preserve"> </w:t>
      </w:r>
      <w:r>
        <w:rPr>
          <w:w w:val="105"/>
        </w:rPr>
        <w:t>on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w w:val="105"/>
        </w:rPr>
        <w:t>inner</w:t>
      </w:r>
      <w:r>
        <w:rPr>
          <w:spacing w:val="50"/>
          <w:w w:val="105"/>
        </w:rPr>
        <w:t xml:space="preserve"> </w:t>
      </w:r>
      <w:r>
        <w:rPr>
          <w:w w:val="105"/>
        </w:rPr>
        <w:t>radiation</w:t>
      </w:r>
      <w:r>
        <w:rPr>
          <w:spacing w:val="5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el</w:t>
      </w:r>
      <w:r>
        <w:rPr>
          <w:w w:val="105"/>
        </w:rPr>
        <w:t>t</w:t>
      </w:r>
      <w:r>
        <w:rPr>
          <w:spacing w:val="50"/>
          <w:w w:val="105"/>
        </w:rPr>
        <w:t xml:space="preserve"> </w:t>
      </w:r>
      <w:r>
        <w:rPr>
          <w:w w:val="105"/>
        </w:rPr>
        <w:t>MeV</w:t>
      </w:r>
      <w:r>
        <w:rPr>
          <w:spacing w:val="50"/>
          <w:w w:val="105"/>
        </w:rPr>
        <w:t xml:space="preserve"> </w:t>
      </w:r>
      <w:r>
        <w:rPr>
          <w:w w:val="105"/>
        </w:rPr>
        <w:t>electron</w:t>
      </w:r>
      <w:r>
        <w:rPr>
          <w:spacing w:val="50"/>
          <w:w w:val="105"/>
        </w:rPr>
        <w:t xml:space="preserve"> 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si</w:t>
      </w:r>
      <w:r>
        <w:rPr>
          <w:spacing w:val="-3"/>
          <w:w w:val="105"/>
        </w:rPr>
        <w:t>ty.</w:t>
      </w:r>
      <w:proofErr w:type="gramEnd"/>
      <w:r>
        <w:rPr>
          <w:w w:val="109"/>
        </w:rPr>
        <w:t xml:space="preserve"> </w:t>
      </w:r>
      <w:r>
        <w:rPr>
          <w:w w:val="130"/>
        </w:rPr>
        <w:t xml:space="preserve"> </w:t>
      </w:r>
      <w:proofErr w:type="gramStart"/>
      <w:r>
        <w:rPr>
          <w:w w:val="105"/>
          <w:u w:val="single" w:color="000000"/>
        </w:rPr>
        <w:t>Journal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ge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h.</w:t>
      </w:r>
      <w:proofErr w:type="gramEnd"/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120(2)</w:t>
      </w:r>
      <w:proofErr w:type="gramStart"/>
      <w:r>
        <w:rPr>
          <w:w w:val="105"/>
        </w:rPr>
        <w:t>:1215</w:t>
      </w:r>
      <w:proofErr w:type="gramEnd"/>
      <w:r>
        <w:rPr>
          <w:w w:val="105"/>
        </w:rPr>
        <w:t>–1228.</w:t>
      </w:r>
    </w:p>
    <w:p w14:paraId="6AFF7979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Lin,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9"/>
          <w:w w:val="105"/>
        </w:rPr>
        <w:t xml:space="preserve"> </w:t>
      </w:r>
      <w:r>
        <w:rPr>
          <w:w w:val="105"/>
        </w:rPr>
        <w:t>Dennis,</w:t>
      </w:r>
      <w:r>
        <w:rPr>
          <w:spacing w:val="19"/>
          <w:w w:val="105"/>
        </w:rPr>
        <w:t xml:space="preserve"> </w:t>
      </w:r>
      <w:r>
        <w:rPr>
          <w:w w:val="105"/>
        </w:rPr>
        <w:t>B.</w:t>
      </w:r>
      <w:r>
        <w:rPr>
          <w:spacing w:val="18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Hurford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G.</w:t>
      </w:r>
      <w:r>
        <w:rPr>
          <w:spacing w:val="18"/>
          <w:w w:val="105"/>
        </w:rPr>
        <w:t xml:space="preserve"> </w:t>
      </w:r>
      <w:r>
        <w:rPr>
          <w:w w:val="105"/>
        </w:rPr>
        <w:t>J.,</w:t>
      </w:r>
      <w:r>
        <w:rPr>
          <w:spacing w:val="19"/>
          <w:w w:val="105"/>
        </w:rPr>
        <w:t xml:space="preserve"> </w:t>
      </w:r>
      <w:r>
        <w:rPr>
          <w:w w:val="105"/>
        </w:rPr>
        <w:t>Smith,</w:t>
      </w:r>
      <w:r>
        <w:rPr>
          <w:spacing w:val="19"/>
          <w:w w:val="105"/>
        </w:rPr>
        <w:t xml:space="preserve"> </w:t>
      </w:r>
      <w:r>
        <w:rPr>
          <w:w w:val="105"/>
        </w:rPr>
        <w:t>D.</w:t>
      </w:r>
      <w:r>
        <w:rPr>
          <w:spacing w:val="18"/>
          <w:w w:val="105"/>
        </w:rPr>
        <w:t xml:space="preserve"> </w:t>
      </w:r>
      <w:r>
        <w:rPr>
          <w:w w:val="105"/>
        </w:rPr>
        <w:t>M.,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Zehnder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Har</w:t>
      </w:r>
      <w:r>
        <w:rPr>
          <w:spacing w:val="-5"/>
          <w:w w:val="105"/>
        </w:rPr>
        <w:t>vey</w:t>
      </w:r>
      <w:r>
        <w:rPr>
          <w:spacing w:val="-4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r>
        <w:rPr>
          <w:w w:val="105"/>
        </w:rPr>
        <w:t>Curtis,</w:t>
      </w:r>
      <w:r>
        <w:rPr>
          <w:spacing w:val="19"/>
          <w:w w:val="105"/>
        </w:rPr>
        <w:t xml:space="preserve"> </w:t>
      </w:r>
      <w:r>
        <w:rPr>
          <w:w w:val="105"/>
        </w:rPr>
        <w:t>D.</w:t>
      </w:r>
      <w:r>
        <w:rPr>
          <w:spacing w:val="19"/>
          <w:w w:val="105"/>
        </w:rPr>
        <w:t xml:space="preserve"> </w:t>
      </w:r>
      <w:r>
        <w:rPr>
          <w:w w:val="105"/>
        </w:rPr>
        <w:t>W.,</w:t>
      </w:r>
      <w:r>
        <w:rPr>
          <w:spacing w:val="26"/>
          <w:w w:val="109"/>
        </w:rPr>
        <w:t xml:space="preserve"> </w:t>
      </w:r>
      <w:proofErr w:type="spellStart"/>
      <w:r>
        <w:rPr>
          <w:spacing w:val="-3"/>
          <w:w w:val="105"/>
        </w:rPr>
        <w:t>Pank</w:t>
      </w:r>
      <w:r>
        <w:rPr>
          <w:spacing w:val="-4"/>
          <w:w w:val="105"/>
        </w:rPr>
        <w:t>ow</w:t>
      </w:r>
      <w:proofErr w:type="spellEnd"/>
      <w:r>
        <w:rPr>
          <w:spacing w:val="-3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D.,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Tur</w:t>
      </w:r>
      <w:r>
        <w:rPr>
          <w:spacing w:val="-5"/>
          <w:w w:val="105"/>
        </w:rPr>
        <w:t>i</w:t>
      </w:r>
      <w:r>
        <w:rPr>
          <w:spacing w:val="-4"/>
          <w:w w:val="105"/>
        </w:rPr>
        <w:t>n,</w:t>
      </w:r>
      <w:r>
        <w:rPr>
          <w:spacing w:val="23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23"/>
          <w:w w:val="105"/>
        </w:rPr>
        <w:t xml:space="preserve"> </w:t>
      </w:r>
      <w:r>
        <w:rPr>
          <w:w w:val="105"/>
        </w:rPr>
        <w:t>Bester,</w:t>
      </w:r>
      <w:r>
        <w:rPr>
          <w:spacing w:val="23"/>
          <w:w w:val="105"/>
        </w:rPr>
        <w:t xml:space="preserve"> </w:t>
      </w:r>
      <w:r>
        <w:rPr>
          <w:w w:val="105"/>
        </w:rPr>
        <w:t>M.,</w:t>
      </w:r>
      <w:r>
        <w:rPr>
          <w:spacing w:val="23"/>
          <w:w w:val="105"/>
        </w:rPr>
        <w:t xml:space="preserve"> </w:t>
      </w:r>
      <w:proofErr w:type="spellStart"/>
      <w:r>
        <w:rPr>
          <w:spacing w:val="-3"/>
          <w:w w:val="105"/>
        </w:rPr>
        <w:t>C</w:t>
      </w:r>
      <w:r>
        <w:rPr>
          <w:spacing w:val="-4"/>
          <w:w w:val="105"/>
        </w:rPr>
        <w:t>sill</w:t>
      </w:r>
      <w:r>
        <w:rPr>
          <w:spacing w:val="-3"/>
          <w:w w:val="105"/>
        </w:rPr>
        <w:t>aghy</w:t>
      </w:r>
      <w:proofErr w:type="spellEnd"/>
      <w:r>
        <w:rPr>
          <w:spacing w:val="-3"/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3"/>
          <w:w w:val="105"/>
        </w:rPr>
        <w:t xml:space="preserve"> </w:t>
      </w:r>
      <w:r>
        <w:rPr>
          <w:w w:val="105"/>
        </w:rPr>
        <w:t>Lewis,</w:t>
      </w:r>
      <w:r>
        <w:rPr>
          <w:spacing w:val="23"/>
          <w:w w:val="105"/>
        </w:rPr>
        <w:t xml:space="preserve"> </w:t>
      </w:r>
      <w:r>
        <w:rPr>
          <w:w w:val="105"/>
        </w:rPr>
        <w:t>M.,</w:t>
      </w:r>
      <w:r>
        <w:rPr>
          <w:spacing w:val="24"/>
          <w:w w:val="105"/>
        </w:rPr>
        <w:t xml:space="preserve"> </w:t>
      </w:r>
      <w:r>
        <w:rPr>
          <w:w w:val="105"/>
        </w:rPr>
        <w:t>Madden,</w:t>
      </w:r>
      <w:r>
        <w:rPr>
          <w:spacing w:val="23"/>
          <w:w w:val="105"/>
        </w:rPr>
        <w:t xml:space="preserve"> </w:t>
      </w:r>
      <w:r>
        <w:rPr>
          <w:w w:val="105"/>
        </w:rPr>
        <w:t>N.,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Beek</w:t>
      </w:r>
      <w:proofErr w:type="spellEnd"/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H.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App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by,</w:t>
      </w:r>
      <w:r>
        <w:rPr>
          <w:spacing w:val="33"/>
          <w:w w:val="109"/>
        </w:rPr>
        <w:t xml:space="preserve"> </w:t>
      </w:r>
      <w:r>
        <w:rPr>
          <w:w w:val="105"/>
        </w:rPr>
        <w:t>M.,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Raudorf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Mctiernan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J.,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4"/>
          <w:w w:val="105"/>
        </w:rPr>
        <w:t>Ramat</w:t>
      </w:r>
      <w:r>
        <w:rPr>
          <w:spacing w:val="-5"/>
          <w:w w:val="105"/>
        </w:rPr>
        <w:t>y</w:t>
      </w:r>
      <w:proofErr w:type="spellEnd"/>
      <w:r>
        <w:rPr>
          <w:spacing w:val="-4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Sc</w:t>
      </w:r>
      <w:r>
        <w:rPr>
          <w:spacing w:val="-1"/>
          <w:w w:val="105"/>
        </w:rPr>
        <w:t>hmah</w:t>
      </w:r>
      <w:r>
        <w:rPr>
          <w:spacing w:val="-2"/>
          <w:w w:val="105"/>
        </w:rPr>
        <w:t>l</w:t>
      </w:r>
      <w:proofErr w:type="spellEnd"/>
      <w:r>
        <w:rPr>
          <w:spacing w:val="-1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E.,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Sc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art</w:t>
      </w:r>
      <w:r>
        <w:rPr>
          <w:spacing w:val="-4"/>
          <w:w w:val="105"/>
        </w:rPr>
        <w:t>z</w:t>
      </w:r>
      <w:r>
        <w:rPr>
          <w:spacing w:val="-3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2"/>
          <w:w w:val="105"/>
        </w:rPr>
        <w:t>Kru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S.,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Abiad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R.,</w:t>
      </w:r>
      <w:r>
        <w:rPr>
          <w:spacing w:val="33"/>
          <w:w w:val="109"/>
        </w:rPr>
        <w:t xml:space="preserve"> </w:t>
      </w:r>
      <w:r>
        <w:rPr>
          <w:w w:val="105"/>
        </w:rPr>
        <w:t>Quinn,</w:t>
      </w:r>
      <w:r>
        <w:rPr>
          <w:spacing w:val="34"/>
          <w:w w:val="105"/>
        </w:rPr>
        <w:t xml:space="preserve"> </w:t>
      </w:r>
      <w:r>
        <w:rPr>
          <w:w w:val="105"/>
        </w:rPr>
        <w:t>T.,</w:t>
      </w:r>
      <w:r>
        <w:rPr>
          <w:spacing w:val="34"/>
          <w:w w:val="105"/>
        </w:rPr>
        <w:t xml:space="preserve"> </w:t>
      </w:r>
      <w:r>
        <w:rPr>
          <w:w w:val="105"/>
        </w:rPr>
        <w:t>Berg,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4"/>
          <w:w w:val="105"/>
        </w:rPr>
        <w:t xml:space="preserve"> </w:t>
      </w:r>
      <w:proofErr w:type="spellStart"/>
      <w:r>
        <w:rPr>
          <w:w w:val="105"/>
        </w:rPr>
        <w:t>Hashii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M.,</w:t>
      </w:r>
      <w:r>
        <w:rPr>
          <w:spacing w:val="34"/>
          <w:w w:val="105"/>
        </w:rPr>
        <w:t xml:space="preserve"> </w:t>
      </w:r>
      <w:r>
        <w:rPr>
          <w:w w:val="105"/>
        </w:rPr>
        <w:t>Sterling,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Jack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34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r>
        <w:rPr>
          <w:w w:val="105"/>
        </w:rPr>
        <w:t>Pratt,</w:t>
      </w:r>
      <w:r>
        <w:rPr>
          <w:spacing w:val="34"/>
          <w:w w:val="105"/>
        </w:rPr>
        <w:t xml:space="preserve"> </w:t>
      </w:r>
      <w:r>
        <w:rPr>
          <w:w w:val="105"/>
        </w:rPr>
        <w:t>R.,</w:t>
      </w:r>
      <w:r>
        <w:rPr>
          <w:spacing w:val="35"/>
          <w:w w:val="105"/>
        </w:rPr>
        <w:t xml:space="preserve"> </w:t>
      </w:r>
      <w:r>
        <w:rPr>
          <w:w w:val="105"/>
        </w:rPr>
        <w:t>Campbell,</w:t>
      </w:r>
      <w:r>
        <w:rPr>
          <w:spacing w:val="34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D.,</w:t>
      </w:r>
      <w:r>
        <w:rPr>
          <w:spacing w:val="35"/>
          <w:w w:val="105"/>
        </w:rPr>
        <w:t xml:space="preserve"> </w:t>
      </w:r>
      <w:r>
        <w:rPr>
          <w:w w:val="105"/>
        </w:rPr>
        <w:t>Malone,</w:t>
      </w:r>
      <w:r>
        <w:rPr>
          <w:spacing w:val="27"/>
          <w:w w:val="109"/>
        </w:rPr>
        <w:t xml:space="preserve"> </w:t>
      </w:r>
      <w:r>
        <w:rPr>
          <w:w w:val="105"/>
        </w:rPr>
        <w:t>D.,</w:t>
      </w:r>
      <w:r>
        <w:rPr>
          <w:spacing w:val="16"/>
          <w:w w:val="105"/>
        </w:rPr>
        <w:t xml:space="preserve"> </w:t>
      </w:r>
      <w:r>
        <w:rPr>
          <w:w w:val="105"/>
        </w:rPr>
        <w:t>Landis,</w:t>
      </w:r>
      <w:r>
        <w:rPr>
          <w:spacing w:val="17"/>
          <w:w w:val="105"/>
        </w:rPr>
        <w:t xml:space="preserve"> </w:t>
      </w:r>
      <w:r>
        <w:rPr>
          <w:w w:val="105"/>
        </w:rPr>
        <w:t>D.,</w:t>
      </w:r>
      <w:r>
        <w:rPr>
          <w:spacing w:val="17"/>
          <w:w w:val="105"/>
        </w:rPr>
        <w:t xml:space="preserve"> </w:t>
      </w:r>
      <w:r>
        <w:rPr>
          <w:w w:val="105"/>
        </w:rPr>
        <w:t>Cork,</w:t>
      </w:r>
      <w:r>
        <w:rPr>
          <w:spacing w:val="17"/>
          <w:w w:val="105"/>
        </w:rPr>
        <w:t xml:space="preserve"> </w:t>
      </w:r>
      <w:r>
        <w:rPr>
          <w:w w:val="105"/>
        </w:rPr>
        <w:t>C.,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rt,</w:t>
      </w:r>
      <w:r>
        <w:rPr>
          <w:spacing w:val="17"/>
          <w:w w:val="105"/>
        </w:rPr>
        <w:t xml:space="preserve"> </w:t>
      </w:r>
      <w:r>
        <w:rPr>
          <w:w w:val="105"/>
        </w:rPr>
        <w:t>A.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Zarro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D.</w:t>
      </w:r>
      <w:r>
        <w:rPr>
          <w:spacing w:val="15"/>
          <w:w w:val="105"/>
        </w:rPr>
        <w:t xml:space="preserve"> </w:t>
      </w:r>
      <w:r>
        <w:rPr>
          <w:w w:val="105"/>
        </w:rPr>
        <w:t>M.,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F.,</w:t>
      </w:r>
      <w:r>
        <w:rPr>
          <w:spacing w:val="17"/>
          <w:w w:val="105"/>
        </w:rPr>
        <w:t xml:space="preserve"> </w:t>
      </w:r>
      <w:r>
        <w:rPr>
          <w:w w:val="105"/>
        </w:rPr>
        <w:t>Thomsen,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He</w:t>
      </w:r>
      <w:r>
        <w:rPr>
          <w:spacing w:val="-1"/>
          <w:w w:val="105"/>
        </w:rPr>
        <w:t>nn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R.</w:t>
      </w:r>
      <w:r>
        <w:rPr>
          <w:spacing w:val="28"/>
          <w:w w:val="109"/>
        </w:rPr>
        <w:t xml:space="preserve"> </w:t>
      </w:r>
      <w:r>
        <w:rPr>
          <w:w w:val="105"/>
        </w:rPr>
        <w:t>(2002).</w:t>
      </w:r>
      <w:r>
        <w:rPr>
          <w:spacing w:val="34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uv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proofErr w:type="spellEnd"/>
      <w:r>
        <w:rPr>
          <w:spacing w:val="13"/>
          <w:w w:val="105"/>
        </w:rPr>
        <w:t xml:space="preserve"> </w:t>
      </w:r>
      <w:proofErr w:type="spellStart"/>
      <w:r>
        <w:rPr>
          <w:spacing w:val="-1"/>
          <w:w w:val="105"/>
        </w:rPr>
        <w:t>Ramaty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High-Energy</w:t>
      </w:r>
      <w:r>
        <w:rPr>
          <w:spacing w:val="13"/>
          <w:w w:val="105"/>
        </w:rPr>
        <w:t xml:space="preserve"> </w:t>
      </w:r>
      <w:r>
        <w:rPr>
          <w:w w:val="105"/>
        </w:rPr>
        <w:t>Solar</w:t>
      </w:r>
      <w:r>
        <w:rPr>
          <w:spacing w:val="13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12"/>
          <w:w w:val="105"/>
        </w:rPr>
        <w:t xml:space="preserve"> </w:t>
      </w:r>
      <w:r>
        <w:rPr>
          <w:w w:val="105"/>
        </w:rPr>
        <w:t>Imager</w:t>
      </w:r>
      <w:r>
        <w:rPr>
          <w:spacing w:val="13"/>
          <w:w w:val="105"/>
        </w:rPr>
        <w:t xml:space="preserve"> </w:t>
      </w:r>
      <w:r>
        <w:rPr>
          <w:w w:val="105"/>
        </w:rPr>
        <w:t>(RHESSI).</w:t>
      </w:r>
      <w:proofErr w:type="gramEnd"/>
      <w:r>
        <w:rPr>
          <w:spacing w:val="35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Solar</w:t>
      </w:r>
      <w:r>
        <w:rPr>
          <w:spacing w:val="1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</w:rPr>
        <w:t>sics,</w:t>
      </w:r>
      <w:r>
        <w:rPr>
          <w:spacing w:val="28"/>
          <w:w w:val="101"/>
        </w:rPr>
        <w:t xml:space="preserve"> </w:t>
      </w:r>
      <w:r>
        <w:rPr>
          <w:w w:val="105"/>
        </w:rPr>
        <w:t>210:3–32.</w:t>
      </w:r>
      <w:proofErr w:type="gramEnd"/>
    </w:p>
    <w:p w14:paraId="65E41788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gramStart"/>
      <w:r>
        <w:rPr>
          <w:w w:val="105"/>
        </w:rPr>
        <w:t>Liu,</w:t>
      </w:r>
      <w:r>
        <w:rPr>
          <w:spacing w:val="25"/>
          <w:w w:val="105"/>
        </w:rPr>
        <w:t xml:space="preserve"> </w:t>
      </w:r>
      <w:r>
        <w:rPr>
          <w:w w:val="105"/>
        </w:rPr>
        <w:t>W.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L.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proofErr w:type="gramEnd"/>
      <w:r>
        <w:rPr>
          <w:spacing w:val="5"/>
          <w:w w:val="105"/>
        </w:rPr>
        <w:t xml:space="preserve"> </w:t>
      </w:r>
      <w:proofErr w:type="gramStart"/>
      <w:r>
        <w:rPr>
          <w:spacing w:val="-2"/>
          <w:w w:val="105"/>
        </w:rPr>
        <w:t>Advan</w:t>
      </w:r>
      <w:r>
        <w:rPr>
          <w:spacing w:val="-3"/>
          <w:w w:val="105"/>
        </w:rPr>
        <w:t>ces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Observing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ou</w:t>
      </w:r>
      <w:r>
        <w:rPr>
          <w:spacing w:val="-4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w w:val="105"/>
        </w:rPr>
        <w:t>Coronal</w:t>
      </w:r>
      <w:r>
        <w:rPr>
          <w:spacing w:val="24"/>
          <w:w w:val="105"/>
        </w:rPr>
        <w:t xml:space="preserve"> </w:t>
      </w:r>
      <w:r>
        <w:rPr>
          <w:w w:val="105"/>
        </w:rPr>
        <w:t>EUV</w:t>
      </w:r>
      <w:r>
        <w:rPr>
          <w:spacing w:val="23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SDO</w:t>
      </w:r>
      <w:r>
        <w:rPr>
          <w:spacing w:val="30"/>
          <w:w w:val="106"/>
        </w:rPr>
        <w:t xml:space="preserve"> </w:t>
      </w:r>
      <w:r>
        <w:rPr>
          <w:w w:val="105"/>
        </w:rPr>
        <w:t>Era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w w:val="105"/>
        </w:rPr>
        <w:t>Seismological</w:t>
      </w:r>
      <w:r>
        <w:rPr>
          <w:spacing w:val="9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(Inv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0"/>
          <w:w w:val="105"/>
        </w:rPr>
        <w:t xml:space="preserve"> </w:t>
      </w:r>
      <w:r>
        <w:rPr>
          <w:w w:val="105"/>
        </w:rPr>
        <w:t>Review).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0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289(9)</w:t>
      </w:r>
      <w:proofErr w:type="gramStart"/>
      <w:r>
        <w:rPr>
          <w:w w:val="105"/>
        </w:rPr>
        <w:t>:3233</w:t>
      </w:r>
      <w:proofErr w:type="gramEnd"/>
      <w:r>
        <w:rPr>
          <w:w w:val="105"/>
        </w:rPr>
        <w:t>–3277.</w:t>
      </w:r>
    </w:p>
    <w:p w14:paraId="7A67B0EB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Mason,</w:t>
      </w:r>
      <w:r>
        <w:rPr>
          <w:spacing w:val="16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T.</w:t>
      </w:r>
      <w:r>
        <w:rPr>
          <w:spacing w:val="15"/>
          <w:w w:val="105"/>
        </w:rPr>
        <w:t xml:space="preserve"> </w:t>
      </w:r>
      <w:r>
        <w:rPr>
          <w:w w:val="105"/>
        </w:rPr>
        <w:t>N.,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A.,</w:t>
      </w:r>
      <w:r>
        <w:rPr>
          <w:spacing w:val="16"/>
          <w:w w:val="105"/>
        </w:rPr>
        <w:t xml:space="preserve"> </w:t>
      </w:r>
      <w:r>
        <w:rPr>
          <w:w w:val="105"/>
        </w:rPr>
        <w:t>Thompson,</w:t>
      </w:r>
      <w:r>
        <w:rPr>
          <w:spacing w:val="16"/>
          <w:w w:val="105"/>
        </w:rPr>
        <w:t xml:space="preserve"> </w:t>
      </w:r>
      <w:r>
        <w:rPr>
          <w:w w:val="105"/>
        </w:rPr>
        <w:t>B.</w:t>
      </w:r>
      <w:r>
        <w:rPr>
          <w:spacing w:val="15"/>
          <w:w w:val="105"/>
        </w:rPr>
        <w:t xml:space="preserve"> </w:t>
      </w:r>
      <w:r>
        <w:rPr>
          <w:w w:val="105"/>
        </w:rPr>
        <w:t>J.,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(2014).</w:t>
      </w:r>
      <w:r>
        <w:rPr>
          <w:spacing w:val="37"/>
          <w:w w:val="105"/>
        </w:rPr>
        <w:t xml:space="preserve"> </w:t>
      </w:r>
      <w:proofErr w:type="gramStart"/>
      <w:r>
        <w:rPr>
          <w:w w:val="105"/>
        </w:rPr>
        <w:t>MECHANISMS</w:t>
      </w:r>
      <w:r>
        <w:rPr>
          <w:spacing w:val="30"/>
          <w:w w:val="98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spacing w:val="-6"/>
          <w:w w:val="105"/>
        </w:rPr>
        <w:t>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19"/>
          <w:w w:val="105"/>
        </w:rPr>
        <w:t xml:space="preserve"> </w:t>
      </w:r>
      <w:r>
        <w:rPr>
          <w:w w:val="105"/>
        </w:rPr>
        <w:t>DIMMING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2010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UG</w:t>
      </w:r>
      <w:r>
        <w:rPr>
          <w:spacing w:val="-3"/>
          <w:w w:val="105"/>
        </w:rPr>
        <w:t>US</w:t>
      </w:r>
      <w:r>
        <w:rPr>
          <w:spacing w:val="-2"/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w w:val="105"/>
        </w:rPr>
        <w:t>7</w:t>
      </w:r>
      <w:r>
        <w:rPr>
          <w:spacing w:val="19"/>
          <w:w w:val="105"/>
        </w:rPr>
        <w:t xml:space="preserve"> </w:t>
      </w:r>
      <w:r>
        <w:rPr>
          <w:w w:val="105"/>
        </w:rPr>
        <w:t>EVENT.</w:t>
      </w:r>
      <w:proofErr w:type="gramEnd"/>
      <w:r>
        <w:rPr>
          <w:spacing w:val="45"/>
          <w:w w:val="105"/>
        </w:rPr>
        <w:t xml:space="preserve"> </w:t>
      </w:r>
      <w:r>
        <w:rPr>
          <w:w w:val="105"/>
          <w:u w:val="single" w:color="000000"/>
        </w:rPr>
        <w:t>The</w:t>
      </w:r>
    </w:p>
    <w:p w14:paraId="76FB1284" w14:textId="77777777" w:rsidR="006338C4" w:rsidRDefault="00E272E0">
      <w:pPr>
        <w:pStyle w:val="BodyText"/>
        <w:ind w:left="318"/>
      </w:pP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789(1)</w:t>
      </w:r>
      <w:proofErr w:type="gramStart"/>
      <w:r>
        <w:rPr>
          <w:w w:val="105"/>
        </w:rPr>
        <w:t>:61</w:t>
      </w:r>
      <w:proofErr w:type="gramEnd"/>
      <w:r>
        <w:rPr>
          <w:w w:val="105"/>
        </w:rPr>
        <w:t>.</w:t>
      </w:r>
    </w:p>
    <w:p w14:paraId="19024891" w14:textId="77777777" w:rsidR="006338C4" w:rsidRDefault="00E272E0">
      <w:pPr>
        <w:pStyle w:val="BodyText"/>
        <w:spacing w:before="197" w:line="257" w:lineRule="auto"/>
        <w:ind w:left="318" w:right="118" w:hanging="219"/>
        <w:jc w:val="both"/>
      </w:pPr>
      <w:proofErr w:type="spellStart"/>
      <w:r>
        <w:rPr>
          <w:w w:val="105"/>
        </w:rPr>
        <w:t>Muhr</w:t>
      </w:r>
      <w:proofErr w:type="spellEnd"/>
      <w:r>
        <w:rPr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N.,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A.</w:t>
      </w:r>
      <w:r>
        <w:rPr>
          <w:spacing w:val="31"/>
          <w:w w:val="105"/>
        </w:rPr>
        <w:t xml:space="preserve"> </w:t>
      </w:r>
      <w:r>
        <w:rPr>
          <w:w w:val="105"/>
        </w:rPr>
        <w:t>M.,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1"/>
          <w:w w:val="105"/>
        </w:rPr>
        <w:t>K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nr</w:t>
      </w:r>
      <w:r>
        <w:rPr>
          <w:spacing w:val="-2"/>
          <w:w w:val="105"/>
        </w:rPr>
        <w:t>eic</w:t>
      </w:r>
      <w:r>
        <w:rPr>
          <w:spacing w:val="-1"/>
          <w:w w:val="105"/>
        </w:rPr>
        <w:t>h</w:t>
      </w:r>
      <w:proofErr w:type="spellEnd"/>
      <w:r>
        <w:rPr>
          <w:spacing w:val="-1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I.</w:t>
      </w:r>
      <w:r>
        <w:rPr>
          <w:spacing w:val="31"/>
          <w:w w:val="105"/>
        </w:rPr>
        <w:t xml:space="preserve"> </w:t>
      </w:r>
      <w:r>
        <w:rPr>
          <w:w w:val="105"/>
        </w:rPr>
        <w:t>W.,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M.</w:t>
      </w:r>
      <w:r>
        <w:rPr>
          <w:spacing w:val="31"/>
          <w:w w:val="105"/>
        </w:rPr>
        <w:t xml:space="preserve"> </w:t>
      </w:r>
      <w:r>
        <w:rPr>
          <w:w w:val="105"/>
        </w:rPr>
        <w:t>(2011).</w:t>
      </w:r>
      <w:r>
        <w:rPr>
          <w:spacing w:val="24"/>
          <w:w w:val="105"/>
        </w:rPr>
        <w:t xml:space="preserve"> </w:t>
      </w:r>
      <w:proofErr w:type="gramStart"/>
      <w:r>
        <w:rPr>
          <w:w w:val="105"/>
        </w:rPr>
        <w:t>Analysis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Characteristic</w:t>
      </w:r>
      <w:r>
        <w:rPr>
          <w:spacing w:val="21"/>
          <w:w w:val="99"/>
        </w:rPr>
        <w:t xml:space="preserve"> </w:t>
      </w:r>
      <w:r>
        <w:rPr>
          <w:spacing w:val="-1"/>
          <w:w w:val="105"/>
        </w:rPr>
        <w:t>Param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5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Sol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tr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al</w:t>
      </w:r>
      <w:r>
        <w:rPr>
          <w:spacing w:val="25"/>
          <w:w w:val="105"/>
        </w:rPr>
        <w:t xml:space="preserve"> </w:t>
      </w:r>
      <w:r>
        <w:rPr>
          <w:w w:val="105"/>
        </w:rPr>
        <w:t>Relations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</w:t>
      </w:r>
      <w:proofErr w:type="spellEnd"/>
      <w:r>
        <w:rPr>
          <w:spacing w:val="-2"/>
          <w:w w:val="105"/>
        </w:rPr>
        <w:t>-</w:t>
      </w:r>
      <w:r>
        <w:rPr>
          <w:spacing w:val="57"/>
          <w:w w:val="106"/>
        </w:rPr>
        <w:t xml:space="preserve"> </w:t>
      </w:r>
      <w:r>
        <w:rPr>
          <w:w w:val="105"/>
        </w:rPr>
        <w:t>tory/Extreme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41"/>
          <w:w w:val="105"/>
        </w:rPr>
        <w:t xml:space="preserve"> </w:t>
      </w:r>
      <w:r>
        <w:rPr>
          <w:w w:val="105"/>
        </w:rPr>
        <w:t>Imager.</w:t>
      </w:r>
      <w:proofErr w:type="gramEnd"/>
      <w:r>
        <w:rPr>
          <w:w w:val="105"/>
        </w:rPr>
        <w:t xml:space="preserve"> </w:t>
      </w:r>
      <w:r>
        <w:rPr>
          <w:spacing w:val="1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89:89.</w:t>
      </w:r>
    </w:p>
    <w:p w14:paraId="07A6AAD6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gramStart"/>
      <w:r>
        <w:rPr>
          <w:spacing w:val="-2"/>
          <w:w w:val="110"/>
        </w:rPr>
        <w:t>P</w:t>
      </w:r>
      <w:r>
        <w:rPr>
          <w:spacing w:val="-3"/>
          <w:w w:val="110"/>
        </w:rPr>
        <w:t>alo,</w:t>
      </w:r>
      <w:r>
        <w:rPr>
          <w:spacing w:val="15"/>
          <w:w w:val="110"/>
        </w:rPr>
        <w:t xml:space="preserve"> </w:t>
      </w:r>
      <w:r>
        <w:rPr>
          <w:w w:val="110"/>
        </w:rPr>
        <w:t>S.,</w:t>
      </w:r>
      <w:r>
        <w:rPr>
          <w:spacing w:val="15"/>
          <w:w w:val="110"/>
        </w:rPr>
        <w:t xml:space="preserve"> </w:t>
      </w:r>
      <w:r>
        <w:rPr>
          <w:w w:val="110"/>
        </w:rPr>
        <w:t>Li,</w:t>
      </w:r>
      <w:r>
        <w:rPr>
          <w:spacing w:val="16"/>
          <w:w w:val="110"/>
        </w:rPr>
        <w:t xml:space="preserve"> </w:t>
      </w:r>
      <w:r>
        <w:rPr>
          <w:w w:val="110"/>
        </w:rPr>
        <w:t>X.,</w:t>
      </w:r>
      <w:r>
        <w:rPr>
          <w:spacing w:val="15"/>
          <w:w w:val="110"/>
        </w:rPr>
        <w:t xml:space="preserve"> </w:t>
      </w:r>
      <w:r>
        <w:rPr>
          <w:w w:val="110"/>
        </w:rPr>
        <w:t>Gerhardt,</w:t>
      </w:r>
      <w:r>
        <w:rPr>
          <w:spacing w:val="16"/>
          <w:w w:val="110"/>
        </w:rPr>
        <w:t xml:space="preserve"> </w:t>
      </w:r>
      <w:r>
        <w:rPr>
          <w:w w:val="110"/>
        </w:rPr>
        <w:t>D.,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Turn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r,</w:t>
      </w:r>
      <w:r>
        <w:rPr>
          <w:spacing w:val="16"/>
          <w:w w:val="110"/>
        </w:rPr>
        <w:t xml:space="preserve"> </w:t>
      </w:r>
      <w:r>
        <w:rPr>
          <w:w w:val="110"/>
        </w:rPr>
        <w:t>D.,</w:t>
      </w:r>
      <w:r>
        <w:rPr>
          <w:spacing w:val="15"/>
          <w:w w:val="110"/>
        </w:rPr>
        <w:t xml:space="preserve"> </w:t>
      </w:r>
      <w:proofErr w:type="spellStart"/>
      <w:r>
        <w:rPr>
          <w:w w:val="110"/>
        </w:rPr>
        <w:t>Kohnert</w:t>
      </w:r>
      <w:proofErr w:type="spellEnd"/>
      <w:r>
        <w:rPr>
          <w:w w:val="110"/>
        </w:rPr>
        <w:t>,</w:t>
      </w:r>
      <w:r>
        <w:rPr>
          <w:spacing w:val="16"/>
          <w:w w:val="110"/>
        </w:rPr>
        <w:t xml:space="preserve"> </w:t>
      </w:r>
      <w:r>
        <w:rPr>
          <w:w w:val="110"/>
        </w:rPr>
        <w:t>R.,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Hoxie</w:t>
      </w:r>
      <w:r>
        <w:rPr>
          <w:spacing w:val="-2"/>
          <w:w w:val="110"/>
        </w:rPr>
        <w:t>,</w:t>
      </w:r>
      <w:r>
        <w:rPr>
          <w:spacing w:val="16"/>
          <w:w w:val="110"/>
        </w:rPr>
        <w:t xml:space="preserve"> </w:t>
      </w:r>
      <w:r>
        <w:rPr>
          <w:w w:val="110"/>
        </w:rPr>
        <w:t>V.,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w w:val="110"/>
        </w:rPr>
        <w:t>Batiste,</w:t>
      </w:r>
      <w:r>
        <w:rPr>
          <w:spacing w:val="16"/>
          <w:w w:val="110"/>
        </w:rPr>
        <w:t xml:space="preserve"> </w:t>
      </w:r>
      <w:r>
        <w:rPr>
          <w:w w:val="110"/>
        </w:rPr>
        <w:t>S.</w:t>
      </w:r>
      <w:r>
        <w:rPr>
          <w:spacing w:val="13"/>
          <w:w w:val="110"/>
        </w:rPr>
        <w:t xml:space="preserve"> </w:t>
      </w:r>
      <w:r>
        <w:rPr>
          <w:w w:val="110"/>
        </w:rPr>
        <w:t>(2010).</w:t>
      </w:r>
      <w:proofErr w:type="gramEnd"/>
      <w:r>
        <w:rPr>
          <w:spacing w:val="55"/>
          <w:w w:val="110"/>
        </w:rPr>
        <w:t xml:space="preserve"> </w:t>
      </w:r>
      <w:r>
        <w:rPr>
          <w:w w:val="110"/>
        </w:rPr>
        <w:t>Con-</w:t>
      </w:r>
      <w:r>
        <w:rPr>
          <w:spacing w:val="23"/>
          <w:w w:val="99"/>
        </w:rPr>
        <w:t xml:space="preserve"> </w:t>
      </w:r>
      <w:r>
        <w:rPr>
          <w:w w:val="110"/>
        </w:rPr>
        <w:t>ducting</w:t>
      </w:r>
      <w:r>
        <w:rPr>
          <w:spacing w:val="-8"/>
          <w:w w:val="110"/>
        </w:rPr>
        <w:t xml:space="preserve"> </w:t>
      </w:r>
      <w:r>
        <w:rPr>
          <w:w w:val="110"/>
        </w:rPr>
        <w:t>Science</w:t>
      </w:r>
      <w:r>
        <w:rPr>
          <w:spacing w:val="-8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CubeSat</w:t>
      </w:r>
      <w:proofErr w:type="spellEnd"/>
      <w:r>
        <w:rPr>
          <w:w w:val="110"/>
        </w:rPr>
        <w:t>: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Colorado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7"/>
          <w:w w:val="110"/>
        </w:rPr>
        <w:t xml:space="preserve"> </w:t>
      </w:r>
      <w:r>
        <w:rPr>
          <w:w w:val="110"/>
        </w:rPr>
        <w:t>Space</w:t>
      </w:r>
      <w:r>
        <w:rPr>
          <w:spacing w:val="-8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3"/>
          <w:w w:val="110"/>
        </w:rPr>
        <w:t>ath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r</w:t>
      </w:r>
      <w:r>
        <w:rPr>
          <w:spacing w:val="-6"/>
          <w:w w:val="110"/>
        </w:rPr>
        <w:t xml:space="preserve"> </w:t>
      </w:r>
      <w:r>
        <w:rPr>
          <w:w w:val="110"/>
        </w:rPr>
        <w:t>Experiment.</w:t>
      </w:r>
    </w:p>
    <w:p w14:paraId="1FF48426" w14:textId="77777777" w:rsidR="006338C4" w:rsidRDefault="00E272E0">
      <w:pPr>
        <w:pStyle w:val="BodyText"/>
        <w:spacing w:before="180"/>
      </w:pPr>
      <w:proofErr w:type="gramStart"/>
      <w:r>
        <w:rPr>
          <w:spacing w:val="-2"/>
          <w:w w:val="105"/>
        </w:rPr>
        <w:t>Park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r,</w:t>
      </w:r>
      <w:r>
        <w:rPr>
          <w:spacing w:val="21"/>
          <w:w w:val="105"/>
        </w:rPr>
        <w:t xml:space="preserve"> </w:t>
      </w:r>
      <w:r>
        <w:rPr>
          <w:w w:val="105"/>
        </w:rPr>
        <w:t>E.</w:t>
      </w:r>
      <w:r>
        <w:rPr>
          <w:spacing w:val="21"/>
          <w:w w:val="105"/>
        </w:rPr>
        <w:t xml:space="preserve"> </w:t>
      </w:r>
      <w:r>
        <w:rPr>
          <w:w w:val="105"/>
        </w:rPr>
        <w:t>N.</w:t>
      </w:r>
      <w:r>
        <w:rPr>
          <w:spacing w:val="21"/>
          <w:w w:val="105"/>
        </w:rPr>
        <w:t xml:space="preserve"> </w:t>
      </w:r>
      <w:r>
        <w:rPr>
          <w:w w:val="105"/>
        </w:rPr>
        <w:t>(1988).</w:t>
      </w:r>
      <w:proofErr w:type="gramEnd"/>
      <w:r>
        <w:rPr>
          <w:spacing w:val="48"/>
          <w:w w:val="105"/>
        </w:rPr>
        <w:t xml:space="preserve"> </w:t>
      </w:r>
      <w:proofErr w:type="spellStart"/>
      <w:proofErr w:type="gramStart"/>
      <w:r>
        <w:rPr>
          <w:spacing w:val="-1"/>
          <w:w w:val="105"/>
        </w:rPr>
        <w:t>Nan</w:t>
      </w:r>
      <w:r>
        <w:rPr>
          <w:spacing w:val="-2"/>
          <w:w w:val="105"/>
        </w:rPr>
        <w:t>ofl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1"/>
          <w:w w:val="105"/>
        </w:rPr>
        <w:t xml:space="preserve"> </w:t>
      </w:r>
      <w:r>
        <w:rPr>
          <w:w w:val="105"/>
        </w:rPr>
        <w:t>corona.</w:t>
      </w:r>
      <w:proofErr w:type="gramEnd"/>
      <w:r>
        <w:rPr>
          <w:spacing w:val="47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1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330:474.</w:t>
      </w:r>
    </w:p>
    <w:p w14:paraId="027E6652" w14:textId="77777777" w:rsidR="006338C4" w:rsidRDefault="00E272E0">
      <w:pPr>
        <w:pStyle w:val="BodyText"/>
        <w:spacing w:before="197" w:line="257" w:lineRule="auto"/>
        <w:ind w:left="318" w:right="118" w:hanging="219"/>
        <w:jc w:val="both"/>
      </w:pP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23"/>
          <w:w w:val="105"/>
        </w:rPr>
        <w:t xml:space="preserve"> </w:t>
      </w:r>
      <w:r>
        <w:rPr>
          <w:w w:val="105"/>
        </w:rPr>
        <w:t>K.</w:t>
      </w:r>
      <w:r>
        <w:rPr>
          <w:spacing w:val="21"/>
          <w:w w:val="105"/>
        </w:rPr>
        <w:t xml:space="preserve"> </w:t>
      </w:r>
      <w:r>
        <w:rPr>
          <w:w w:val="105"/>
        </w:rPr>
        <w:t>(1895).</w:t>
      </w:r>
      <w:r>
        <w:rPr>
          <w:spacing w:val="51"/>
          <w:w w:val="105"/>
        </w:rPr>
        <w:t xml:space="preserve"> </w:t>
      </w:r>
      <w:r>
        <w:rPr>
          <w:w w:val="105"/>
        </w:rPr>
        <w:t>Note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Regression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Inh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tan</w:t>
      </w:r>
      <w:r>
        <w:rPr>
          <w:spacing w:val="-2"/>
          <w:w w:val="105"/>
        </w:rPr>
        <w:t>ce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Case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Par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0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Proceedings</w:t>
      </w:r>
      <w:r>
        <w:rPr>
          <w:w w:val="99"/>
        </w:rPr>
        <w:t xml:space="preserve"> </w:t>
      </w:r>
      <w:r>
        <w:rPr>
          <w:w w:val="95"/>
        </w:rPr>
        <w:t xml:space="preserve"> </w:t>
      </w:r>
      <w:r>
        <w:rPr>
          <w:w w:val="105"/>
          <w:u w:val="single" w:color="000000"/>
        </w:rPr>
        <w:t>of</w:t>
      </w:r>
      <w:proofErr w:type="gramEnd"/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-1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R</w:t>
      </w:r>
      <w:r>
        <w:rPr>
          <w:spacing w:val="-4"/>
          <w:w w:val="105"/>
          <w:u w:val="single" w:color="000000"/>
        </w:rPr>
        <w:t>o</w:t>
      </w:r>
      <w:r>
        <w:rPr>
          <w:spacing w:val="-3"/>
          <w:w w:val="105"/>
          <w:u w:val="single" w:color="000000"/>
        </w:rPr>
        <w:t>yal</w:t>
      </w:r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Society</w:t>
      </w:r>
      <w:r>
        <w:rPr>
          <w:spacing w:val="-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London</w:t>
      </w:r>
      <w:r>
        <w:rPr>
          <w:w w:val="105"/>
        </w:rP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58:240–242.</w:t>
      </w:r>
    </w:p>
    <w:p w14:paraId="46281A53" w14:textId="77777777" w:rsidR="006338C4" w:rsidRDefault="00E272E0">
      <w:pPr>
        <w:pStyle w:val="BodyText"/>
        <w:spacing w:before="180" w:line="257" w:lineRule="auto"/>
        <w:ind w:left="318" w:right="119" w:hanging="219"/>
        <w:jc w:val="both"/>
      </w:pP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26"/>
          <w:w w:val="105"/>
        </w:rPr>
        <w:t xml:space="preserve"> </w:t>
      </w:r>
      <w:r>
        <w:rPr>
          <w:w w:val="105"/>
        </w:rPr>
        <w:t>W.</w:t>
      </w:r>
      <w:r>
        <w:rPr>
          <w:spacing w:val="26"/>
          <w:w w:val="105"/>
        </w:rPr>
        <w:t xml:space="preserve"> </w:t>
      </w:r>
      <w:r>
        <w:rPr>
          <w:w w:val="105"/>
        </w:rPr>
        <w:t>K.,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tavr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E.</w:t>
      </w:r>
      <w:r>
        <w:rPr>
          <w:spacing w:val="26"/>
          <w:w w:val="105"/>
        </w:rPr>
        <w:t xml:space="preserve"> </w:t>
      </w:r>
      <w:r>
        <w:rPr>
          <w:w w:val="105"/>
        </w:rPr>
        <w:t>N.,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hard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6"/>
          <w:w w:val="105"/>
        </w:rPr>
        <w:t xml:space="preserve"> </w:t>
      </w:r>
      <w:r>
        <w:rPr>
          <w:w w:val="105"/>
        </w:rPr>
        <w:t>G.,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26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27"/>
          <w:w w:val="105"/>
        </w:rPr>
        <w:t xml:space="preserve"> </w:t>
      </w:r>
      <w:r>
        <w:rPr>
          <w:w w:val="105"/>
        </w:rPr>
        <w:t>C.,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T.</w:t>
      </w:r>
      <w:r>
        <w:rPr>
          <w:spacing w:val="26"/>
          <w:w w:val="105"/>
        </w:rPr>
        <w:t xml:space="preserve"> </w:t>
      </w:r>
      <w:r>
        <w:rPr>
          <w:w w:val="105"/>
        </w:rPr>
        <w:t>N.,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26"/>
          <w:w w:val="105"/>
        </w:rPr>
        <w:t xml:space="preserve"> </w:t>
      </w:r>
      <w:r>
        <w:rPr>
          <w:w w:val="105"/>
        </w:rPr>
        <w:t>S.</w:t>
      </w:r>
      <w:r>
        <w:rPr>
          <w:spacing w:val="27"/>
          <w:w w:val="105"/>
        </w:rPr>
        <w:t xml:space="preserve"> </w:t>
      </w:r>
      <w:r>
        <w:rPr>
          <w:w w:val="105"/>
        </w:rPr>
        <w:t>M.,</w:t>
      </w:r>
      <w:r>
        <w:rPr>
          <w:spacing w:val="53"/>
          <w:w w:val="109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Solomon,</w:t>
      </w:r>
      <w:r>
        <w:rPr>
          <w:spacing w:val="15"/>
          <w:w w:val="105"/>
        </w:rPr>
        <w:t xml:space="preserve"> </w:t>
      </w:r>
      <w:r>
        <w:rPr>
          <w:w w:val="105"/>
        </w:rPr>
        <w:t>S.</w:t>
      </w:r>
      <w:r>
        <w:rPr>
          <w:spacing w:val="13"/>
          <w:w w:val="105"/>
        </w:rPr>
        <w:t xml:space="preserve"> </w:t>
      </w:r>
      <w:r>
        <w:rPr>
          <w:w w:val="105"/>
        </w:rPr>
        <w:t>C.</w:t>
      </w:r>
      <w:r>
        <w:rPr>
          <w:spacing w:val="14"/>
          <w:w w:val="105"/>
        </w:rPr>
        <w:t xml:space="preserve"> </w:t>
      </w:r>
      <w:r>
        <w:rPr>
          <w:w w:val="105"/>
        </w:rPr>
        <w:t>(2009).</w:t>
      </w:r>
      <w:r>
        <w:rPr>
          <w:spacing w:val="35"/>
          <w:w w:val="105"/>
        </w:rPr>
        <w:t xml:space="preserve"> </w:t>
      </w:r>
      <w:proofErr w:type="gramStart"/>
      <w:r>
        <w:rPr>
          <w:w w:val="105"/>
        </w:rPr>
        <w:t>Photoelectrons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ool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valuat</w:t>
      </w:r>
      <w:r>
        <w:rPr>
          <w:spacing w:val="-3"/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w w:val="105"/>
        </w:rPr>
        <w:t>spectral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solar</w:t>
      </w:r>
      <w:r>
        <w:rPr>
          <w:spacing w:val="14"/>
          <w:w w:val="105"/>
        </w:rPr>
        <w:t xml:space="preserve"> </w:t>
      </w:r>
      <w:r>
        <w:rPr>
          <w:w w:val="105"/>
        </w:rPr>
        <w:t>EUV</w:t>
      </w:r>
      <w:r>
        <w:rPr>
          <w:spacing w:val="49"/>
          <w:w w:val="103"/>
        </w:rPr>
        <w:t xml:space="preserve"> </w:t>
      </w:r>
      <w:r>
        <w:rPr>
          <w:w w:val="105"/>
        </w:rPr>
        <w:t>irradiance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ove</w:t>
      </w:r>
      <w:r>
        <w:rPr>
          <w:spacing w:val="-4"/>
          <w:w w:val="105"/>
        </w:rPr>
        <w:t>r</w:t>
      </w:r>
      <w:r>
        <w:rPr>
          <w:spacing w:val="8"/>
          <w:w w:val="105"/>
        </w:rPr>
        <w:t xml:space="preserve"> </w:t>
      </w:r>
      <w:r>
        <w:rPr>
          <w:w w:val="105"/>
        </w:rPr>
        <w:t>solar</w:t>
      </w:r>
      <w:r>
        <w:rPr>
          <w:spacing w:val="8"/>
          <w:w w:val="105"/>
        </w:rPr>
        <w:t xml:space="preserve"> </w:t>
      </w:r>
      <w:r>
        <w:rPr>
          <w:w w:val="105"/>
        </w:rPr>
        <w:t>cycle</w:t>
      </w:r>
      <w:r>
        <w:rPr>
          <w:spacing w:val="8"/>
          <w:w w:val="105"/>
        </w:rPr>
        <w:t xml:space="preserve"> </w:t>
      </w:r>
      <w:r>
        <w:rPr>
          <w:w w:val="105"/>
        </w:rPr>
        <w:t>timescales.</w:t>
      </w:r>
      <w:proofErr w:type="gramEnd"/>
      <w:r>
        <w:rPr>
          <w:spacing w:val="30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Journal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114:A10304.</w:t>
      </w:r>
      <w:proofErr w:type="gramEnd"/>
    </w:p>
    <w:p w14:paraId="0B86C763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spellStart"/>
      <w:proofErr w:type="gramStart"/>
      <w:r>
        <w:rPr>
          <w:spacing w:val="-1"/>
          <w:w w:val="105"/>
        </w:rPr>
        <w:t>Pohj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ain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proofErr w:type="spellEnd"/>
      <w:r>
        <w:rPr>
          <w:spacing w:val="-1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S.,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Vilmer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N.,</w:t>
      </w:r>
      <w:r>
        <w:rPr>
          <w:spacing w:val="21"/>
          <w:w w:val="105"/>
        </w:rPr>
        <w:t xml:space="preserve"> </w:t>
      </w:r>
      <w:r>
        <w:rPr>
          <w:w w:val="105"/>
        </w:rPr>
        <w:t>Khan,</w:t>
      </w:r>
      <w:r>
        <w:rPr>
          <w:spacing w:val="21"/>
          <w:w w:val="105"/>
        </w:rPr>
        <w:t xml:space="preserve"> </w:t>
      </w:r>
      <w:r>
        <w:rPr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w w:val="105"/>
        </w:rPr>
        <w:t>I.,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Hillaris</w:t>
      </w:r>
      <w:proofErr w:type="spellEnd"/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A.</w:t>
      </w:r>
      <w:r>
        <w:rPr>
          <w:spacing w:val="21"/>
          <w:w w:val="105"/>
        </w:rPr>
        <w:t xml:space="preserve"> </w:t>
      </w:r>
      <w:r>
        <w:rPr>
          <w:w w:val="105"/>
        </w:rPr>
        <w:t>E.</w:t>
      </w:r>
      <w:r>
        <w:rPr>
          <w:spacing w:val="19"/>
          <w:w w:val="105"/>
        </w:rPr>
        <w:t xml:space="preserve"> </w:t>
      </w:r>
      <w:r>
        <w:rPr>
          <w:w w:val="105"/>
        </w:rPr>
        <w:t>(2005).</w:t>
      </w:r>
      <w:proofErr w:type="gramEnd"/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Ear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0"/>
          <w:w w:val="105"/>
        </w:rPr>
        <w:t xml:space="preserve"> </w:t>
      </w:r>
      <w:r>
        <w:rPr>
          <w:w w:val="105"/>
        </w:rPr>
        <w:t>signatures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0"/>
          <w:w w:val="99"/>
        </w:rPr>
        <w:t xml:space="preserve"> </w:t>
      </w:r>
      <w:r>
        <w:rPr>
          <w:w w:val="105"/>
        </w:rPr>
        <w:t>field</w:t>
      </w:r>
      <w:r>
        <w:rPr>
          <w:spacing w:val="41"/>
          <w:w w:val="105"/>
        </w:rPr>
        <w:t xml:space="preserve"> </w:t>
      </w:r>
      <w:r>
        <w:rPr>
          <w:w w:val="105"/>
        </w:rPr>
        <w:t>line</w:t>
      </w:r>
      <w:r>
        <w:rPr>
          <w:spacing w:val="41"/>
          <w:w w:val="105"/>
        </w:rPr>
        <w:t xml:space="preserve"> </w:t>
      </w:r>
      <w:r>
        <w:rPr>
          <w:w w:val="105"/>
        </w:rPr>
        <w:t>opening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i-w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41"/>
          <w:w w:val="105"/>
        </w:rPr>
        <w:t xml:space="preserve"> </w:t>
      </w:r>
      <w:r>
        <w:rPr>
          <w:w w:val="105"/>
        </w:rPr>
        <w:t>analysis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features</w:t>
      </w:r>
      <w:r>
        <w:rPr>
          <w:spacing w:val="41"/>
          <w:w w:val="105"/>
        </w:rPr>
        <w:t xml:space="preserve"> </w:t>
      </w:r>
      <w:r>
        <w:rPr>
          <w:w w:val="105"/>
        </w:rPr>
        <w:t>connected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halo</w:t>
      </w:r>
      <w:r>
        <w:rPr>
          <w:spacing w:val="25"/>
          <w:w w:val="105"/>
        </w:rPr>
        <w:t xml:space="preserve"> </w:t>
      </w:r>
      <w:r>
        <w:rPr>
          <w:w w:val="105"/>
        </w:rPr>
        <w:t>CME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-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-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434:329–341.</w:t>
      </w:r>
      <w:proofErr w:type="gramEnd"/>
    </w:p>
    <w:p w14:paraId="4C9BD44A" w14:textId="77777777" w:rsidR="006338C4" w:rsidRDefault="00E272E0">
      <w:pPr>
        <w:pStyle w:val="BodyText"/>
        <w:spacing w:before="180"/>
      </w:pP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D.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(2008).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Ejection-Associated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w w:val="105"/>
        </w:rPr>
        <w:t>.</w:t>
      </w:r>
    </w:p>
    <w:p w14:paraId="112C04FC" w14:textId="77777777" w:rsidR="006338C4" w:rsidRDefault="00E272E0">
      <w:pPr>
        <w:pStyle w:val="BodyText"/>
        <w:spacing w:before="18"/>
        <w:ind w:left="318"/>
      </w:pPr>
      <w:proofErr w:type="gramStart"/>
      <w:r>
        <w:rPr>
          <w:w w:val="105"/>
          <w:u w:val="single" w:color="000000"/>
        </w:rPr>
        <w:t>The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674:576–585.</w:t>
      </w:r>
      <w:proofErr w:type="gramEnd"/>
    </w:p>
    <w:p w14:paraId="60C7F2D0" w14:textId="77777777" w:rsidR="006338C4" w:rsidRDefault="00E272E0">
      <w:pPr>
        <w:pStyle w:val="BodyText"/>
        <w:spacing w:before="197" w:line="257" w:lineRule="auto"/>
        <w:ind w:left="318" w:right="118" w:hanging="219"/>
        <w:jc w:val="both"/>
      </w:pP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(2009).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wee</w:t>
      </w:r>
      <w:r>
        <w:rPr>
          <w:spacing w:val="-2"/>
          <w:w w:val="105"/>
        </w:rPr>
        <w:t>n</w:t>
      </w:r>
      <w:r>
        <w:rPr>
          <w:spacing w:val="42"/>
          <w:w w:val="105"/>
        </w:rPr>
        <w:t xml:space="preserve"> </w:t>
      </w:r>
      <w:r>
        <w:rPr>
          <w:w w:val="105"/>
        </w:rPr>
        <w:t>Coronal</w:t>
      </w:r>
      <w:r>
        <w:rPr>
          <w:spacing w:val="43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10"/>
        </w:rPr>
        <w:t xml:space="preserve"> </w:t>
      </w:r>
      <w:r>
        <w:rPr>
          <w:w w:val="105"/>
        </w:rPr>
        <w:t>Coronal</w:t>
      </w:r>
      <w:r>
        <w:rPr>
          <w:spacing w:val="19"/>
          <w:w w:val="105"/>
        </w:rPr>
        <w:t xml:space="preserve"> </w:t>
      </w:r>
      <w:r>
        <w:rPr>
          <w:w w:val="105"/>
        </w:rPr>
        <w:t>Mass</w:t>
      </w:r>
      <w:r>
        <w:rPr>
          <w:spacing w:val="20"/>
          <w:w w:val="105"/>
        </w:rPr>
        <w:t xml:space="preserve"> </w:t>
      </w:r>
      <w:r>
        <w:rPr>
          <w:w w:val="105"/>
        </w:rPr>
        <w:t>Ejection</w:t>
      </w:r>
      <w:r>
        <w:rPr>
          <w:spacing w:val="20"/>
          <w:w w:val="105"/>
        </w:rPr>
        <w:t xml:space="preserve"> </w:t>
      </w:r>
      <w:r>
        <w:rPr>
          <w:w w:val="105"/>
        </w:rPr>
        <w:t>Properties.</w:t>
      </w:r>
      <w:proofErr w:type="gramEnd"/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705(1)</w:t>
      </w:r>
      <w:proofErr w:type="gramStart"/>
      <w:r>
        <w:rPr>
          <w:w w:val="105"/>
        </w:rPr>
        <w:t>:914</w:t>
      </w:r>
      <w:proofErr w:type="gramEnd"/>
      <w:r>
        <w:rPr>
          <w:w w:val="105"/>
        </w:rPr>
        <w:t>–919.</w:t>
      </w:r>
    </w:p>
    <w:p w14:paraId="71BB0966" w14:textId="77777777" w:rsidR="006338C4" w:rsidRDefault="006338C4">
      <w:pPr>
        <w:spacing w:line="257" w:lineRule="auto"/>
        <w:jc w:val="both"/>
        <w:sectPr w:rsidR="006338C4">
          <w:pgSz w:w="12240" w:h="15840"/>
          <w:pgMar w:top="1340" w:right="1320" w:bottom="280" w:left="1340" w:header="1132" w:footer="0" w:gutter="0"/>
          <w:cols w:space="720"/>
        </w:sectPr>
      </w:pPr>
    </w:p>
    <w:p w14:paraId="2F648737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3EA417E1" w14:textId="77777777" w:rsidR="006338C4" w:rsidRDefault="00E272E0">
      <w:pPr>
        <w:pStyle w:val="BodyText"/>
        <w:spacing w:before="58"/>
      </w:pPr>
      <w:proofErr w:type="spellStart"/>
      <w:r>
        <w:rPr>
          <w:spacing w:val="-2"/>
          <w:w w:val="110"/>
        </w:rPr>
        <w:t>R</w:t>
      </w:r>
      <w:r>
        <w:rPr>
          <w:spacing w:val="-3"/>
          <w:w w:val="110"/>
        </w:rPr>
        <w:t>ob</w:t>
      </w:r>
      <w:r>
        <w:rPr>
          <w:spacing w:val="-2"/>
          <w:w w:val="110"/>
        </w:rPr>
        <w:t>br</w:t>
      </w:r>
      <w:r>
        <w:rPr>
          <w:spacing w:val="-3"/>
          <w:w w:val="110"/>
        </w:rPr>
        <w:t>ec</w:t>
      </w:r>
      <w:r>
        <w:rPr>
          <w:spacing w:val="-2"/>
          <w:w w:val="110"/>
        </w:rPr>
        <w:t>ht</w:t>
      </w:r>
      <w:proofErr w:type="spellEnd"/>
      <w:r>
        <w:rPr>
          <w:spacing w:val="-2"/>
          <w:w w:val="110"/>
        </w:rPr>
        <w:t>,</w:t>
      </w:r>
      <w:r>
        <w:rPr>
          <w:spacing w:val="-28"/>
          <w:w w:val="110"/>
        </w:rPr>
        <w:t xml:space="preserve"> </w:t>
      </w:r>
      <w:r>
        <w:rPr>
          <w:w w:val="110"/>
        </w:rPr>
        <w:t>E.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30"/>
          <w:w w:val="110"/>
        </w:rPr>
        <w:t xml:space="preserve"> </w:t>
      </w:r>
      <w:r>
        <w:rPr>
          <w:spacing w:val="-5"/>
          <w:w w:val="110"/>
        </w:rPr>
        <w:t>W</w:t>
      </w:r>
      <w:r>
        <w:rPr>
          <w:spacing w:val="-4"/>
          <w:w w:val="110"/>
        </w:rPr>
        <w:t>an</w:t>
      </w:r>
      <w:r>
        <w:rPr>
          <w:spacing w:val="-5"/>
          <w:w w:val="110"/>
        </w:rPr>
        <w:t>g,</w:t>
      </w:r>
      <w:r>
        <w:rPr>
          <w:spacing w:val="-28"/>
          <w:w w:val="110"/>
        </w:rPr>
        <w:t xml:space="preserve"> </w:t>
      </w:r>
      <w:r>
        <w:rPr>
          <w:w w:val="110"/>
        </w:rPr>
        <w:t>Y</w:t>
      </w:r>
      <w:proofErr w:type="gramStart"/>
      <w:r>
        <w:rPr>
          <w:w w:val="110"/>
        </w:rPr>
        <w:t>.-</w:t>
      </w:r>
      <w:proofErr w:type="gramEnd"/>
      <w:r>
        <w:rPr>
          <w:w w:val="110"/>
        </w:rPr>
        <w:t>M.</w:t>
      </w:r>
      <w:r>
        <w:rPr>
          <w:spacing w:val="-30"/>
          <w:w w:val="110"/>
        </w:rPr>
        <w:t xml:space="preserve"> </w:t>
      </w:r>
      <w:r>
        <w:rPr>
          <w:w w:val="110"/>
        </w:rPr>
        <w:t>(2010).</w:t>
      </w:r>
      <w:r>
        <w:rPr>
          <w:spacing w:val="-24"/>
          <w:w w:val="110"/>
        </w:rPr>
        <w:t xml:space="preserve"> </w:t>
      </w:r>
      <w:proofErr w:type="gramStart"/>
      <w:r>
        <w:rPr>
          <w:w w:val="110"/>
        </w:rPr>
        <w:t>The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30"/>
          <w:w w:val="110"/>
        </w:rPr>
        <w:t xml:space="preserve"> </w:t>
      </w:r>
      <w:r>
        <w:rPr>
          <w:w w:val="110"/>
        </w:rPr>
        <w:t>Nature</w:t>
      </w:r>
      <w:r>
        <w:rPr>
          <w:spacing w:val="-30"/>
          <w:w w:val="110"/>
        </w:rPr>
        <w:t xml:space="preserve"> </w:t>
      </w:r>
      <w:r>
        <w:rPr>
          <w:w w:val="110"/>
        </w:rPr>
        <w:t>of</w:t>
      </w:r>
      <w:r>
        <w:rPr>
          <w:spacing w:val="-29"/>
          <w:w w:val="110"/>
        </w:rPr>
        <w:t xml:space="preserve"> </w:t>
      </w:r>
      <w:r>
        <w:rPr>
          <w:w w:val="110"/>
        </w:rPr>
        <w:t>Coronal</w:t>
      </w:r>
      <w:r>
        <w:rPr>
          <w:spacing w:val="-30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w w:val="110"/>
        </w:rPr>
        <w:t>.</w:t>
      </w:r>
      <w:proofErr w:type="gramEnd"/>
    </w:p>
    <w:p w14:paraId="3834F6D8" w14:textId="77777777" w:rsidR="006338C4" w:rsidRDefault="00E272E0">
      <w:pPr>
        <w:pStyle w:val="BodyText"/>
        <w:spacing w:before="18"/>
        <w:ind w:left="318"/>
        <w:jc w:val="both"/>
      </w:pPr>
      <w:proofErr w:type="gramStart"/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720:88–92.</w:t>
      </w:r>
      <w:proofErr w:type="gramEnd"/>
    </w:p>
    <w:p w14:paraId="62EE89B8" w14:textId="77777777" w:rsidR="006338C4" w:rsidRDefault="00E272E0">
      <w:pPr>
        <w:pStyle w:val="BodyText"/>
        <w:spacing w:before="197" w:line="257" w:lineRule="auto"/>
        <w:ind w:left="318" w:right="118" w:hanging="219"/>
        <w:jc w:val="both"/>
      </w:pPr>
      <w:r>
        <w:rPr>
          <w:w w:val="105"/>
        </w:rPr>
        <w:t>Rodgers,</w:t>
      </w:r>
      <w:r>
        <w:rPr>
          <w:spacing w:val="44"/>
          <w:w w:val="105"/>
        </w:rPr>
        <w:t xml:space="preserve"> </w:t>
      </w:r>
      <w:r>
        <w:rPr>
          <w:w w:val="105"/>
        </w:rPr>
        <w:t>E.</w:t>
      </w:r>
      <w:r>
        <w:rPr>
          <w:spacing w:val="40"/>
          <w:w w:val="105"/>
        </w:rPr>
        <w:t xml:space="preserve"> </w:t>
      </w:r>
      <w:r>
        <w:rPr>
          <w:w w:val="105"/>
        </w:rPr>
        <w:t>M.,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45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M.,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45"/>
          <w:w w:val="105"/>
        </w:rPr>
        <w:t xml:space="preserve"> </w:t>
      </w:r>
      <w:r>
        <w:rPr>
          <w:w w:val="105"/>
        </w:rPr>
        <w:t>H.</w:t>
      </w:r>
      <w:r>
        <w:rPr>
          <w:spacing w:val="39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T.</w:t>
      </w:r>
      <w:r>
        <w:rPr>
          <w:spacing w:val="41"/>
          <w:w w:val="105"/>
        </w:rPr>
        <w:t xml:space="preserve"> </w:t>
      </w:r>
      <w:r>
        <w:rPr>
          <w:w w:val="105"/>
        </w:rPr>
        <w:t>N.,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Eparvier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F.</w:t>
      </w:r>
      <w:r>
        <w:rPr>
          <w:spacing w:val="40"/>
          <w:w w:val="105"/>
        </w:rPr>
        <w:t xml:space="preserve"> </w:t>
      </w:r>
      <w:r>
        <w:rPr>
          <w:w w:val="105"/>
        </w:rPr>
        <w:t>G.</w:t>
      </w:r>
      <w:r>
        <w:rPr>
          <w:spacing w:val="40"/>
          <w:w w:val="105"/>
        </w:rPr>
        <w:t xml:space="preserve"> </w:t>
      </w:r>
      <w:r>
        <w:rPr>
          <w:w w:val="105"/>
        </w:rPr>
        <w:t>(2006).</w:t>
      </w:r>
      <w:r>
        <w:rPr>
          <w:spacing w:val="50"/>
          <w:w w:val="105"/>
        </w:rPr>
        <w:t xml:space="preserve"> </w:t>
      </w:r>
      <w:proofErr w:type="gramStart"/>
      <w:r>
        <w:rPr>
          <w:w w:val="105"/>
        </w:rPr>
        <w:t>Soft</w:t>
      </w:r>
      <w:r>
        <w:rPr>
          <w:spacing w:val="33"/>
          <w:w w:val="138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ces</w:t>
      </w:r>
      <w:r>
        <w:rPr>
          <w:spacing w:val="9"/>
          <w:w w:val="105"/>
        </w:rPr>
        <w:t xml:space="preserve"> </w:t>
      </w:r>
      <w:r>
        <w:rPr>
          <w:w w:val="105"/>
        </w:rPr>
        <w:t>during</w:t>
      </w:r>
      <w:r>
        <w:rPr>
          <w:spacing w:val="8"/>
          <w:w w:val="105"/>
        </w:rPr>
        <w:t xml:space="preserve"> </w:t>
      </w:r>
      <w:r>
        <w:rPr>
          <w:w w:val="105"/>
        </w:rPr>
        <w:t>solar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TIMED-SEE.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55"/>
          <w:w w:val="109"/>
        </w:rPr>
        <w:t xml:space="preserve"> </w:t>
      </w:r>
      <w:r>
        <w:rPr>
          <w:w w:val="105"/>
        </w:rPr>
        <w:t>111(A10)</w:t>
      </w:r>
      <w:proofErr w:type="gramStart"/>
      <w:r>
        <w:rPr>
          <w:w w:val="105"/>
        </w:rPr>
        <w:t>:A10S13</w:t>
      </w:r>
      <w:proofErr w:type="gramEnd"/>
      <w:r>
        <w:rPr>
          <w:w w:val="105"/>
        </w:rPr>
        <w:t>.</w:t>
      </w:r>
    </w:p>
    <w:p w14:paraId="74263C18" w14:textId="77777777" w:rsidR="006338C4" w:rsidRDefault="00E272E0">
      <w:pPr>
        <w:pStyle w:val="BodyText"/>
        <w:spacing w:before="106" w:line="221" w:lineRule="auto"/>
        <w:ind w:left="318" w:right="118" w:hanging="219"/>
        <w:jc w:val="both"/>
      </w:pPr>
      <w:proofErr w:type="spellStart"/>
      <w:r>
        <w:rPr>
          <w:w w:val="105"/>
        </w:rPr>
        <w:t>Rompolt</w:t>
      </w:r>
      <w:proofErr w:type="spellEnd"/>
      <w:proofErr w:type="gramStart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.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(1967)</w:t>
      </w:r>
      <w:proofErr w:type="gramStart"/>
      <w:r>
        <w:rPr>
          <w:w w:val="105"/>
        </w:rPr>
        <w:t>.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rFonts w:ascii="メイリオ" w:eastAsia="メイリオ" w:hAnsi="メイリオ" w:cs="メイリオ"/>
          <w:i/>
          <w:spacing w:val="-1"/>
          <w:w w:val="105"/>
        </w:rPr>
        <w:t>↵</w:t>
      </w:r>
      <w:r>
        <w:rPr>
          <w:rFonts w:ascii="メイリオ" w:eastAsia="メイリオ" w:hAnsi="メイリオ" w:cs="メイリオ"/>
          <w:i/>
          <w:spacing w:val="13"/>
          <w:w w:val="105"/>
        </w:rPr>
        <w:t xml:space="preserve"> </w:t>
      </w:r>
      <w:r>
        <w:rPr>
          <w:w w:val="105"/>
        </w:rPr>
        <w:t>Radiation</w:t>
      </w:r>
      <w:r>
        <w:rPr>
          <w:spacing w:val="33"/>
          <w:w w:val="105"/>
        </w:rPr>
        <w:t xml:space="preserve"> </w:t>
      </w:r>
      <w:r>
        <w:rPr>
          <w:w w:val="105"/>
        </w:rPr>
        <w:t>Field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05"/>
        </w:rPr>
        <w:t xml:space="preserve"> </w:t>
      </w:r>
      <w:r>
        <w:rPr>
          <w:w w:val="105"/>
        </w:rPr>
        <w:t>Corona</w:t>
      </w:r>
      <w:r>
        <w:rPr>
          <w:spacing w:val="33"/>
          <w:w w:val="105"/>
        </w:rPr>
        <w:t xml:space="preserve"> </w:t>
      </w:r>
      <w:r>
        <w:rPr>
          <w:w w:val="105"/>
        </w:rPr>
        <w:t>for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2"/>
          <w:w w:val="105"/>
        </w:rPr>
        <w:t xml:space="preserve"> </w:t>
      </w:r>
      <w:r>
        <w:rPr>
          <w:w w:val="105"/>
        </w:rPr>
        <w:t>Prominences.</w:t>
      </w:r>
      <w:proofErr w:type="gramEnd"/>
      <w:r>
        <w:rPr>
          <w:spacing w:val="27"/>
          <w:w w:val="105"/>
        </w:rPr>
        <w:t xml:space="preserve"> </w:t>
      </w:r>
      <w:proofErr w:type="spellStart"/>
      <w:proofErr w:type="gramStart"/>
      <w:r>
        <w:rPr>
          <w:w w:val="105"/>
          <w:u w:val="single" w:color="000000"/>
        </w:rPr>
        <w:t>Acta</w:t>
      </w:r>
      <w:proofErr w:type="spellEnd"/>
      <w:r>
        <w:rPr>
          <w:w w:val="111"/>
        </w:rPr>
        <w:t xml:space="preserve"> </w:t>
      </w:r>
      <w:r>
        <w:rPr>
          <w:w w:val="102"/>
        </w:rPr>
        <w:t xml:space="preserve"> </w:t>
      </w:r>
      <w:proofErr w:type="spellStart"/>
      <w:r>
        <w:rPr>
          <w:w w:val="105"/>
          <w:u w:val="single" w:color="000000"/>
        </w:rPr>
        <w:t>Astronomica</w:t>
      </w:r>
      <w:proofErr w:type="spellEnd"/>
      <w:proofErr w:type="gramEnd"/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17.</w:t>
      </w:r>
    </w:p>
    <w:p w14:paraId="79DC6644" w14:textId="77777777" w:rsidR="006338C4" w:rsidRDefault="006338C4">
      <w:pPr>
        <w:spacing w:before="6"/>
        <w:rPr>
          <w:rFonts w:ascii="Times New Roman" w:eastAsia="Times New Roman" w:hAnsi="Times New Roman" w:cs="Times New Roman"/>
          <w:sz w:val="17"/>
          <w:szCs w:val="17"/>
        </w:rPr>
      </w:pPr>
    </w:p>
    <w:p w14:paraId="174C4128" w14:textId="77777777" w:rsidR="006338C4" w:rsidRDefault="00E272E0">
      <w:pPr>
        <w:pStyle w:val="BodyText"/>
        <w:spacing w:line="257" w:lineRule="auto"/>
        <w:ind w:left="318" w:right="118" w:hanging="219"/>
        <w:jc w:val="both"/>
      </w:pPr>
      <w:proofErr w:type="gramStart"/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6"/>
          <w:w w:val="105"/>
        </w:rPr>
        <w:t xml:space="preserve"> </w:t>
      </w:r>
      <w:r>
        <w:rPr>
          <w:w w:val="105"/>
        </w:rPr>
        <w:t>Q.,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G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rhardt,</w:t>
      </w:r>
      <w:r>
        <w:rPr>
          <w:spacing w:val="46"/>
          <w:w w:val="105"/>
        </w:rPr>
        <w:t xml:space="preserve"> </w:t>
      </w:r>
      <w:r>
        <w:rPr>
          <w:w w:val="105"/>
        </w:rPr>
        <w:t>D.,</w:t>
      </w:r>
      <w:r>
        <w:rPr>
          <w:spacing w:val="46"/>
          <w:w w:val="105"/>
        </w:rPr>
        <w:t xml:space="preserve"> </w:t>
      </w:r>
      <w:r>
        <w:rPr>
          <w:w w:val="105"/>
        </w:rPr>
        <w:t>Blum,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6"/>
          <w:w w:val="105"/>
        </w:rPr>
        <w:t xml:space="preserve"> </w:t>
      </w:r>
      <w:r>
        <w:rPr>
          <w:w w:val="105"/>
        </w:rPr>
        <w:t>Li,</w:t>
      </w:r>
      <w:r>
        <w:rPr>
          <w:spacing w:val="46"/>
          <w:w w:val="105"/>
        </w:rPr>
        <w:t xml:space="preserve"> </w:t>
      </w:r>
      <w:r>
        <w:rPr>
          <w:w w:val="105"/>
        </w:rPr>
        <w:t>X.,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Pal</w:t>
      </w:r>
      <w:r>
        <w:rPr>
          <w:spacing w:val="-3"/>
          <w:w w:val="105"/>
        </w:rPr>
        <w:t>o,</w:t>
      </w:r>
      <w:r>
        <w:rPr>
          <w:spacing w:val="46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(2014a).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</w:rPr>
        <w:t>Design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40"/>
          <w:w w:val="105"/>
        </w:rPr>
        <w:t xml:space="preserve"> </w:t>
      </w:r>
      <w:r>
        <w:rPr>
          <w:w w:val="105"/>
        </w:rPr>
        <w:t>return</w:t>
      </w:r>
      <w:r>
        <w:rPr>
          <w:spacing w:val="37"/>
          <w:w w:val="110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miniaturized</w:t>
      </w:r>
      <w:r>
        <w:rPr>
          <w:spacing w:val="41"/>
          <w:w w:val="105"/>
        </w:rPr>
        <w:t xml:space="preserve"> </w:t>
      </w:r>
      <w:r>
        <w:rPr>
          <w:w w:val="105"/>
        </w:rPr>
        <w:t>particle</w:t>
      </w:r>
      <w:r>
        <w:rPr>
          <w:spacing w:val="41"/>
          <w:w w:val="105"/>
        </w:rPr>
        <w:t xml:space="preserve"> </w:t>
      </w:r>
      <w:r>
        <w:rPr>
          <w:w w:val="105"/>
        </w:rPr>
        <w:t>telescope</w:t>
      </w:r>
      <w:r>
        <w:rPr>
          <w:spacing w:val="40"/>
          <w:w w:val="105"/>
        </w:rPr>
        <w:t xml:space="preserve"> </w:t>
      </w:r>
      <w:r>
        <w:rPr>
          <w:w w:val="105"/>
        </w:rPr>
        <w:t>onboard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Colorado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ath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Exp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5"/>
          <w:w w:val="138"/>
        </w:rPr>
        <w:t xml:space="preserve"> </w:t>
      </w:r>
      <w:r>
        <w:rPr>
          <w:w w:val="105"/>
        </w:rPr>
        <w:t>(CSSWE)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w w:val="105"/>
        </w:rPr>
        <w:t>.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  <w:u w:val="single" w:color="000000"/>
        </w:rPr>
        <w:t>2014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IEEE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Aerospace</w:t>
      </w:r>
      <w:r>
        <w:rPr>
          <w:spacing w:val="1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Conference</w:t>
      </w:r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pages</w:t>
      </w:r>
      <w:r>
        <w:rPr>
          <w:spacing w:val="14"/>
          <w:w w:val="105"/>
        </w:rPr>
        <w:t xml:space="preserve"> </w:t>
      </w:r>
      <w:r>
        <w:rPr>
          <w:w w:val="105"/>
        </w:rPr>
        <w:t>1–14.</w:t>
      </w:r>
      <w:r>
        <w:rPr>
          <w:spacing w:val="15"/>
          <w:w w:val="105"/>
        </w:rPr>
        <w:t xml:space="preserve"> </w:t>
      </w:r>
      <w:r>
        <w:rPr>
          <w:w w:val="105"/>
        </w:rPr>
        <w:t>IEEE.</w:t>
      </w:r>
    </w:p>
    <w:p w14:paraId="636C5825" w14:textId="77777777" w:rsidR="006338C4" w:rsidRDefault="00E272E0">
      <w:pPr>
        <w:pStyle w:val="BodyText"/>
        <w:spacing w:before="180" w:line="257" w:lineRule="auto"/>
        <w:ind w:left="318" w:right="119" w:hanging="219"/>
        <w:jc w:val="both"/>
      </w:pP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29"/>
          <w:w w:val="105"/>
        </w:rPr>
        <w:t xml:space="preserve"> </w:t>
      </w:r>
      <w:r>
        <w:rPr>
          <w:w w:val="105"/>
        </w:rPr>
        <w:t>Q.,</w:t>
      </w:r>
      <w:r>
        <w:rPr>
          <w:spacing w:val="29"/>
          <w:w w:val="105"/>
        </w:rPr>
        <w:t xml:space="preserve"> </w:t>
      </w:r>
      <w:r>
        <w:rPr>
          <w:w w:val="105"/>
        </w:rPr>
        <w:t>Li,</w:t>
      </w:r>
      <w:r>
        <w:rPr>
          <w:spacing w:val="29"/>
          <w:w w:val="105"/>
        </w:rPr>
        <w:t xml:space="preserve"> </w:t>
      </w:r>
      <w:r>
        <w:rPr>
          <w:w w:val="105"/>
        </w:rPr>
        <w:t>X.,</w:t>
      </w:r>
      <w:r>
        <w:rPr>
          <w:spacing w:val="29"/>
          <w:w w:val="105"/>
        </w:rPr>
        <w:t xml:space="preserve"> </w:t>
      </w:r>
      <w:r>
        <w:rPr>
          <w:w w:val="105"/>
        </w:rPr>
        <w:t>Blum,</w:t>
      </w:r>
      <w:r>
        <w:rPr>
          <w:spacing w:val="29"/>
          <w:w w:val="105"/>
        </w:rPr>
        <w:t xml:space="preserve"> </w:t>
      </w:r>
      <w:r>
        <w:rPr>
          <w:w w:val="105"/>
        </w:rPr>
        <w:t>L.,</w:t>
      </w:r>
      <w:r>
        <w:rPr>
          <w:spacing w:val="29"/>
          <w:w w:val="105"/>
        </w:rPr>
        <w:t xml:space="preserve"> </w:t>
      </w:r>
      <w:proofErr w:type="spellStart"/>
      <w:r>
        <w:rPr>
          <w:spacing w:val="-7"/>
          <w:w w:val="105"/>
        </w:rPr>
        <w:t>Tu</w:t>
      </w:r>
      <w:proofErr w:type="spellEnd"/>
      <w:r>
        <w:rPr>
          <w:spacing w:val="-7"/>
          <w:w w:val="105"/>
        </w:rPr>
        <w:t>,</w:t>
      </w:r>
      <w:r>
        <w:rPr>
          <w:spacing w:val="29"/>
          <w:w w:val="105"/>
        </w:rPr>
        <w:t xml:space="preserve"> </w:t>
      </w:r>
      <w:r>
        <w:rPr>
          <w:w w:val="105"/>
        </w:rPr>
        <w:t>W.,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Turn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29"/>
          <w:w w:val="105"/>
        </w:rPr>
        <w:t xml:space="preserve"> </w:t>
      </w:r>
      <w:r>
        <w:rPr>
          <w:w w:val="105"/>
        </w:rPr>
        <w:t>D.</w:t>
      </w:r>
      <w:r>
        <w:rPr>
          <w:spacing w:val="27"/>
          <w:w w:val="105"/>
        </w:rPr>
        <w:t xml:space="preserve"> </w:t>
      </w:r>
      <w:r>
        <w:rPr>
          <w:w w:val="105"/>
        </w:rPr>
        <w:t>L.,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9"/>
          <w:w w:val="105"/>
        </w:rPr>
        <w:t xml:space="preserve"> </w:t>
      </w:r>
      <w:r>
        <w:rPr>
          <w:w w:val="105"/>
        </w:rPr>
        <w:t>J.</w:t>
      </w:r>
      <w:r>
        <w:rPr>
          <w:spacing w:val="27"/>
          <w:w w:val="105"/>
        </w:rPr>
        <w:t xml:space="preserve"> </w:t>
      </w:r>
      <w:r>
        <w:rPr>
          <w:w w:val="105"/>
        </w:rPr>
        <w:t>B.</w:t>
      </w:r>
      <w:r>
        <w:rPr>
          <w:spacing w:val="27"/>
          <w:w w:val="105"/>
        </w:rPr>
        <w:t xml:space="preserve"> </w:t>
      </w:r>
      <w:r>
        <w:rPr>
          <w:w w:val="105"/>
        </w:rPr>
        <w:t>(2014b).</w:t>
      </w:r>
      <w:r>
        <w:rPr>
          <w:spacing w:val="8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nonstorm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time</w:t>
      </w:r>
      <w:r>
        <w:rPr>
          <w:spacing w:val="27"/>
          <w:w w:val="99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nhan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31"/>
          <w:w w:val="105"/>
        </w:rPr>
        <w:t xml:space="preserve"> </w:t>
      </w:r>
      <w:r>
        <w:rPr>
          <w:w w:val="105"/>
        </w:rPr>
        <w:t>electrons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outer</w:t>
      </w:r>
      <w:r>
        <w:rPr>
          <w:spacing w:val="32"/>
          <w:w w:val="105"/>
        </w:rPr>
        <w:t xml:space="preserve"> </w:t>
      </w:r>
      <w:r>
        <w:rPr>
          <w:w w:val="105"/>
        </w:rPr>
        <w:t>radiation</w:t>
      </w:r>
      <w:r>
        <w:rPr>
          <w:spacing w:val="3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el</w:t>
      </w:r>
      <w:r>
        <w:rPr>
          <w:w w:val="105"/>
        </w:rPr>
        <w:t>t.</w:t>
      </w:r>
      <w:proofErr w:type="gramEnd"/>
      <w:r>
        <w:rPr>
          <w:spacing w:val="13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32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3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41(1)</w:t>
      </w:r>
      <w:proofErr w:type="gramStart"/>
      <w:r>
        <w:rPr>
          <w:w w:val="105"/>
        </w:rPr>
        <w:t>:7</w:t>
      </w:r>
      <w:proofErr w:type="gramEnd"/>
      <w:r>
        <w:rPr>
          <w:w w:val="105"/>
        </w:rPr>
        <w:t>–12.</w:t>
      </w:r>
    </w:p>
    <w:p w14:paraId="4E7E819F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ille</w:t>
      </w:r>
      <w:r>
        <w:rPr>
          <w:spacing w:val="-1"/>
          <w:w w:val="105"/>
        </w:rPr>
        <w:t>r,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Q.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Mahendrakumar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A.</w:t>
      </w:r>
      <w:r>
        <w:rPr>
          <w:spacing w:val="43"/>
          <w:w w:val="105"/>
        </w:rPr>
        <w:t xml:space="preserve"> </w:t>
      </w:r>
      <w:r>
        <w:rPr>
          <w:w w:val="105"/>
        </w:rPr>
        <w:t>(2010).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REPTile</w:t>
      </w:r>
      <w:proofErr w:type="spellEnd"/>
      <w:r>
        <w:rPr>
          <w:w w:val="105"/>
        </w:rPr>
        <w:t>: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Miniaturized</w:t>
      </w:r>
      <w:r>
        <w:rPr>
          <w:spacing w:val="43"/>
          <w:w w:val="105"/>
        </w:rPr>
        <w:t xml:space="preserve"> </w:t>
      </w:r>
      <w:r>
        <w:rPr>
          <w:w w:val="105"/>
        </w:rPr>
        <w:t>Detector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CubeSat</w:t>
      </w:r>
      <w:proofErr w:type="spellEnd"/>
      <w:r>
        <w:rPr>
          <w:spacing w:val="29"/>
          <w:w w:val="121"/>
        </w:rPr>
        <w:t xml:space="preserve"> </w:t>
      </w:r>
      <w:r>
        <w:rPr>
          <w:w w:val="105"/>
        </w:rPr>
        <w:t>Mission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Measure</w:t>
      </w:r>
      <w:r>
        <w:rPr>
          <w:spacing w:val="25"/>
          <w:w w:val="105"/>
        </w:rPr>
        <w:t xml:space="preserve"> </w:t>
      </w:r>
      <w:r>
        <w:rPr>
          <w:w w:val="105"/>
        </w:rPr>
        <w:t>Relativistic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icles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Near-Earth</w:t>
      </w:r>
      <w:r>
        <w:rPr>
          <w:spacing w:val="25"/>
          <w:w w:val="105"/>
        </w:rPr>
        <w:t xml:space="preserve"> </w:t>
      </w:r>
      <w:r>
        <w:rPr>
          <w:w w:val="105"/>
        </w:rPr>
        <w:t>Space.</w:t>
      </w:r>
    </w:p>
    <w:p w14:paraId="663F861A" w14:textId="77777777" w:rsidR="006338C4" w:rsidRDefault="00E272E0">
      <w:pPr>
        <w:pStyle w:val="BodyText"/>
        <w:spacing w:before="180"/>
      </w:pPr>
      <w:proofErr w:type="spellStart"/>
      <w:r>
        <w:rPr>
          <w:spacing w:val="-2"/>
          <w:w w:val="105"/>
        </w:rPr>
        <w:t>Sc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mm</w:t>
      </w:r>
      <w:proofErr w:type="spellEnd"/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C.</w:t>
      </w:r>
      <w:r>
        <w:rPr>
          <w:spacing w:val="24"/>
          <w:w w:val="105"/>
        </w:rPr>
        <w:t xml:space="preserve"> </w:t>
      </w:r>
      <w:r>
        <w:rPr>
          <w:w w:val="105"/>
        </w:rPr>
        <w:t>E.,</w:t>
      </w:r>
      <w:r>
        <w:rPr>
          <w:spacing w:val="25"/>
          <w:w w:val="105"/>
        </w:rPr>
        <w:t xml:space="preserve"> </w:t>
      </w:r>
      <w:r>
        <w:rPr>
          <w:w w:val="105"/>
        </w:rPr>
        <w:t>Starr,</w:t>
      </w:r>
      <w:r>
        <w:rPr>
          <w:spacing w:val="25"/>
          <w:w w:val="105"/>
        </w:rPr>
        <w:t xml:space="preserve"> </w:t>
      </w:r>
      <w:r>
        <w:rPr>
          <w:w w:val="105"/>
        </w:rPr>
        <w:t>R.</w:t>
      </w:r>
      <w:r>
        <w:rPr>
          <w:spacing w:val="24"/>
          <w:w w:val="105"/>
        </w:rPr>
        <w:t xml:space="preserve"> </w:t>
      </w:r>
      <w:r>
        <w:rPr>
          <w:w w:val="105"/>
        </w:rPr>
        <w:t>D.,</w:t>
      </w:r>
      <w:r>
        <w:rPr>
          <w:spacing w:val="25"/>
          <w:w w:val="105"/>
        </w:rPr>
        <w:t xml:space="preserve"> </w:t>
      </w:r>
      <w:r>
        <w:rPr>
          <w:w w:val="105"/>
        </w:rPr>
        <w:t>Ho,</w:t>
      </w:r>
      <w:r>
        <w:rPr>
          <w:spacing w:val="25"/>
          <w:w w:val="105"/>
        </w:rPr>
        <w:t xml:space="preserve"> </w:t>
      </w:r>
      <w:r>
        <w:rPr>
          <w:w w:val="105"/>
        </w:rPr>
        <w:t>G.</w:t>
      </w:r>
      <w:r>
        <w:rPr>
          <w:spacing w:val="24"/>
          <w:w w:val="105"/>
        </w:rPr>
        <w:t xml:space="preserve"> </w:t>
      </w:r>
      <w:r>
        <w:rPr>
          <w:w w:val="105"/>
        </w:rPr>
        <w:t>C.,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ht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d</w:t>
      </w:r>
      <w:proofErr w:type="spellEnd"/>
      <w:r>
        <w:rPr>
          <w:spacing w:val="-2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K.</w:t>
      </w:r>
      <w:r>
        <w:rPr>
          <w:spacing w:val="24"/>
          <w:w w:val="105"/>
        </w:rPr>
        <w:t xml:space="preserve"> </w:t>
      </w:r>
      <w:r>
        <w:rPr>
          <w:w w:val="105"/>
        </w:rPr>
        <w:t>E.,</w:t>
      </w:r>
      <w:r>
        <w:rPr>
          <w:spacing w:val="26"/>
          <w:w w:val="105"/>
        </w:rPr>
        <w:t xml:space="preserve"> </w:t>
      </w:r>
      <w:r>
        <w:rPr>
          <w:w w:val="105"/>
        </w:rPr>
        <w:t>Hamilton,</w:t>
      </w:r>
      <w:r>
        <w:rPr>
          <w:spacing w:val="25"/>
          <w:w w:val="105"/>
        </w:rPr>
        <w:t xml:space="preserve"> </w:t>
      </w:r>
      <w:r>
        <w:rPr>
          <w:w w:val="105"/>
        </w:rPr>
        <w:t>S.</w:t>
      </w:r>
      <w:r>
        <w:rPr>
          <w:spacing w:val="24"/>
          <w:w w:val="105"/>
        </w:rPr>
        <w:t xml:space="preserve"> </w:t>
      </w:r>
      <w:r>
        <w:rPr>
          <w:w w:val="105"/>
        </w:rPr>
        <w:t>A.,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Boldt</w:t>
      </w:r>
      <w:proofErr w:type="spell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D.,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ynton,</w:t>
      </w:r>
    </w:p>
    <w:p w14:paraId="2E088F61" w14:textId="77777777" w:rsidR="006338C4" w:rsidRDefault="00E272E0">
      <w:pPr>
        <w:pStyle w:val="BodyText"/>
        <w:spacing w:before="18" w:line="257" w:lineRule="auto"/>
        <w:ind w:left="318" w:right="118"/>
        <w:jc w:val="both"/>
      </w:pPr>
      <w:r>
        <w:rPr>
          <w:w w:val="105"/>
        </w:rPr>
        <w:t>W.</w:t>
      </w:r>
      <w:r>
        <w:rPr>
          <w:spacing w:val="18"/>
          <w:w w:val="105"/>
        </w:rPr>
        <w:t xml:space="preserve"> </w:t>
      </w:r>
      <w:r>
        <w:rPr>
          <w:w w:val="105"/>
        </w:rPr>
        <w:t>V.,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Brad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  <w:r>
        <w:rPr>
          <w:spacing w:val="21"/>
          <w:w w:val="105"/>
        </w:rPr>
        <w:t xml:space="preserve"> </w:t>
      </w:r>
      <w:r>
        <w:rPr>
          <w:w w:val="105"/>
        </w:rPr>
        <w:t>W.,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3"/>
          <w:w w:val="105"/>
        </w:rPr>
        <w:t>Fraeman</w:t>
      </w:r>
      <w:proofErr w:type="spellEnd"/>
      <w:r>
        <w:rPr>
          <w:spacing w:val="-3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M.</w:t>
      </w:r>
      <w:r>
        <w:rPr>
          <w:spacing w:val="20"/>
          <w:w w:val="105"/>
        </w:rPr>
        <w:t xml:space="preserve"> </w:t>
      </w:r>
      <w:r>
        <w:rPr>
          <w:w w:val="105"/>
        </w:rPr>
        <w:t>E.,</w:t>
      </w:r>
      <w:r>
        <w:rPr>
          <w:spacing w:val="20"/>
          <w:w w:val="105"/>
        </w:rPr>
        <w:t xml:space="preserve"> </w:t>
      </w:r>
      <w:r>
        <w:rPr>
          <w:w w:val="105"/>
        </w:rPr>
        <w:t>Gold,</w:t>
      </w:r>
      <w:r>
        <w:rPr>
          <w:spacing w:val="20"/>
          <w:w w:val="105"/>
        </w:rPr>
        <w:t xml:space="preserve"> </w:t>
      </w:r>
      <w:r>
        <w:rPr>
          <w:w w:val="105"/>
        </w:rPr>
        <w:t>R.</w:t>
      </w:r>
      <w:r>
        <w:rPr>
          <w:spacing w:val="20"/>
          <w:w w:val="105"/>
        </w:rPr>
        <w:t xml:space="preserve"> </w:t>
      </w:r>
      <w:r>
        <w:rPr>
          <w:w w:val="105"/>
        </w:rPr>
        <w:t>E.,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Goldsten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w w:val="105"/>
        </w:rPr>
        <w:t>O.,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Hay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R.,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Jaskulek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S.</w:t>
      </w:r>
      <w:r>
        <w:rPr>
          <w:spacing w:val="20"/>
          <w:w w:val="105"/>
        </w:rPr>
        <w:t xml:space="preserve"> </w:t>
      </w:r>
      <w:r>
        <w:rPr>
          <w:w w:val="105"/>
        </w:rPr>
        <w:t>E.,</w:t>
      </w:r>
      <w:r>
        <w:rPr>
          <w:spacing w:val="39"/>
          <w:w w:val="109"/>
        </w:rPr>
        <w:t xml:space="preserve"> </w:t>
      </w:r>
      <w:proofErr w:type="spellStart"/>
      <w:r>
        <w:rPr>
          <w:w w:val="105"/>
        </w:rPr>
        <w:t>Rossano</w:t>
      </w:r>
      <w:proofErr w:type="spellEnd"/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E.,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Rumpf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R.</w:t>
      </w:r>
      <w:r>
        <w:rPr>
          <w:spacing w:val="33"/>
          <w:w w:val="105"/>
        </w:rPr>
        <w:t xml:space="preserve"> </w:t>
      </w:r>
      <w:r>
        <w:rPr>
          <w:w w:val="105"/>
        </w:rPr>
        <w:t>A.,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hae</w:t>
      </w:r>
      <w:r>
        <w:rPr>
          <w:spacing w:val="-2"/>
          <w:w w:val="105"/>
        </w:rPr>
        <w:t>fe</w:t>
      </w:r>
      <w:r>
        <w:rPr>
          <w:spacing w:val="-1"/>
          <w:w w:val="105"/>
        </w:rPr>
        <w:t>r,</w:t>
      </w:r>
      <w:r>
        <w:rPr>
          <w:spacing w:val="36"/>
          <w:w w:val="105"/>
        </w:rPr>
        <w:t xml:space="preserve"> </w:t>
      </w:r>
      <w:r>
        <w:rPr>
          <w:w w:val="105"/>
        </w:rPr>
        <w:t>E.</w:t>
      </w:r>
      <w:r>
        <w:rPr>
          <w:spacing w:val="33"/>
          <w:w w:val="105"/>
        </w:rPr>
        <w:t xml:space="preserve"> </w:t>
      </w:r>
      <w:r>
        <w:rPr>
          <w:w w:val="105"/>
        </w:rPr>
        <w:t>D.,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Strohbehn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K.,</w:t>
      </w:r>
      <w:r>
        <w:rPr>
          <w:spacing w:val="36"/>
          <w:w w:val="105"/>
        </w:rPr>
        <w:t xml:space="preserve"> </w:t>
      </w:r>
      <w:r>
        <w:rPr>
          <w:w w:val="105"/>
        </w:rPr>
        <w:t>Shelton,</w:t>
      </w:r>
      <w:r>
        <w:rPr>
          <w:spacing w:val="36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G.,</w:t>
      </w:r>
      <w:r>
        <w:rPr>
          <w:spacing w:val="36"/>
          <w:w w:val="105"/>
        </w:rPr>
        <w:t xml:space="preserve"> </w:t>
      </w:r>
      <w:r>
        <w:rPr>
          <w:w w:val="105"/>
        </w:rPr>
        <w:t>Thompson,</w:t>
      </w:r>
      <w:r>
        <w:rPr>
          <w:spacing w:val="36"/>
          <w:w w:val="105"/>
        </w:rPr>
        <w:t xml:space="preserve"> </w:t>
      </w:r>
      <w:r>
        <w:rPr>
          <w:w w:val="105"/>
        </w:rPr>
        <w:t>R.</w:t>
      </w:r>
      <w:r>
        <w:rPr>
          <w:spacing w:val="33"/>
          <w:w w:val="105"/>
        </w:rPr>
        <w:t xml:space="preserve"> </w:t>
      </w:r>
      <w:r>
        <w:rPr>
          <w:w w:val="105"/>
        </w:rPr>
        <w:t>E.,</w:t>
      </w:r>
      <w:r>
        <w:rPr>
          <w:spacing w:val="22"/>
          <w:w w:val="109"/>
        </w:rPr>
        <w:t xml:space="preserve"> </w:t>
      </w:r>
      <w:proofErr w:type="spellStart"/>
      <w:r>
        <w:rPr>
          <w:spacing w:val="-5"/>
          <w:w w:val="105"/>
        </w:rPr>
        <w:t>Tr</w:t>
      </w:r>
      <w:r>
        <w:rPr>
          <w:spacing w:val="-6"/>
          <w:w w:val="105"/>
        </w:rPr>
        <w:t>om</w:t>
      </w:r>
      <w:r>
        <w:rPr>
          <w:spacing w:val="-5"/>
          <w:w w:val="105"/>
        </w:rPr>
        <w:t>b</w:t>
      </w:r>
      <w:r>
        <w:rPr>
          <w:spacing w:val="-6"/>
          <w:w w:val="105"/>
        </w:rPr>
        <w:t>k</w:t>
      </w:r>
      <w:r>
        <w:rPr>
          <w:spacing w:val="-5"/>
          <w:w w:val="105"/>
        </w:rPr>
        <w:t>a</w:t>
      </w:r>
      <w:proofErr w:type="spellEnd"/>
      <w:r>
        <w:rPr>
          <w:spacing w:val="-5"/>
          <w:w w:val="105"/>
        </w:rPr>
        <w:t>,</w:t>
      </w:r>
      <w:r>
        <w:rPr>
          <w:spacing w:val="52"/>
          <w:w w:val="105"/>
        </w:rPr>
        <w:t xml:space="preserve"> </w:t>
      </w:r>
      <w:r>
        <w:rPr>
          <w:w w:val="105"/>
        </w:rPr>
        <w:t>J.</w:t>
      </w:r>
      <w:r>
        <w:rPr>
          <w:spacing w:val="47"/>
          <w:w w:val="105"/>
        </w:rPr>
        <w:t xml:space="preserve"> </w:t>
      </w:r>
      <w:r>
        <w:rPr>
          <w:w w:val="105"/>
        </w:rPr>
        <w:t>I.,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w w:val="105"/>
        </w:rPr>
        <w:t>Williams,</w:t>
      </w:r>
      <w:r>
        <w:rPr>
          <w:spacing w:val="53"/>
          <w:w w:val="105"/>
        </w:rPr>
        <w:t xml:space="preserve"> </w:t>
      </w:r>
      <w:r>
        <w:rPr>
          <w:w w:val="105"/>
        </w:rPr>
        <w:t>B.</w:t>
      </w:r>
      <w:r>
        <w:rPr>
          <w:spacing w:val="46"/>
          <w:w w:val="105"/>
        </w:rPr>
        <w:t xml:space="preserve"> </w:t>
      </w:r>
      <w:r>
        <w:rPr>
          <w:w w:val="105"/>
        </w:rPr>
        <w:t>D.</w:t>
      </w:r>
      <w:r>
        <w:rPr>
          <w:spacing w:val="46"/>
          <w:w w:val="105"/>
        </w:rPr>
        <w:t xml:space="preserve"> </w:t>
      </w:r>
      <w:r>
        <w:rPr>
          <w:w w:val="105"/>
        </w:rPr>
        <w:t>(2007).</w:t>
      </w:r>
      <w:r>
        <w:rPr>
          <w:spacing w:val="7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46"/>
          <w:w w:val="105"/>
        </w:rPr>
        <w:t xml:space="preserve"> </w:t>
      </w:r>
      <w:r>
        <w:rPr>
          <w:w w:val="105"/>
        </w:rPr>
        <w:t>Spectrometer</w:t>
      </w:r>
      <w:r>
        <w:rPr>
          <w:spacing w:val="47"/>
          <w:w w:val="105"/>
        </w:rPr>
        <w:t xml:space="preserve"> </w:t>
      </w:r>
      <w:r>
        <w:rPr>
          <w:w w:val="105"/>
        </w:rPr>
        <w:t>on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ENGER</w:t>
      </w:r>
      <w:r>
        <w:rPr>
          <w:spacing w:val="37"/>
          <w:w w:val="109"/>
        </w:rPr>
        <w:t xml:space="preserve"> </w:t>
      </w:r>
      <w:r>
        <w:rPr>
          <w:w w:val="105"/>
        </w:rPr>
        <w:t>Spacecraft.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-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Reviews</w:t>
      </w:r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r>
        <w:rPr>
          <w:w w:val="105"/>
        </w:rPr>
        <w:t>131(1-4)</w:t>
      </w:r>
      <w:proofErr w:type="gramStart"/>
      <w:r>
        <w:rPr>
          <w:w w:val="105"/>
        </w:rPr>
        <w:t>:393</w:t>
      </w:r>
      <w:proofErr w:type="gramEnd"/>
      <w:r>
        <w:rPr>
          <w:w w:val="105"/>
        </w:rPr>
        <w:t>–415.</w:t>
      </w:r>
    </w:p>
    <w:p w14:paraId="1971405A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1"/>
          <w:w w:val="105"/>
        </w:rPr>
        <w:t xml:space="preserve"> </w:t>
      </w:r>
      <w:r>
        <w:rPr>
          <w:w w:val="105"/>
        </w:rPr>
        <w:t>C.</w:t>
      </w:r>
      <w:r>
        <w:rPr>
          <w:spacing w:val="29"/>
          <w:w w:val="105"/>
        </w:rPr>
        <w:t xml:space="preserve"> </w:t>
      </w:r>
      <w:r>
        <w:rPr>
          <w:w w:val="105"/>
        </w:rPr>
        <w:t>J.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Higgins,</w:t>
      </w:r>
      <w:r>
        <w:rPr>
          <w:spacing w:val="3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9"/>
          <w:w w:val="105"/>
        </w:rPr>
        <w:t xml:space="preserve"> </w:t>
      </w:r>
      <w:r>
        <w:rPr>
          <w:w w:val="105"/>
        </w:rPr>
        <w:t>A.</w:t>
      </w:r>
      <w:r>
        <w:rPr>
          <w:spacing w:val="29"/>
          <w:w w:val="105"/>
        </w:rPr>
        <w:t xml:space="preserve"> </w:t>
      </w:r>
      <w:r>
        <w:rPr>
          <w:w w:val="105"/>
        </w:rPr>
        <w:t>(2015).</w:t>
      </w:r>
      <w:r>
        <w:rPr>
          <w:spacing w:val="16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Statistical</w:t>
      </w:r>
      <w:r>
        <w:rPr>
          <w:spacing w:val="30"/>
          <w:w w:val="105"/>
        </w:rPr>
        <w:t xml:space="preserve"> </w:t>
      </w:r>
      <w:r>
        <w:rPr>
          <w:w w:val="105"/>
        </w:rPr>
        <w:t>Study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tant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Con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Large</w:t>
      </w:r>
      <w:r>
        <w:rPr>
          <w:spacing w:val="35"/>
          <w:w w:val="99"/>
        </w:rPr>
        <w:t xml:space="preserve"> </w:t>
      </w:r>
      <w:r>
        <w:rPr>
          <w:w w:val="105"/>
        </w:rPr>
        <w:t>Solar</w:t>
      </w:r>
      <w:r>
        <w:rPr>
          <w:spacing w:val="5"/>
          <w:w w:val="105"/>
        </w:rPr>
        <w:t xml:space="preserve"> </w:t>
      </w:r>
      <w:r>
        <w:rPr>
          <w:w w:val="105"/>
        </w:rPr>
        <w:t>Energetic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290(10)</w:t>
      </w:r>
      <w:proofErr w:type="gramStart"/>
      <w:r>
        <w:rPr>
          <w:w w:val="105"/>
        </w:rPr>
        <w:t>:2943</w:t>
      </w:r>
      <w:proofErr w:type="gramEnd"/>
      <w:r>
        <w:rPr>
          <w:w w:val="105"/>
        </w:rPr>
        <w:t>–2950.</w:t>
      </w:r>
    </w:p>
    <w:p w14:paraId="28BE7472" w14:textId="77777777" w:rsidR="006338C4" w:rsidRDefault="00E272E0">
      <w:pPr>
        <w:pStyle w:val="BodyText"/>
        <w:spacing w:before="180" w:line="249" w:lineRule="auto"/>
        <w:ind w:left="318" w:right="118" w:hanging="219"/>
        <w:jc w:val="both"/>
      </w:pPr>
      <w:r>
        <w:t>Solomon,</w:t>
      </w:r>
      <w:r>
        <w:rPr>
          <w:spacing w:val="48"/>
        </w:rPr>
        <w:t xml:space="preserve"> </w:t>
      </w:r>
      <w:r>
        <w:t>S.</w:t>
      </w:r>
      <w:r>
        <w:rPr>
          <w:spacing w:val="45"/>
        </w:rPr>
        <w:t xml:space="preserve"> </w:t>
      </w:r>
      <w:r>
        <w:t>C.,</w:t>
      </w:r>
      <w:r>
        <w:rPr>
          <w:spacing w:val="48"/>
        </w:rPr>
        <w:t xml:space="preserve"> </w:t>
      </w:r>
      <w:r>
        <w:rPr>
          <w:spacing w:val="-3"/>
        </w:rPr>
        <w:t>Bai</w:t>
      </w:r>
      <w:r>
        <w:rPr>
          <w:spacing w:val="-4"/>
        </w:rPr>
        <w:t>l</w:t>
      </w:r>
      <w:r>
        <w:rPr>
          <w:spacing w:val="-3"/>
        </w:rPr>
        <w:t>ey,</w:t>
      </w:r>
      <w:r>
        <w:rPr>
          <w:spacing w:val="48"/>
        </w:rPr>
        <w:t xml:space="preserve"> </w:t>
      </w:r>
      <w:r>
        <w:t>S.</w:t>
      </w:r>
      <w:r>
        <w:rPr>
          <w:spacing w:val="46"/>
        </w:rPr>
        <w:t xml:space="preserve"> </w:t>
      </w:r>
      <w:r>
        <w:t>M.,</w:t>
      </w:r>
      <w:r>
        <w:rPr>
          <w:spacing w:val="48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rPr>
          <w:spacing w:val="-2"/>
        </w:rPr>
        <w:t>Woods,</w:t>
      </w:r>
      <w:r>
        <w:rPr>
          <w:spacing w:val="48"/>
        </w:rPr>
        <w:t xml:space="preserve"> </w:t>
      </w:r>
      <w:r>
        <w:t>T.</w:t>
      </w:r>
      <w:r>
        <w:rPr>
          <w:spacing w:val="46"/>
        </w:rPr>
        <w:t xml:space="preserve"> </w:t>
      </w:r>
      <w:r>
        <w:t>N.</w:t>
      </w:r>
      <w:r>
        <w:rPr>
          <w:spacing w:val="45"/>
        </w:rPr>
        <w:t xml:space="preserve"> </w:t>
      </w:r>
      <w:r>
        <w:t>(2001).</w:t>
      </w:r>
      <w:r>
        <w:rPr>
          <w:spacing w:val="43"/>
        </w:rPr>
        <w:t xml:space="preserve"> </w:t>
      </w:r>
      <w:proofErr w:type="spellStart"/>
      <w:r>
        <w:t>E</w:t>
      </w:r>
      <w:r>
        <w:rPr>
          <w:rFonts w:ascii="Apple Symbols" w:eastAsia="Apple Symbols" w:hAnsi="Apple Symbols" w:cs="Apple Symbols"/>
        </w:rPr>
        <w:t>↵</w:t>
      </w:r>
      <w:r>
        <w:t>ect</w:t>
      </w:r>
      <w:proofErr w:type="spellEnd"/>
      <w:r>
        <w:rPr>
          <w:spacing w:val="46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solar</w:t>
      </w:r>
      <w:r>
        <w:rPr>
          <w:spacing w:val="46"/>
        </w:rPr>
        <w:t xml:space="preserve"> </w:t>
      </w:r>
      <w:r>
        <w:t>soft</w:t>
      </w:r>
      <w:r>
        <w:rPr>
          <w:spacing w:val="46"/>
        </w:rPr>
        <w:t xml:space="preserve"> </w:t>
      </w:r>
      <w:r>
        <w:rPr>
          <w:spacing w:val="-2"/>
        </w:rPr>
        <w:t>X-rays</w:t>
      </w:r>
      <w:r>
        <w:rPr>
          <w:spacing w:val="45"/>
        </w:rPr>
        <w:t xml:space="preserve"> </w:t>
      </w:r>
      <w:r>
        <w:t>on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4"/>
        </w:rPr>
        <w:t>l</w:t>
      </w:r>
      <w:r>
        <w:rPr>
          <w:spacing w:val="-3"/>
        </w:rPr>
        <w:t>ower</w:t>
      </w:r>
      <w:r>
        <w:rPr>
          <w:spacing w:val="25"/>
          <w:w w:val="116"/>
        </w:rPr>
        <w:t xml:space="preserve"> </w:t>
      </w:r>
      <w:r>
        <w:t xml:space="preserve">ionosphere. </w:t>
      </w:r>
      <w:r>
        <w:rPr>
          <w:spacing w:val="46"/>
        </w:rPr>
        <w:t xml:space="preserve"> </w:t>
      </w:r>
      <w:proofErr w:type="gramStart"/>
      <w:r>
        <w:rPr>
          <w:spacing w:val="-1"/>
          <w:u w:val="single" w:color="000000"/>
        </w:rPr>
        <w:t>Geophysical</w:t>
      </w:r>
      <w:r>
        <w:rPr>
          <w:u w:val="single" w:color="000000"/>
        </w:rPr>
        <w:t xml:space="preserve"> </w:t>
      </w:r>
      <w:r>
        <w:rPr>
          <w:spacing w:val="7"/>
          <w:u w:val="single" w:color="000000"/>
        </w:rPr>
        <w:t xml:space="preserve"> </w:t>
      </w:r>
      <w:r>
        <w:rPr>
          <w:spacing w:val="-1"/>
          <w:u w:val="single" w:color="000000"/>
        </w:rPr>
        <w:t>Research</w:t>
      </w:r>
      <w:proofErr w:type="gramEnd"/>
      <w:r>
        <w:rPr>
          <w:u w:val="single" w:color="000000"/>
        </w:rPr>
        <w:t xml:space="preserve"> </w:t>
      </w:r>
      <w:r>
        <w:rPr>
          <w:spacing w:val="8"/>
          <w:u w:val="single" w:color="000000"/>
        </w:rPr>
        <w:t xml:space="preserve"> </w:t>
      </w:r>
      <w:r>
        <w:rPr>
          <w:u w:val="single" w:color="000000"/>
        </w:rPr>
        <w:t>Letters</w:t>
      </w:r>
      <w:r>
        <w:t xml:space="preserve">, </w:t>
      </w:r>
      <w:r>
        <w:rPr>
          <w:spacing w:val="7"/>
        </w:rPr>
        <w:t xml:space="preserve"> </w:t>
      </w:r>
      <w:r>
        <w:t>28(11):2149–2152.</w:t>
      </w:r>
    </w:p>
    <w:p w14:paraId="2D85F249" w14:textId="77777777" w:rsidR="006338C4" w:rsidRDefault="00E272E0">
      <w:pPr>
        <w:pStyle w:val="BodyText"/>
        <w:spacing w:before="187"/>
      </w:pPr>
      <w:proofErr w:type="gramStart"/>
      <w:r>
        <w:rPr>
          <w:w w:val="105"/>
        </w:rPr>
        <w:t>Sterling,</w:t>
      </w:r>
      <w:r>
        <w:rPr>
          <w:spacing w:val="-1"/>
          <w:w w:val="105"/>
        </w:rPr>
        <w:t xml:space="preserve"> </w:t>
      </w:r>
      <w:r>
        <w:rPr>
          <w:w w:val="105"/>
        </w:rPr>
        <w:t>A.</w:t>
      </w:r>
      <w:r>
        <w:rPr>
          <w:spacing w:val="-6"/>
          <w:w w:val="105"/>
        </w:rPr>
        <w:t xml:space="preserve"> </w:t>
      </w:r>
      <w:r>
        <w:rPr>
          <w:w w:val="105"/>
        </w:rPr>
        <w:t>C.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Hudson, H.</w:t>
      </w:r>
      <w:r>
        <w:rPr>
          <w:spacing w:val="-6"/>
          <w:w w:val="105"/>
        </w:rPr>
        <w:t xml:space="preserve"> </w:t>
      </w:r>
      <w:r>
        <w:rPr>
          <w:w w:val="105"/>
        </w:rPr>
        <w:t>S.</w:t>
      </w:r>
      <w:r>
        <w:rPr>
          <w:spacing w:val="-6"/>
          <w:w w:val="105"/>
        </w:rPr>
        <w:t xml:space="preserve"> </w:t>
      </w:r>
      <w:r>
        <w:rPr>
          <w:w w:val="105"/>
        </w:rPr>
        <w:t>(1997).</w:t>
      </w:r>
      <w:proofErr w:type="gramEnd"/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YOHKOH</w:t>
      </w:r>
      <w:r>
        <w:rPr>
          <w:spacing w:val="-5"/>
          <w:w w:val="105"/>
        </w:rPr>
        <w:t xml:space="preserve"> </w:t>
      </w:r>
      <w:r>
        <w:rPr>
          <w:w w:val="105"/>
        </w:rPr>
        <w:t>SXT</w:t>
      </w:r>
      <w:r>
        <w:rPr>
          <w:spacing w:val="-6"/>
          <w:w w:val="105"/>
        </w:rPr>
        <w:t xml:space="preserve"> 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>X-</w:t>
      </w:r>
      <w:r>
        <w:rPr>
          <w:spacing w:val="-4"/>
          <w:w w:val="105"/>
        </w:rPr>
        <w:t>R</w:t>
      </w:r>
      <w:r>
        <w:rPr>
          <w:spacing w:val="-5"/>
          <w:w w:val="105"/>
        </w:rPr>
        <w:t>AY</w:t>
      </w:r>
      <w:r>
        <w:rPr>
          <w:spacing w:val="-6"/>
          <w:w w:val="105"/>
        </w:rPr>
        <w:t xml:space="preserve"> </w:t>
      </w:r>
      <w:r>
        <w:rPr>
          <w:w w:val="105"/>
        </w:rPr>
        <w:t>DIMMING</w:t>
      </w:r>
    </w:p>
    <w:p w14:paraId="06ACAF31" w14:textId="77777777" w:rsidR="006338C4" w:rsidRDefault="00E272E0">
      <w:pPr>
        <w:pStyle w:val="BodyText"/>
        <w:spacing w:before="18" w:line="257" w:lineRule="auto"/>
        <w:ind w:left="318" w:right="118"/>
        <w:jc w:val="both"/>
      </w:pPr>
      <w:r>
        <w:rPr>
          <w:spacing w:val="-3"/>
          <w:w w:val="105"/>
        </w:rPr>
        <w:t>ASS</w:t>
      </w:r>
      <w:r>
        <w:rPr>
          <w:spacing w:val="-2"/>
          <w:w w:val="105"/>
        </w:rPr>
        <w:t>OCI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TED</w:t>
      </w:r>
      <w:r>
        <w:rPr>
          <w:spacing w:val="47"/>
          <w:w w:val="105"/>
        </w:rPr>
        <w:t xml:space="preserve"> </w:t>
      </w:r>
      <w:r>
        <w:rPr>
          <w:w w:val="105"/>
        </w:rPr>
        <w:t>WITH</w:t>
      </w:r>
      <w:r>
        <w:rPr>
          <w:spacing w:val="47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HALO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7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>EJECTION.</w:t>
      </w:r>
      <w:r>
        <w:rPr>
          <w:spacing w:val="7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7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491:L55–L58.</w:t>
      </w:r>
    </w:p>
    <w:p w14:paraId="29C9A805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gramStart"/>
      <w:r>
        <w:rPr>
          <w:w w:val="110"/>
        </w:rPr>
        <w:t>Swings,</w:t>
      </w:r>
      <w:r>
        <w:rPr>
          <w:spacing w:val="-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(1941).</w:t>
      </w:r>
      <w:proofErr w:type="gramEnd"/>
      <w:r>
        <w:rPr>
          <w:spacing w:val="18"/>
          <w:w w:val="110"/>
        </w:rPr>
        <w:t xml:space="preserve"> </w:t>
      </w:r>
      <w:r>
        <w:rPr>
          <w:w w:val="110"/>
        </w:rPr>
        <w:t>Complex</w:t>
      </w:r>
      <w:r>
        <w:rPr>
          <w:spacing w:val="-3"/>
          <w:w w:val="110"/>
        </w:rPr>
        <w:t xml:space="preserve"> </w:t>
      </w:r>
      <w:r>
        <w:rPr>
          <w:w w:val="110"/>
        </w:rPr>
        <w:t>Structure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proofErr w:type="spellStart"/>
      <w:r>
        <w:rPr>
          <w:w w:val="110"/>
        </w:rPr>
        <w:t>Cometary</w:t>
      </w:r>
      <w:proofErr w:type="spellEnd"/>
      <w:r>
        <w:rPr>
          <w:spacing w:val="-3"/>
          <w:w w:val="110"/>
        </w:rPr>
        <w:t xml:space="preserve"> </w:t>
      </w:r>
      <w:r>
        <w:rPr>
          <w:w w:val="110"/>
        </w:rPr>
        <w:t>bands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ntat</w:t>
      </w:r>
      <w:r>
        <w:rPr>
          <w:spacing w:val="-4"/>
          <w:w w:val="110"/>
        </w:rPr>
        <w:t>ively</w:t>
      </w:r>
      <w:r>
        <w:rPr>
          <w:spacing w:val="-3"/>
          <w:w w:val="110"/>
        </w:rPr>
        <w:t xml:space="preserve"> </w:t>
      </w:r>
      <w:r>
        <w:rPr>
          <w:w w:val="110"/>
        </w:rPr>
        <w:t>Ascribed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ou</w:t>
      </w:r>
      <w:r>
        <w:rPr>
          <w:spacing w:val="-1"/>
          <w:w w:val="110"/>
        </w:rPr>
        <w:t>r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95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Solar</w:t>
      </w:r>
      <w:r>
        <w:rPr>
          <w:spacing w:val="-12"/>
          <w:w w:val="110"/>
        </w:rPr>
        <w:t xml:space="preserve"> </w:t>
      </w:r>
      <w:r>
        <w:rPr>
          <w:w w:val="110"/>
        </w:rPr>
        <w:t>Spectrum.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  <w:u w:val="single" w:color="000000"/>
        </w:rPr>
        <w:t>Lick</w:t>
      </w:r>
      <w:r>
        <w:rPr>
          <w:spacing w:val="-13"/>
          <w:w w:val="110"/>
          <w:u w:val="single" w:color="000000"/>
        </w:rPr>
        <w:t xml:space="preserve"> </w:t>
      </w:r>
      <w:r>
        <w:rPr>
          <w:spacing w:val="-3"/>
          <w:w w:val="110"/>
          <w:u w:val="single" w:color="000000"/>
        </w:rPr>
        <w:t>O</w:t>
      </w:r>
      <w:r>
        <w:rPr>
          <w:spacing w:val="-2"/>
          <w:w w:val="110"/>
          <w:u w:val="single" w:color="000000"/>
        </w:rPr>
        <w:t>b</w:t>
      </w:r>
      <w:r>
        <w:rPr>
          <w:spacing w:val="-3"/>
          <w:w w:val="110"/>
          <w:u w:val="single" w:color="000000"/>
        </w:rPr>
        <w:t>se</w:t>
      </w:r>
      <w:r>
        <w:rPr>
          <w:spacing w:val="-2"/>
          <w:w w:val="110"/>
          <w:u w:val="single" w:color="000000"/>
        </w:rPr>
        <w:t>r</w:t>
      </w:r>
      <w:r>
        <w:rPr>
          <w:spacing w:val="-3"/>
          <w:w w:val="110"/>
          <w:u w:val="single" w:color="000000"/>
        </w:rPr>
        <w:t>v</w:t>
      </w:r>
      <w:r>
        <w:rPr>
          <w:spacing w:val="-2"/>
          <w:w w:val="110"/>
          <w:u w:val="single" w:color="000000"/>
        </w:rPr>
        <w:t>at</w:t>
      </w:r>
      <w:r>
        <w:rPr>
          <w:spacing w:val="-3"/>
          <w:w w:val="110"/>
          <w:u w:val="single" w:color="000000"/>
        </w:rPr>
        <w:t>ory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Bulletin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508.</w:t>
      </w:r>
    </w:p>
    <w:p w14:paraId="383F8AA7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Thompson,</w:t>
      </w:r>
      <w:r>
        <w:rPr>
          <w:spacing w:val="54"/>
          <w:w w:val="105"/>
        </w:rPr>
        <w:t xml:space="preserve"> </w:t>
      </w:r>
      <w:r>
        <w:rPr>
          <w:w w:val="105"/>
        </w:rPr>
        <w:t>B.</w:t>
      </w:r>
      <w:r>
        <w:rPr>
          <w:spacing w:val="47"/>
          <w:w w:val="105"/>
        </w:rPr>
        <w:t xml:space="preserve"> </w:t>
      </w:r>
      <w:r>
        <w:rPr>
          <w:w w:val="105"/>
        </w:rPr>
        <w:t>J.,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Cli</w:t>
      </w:r>
      <w:r>
        <w:rPr>
          <w:spacing w:val="-7"/>
          <w:w w:val="105"/>
        </w:rPr>
        <w:t>v</w:t>
      </w:r>
      <w:r>
        <w:rPr>
          <w:w w:val="105"/>
        </w:rPr>
        <w:t>er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E.</w:t>
      </w:r>
      <w:r>
        <w:rPr>
          <w:spacing w:val="47"/>
          <w:w w:val="105"/>
        </w:rPr>
        <w:t xml:space="preserve"> </w:t>
      </w:r>
      <w:r>
        <w:rPr>
          <w:w w:val="105"/>
        </w:rPr>
        <w:t>W.,</w:t>
      </w:r>
      <w:r>
        <w:rPr>
          <w:spacing w:val="55"/>
          <w:w w:val="105"/>
        </w:rPr>
        <w:t xml:space="preserve"> </w:t>
      </w:r>
      <w:r>
        <w:rPr>
          <w:w w:val="105"/>
        </w:rPr>
        <w:t>Nitta,</w:t>
      </w:r>
      <w:r>
        <w:rPr>
          <w:spacing w:val="54"/>
          <w:w w:val="105"/>
        </w:rPr>
        <w:t xml:space="preserve"> </w:t>
      </w:r>
      <w:r>
        <w:rPr>
          <w:w w:val="105"/>
        </w:rPr>
        <w:t>N.</w:t>
      </w:r>
      <w:r>
        <w:rPr>
          <w:spacing w:val="47"/>
          <w:w w:val="105"/>
        </w:rPr>
        <w:t xml:space="preserve"> </w:t>
      </w:r>
      <w:r>
        <w:rPr>
          <w:w w:val="105"/>
        </w:rPr>
        <w:t>V.,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Delan</w:t>
      </w:r>
      <w:r>
        <w:rPr>
          <w:spacing w:val="-6"/>
          <w:w w:val="105"/>
        </w:rPr>
        <w:t>n</w:t>
      </w:r>
      <w:r>
        <w:rPr>
          <w:spacing w:val="-74"/>
          <w:w w:val="105"/>
        </w:rPr>
        <w:t>´</w:t>
      </w:r>
      <w:r>
        <w:rPr>
          <w:w w:val="105"/>
        </w:rPr>
        <w:t>ee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C.,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Dela</w:t>
      </w:r>
      <w:r>
        <w:rPr>
          <w:spacing w:val="5"/>
          <w:w w:val="105"/>
        </w:rPr>
        <w:t>b</w:t>
      </w:r>
      <w:r>
        <w:rPr>
          <w:w w:val="105"/>
        </w:rPr>
        <w:t>oudiniere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J.</w:t>
      </w:r>
      <w:r>
        <w:rPr>
          <w:spacing w:val="47"/>
          <w:w w:val="105"/>
        </w:rPr>
        <w:t xml:space="preserve"> </w:t>
      </w:r>
      <w:r>
        <w:rPr>
          <w:spacing w:val="-16"/>
          <w:w w:val="105"/>
        </w:rPr>
        <w:t>P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(2000).</w:t>
      </w:r>
      <w:r>
        <w:rPr>
          <w:w w:val="109"/>
        </w:rPr>
        <w:t xml:space="preserve"> </w:t>
      </w:r>
      <w:r>
        <w:rPr>
          <w:w w:val="105"/>
        </w:rPr>
        <w:t>Coronal</w:t>
      </w:r>
      <w:r>
        <w:rPr>
          <w:spacing w:val="53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52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w w:val="105"/>
        </w:rPr>
        <w:t>Energetic</w:t>
      </w:r>
      <w:r>
        <w:rPr>
          <w:spacing w:val="53"/>
          <w:w w:val="105"/>
        </w:rPr>
        <w:t xml:space="preserve"> </w:t>
      </w:r>
      <w:r>
        <w:rPr>
          <w:w w:val="105"/>
        </w:rPr>
        <w:t>CMEs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Apr</w:t>
      </w:r>
      <w:r>
        <w:rPr>
          <w:spacing w:val="-2"/>
          <w:w w:val="105"/>
        </w:rPr>
        <w:t>il-M</w:t>
      </w:r>
      <w:r>
        <w:rPr>
          <w:spacing w:val="-1"/>
          <w:w w:val="105"/>
        </w:rPr>
        <w:t>ay</w:t>
      </w:r>
      <w:r>
        <w:rPr>
          <w:spacing w:val="53"/>
          <w:w w:val="105"/>
        </w:rPr>
        <w:t xml:space="preserve"> </w:t>
      </w:r>
      <w:r>
        <w:rPr>
          <w:w w:val="105"/>
        </w:rPr>
        <w:t>1998.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5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5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w w:val="105"/>
        </w:rPr>
        <w:t>27(10)</w:t>
      </w:r>
      <w:proofErr w:type="gramStart"/>
      <w:r>
        <w:rPr>
          <w:w w:val="105"/>
        </w:rPr>
        <w:t>:1431</w:t>
      </w:r>
      <w:proofErr w:type="gramEnd"/>
      <w:r>
        <w:rPr>
          <w:w w:val="105"/>
        </w:rPr>
        <w:t>–1434.</w:t>
      </w:r>
    </w:p>
    <w:p w14:paraId="78B70367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Tian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H.,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Mc</w:t>
      </w:r>
      <w:r>
        <w:rPr>
          <w:spacing w:val="-1"/>
          <w:w w:val="105"/>
        </w:rPr>
        <w:t>Int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h,</w:t>
      </w:r>
      <w:r>
        <w:rPr>
          <w:spacing w:val="46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W.,</w:t>
      </w:r>
      <w:r>
        <w:rPr>
          <w:spacing w:val="45"/>
          <w:w w:val="105"/>
        </w:rPr>
        <w:t xml:space="preserve"> </w:t>
      </w:r>
      <w:r>
        <w:rPr>
          <w:w w:val="105"/>
        </w:rPr>
        <w:t>Xia,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5"/>
          <w:w w:val="105"/>
        </w:rPr>
        <w:t xml:space="preserve"> </w:t>
      </w:r>
      <w:r>
        <w:rPr>
          <w:w w:val="105"/>
        </w:rPr>
        <w:t>He,</w:t>
      </w:r>
      <w:r>
        <w:rPr>
          <w:spacing w:val="46"/>
          <w:w w:val="105"/>
        </w:rPr>
        <w:t xml:space="preserve"> </w:t>
      </w:r>
      <w:r>
        <w:rPr>
          <w:w w:val="105"/>
        </w:rPr>
        <w:t>J.,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46"/>
          <w:w w:val="105"/>
        </w:rPr>
        <w:t xml:space="preserve"> </w:t>
      </w:r>
      <w:r>
        <w:rPr>
          <w:w w:val="105"/>
        </w:rPr>
        <w:t>X.</w:t>
      </w:r>
      <w:r>
        <w:rPr>
          <w:spacing w:val="41"/>
          <w:w w:val="105"/>
        </w:rPr>
        <w:t xml:space="preserve"> </w:t>
      </w:r>
      <w:r>
        <w:rPr>
          <w:w w:val="105"/>
        </w:rPr>
        <w:t>(2012).</w:t>
      </w:r>
      <w:proofErr w:type="gramEnd"/>
      <w:r>
        <w:rPr>
          <w:spacing w:val="47"/>
          <w:w w:val="105"/>
        </w:rPr>
        <w:t xml:space="preserve"> </w:t>
      </w:r>
      <w:r>
        <w:rPr>
          <w:w w:val="105"/>
        </w:rPr>
        <w:t>What</w:t>
      </w:r>
      <w:r>
        <w:rPr>
          <w:spacing w:val="41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Learn</w:t>
      </w:r>
      <w:r>
        <w:rPr>
          <w:spacing w:val="40"/>
          <w:w w:val="105"/>
        </w:rPr>
        <w:t xml:space="preserve"> </w:t>
      </w:r>
      <w:r>
        <w:rPr>
          <w:spacing w:val="1"/>
          <w:w w:val="105"/>
        </w:rPr>
        <w:t>Abou</w:t>
      </w:r>
      <w:r>
        <w:rPr>
          <w:w w:val="105"/>
        </w:rPr>
        <w:t>t</w:t>
      </w:r>
      <w:r>
        <w:rPr>
          <w:spacing w:val="27"/>
          <w:w w:val="138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w w:val="105"/>
        </w:rPr>
        <w:t>Mass</w:t>
      </w:r>
      <w:r>
        <w:rPr>
          <w:spacing w:val="25"/>
          <w:w w:val="105"/>
        </w:rPr>
        <w:t xml:space="preserve"> </w:t>
      </w:r>
      <w:r>
        <w:rPr>
          <w:w w:val="105"/>
        </w:rPr>
        <w:t>Ejections,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gs</w:t>
      </w:r>
      <w:proofErr w:type="spellEnd"/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25"/>
          <w:w w:val="105"/>
        </w:rPr>
        <w:t xml:space="preserve"> </w:t>
      </w:r>
      <w:r>
        <w:rPr>
          <w:w w:val="105"/>
        </w:rPr>
        <w:t>Jets</w:t>
      </w:r>
      <w:r>
        <w:rPr>
          <w:spacing w:val="25"/>
          <w:w w:val="105"/>
        </w:rPr>
        <w:t xml:space="preserve"> </w:t>
      </w:r>
      <w:r>
        <w:rPr>
          <w:w w:val="105"/>
        </w:rPr>
        <w:t>Through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ec-</w:t>
      </w:r>
      <w:r>
        <w:rPr>
          <w:spacing w:val="42"/>
          <w:w w:val="99"/>
        </w:rPr>
        <w:t xml:space="preserve"> </w:t>
      </w:r>
      <w:proofErr w:type="spellStart"/>
      <w:r>
        <w:rPr>
          <w:w w:val="105"/>
        </w:rPr>
        <w:t>troscopic</w:t>
      </w:r>
      <w:proofErr w:type="spellEnd"/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?</w:t>
      </w:r>
      <w:r>
        <w:rPr>
          <w:w w:val="105"/>
        </w:rPr>
        <w:t xml:space="preserve"> </w:t>
      </w:r>
      <w:r>
        <w:rPr>
          <w:spacing w:val="1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748(2)</w:t>
      </w:r>
      <w:proofErr w:type="gramStart"/>
      <w:r>
        <w:rPr>
          <w:w w:val="105"/>
        </w:rPr>
        <w:t>:106</w:t>
      </w:r>
      <w:proofErr w:type="gramEnd"/>
      <w:r>
        <w:rPr>
          <w:w w:val="105"/>
        </w:rPr>
        <w:t>.</w:t>
      </w:r>
    </w:p>
    <w:p w14:paraId="200A8559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spellStart"/>
      <w:proofErr w:type="gram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2"/>
          <w:w w:val="105"/>
        </w:rPr>
        <w:t xml:space="preserve"> </w:t>
      </w:r>
      <w:r>
        <w:rPr>
          <w:w w:val="105"/>
        </w:rPr>
        <w:t>R.</w:t>
      </w:r>
      <w:r>
        <w:rPr>
          <w:spacing w:val="8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E</w:t>
      </w:r>
      <w:r>
        <w:rPr>
          <w:spacing w:val="-2"/>
          <w:w w:val="105"/>
        </w:rPr>
        <w:t>sf</w:t>
      </w:r>
      <w:r>
        <w:rPr>
          <w:spacing w:val="-1"/>
          <w:w w:val="105"/>
        </w:rPr>
        <w:t>and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E.,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1"/>
          <w:w w:val="105"/>
        </w:rPr>
        <w:t>Pat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ourak</w:t>
      </w:r>
      <w:r>
        <w:rPr>
          <w:spacing w:val="-2"/>
          <w:w w:val="105"/>
        </w:rPr>
        <w:t>os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12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G.</w:t>
      </w:r>
      <w:r>
        <w:rPr>
          <w:spacing w:val="8"/>
          <w:w w:val="105"/>
        </w:rPr>
        <w:t xml:space="preserve"> </w:t>
      </w:r>
      <w:r>
        <w:rPr>
          <w:w w:val="105"/>
        </w:rPr>
        <w:t>(2010).</w:t>
      </w:r>
      <w:proofErr w:type="gramEnd"/>
      <w:r>
        <w:rPr>
          <w:spacing w:val="41"/>
          <w:w w:val="109"/>
        </w:rPr>
        <w:t xml:space="preserve"> </w:t>
      </w:r>
      <w:proofErr w:type="gramStart"/>
      <w:r>
        <w:rPr>
          <w:spacing w:val="-1"/>
          <w:w w:val="105"/>
        </w:rPr>
        <w:t>Compr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Analysis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Energy</w:t>
      </w:r>
      <w:r>
        <w:rPr>
          <w:spacing w:val="5"/>
          <w:w w:val="105"/>
        </w:rPr>
        <w:t xml:space="preserve"> </w:t>
      </w:r>
      <w:r>
        <w:rPr>
          <w:w w:val="105"/>
        </w:rPr>
        <w:t>Properties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Ov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Fu</w:t>
      </w:r>
      <w:r>
        <w:rPr>
          <w:spacing w:val="-6"/>
          <w:w w:val="105"/>
        </w:rPr>
        <w:t>ll</w:t>
      </w:r>
      <w:r>
        <w:rPr>
          <w:spacing w:val="5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13"/>
        </w:rPr>
        <w:t xml:space="preserve"> </w:t>
      </w:r>
      <w:r>
        <w:rPr>
          <w:w w:val="105"/>
        </w:rPr>
        <w:t>Cycle.</w:t>
      </w:r>
      <w:proofErr w:type="gramEnd"/>
      <w:r>
        <w:rPr>
          <w:spacing w:val="28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722:1522–1538.</w:t>
      </w:r>
      <w:proofErr w:type="gramEnd"/>
    </w:p>
    <w:p w14:paraId="4EAA75C8" w14:textId="77777777" w:rsidR="006338C4" w:rsidRDefault="006338C4">
      <w:pPr>
        <w:spacing w:line="257" w:lineRule="auto"/>
        <w:jc w:val="both"/>
        <w:sectPr w:rsidR="006338C4">
          <w:headerReference w:type="even" r:id="rId33"/>
          <w:headerReference w:type="default" r:id="rId34"/>
          <w:pgSz w:w="12240" w:h="15840"/>
          <w:pgMar w:top="1340" w:right="1320" w:bottom="280" w:left="1340" w:header="1132" w:footer="0" w:gutter="0"/>
          <w:cols w:space="720"/>
        </w:sectPr>
      </w:pPr>
    </w:p>
    <w:p w14:paraId="7C755A4F" w14:textId="77777777" w:rsidR="006338C4" w:rsidRDefault="006338C4">
      <w:pPr>
        <w:spacing w:before="5"/>
        <w:rPr>
          <w:rFonts w:ascii="Times New Roman" w:eastAsia="Times New Roman" w:hAnsi="Times New Roman" w:cs="Times New Roman"/>
        </w:rPr>
      </w:pPr>
    </w:p>
    <w:p w14:paraId="3D16950A" w14:textId="77777777" w:rsidR="006338C4" w:rsidRDefault="00E272E0">
      <w:pPr>
        <w:pStyle w:val="BodyText"/>
        <w:spacing w:before="58" w:line="257" w:lineRule="auto"/>
        <w:ind w:left="318" w:right="117" w:hanging="219"/>
        <w:jc w:val="both"/>
      </w:pPr>
      <w:proofErr w:type="spellStart"/>
      <w:proofErr w:type="gram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1"/>
          <w:w w:val="105"/>
        </w:rPr>
        <w:t xml:space="preserve"> </w:t>
      </w:r>
      <w:r>
        <w:rPr>
          <w:w w:val="105"/>
        </w:rPr>
        <w:t>R.</w:t>
      </w:r>
      <w:r>
        <w:rPr>
          <w:spacing w:val="9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E</w:t>
      </w:r>
      <w:r>
        <w:rPr>
          <w:spacing w:val="-2"/>
          <w:w w:val="105"/>
        </w:rPr>
        <w:t>sf</w:t>
      </w:r>
      <w:r>
        <w:rPr>
          <w:spacing w:val="-1"/>
          <w:w w:val="105"/>
        </w:rPr>
        <w:t>and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E.,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Pat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ourak</w:t>
      </w:r>
      <w:r>
        <w:rPr>
          <w:spacing w:val="-2"/>
          <w:w w:val="105"/>
        </w:rPr>
        <w:t>os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11"/>
          <w:w w:val="105"/>
        </w:rPr>
        <w:t xml:space="preserve"> </w:t>
      </w:r>
      <w:r>
        <w:rPr>
          <w:w w:val="105"/>
        </w:rPr>
        <w:t>S.,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G.</w:t>
      </w:r>
      <w:r>
        <w:rPr>
          <w:spacing w:val="8"/>
          <w:w w:val="105"/>
        </w:rPr>
        <w:t xml:space="preserve"> </w:t>
      </w:r>
      <w:r>
        <w:rPr>
          <w:w w:val="105"/>
        </w:rPr>
        <w:t>(2011).</w:t>
      </w:r>
      <w:proofErr w:type="gramEnd"/>
      <w:r>
        <w:rPr>
          <w:spacing w:val="41"/>
          <w:w w:val="109"/>
        </w:rPr>
        <w:t xml:space="preserve"> </w:t>
      </w:r>
      <w:proofErr w:type="gramStart"/>
      <w:r>
        <w:rPr>
          <w:spacing w:val="-3"/>
          <w:w w:val="105"/>
        </w:rPr>
        <w:t>ERR</w:t>
      </w:r>
      <w:r>
        <w:rPr>
          <w:spacing w:val="-4"/>
          <w:w w:val="105"/>
        </w:rPr>
        <w:t>A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UM</w:t>
      </w:r>
      <w:r>
        <w:rPr>
          <w:spacing w:val="5"/>
          <w:w w:val="105"/>
        </w:rPr>
        <w:t xml:space="preserve"> </w:t>
      </w:r>
      <w:r>
        <w:rPr>
          <w:w w:val="105"/>
        </w:rPr>
        <w:t>: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COMPREHENSIVE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ANALYS</w:t>
      </w:r>
      <w:r>
        <w:rPr>
          <w:spacing w:val="-3"/>
          <w:w w:val="105"/>
        </w:rPr>
        <w:t>I</w:t>
      </w:r>
      <w:r>
        <w:rPr>
          <w:spacing w:val="-4"/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</w:t>
      </w:r>
      <w:r>
        <w:rPr>
          <w:spacing w:val="4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3"/>
        </w:rPr>
        <w:t xml:space="preserve"> </w:t>
      </w:r>
      <w:r>
        <w:rPr>
          <w:spacing w:val="-2"/>
          <w:w w:val="105"/>
        </w:rPr>
        <w:t>ENERG</w:t>
      </w:r>
      <w:r>
        <w:rPr>
          <w:spacing w:val="-3"/>
          <w:w w:val="105"/>
        </w:rPr>
        <w:t>Y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PROPERTIE</w:t>
      </w:r>
      <w:r>
        <w:rPr>
          <w:spacing w:val="-4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OVER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FULL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3"/>
          <w:w w:val="105"/>
        </w:rPr>
        <w:t xml:space="preserve"> </w:t>
      </w:r>
      <w:r>
        <w:rPr>
          <w:w w:val="105"/>
        </w:rPr>
        <w:t>CYCLE</w:t>
      </w:r>
      <w:r>
        <w:rPr>
          <w:spacing w:val="6"/>
          <w:w w:val="105"/>
        </w:rPr>
        <w:t xml:space="preserve"> </w:t>
      </w:r>
      <w:r>
        <w:rPr>
          <w:w w:val="105"/>
        </w:rPr>
        <w:t>(</w:t>
      </w:r>
      <w:r>
        <w:rPr>
          <w:spacing w:val="3"/>
          <w:w w:val="105"/>
        </w:rPr>
        <w:t xml:space="preserve"> </w:t>
      </w:r>
      <w:r>
        <w:rPr>
          <w:w w:val="105"/>
        </w:rPr>
        <w:t>2010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ApJ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722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1522</w:t>
      </w:r>
      <w:r>
        <w:rPr>
          <w:spacing w:val="3"/>
          <w:w w:val="105"/>
        </w:rPr>
        <w:t xml:space="preserve"> </w:t>
      </w:r>
      <w:r>
        <w:rPr>
          <w:w w:val="105"/>
        </w:rPr>
        <w:t>).</w:t>
      </w:r>
      <w:r>
        <w:rPr>
          <w:spacing w:val="19"/>
          <w:w w:val="105"/>
        </w:rPr>
        <w:t xml:space="preserve"> </w:t>
      </w:r>
      <w:proofErr w:type="gramStart"/>
      <w:r>
        <w:rPr>
          <w:w w:val="105"/>
        </w:rPr>
        <w:t>59:2010–</w:t>
      </w:r>
      <w:r>
        <w:rPr>
          <w:spacing w:val="23"/>
          <w:w w:val="99"/>
        </w:rPr>
        <w:t xml:space="preserve"> </w:t>
      </w:r>
      <w:r>
        <w:rPr>
          <w:w w:val="105"/>
        </w:rPr>
        <w:t>2012.</w:t>
      </w:r>
      <w:proofErr w:type="gramEnd"/>
    </w:p>
    <w:p w14:paraId="266082B7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A.,</w:t>
      </w:r>
      <w:r>
        <w:rPr>
          <w:spacing w:val="16"/>
          <w:w w:val="105"/>
        </w:rPr>
        <w:t xml:space="preserve"> </w:t>
      </w:r>
      <w:r>
        <w:rPr>
          <w:w w:val="105"/>
        </w:rPr>
        <w:t>Subramanian,</w:t>
      </w:r>
      <w:r>
        <w:rPr>
          <w:spacing w:val="16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K.</w:t>
      </w:r>
      <w:r>
        <w:rPr>
          <w:spacing w:val="14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(2000).</w:t>
      </w:r>
      <w:r>
        <w:rPr>
          <w:spacing w:val="36"/>
          <w:w w:val="105"/>
        </w:rPr>
        <w:t xml:space="preserve"> </w:t>
      </w:r>
      <w:proofErr w:type="spellStart"/>
      <w:proofErr w:type="gramStart"/>
      <w:r>
        <w:rPr>
          <w:w w:val="105"/>
        </w:rPr>
        <w:t>LargeAngle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Spectrometric</w:t>
      </w:r>
      <w:r>
        <w:rPr>
          <w:spacing w:val="23"/>
          <w:w w:val="99"/>
        </w:rPr>
        <w:t xml:space="preserve"> </w:t>
      </w:r>
      <w:r>
        <w:rPr>
          <w:w w:val="105"/>
        </w:rPr>
        <w:t>Coronagraph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Energetics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Coronal</w:t>
      </w:r>
      <w:r>
        <w:rPr>
          <w:spacing w:val="47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>Ejections.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7"/>
          <w:w w:val="105"/>
          <w:u w:val="single" w:color="000000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proofErr w:type="gramEnd"/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r>
        <w:rPr>
          <w:w w:val="105"/>
        </w:rPr>
        <w:t>534(1):456–467.</w:t>
      </w:r>
    </w:p>
    <w:p w14:paraId="5F837767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T.</w:t>
      </w:r>
      <w:r>
        <w:rPr>
          <w:spacing w:val="50"/>
          <w:w w:val="105"/>
        </w:rPr>
        <w:t xml:space="preserve"> </w:t>
      </w:r>
      <w:r>
        <w:rPr>
          <w:w w:val="105"/>
        </w:rPr>
        <w:t>N.</w:t>
      </w:r>
      <w:r>
        <w:rPr>
          <w:spacing w:val="51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C.</w:t>
      </w:r>
      <w:r>
        <w:rPr>
          <w:spacing w:val="51"/>
          <w:w w:val="105"/>
        </w:rPr>
        <w:t xml:space="preserve"> </w:t>
      </w:r>
      <w:r>
        <w:rPr>
          <w:w w:val="105"/>
        </w:rPr>
        <w:t>(2009).</w:t>
      </w:r>
      <w:r>
        <w:rPr>
          <w:spacing w:val="26"/>
          <w:w w:val="105"/>
        </w:rPr>
        <w:t xml:space="preserve"> </w:t>
      </w:r>
      <w:proofErr w:type="gramStart"/>
      <w:r>
        <w:rPr>
          <w:w w:val="105"/>
        </w:rPr>
        <w:t>Comparison</w:t>
      </w:r>
      <w:r>
        <w:rPr>
          <w:spacing w:val="50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w w:val="105"/>
        </w:rPr>
        <w:t>solar</w:t>
      </w:r>
      <w:r>
        <w:rPr>
          <w:spacing w:val="51"/>
          <w:w w:val="105"/>
        </w:rPr>
        <w:t xml:space="preserve"> </w:t>
      </w:r>
      <w:r>
        <w:rPr>
          <w:w w:val="105"/>
        </w:rPr>
        <w:t>soft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51"/>
          <w:w w:val="105"/>
        </w:rPr>
        <w:t xml:space="preserve"> </w:t>
      </w:r>
      <w:r>
        <w:rPr>
          <w:w w:val="105"/>
        </w:rPr>
        <w:t>irradiance</w:t>
      </w:r>
      <w:r>
        <w:rPr>
          <w:spacing w:val="50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3"/>
        </w:rPr>
        <w:t xml:space="preserve"> </w:t>
      </w:r>
      <w:r>
        <w:rPr>
          <w:w w:val="105"/>
        </w:rPr>
        <w:t>broadband</w:t>
      </w:r>
      <w:r>
        <w:rPr>
          <w:spacing w:val="53"/>
          <w:w w:val="105"/>
        </w:rPr>
        <w:t xml:space="preserve"> </w:t>
      </w:r>
      <w:r>
        <w:rPr>
          <w:w w:val="105"/>
        </w:rPr>
        <w:t>photometers</w:t>
      </w:r>
      <w:r>
        <w:rPr>
          <w:spacing w:val="54"/>
          <w:w w:val="105"/>
        </w:rPr>
        <w:t xml:space="preserve"> </w:t>
      </w:r>
      <w:r>
        <w:rPr>
          <w:w w:val="105"/>
        </w:rPr>
        <w:t>to</w:t>
      </w:r>
      <w:r>
        <w:rPr>
          <w:spacing w:val="54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w w:val="105"/>
        </w:rPr>
        <w:t>high</w:t>
      </w:r>
      <w:r>
        <w:rPr>
          <w:spacing w:val="54"/>
          <w:w w:val="105"/>
        </w:rPr>
        <w:t xml:space="preserve"> </w:t>
      </w:r>
      <w:r>
        <w:rPr>
          <w:w w:val="105"/>
        </w:rPr>
        <w:t>spectral</w:t>
      </w:r>
      <w:r>
        <w:rPr>
          <w:spacing w:val="54"/>
          <w:w w:val="105"/>
        </w:rPr>
        <w:t xml:space="preserve"> </w:t>
      </w:r>
      <w:r>
        <w:rPr>
          <w:w w:val="105"/>
        </w:rPr>
        <w:t>resolution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on.</w:t>
      </w:r>
      <w:proofErr w:type="gramEnd"/>
      <w:r>
        <w:rPr>
          <w:spacing w:val="27"/>
          <w:w w:val="105"/>
        </w:rPr>
        <w:t xml:space="preserve"> </w:t>
      </w:r>
      <w:r>
        <w:rPr>
          <w:spacing w:val="-2"/>
          <w:w w:val="105"/>
          <w:u w:val="single" w:color="000000"/>
        </w:rPr>
        <w:t>Advan</w:t>
      </w:r>
      <w:r>
        <w:rPr>
          <w:spacing w:val="-3"/>
          <w:w w:val="105"/>
          <w:u w:val="single" w:color="000000"/>
        </w:rPr>
        <w:t>ces</w:t>
      </w:r>
      <w:r>
        <w:rPr>
          <w:spacing w:val="5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</w:t>
      </w:r>
      <w:r>
        <w:rPr>
          <w:spacing w:val="53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Space</w:t>
      </w:r>
      <w:r>
        <w:rPr>
          <w:w w:val="99"/>
        </w:rPr>
        <w:t xml:space="preserve"> </w:t>
      </w:r>
      <w:r>
        <w:rPr>
          <w:w w:val="109"/>
        </w:rPr>
        <w:t xml:space="preserve"> </w:t>
      </w:r>
      <w:r>
        <w:rPr>
          <w:spacing w:val="-1"/>
          <w:u w:val="single" w:color="000000"/>
        </w:rPr>
        <w:t>Research</w:t>
      </w:r>
      <w:proofErr w:type="gramEnd"/>
      <w:r>
        <w:rPr>
          <w:spacing w:val="-1"/>
        </w:rPr>
        <w:t>,</w:t>
      </w:r>
      <w:r>
        <w:t xml:space="preserve">  43:349–354.</w:t>
      </w:r>
    </w:p>
    <w:p w14:paraId="51888ADA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T.</w:t>
      </w:r>
      <w:r>
        <w:rPr>
          <w:spacing w:val="-8"/>
          <w:w w:val="110"/>
        </w:rPr>
        <w:t xml:space="preserve"> </w:t>
      </w:r>
      <w:r>
        <w:rPr>
          <w:w w:val="110"/>
        </w:rPr>
        <w:t>N.,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6"/>
          <w:w w:val="110"/>
        </w:rPr>
        <w:t xml:space="preserve"> </w:t>
      </w:r>
      <w:r>
        <w:rPr>
          <w:spacing w:val="-9"/>
          <w:w w:val="110"/>
        </w:rPr>
        <w:t>P</w:t>
      </w:r>
      <w:r>
        <w:rPr>
          <w:spacing w:val="-10"/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C.,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son</w:t>
      </w:r>
      <w:r>
        <w:rPr>
          <w:spacing w:val="-1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W.</w:t>
      </w:r>
      <w:r>
        <w:rPr>
          <w:spacing w:val="-8"/>
          <w:w w:val="110"/>
        </w:rPr>
        <w:t xml:space="preserve"> </w:t>
      </w:r>
      <w:r>
        <w:rPr>
          <w:w w:val="110"/>
        </w:rPr>
        <w:t>K.,</w:t>
      </w:r>
      <w:r>
        <w:rPr>
          <w:spacing w:val="-4"/>
          <w:w w:val="110"/>
        </w:rPr>
        <w:t xml:space="preserve"> </w:t>
      </w:r>
      <w:r>
        <w:rPr>
          <w:w w:val="110"/>
        </w:rPr>
        <w:t>Meier,</w:t>
      </w:r>
      <w:r>
        <w:rPr>
          <w:spacing w:val="-5"/>
          <w:w w:val="110"/>
        </w:rPr>
        <w:t xml:space="preserve"> </w:t>
      </w:r>
      <w:r>
        <w:rPr>
          <w:w w:val="110"/>
        </w:rPr>
        <w:t>R.</w:t>
      </w:r>
      <w:r>
        <w:rPr>
          <w:spacing w:val="-8"/>
          <w:w w:val="110"/>
        </w:rPr>
        <w:t xml:space="preserve"> </w:t>
      </w:r>
      <w:r>
        <w:rPr>
          <w:w w:val="110"/>
        </w:rPr>
        <w:t>R.,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hard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G.,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ickl</w:t>
      </w:r>
      <w:r>
        <w:rPr>
          <w:spacing w:val="-1"/>
          <w:w w:val="110"/>
        </w:rPr>
        <w:t>and,</w:t>
      </w:r>
      <w:r>
        <w:rPr>
          <w:spacing w:val="-5"/>
          <w:w w:val="110"/>
        </w:rPr>
        <w:t xml:space="preserve"> </w:t>
      </w:r>
      <w:r>
        <w:rPr>
          <w:w w:val="110"/>
        </w:rPr>
        <w:t>D.</w:t>
      </w:r>
      <w:r>
        <w:rPr>
          <w:spacing w:val="-8"/>
          <w:w w:val="110"/>
        </w:rPr>
        <w:t xml:space="preserve"> </w:t>
      </w:r>
      <w:r>
        <w:rPr>
          <w:w w:val="110"/>
        </w:rPr>
        <w:t>J.,</w:t>
      </w:r>
      <w:r>
        <w:rPr>
          <w:spacing w:val="51"/>
          <w:w w:val="109"/>
        </w:rPr>
        <w:t xml:space="preserve"> </w:t>
      </w:r>
      <w:r>
        <w:rPr>
          <w:w w:val="110"/>
        </w:rPr>
        <w:t>Lu,</w:t>
      </w:r>
      <w:r>
        <w:rPr>
          <w:spacing w:val="8"/>
          <w:w w:val="110"/>
        </w:rPr>
        <w:t xml:space="preserve"> </w:t>
      </w:r>
      <w:r>
        <w:rPr>
          <w:w w:val="110"/>
        </w:rPr>
        <w:t>G.,</w:t>
      </w:r>
      <w:r>
        <w:rPr>
          <w:spacing w:val="9"/>
          <w:w w:val="110"/>
        </w:rPr>
        <w:t xml:space="preserve"> </w:t>
      </w:r>
      <w:proofErr w:type="spellStart"/>
      <w:r>
        <w:rPr>
          <w:w w:val="110"/>
        </w:rPr>
        <w:t>Qian</w:t>
      </w:r>
      <w:proofErr w:type="spellEnd"/>
      <w:r>
        <w:rPr>
          <w:w w:val="110"/>
        </w:rPr>
        <w:t>,</w:t>
      </w:r>
      <w:r>
        <w:rPr>
          <w:spacing w:val="8"/>
          <w:w w:val="110"/>
        </w:rPr>
        <w:t xml:space="preserve"> </w:t>
      </w:r>
      <w:r>
        <w:rPr>
          <w:w w:val="110"/>
        </w:rPr>
        <w:t>L.,</w:t>
      </w:r>
      <w:r>
        <w:rPr>
          <w:spacing w:val="9"/>
          <w:w w:val="110"/>
        </w:rPr>
        <w:t xml:space="preserve"> </w:t>
      </w:r>
      <w:r>
        <w:rPr>
          <w:w w:val="110"/>
        </w:rPr>
        <w:t>Solomon,</w:t>
      </w:r>
      <w:r>
        <w:rPr>
          <w:spacing w:val="9"/>
          <w:w w:val="110"/>
        </w:rPr>
        <w:t xml:space="preserve"> </w:t>
      </w:r>
      <w:r>
        <w:rPr>
          <w:w w:val="110"/>
        </w:rPr>
        <w:t>S.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.,</w:t>
      </w:r>
      <w:r>
        <w:rPr>
          <w:spacing w:val="8"/>
          <w:w w:val="110"/>
        </w:rPr>
        <w:t xml:space="preserve"> </w:t>
      </w:r>
      <w:proofErr w:type="spellStart"/>
      <w:r>
        <w:rPr>
          <w:w w:val="110"/>
        </w:rPr>
        <w:t>Iijima</w:t>
      </w:r>
      <w:proofErr w:type="spellEnd"/>
      <w:r>
        <w:rPr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w w:val="110"/>
        </w:rPr>
        <w:t>B.</w:t>
      </w:r>
      <w:r>
        <w:rPr>
          <w:spacing w:val="7"/>
          <w:w w:val="110"/>
        </w:rPr>
        <w:t xml:space="preserve"> </w:t>
      </w:r>
      <w:r>
        <w:rPr>
          <w:w w:val="110"/>
        </w:rPr>
        <w:t>A.,</w:t>
      </w:r>
      <w:r>
        <w:rPr>
          <w:spacing w:val="8"/>
          <w:w w:val="110"/>
        </w:rPr>
        <w:t xml:space="preserve"> </w:t>
      </w:r>
      <w:proofErr w:type="spellStart"/>
      <w:r>
        <w:rPr>
          <w:spacing w:val="-2"/>
          <w:w w:val="110"/>
        </w:rPr>
        <w:t>M</w:t>
      </w:r>
      <w:r>
        <w:rPr>
          <w:spacing w:val="-1"/>
          <w:w w:val="110"/>
        </w:rPr>
        <w:t>annu</w:t>
      </w:r>
      <w:r>
        <w:rPr>
          <w:spacing w:val="-2"/>
          <w:w w:val="110"/>
        </w:rPr>
        <w:t>cci</w:t>
      </w:r>
      <w:proofErr w:type="spellEnd"/>
      <w:r>
        <w:rPr>
          <w:spacing w:val="-1"/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w w:val="110"/>
        </w:rPr>
        <w:t>A.</w:t>
      </w:r>
      <w:r>
        <w:rPr>
          <w:spacing w:val="7"/>
          <w:w w:val="110"/>
        </w:rPr>
        <w:t xml:space="preserve"> </w:t>
      </w:r>
      <w:r>
        <w:rPr>
          <w:w w:val="110"/>
        </w:rPr>
        <w:t>J.,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7"/>
          <w:w w:val="110"/>
        </w:rPr>
        <w:t xml:space="preserve"> </w:t>
      </w:r>
      <w:proofErr w:type="spellStart"/>
      <w:r>
        <w:rPr>
          <w:w w:val="110"/>
        </w:rPr>
        <w:t>Tsurutani</w:t>
      </w:r>
      <w:proofErr w:type="spellEnd"/>
      <w:r>
        <w:rPr>
          <w:w w:val="110"/>
        </w:rPr>
        <w:t>,</w:t>
      </w:r>
      <w:r>
        <w:rPr>
          <w:spacing w:val="8"/>
          <w:w w:val="110"/>
        </w:rPr>
        <w:t xml:space="preserve"> </w:t>
      </w:r>
      <w:r>
        <w:rPr>
          <w:w w:val="110"/>
        </w:rPr>
        <w:t>B.</w:t>
      </w:r>
      <w:r>
        <w:rPr>
          <w:spacing w:val="7"/>
          <w:w w:val="110"/>
        </w:rPr>
        <w:t xml:space="preserve"> </w:t>
      </w:r>
      <w:r>
        <w:rPr>
          <w:w w:val="110"/>
        </w:rPr>
        <w:t>T.</w:t>
      </w:r>
      <w:r>
        <w:rPr>
          <w:spacing w:val="7"/>
          <w:w w:val="110"/>
        </w:rPr>
        <w:t xml:space="preserve"> </w:t>
      </w:r>
      <w:r>
        <w:rPr>
          <w:w w:val="110"/>
        </w:rPr>
        <w:t>(2008).</w:t>
      </w:r>
      <w:r>
        <w:rPr>
          <w:spacing w:val="24"/>
          <w:w w:val="109"/>
        </w:rPr>
        <w:t xml:space="preserve"> </w:t>
      </w:r>
      <w:r>
        <w:rPr>
          <w:w w:val="110"/>
        </w:rPr>
        <w:t>XUV</w:t>
      </w:r>
      <w:r>
        <w:rPr>
          <w:spacing w:val="-31"/>
          <w:w w:val="110"/>
        </w:rPr>
        <w:t xml:space="preserve"> </w:t>
      </w:r>
      <w:r>
        <w:rPr>
          <w:w w:val="110"/>
        </w:rPr>
        <w:t>Photometer</w:t>
      </w:r>
      <w:r>
        <w:rPr>
          <w:spacing w:val="-30"/>
          <w:w w:val="110"/>
        </w:rPr>
        <w:t xml:space="preserve"> </w:t>
      </w:r>
      <w:r>
        <w:rPr>
          <w:w w:val="110"/>
        </w:rPr>
        <w:t>System</w:t>
      </w:r>
      <w:r>
        <w:rPr>
          <w:spacing w:val="-30"/>
          <w:w w:val="110"/>
        </w:rPr>
        <w:t xml:space="preserve"> </w:t>
      </w:r>
      <w:r>
        <w:rPr>
          <w:w w:val="110"/>
        </w:rPr>
        <w:t>(XPS):</w:t>
      </w:r>
      <w:r>
        <w:rPr>
          <w:spacing w:val="-30"/>
          <w:w w:val="110"/>
        </w:rPr>
        <w:t xml:space="preserve"> </w:t>
      </w:r>
      <w:r>
        <w:rPr>
          <w:spacing w:val="-3"/>
          <w:w w:val="110"/>
        </w:rPr>
        <w:t>Im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d</w:t>
      </w:r>
      <w:r>
        <w:rPr>
          <w:spacing w:val="-30"/>
          <w:w w:val="110"/>
        </w:rPr>
        <w:t xml:space="preserve"> </w:t>
      </w:r>
      <w:r>
        <w:rPr>
          <w:w w:val="110"/>
        </w:rPr>
        <w:t>Solar</w:t>
      </w:r>
      <w:r>
        <w:rPr>
          <w:spacing w:val="-31"/>
          <w:w w:val="110"/>
        </w:rPr>
        <w:t xml:space="preserve"> </w:t>
      </w:r>
      <w:r>
        <w:rPr>
          <w:w w:val="110"/>
        </w:rPr>
        <w:t>Irradiance</w:t>
      </w:r>
      <w:r>
        <w:rPr>
          <w:spacing w:val="-30"/>
          <w:w w:val="110"/>
        </w:rPr>
        <w:t xml:space="preserve"> </w:t>
      </w:r>
      <w:r>
        <w:rPr>
          <w:w w:val="110"/>
        </w:rPr>
        <w:t>Algorithm</w:t>
      </w:r>
      <w:r>
        <w:rPr>
          <w:spacing w:val="-30"/>
          <w:w w:val="110"/>
        </w:rPr>
        <w:t xml:space="preserve"> </w:t>
      </w:r>
      <w:r>
        <w:rPr>
          <w:w w:val="110"/>
        </w:rPr>
        <w:t>Using</w:t>
      </w:r>
      <w:r>
        <w:rPr>
          <w:spacing w:val="-30"/>
          <w:w w:val="110"/>
        </w:rPr>
        <w:t xml:space="preserve"> </w:t>
      </w:r>
      <w:r>
        <w:rPr>
          <w:w w:val="110"/>
        </w:rPr>
        <w:t>CHIANTI</w:t>
      </w:r>
      <w:r>
        <w:rPr>
          <w:spacing w:val="-31"/>
          <w:w w:val="110"/>
        </w:rPr>
        <w:t xml:space="preserve"> </w:t>
      </w:r>
      <w:r>
        <w:rPr>
          <w:w w:val="110"/>
        </w:rPr>
        <w:t>Spectral</w:t>
      </w:r>
      <w:r>
        <w:rPr>
          <w:spacing w:val="29"/>
          <w:w w:val="106"/>
        </w:rPr>
        <w:t xml:space="preserve"> </w:t>
      </w:r>
      <w:r>
        <w:rPr>
          <w:w w:val="105"/>
        </w:rPr>
        <w:t>Models.</w:t>
      </w:r>
      <w:r>
        <w:rPr>
          <w:spacing w:val="11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-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250(</w:t>
      </w:r>
      <w:r>
        <w:rPr>
          <w:spacing w:val="-1"/>
          <w:w w:val="105"/>
        </w:rPr>
        <w:t>2)</w:t>
      </w:r>
      <w:proofErr w:type="gramStart"/>
      <w:r>
        <w:rPr>
          <w:spacing w:val="-2"/>
          <w:w w:val="105"/>
        </w:rPr>
        <w:t>:235</w:t>
      </w:r>
      <w:proofErr w:type="gramEnd"/>
      <w:r>
        <w:rPr>
          <w:spacing w:val="-2"/>
          <w:w w:val="105"/>
        </w:rPr>
        <w:t>–267.</w:t>
      </w:r>
    </w:p>
    <w:p w14:paraId="7E439E44" w14:textId="77777777" w:rsidR="006338C4" w:rsidRDefault="00E272E0">
      <w:pPr>
        <w:pStyle w:val="BodyText"/>
        <w:spacing w:before="180"/>
      </w:pPr>
      <w:r>
        <w:rPr>
          <w:spacing w:val="-3"/>
          <w:w w:val="110"/>
        </w:rPr>
        <w:t>Woo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T.</w:t>
      </w:r>
      <w:r>
        <w:rPr>
          <w:spacing w:val="-17"/>
          <w:w w:val="110"/>
        </w:rPr>
        <w:t xml:space="preserve"> </w:t>
      </w:r>
      <w:r>
        <w:rPr>
          <w:w w:val="110"/>
        </w:rPr>
        <w:t>N.,</w:t>
      </w:r>
      <w:r>
        <w:rPr>
          <w:spacing w:val="-13"/>
          <w:w w:val="110"/>
        </w:rPr>
        <w:t xml:space="preserve"> </w:t>
      </w:r>
      <w:proofErr w:type="spellStart"/>
      <w:r>
        <w:rPr>
          <w:w w:val="110"/>
        </w:rPr>
        <w:t>Eparvier</w:t>
      </w:r>
      <w:proofErr w:type="spellEnd"/>
      <w:r>
        <w:rPr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F.</w:t>
      </w:r>
      <w:r>
        <w:rPr>
          <w:spacing w:val="-16"/>
          <w:w w:val="110"/>
        </w:rPr>
        <w:t xml:space="preserve"> </w:t>
      </w:r>
      <w:r>
        <w:rPr>
          <w:w w:val="110"/>
        </w:rPr>
        <w:t>G.,</w:t>
      </w:r>
      <w:r>
        <w:rPr>
          <w:spacing w:val="-14"/>
          <w:w w:val="110"/>
        </w:rPr>
        <w:t xml:space="preserve"> </w:t>
      </w:r>
      <w:r>
        <w:rPr>
          <w:spacing w:val="-4"/>
          <w:w w:val="110"/>
        </w:rPr>
        <w:t>Bailey</w:t>
      </w:r>
      <w:r>
        <w:rPr>
          <w:spacing w:val="-3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S.</w:t>
      </w:r>
      <w:r>
        <w:rPr>
          <w:spacing w:val="-16"/>
          <w:w w:val="110"/>
        </w:rPr>
        <w:t xml:space="preserve"> </w:t>
      </w:r>
      <w:r>
        <w:rPr>
          <w:w w:val="110"/>
        </w:rPr>
        <w:t>M.,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hamb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n,</w:t>
      </w:r>
      <w:r>
        <w:rPr>
          <w:spacing w:val="-1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16"/>
          <w:w w:val="110"/>
        </w:rPr>
        <w:t xml:space="preserve"> </w:t>
      </w:r>
      <w:r>
        <w:rPr>
          <w:w w:val="110"/>
        </w:rPr>
        <w:t>C.,</w:t>
      </w:r>
      <w:r>
        <w:rPr>
          <w:spacing w:val="-14"/>
          <w:w w:val="110"/>
        </w:rPr>
        <w:t xml:space="preserve"> </w:t>
      </w:r>
      <w:r>
        <w:rPr>
          <w:w w:val="110"/>
        </w:rPr>
        <w:t>Lean,</w:t>
      </w:r>
      <w:r>
        <w:rPr>
          <w:spacing w:val="-14"/>
          <w:w w:val="110"/>
        </w:rPr>
        <w:t xml:space="preserve"> </w:t>
      </w:r>
      <w:r>
        <w:rPr>
          <w:w w:val="110"/>
        </w:rPr>
        <w:t>J.,</w:t>
      </w:r>
      <w:r>
        <w:rPr>
          <w:spacing w:val="-13"/>
          <w:w w:val="110"/>
        </w:rPr>
        <w:t xml:space="preserve"> </w:t>
      </w:r>
      <w:proofErr w:type="spellStart"/>
      <w:r>
        <w:rPr>
          <w:w w:val="110"/>
        </w:rPr>
        <w:t>Rottman</w:t>
      </w:r>
      <w:proofErr w:type="spellEnd"/>
      <w:r>
        <w:rPr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G.</w:t>
      </w:r>
      <w:r>
        <w:rPr>
          <w:spacing w:val="-16"/>
          <w:w w:val="110"/>
        </w:rPr>
        <w:t xml:space="preserve"> </w:t>
      </w:r>
      <w:r>
        <w:rPr>
          <w:w w:val="110"/>
        </w:rPr>
        <w:t>J.,</w:t>
      </w:r>
      <w:r>
        <w:rPr>
          <w:spacing w:val="-14"/>
          <w:w w:val="110"/>
        </w:rPr>
        <w:t xml:space="preserve"> </w:t>
      </w:r>
      <w:r>
        <w:rPr>
          <w:w w:val="110"/>
        </w:rPr>
        <w:t>Solomon,</w:t>
      </w:r>
    </w:p>
    <w:p w14:paraId="031B8514" w14:textId="77777777" w:rsidR="006338C4" w:rsidRDefault="00E272E0">
      <w:pPr>
        <w:pStyle w:val="BodyText"/>
        <w:spacing w:before="18" w:line="257" w:lineRule="auto"/>
        <w:ind w:left="318"/>
      </w:pPr>
      <w:r>
        <w:rPr>
          <w:w w:val="105"/>
        </w:rPr>
        <w:t>S.</w:t>
      </w:r>
      <w:r>
        <w:rPr>
          <w:spacing w:val="29"/>
          <w:w w:val="105"/>
        </w:rPr>
        <w:t xml:space="preserve"> </w:t>
      </w:r>
      <w:r>
        <w:rPr>
          <w:w w:val="105"/>
        </w:rPr>
        <w:t>C.,</w:t>
      </w:r>
      <w:r>
        <w:rPr>
          <w:spacing w:val="32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W.</w:t>
      </w:r>
      <w:r>
        <w:rPr>
          <w:spacing w:val="29"/>
          <w:w w:val="105"/>
        </w:rPr>
        <w:t xml:space="preserve"> </w:t>
      </w:r>
      <w:r>
        <w:rPr>
          <w:w w:val="105"/>
        </w:rPr>
        <w:t>K.,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proofErr w:type="spellStart"/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draska</w:t>
      </w:r>
      <w:proofErr w:type="spellEnd"/>
      <w:r>
        <w:rPr>
          <w:spacing w:val="-2"/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D.</w:t>
      </w:r>
      <w:r>
        <w:rPr>
          <w:spacing w:val="30"/>
          <w:w w:val="105"/>
        </w:rPr>
        <w:t xml:space="preserve"> </w:t>
      </w:r>
      <w:r>
        <w:rPr>
          <w:w w:val="105"/>
        </w:rPr>
        <w:t>L.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(2005a). </w:t>
      </w:r>
      <w:r>
        <w:rPr>
          <w:spacing w:val="17"/>
          <w:w w:val="105"/>
        </w:rPr>
        <w:t xml:space="preserve"> </w:t>
      </w:r>
      <w:r>
        <w:rPr>
          <w:w w:val="105"/>
        </w:rPr>
        <w:t>Solar</w:t>
      </w:r>
      <w:r>
        <w:rPr>
          <w:spacing w:val="29"/>
          <w:w w:val="105"/>
        </w:rPr>
        <w:t xml:space="preserve"> </w:t>
      </w:r>
      <w:r>
        <w:rPr>
          <w:w w:val="105"/>
        </w:rPr>
        <w:t>EUV</w:t>
      </w:r>
      <w:r>
        <w:rPr>
          <w:spacing w:val="30"/>
          <w:w w:val="105"/>
        </w:rPr>
        <w:t xml:space="preserve"> </w:t>
      </w:r>
      <w:r>
        <w:rPr>
          <w:w w:val="105"/>
        </w:rPr>
        <w:t>Experiment</w:t>
      </w:r>
      <w:r>
        <w:rPr>
          <w:spacing w:val="29"/>
          <w:w w:val="105"/>
        </w:rPr>
        <w:t xml:space="preserve"> </w:t>
      </w:r>
      <w:r>
        <w:rPr>
          <w:w w:val="105"/>
        </w:rPr>
        <w:t>(SEE):</w:t>
      </w:r>
      <w:r>
        <w:rPr>
          <w:spacing w:val="29"/>
          <w:w w:val="105"/>
        </w:rPr>
        <w:t xml:space="preserve"> </w:t>
      </w:r>
      <w:r>
        <w:rPr>
          <w:w w:val="105"/>
        </w:rPr>
        <w:t>Mission</w:t>
      </w:r>
      <w:r>
        <w:rPr>
          <w:spacing w:val="21"/>
          <w:w w:val="104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rv</w:t>
      </w:r>
      <w:r>
        <w:rPr>
          <w:spacing w:val="-3"/>
          <w:w w:val="105"/>
        </w:rPr>
        <w:t>iew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first</w:t>
      </w:r>
      <w:r>
        <w:rPr>
          <w:spacing w:val="11"/>
          <w:w w:val="105"/>
        </w:rPr>
        <w:t xml:space="preserve"> </w:t>
      </w:r>
      <w:r>
        <w:rPr>
          <w:w w:val="105"/>
        </w:rPr>
        <w:t>results.</w:t>
      </w:r>
      <w:r>
        <w:rPr>
          <w:spacing w:val="34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Journal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110:A01312.</w:t>
      </w:r>
      <w:proofErr w:type="gramEnd"/>
    </w:p>
    <w:p w14:paraId="51CCF2CF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T.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44"/>
          <w:w w:val="105"/>
        </w:rPr>
        <w:t xml:space="preserve"> </w:t>
      </w:r>
      <w:r>
        <w:rPr>
          <w:w w:val="105"/>
        </w:rPr>
        <w:t>R.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1"/>
          <w:w w:val="105"/>
        </w:rPr>
        <w:t>Eparv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G.,</w:t>
      </w:r>
      <w:r>
        <w:rPr>
          <w:spacing w:val="43"/>
          <w:w w:val="105"/>
        </w:rPr>
        <w:t xml:space="preserve"> </w:t>
      </w:r>
      <w:r>
        <w:rPr>
          <w:w w:val="105"/>
        </w:rPr>
        <w:t>Jones,</w:t>
      </w:r>
      <w:r>
        <w:rPr>
          <w:spacing w:val="44"/>
          <w:w w:val="105"/>
        </w:rPr>
        <w:t xml:space="preserve"> </w:t>
      </w:r>
      <w:r>
        <w:rPr>
          <w:w w:val="105"/>
        </w:rPr>
        <w:t>A.</w:t>
      </w:r>
      <w:r>
        <w:rPr>
          <w:spacing w:val="39"/>
          <w:w w:val="105"/>
        </w:rPr>
        <w:t xml:space="preserve"> </w:t>
      </w:r>
      <w:r>
        <w:rPr>
          <w:w w:val="105"/>
        </w:rPr>
        <w:t>R.,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43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39"/>
          <w:w w:val="105"/>
        </w:rPr>
        <w:t xml:space="preserve"> </w:t>
      </w:r>
      <w:r>
        <w:rPr>
          <w:w w:val="105"/>
        </w:rPr>
        <w:t>C.,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</w:t>
      </w:r>
      <w:proofErr w:type="spellEnd"/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J.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65"/>
          <w:w w:val="109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39"/>
          <w:w w:val="105"/>
        </w:rPr>
        <w:t xml:space="preserve"> </w:t>
      </w:r>
      <w:r>
        <w:rPr>
          <w:w w:val="105"/>
        </w:rPr>
        <w:t>Judge,</w:t>
      </w:r>
      <w:r>
        <w:rPr>
          <w:spacing w:val="39"/>
          <w:w w:val="105"/>
        </w:rPr>
        <w:t xml:space="preserve"> </w:t>
      </w:r>
      <w:r>
        <w:rPr>
          <w:w w:val="105"/>
        </w:rPr>
        <w:t>D.,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T.,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39"/>
          <w:w w:val="105"/>
        </w:rPr>
        <w:t xml:space="preserve"> </w:t>
      </w:r>
      <w:r>
        <w:rPr>
          <w:w w:val="105"/>
        </w:rPr>
        <w:t>H.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spacing w:val="-4"/>
          <w:w w:val="105"/>
        </w:rPr>
        <w:t>bb,</w:t>
      </w:r>
      <w:r>
        <w:rPr>
          <w:spacing w:val="39"/>
          <w:w w:val="105"/>
        </w:rPr>
        <w:t xml:space="preserve"> </w:t>
      </w:r>
      <w:r>
        <w:rPr>
          <w:w w:val="105"/>
        </w:rPr>
        <w:t>D.</w:t>
      </w:r>
      <w:r>
        <w:rPr>
          <w:spacing w:val="35"/>
          <w:w w:val="105"/>
        </w:rPr>
        <w:t xml:space="preserve"> </w:t>
      </w:r>
      <w:r>
        <w:rPr>
          <w:w w:val="105"/>
        </w:rPr>
        <w:t>F.,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</w:p>
    <w:p w14:paraId="3E8BBEED" w14:textId="77777777" w:rsidR="006338C4" w:rsidRDefault="00E272E0">
      <w:pPr>
        <w:pStyle w:val="BodyText"/>
        <w:spacing w:line="257" w:lineRule="auto"/>
        <w:ind w:left="318"/>
      </w:pPr>
      <w:r>
        <w:rPr>
          <w:w w:val="105"/>
        </w:rPr>
        <w:t>S.</w:t>
      </w:r>
      <w:r>
        <w:rPr>
          <w:spacing w:val="3"/>
          <w:w w:val="105"/>
        </w:rPr>
        <w:t xml:space="preserve"> </w:t>
      </w:r>
      <w:r>
        <w:rPr>
          <w:w w:val="105"/>
        </w:rPr>
        <w:t>M.,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W.</w:t>
      </w:r>
      <w:r>
        <w:rPr>
          <w:spacing w:val="3"/>
          <w:w w:val="105"/>
        </w:rPr>
        <w:t xml:space="preserve"> </w:t>
      </w:r>
      <w:r>
        <w:rPr>
          <w:w w:val="105"/>
        </w:rPr>
        <w:t>K.</w:t>
      </w:r>
      <w:r>
        <w:rPr>
          <w:spacing w:val="3"/>
          <w:w w:val="105"/>
        </w:rPr>
        <w:t xml:space="preserve"> </w:t>
      </w:r>
      <w:r>
        <w:rPr>
          <w:w w:val="105"/>
        </w:rPr>
        <w:t>(2011).</w:t>
      </w:r>
      <w:r>
        <w:rPr>
          <w:spacing w:val="17"/>
          <w:w w:val="105"/>
        </w:rPr>
        <w:t xml:space="preserve"> </w:t>
      </w:r>
      <w:proofErr w:type="gramStart"/>
      <w:r>
        <w:rPr>
          <w:w w:val="105"/>
        </w:rPr>
        <w:t>New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irradiance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During</w:t>
      </w:r>
      <w:r>
        <w:rPr>
          <w:spacing w:val="27"/>
          <w:w w:val="99"/>
        </w:rPr>
        <w:t xml:space="preserve"> </w:t>
      </w:r>
      <w:r>
        <w:rPr>
          <w:w w:val="105"/>
        </w:rPr>
        <w:t>Flares.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739:59.</w:t>
      </w:r>
    </w:p>
    <w:p w14:paraId="12285EC5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T.</w:t>
      </w:r>
      <w:r>
        <w:rPr>
          <w:spacing w:val="16"/>
          <w:w w:val="105"/>
        </w:rPr>
        <w:t xml:space="preserve"> </w:t>
      </w:r>
      <w:r>
        <w:rPr>
          <w:w w:val="105"/>
        </w:rPr>
        <w:t>N.,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Rottman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G.,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Ves</w:t>
      </w:r>
      <w:r>
        <w:rPr>
          <w:spacing w:val="-4"/>
          <w:w w:val="105"/>
        </w:rPr>
        <w:t>t,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6"/>
          <w:w w:val="105"/>
        </w:rPr>
        <w:t xml:space="preserve"> </w:t>
      </w:r>
      <w:r>
        <w:rPr>
          <w:w w:val="105"/>
        </w:rPr>
        <w:t>(2005b).</w:t>
      </w:r>
      <w:r>
        <w:rPr>
          <w:spacing w:val="37"/>
          <w:w w:val="105"/>
        </w:rPr>
        <w:t xml:space="preserve"> </w:t>
      </w:r>
      <w:r>
        <w:rPr>
          <w:w w:val="105"/>
        </w:rPr>
        <w:t>XUV</w:t>
      </w:r>
      <w:r>
        <w:rPr>
          <w:spacing w:val="17"/>
          <w:w w:val="105"/>
        </w:rPr>
        <w:t xml:space="preserve"> </w:t>
      </w:r>
      <w:r>
        <w:rPr>
          <w:w w:val="105"/>
        </w:rPr>
        <w:t>Photometer</w:t>
      </w:r>
      <w:r>
        <w:rPr>
          <w:spacing w:val="16"/>
          <w:w w:val="105"/>
        </w:rPr>
        <w:t xml:space="preserve"> </w:t>
      </w:r>
      <w:r>
        <w:rPr>
          <w:w w:val="105"/>
        </w:rPr>
        <w:t>System</w:t>
      </w:r>
      <w:r>
        <w:rPr>
          <w:spacing w:val="16"/>
          <w:w w:val="105"/>
        </w:rPr>
        <w:t xml:space="preserve"> </w:t>
      </w:r>
      <w:r>
        <w:rPr>
          <w:w w:val="105"/>
        </w:rPr>
        <w:t>(XPS):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10"/>
        </w:rPr>
        <w:t xml:space="preserve"> </w:t>
      </w:r>
      <w:r>
        <w:rPr>
          <w:w w:val="105"/>
        </w:rPr>
        <w:t>Calibrations.</w:t>
      </w:r>
      <w:r>
        <w:rPr>
          <w:spacing w:val="2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3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230(1-2)</w:t>
      </w:r>
      <w:proofErr w:type="gramStart"/>
      <w:r>
        <w:rPr>
          <w:w w:val="105"/>
        </w:rPr>
        <w:t>:345</w:t>
      </w:r>
      <w:proofErr w:type="gramEnd"/>
      <w:r>
        <w:rPr>
          <w:w w:val="105"/>
        </w:rPr>
        <w:t>–374.</w:t>
      </w:r>
    </w:p>
    <w:p w14:paraId="31C868C9" w14:textId="77777777" w:rsidR="006338C4" w:rsidRDefault="00E272E0">
      <w:pPr>
        <w:pStyle w:val="BodyText"/>
        <w:spacing w:before="180" w:line="257" w:lineRule="auto"/>
        <w:ind w:left="318" w:right="118" w:hanging="219"/>
        <w:jc w:val="both"/>
      </w:pPr>
      <w:proofErr w:type="gramStart"/>
      <w:r>
        <w:rPr>
          <w:w w:val="105"/>
        </w:rPr>
        <w:t>Z</w:t>
      </w:r>
      <w:r>
        <w:rPr>
          <w:spacing w:val="-6"/>
          <w:w w:val="105"/>
        </w:rPr>
        <w:t>h</w:t>
      </w:r>
      <w:r>
        <w:rPr>
          <w:w w:val="105"/>
        </w:rPr>
        <w:t>u</w:t>
      </w:r>
      <w:r>
        <w:rPr>
          <w:spacing w:val="-7"/>
          <w:w w:val="105"/>
        </w:rPr>
        <w:t>ko</w:t>
      </w:r>
      <w:r>
        <w:rPr>
          <w:w w:val="105"/>
        </w:rPr>
        <w:t>v,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N.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Au</w:t>
      </w:r>
      <w:r>
        <w:rPr>
          <w:spacing w:val="-8"/>
          <w:w w:val="105"/>
        </w:rPr>
        <w:t>c</w:t>
      </w:r>
      <w:r>
        <w:rPr>
          <w:spacing w:val="-6"/>
          <w:w w:val="105"/>
        </w:rPr>
        <w:t>h</w:t>
      </w:r>
      <w:r>
        <w:rPr>
          <w:spacing w:val="-74"/>
          <w:w w:val="105"/>
        </w:rPr>
        <w:t>`</w:t>
      </w:r>
      <w:r>
        <w:rPr>
          <w:w w:val="105"/>
        </w:rPr>
        <w:t>ere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F.</w:t>
      </w:r>
      <w:r>
        <w:rPr>
          <w:spacing w:val="15"/>
          <w:w w:val="105"/>
        </w:rPr>
        <w:t xml:space="preserve"> </w:t>
      </w:r>
      <w:r>
        <w:rPr>
          <w:w w:val="105"/>
        </w:rPr>
        <w:t>(2004).</w:t>
      </w:r>
      <w:proofErr w:type="gramEnd"/>
      <w:r>
        <w:rPr>
          <w:spacing w:val="37"/>
          <w:w w:val="105"/>
        </w:rPr>
        <w:t xml:space="preserve"> </w:t>
      </w:r>
      <w:proofErr w:type="gramStart"/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nature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EIT</w:t>
      </w:r>
      <w:r>
        <w:rPr>
          <w:spacing w:val="14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spacing w:val="-7"/>
          <w:w w:val="105"/>
        </w:rPr>
        <w:t>av</w:t>
      </w:r>
      <w:r>
        <w:rPr>
          <w:w w:val="105"/>
        </w:rPr>
        <w:t>es,</w:t>
      </w:r>
      <w:r>
        <w:rPr>
          <w:spacing w:val="16"/>
          <w:w w:val="105"/>
        </w:rPr>
        <w:t xml:space="preserve"> </w:t>
      </w:r>
      <w:r>
        <w:rPr>
          <w:w w:val="105"/>
        </w:rPr>
        <w:t>EUV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link</w:t>
      </w:r>
      <w:r>
        <w:rPr>
          <w:w w:val="104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CMEs.</w:t>
      </w:r>
      <w:proofErr w:type="gramEnd"/>
      <w:r>
        <w:rPr>
          <w:spacing w:val="29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427:705–716.</w:t>
      </w:r>
      <w:proofErr w:type="gramEnd"/>
    </w:p>
    <w:sectPr w:rsidR="006338C4">
      <w:pgSz w:w="12240" w:h="15840"/>
      <w:pgMar w:top="1340" w:right="1320" w:bottom="280" w:left="1340" w:header="1132" w:footer="0" w:gutter="0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comment w:id="201" w:author="Tom Woods" w:date="2016-02-06T15:15:00Z" w:initials="TW">
    <w:p w14:paraId="3A4C9A70" w14:textId="1676FD52" w:rsidR="00605B0D" w:rsidRDefault="00605B0D">
      <w:pPr>
        <w:pStyle w:val="CommentText"/>
      </w:pPr>
      <w:r>
        <w:rPr>
          <w:rStyle w:val="CommentReference"/>
        </w:rPr>
        <w:annotationRef/>
      </w:r>
      <w:r>
        <w:t>I assume this reads as 3-sigma in your original file.</w:t>
      </w:r>
    </w:p>
  </w:comment>
  <w:comment w:id="256" w:author="Tom Woods" w:date="2016-02-06T15:50:00Z" w:initials="TW">
    <w:p w14:paraId="41068A45" w14:textId="77777777" w:rsidR="00605B0D" w:rsidRDefault="00605B0D">
      <w:pPr>
        <w:pStyle w:val="CommentText"/>
      </w:pPr>
      <w:r>
        <w:rPr>
          <w:rStyle w:val="CommentReference"/>
        </w:rPr>
        <w:annotationRef/>
      </w:r>
      <w:r>
        <w:t>I suspect this is corrupted by my conversion to Word file.</w:t>
      </w:r>
    </w:p>
    <w:p w14:paraId="74CCD7B4" w14:textId="32F34E43" w:rsidR="00605B0D" w:rsidRDefault="00605B0D">
      <w:pPr>
        <w:pStyle w:val="CommentText"/>
      </w:pPr>
    </w:p>
  </w:comment>
  <w:comment w:id="260" w:author="Tom Woods" w:date="2016-02-06T15:55:00Z" w:initials="TW">
    <w:p w14:paraId="4B30E0CF" w14:textId="77777777" w:rsidR="00605B0D" w:rsidRDefault="00605B0D">
      <w:pPr>
        <w:pStyle w:val="CommentText"/>
      </w:pPr>
      <w:r>
        <w:rPr>
          <w:rStyle w:val="CommentReference"/>
        </w:rPr>
        <w:annotationRef/>
      </w:r>
      <w:r>
        <w:t xml:space="preserve">Will you have your references all collecting into single (final) chapter (or appendix) or will you have Bibliography section for each </w:t>
      </w:r>
      <w:proofErr w:type="gramStart"/>
      <w:r>
        <w:t>chapter ?</w:t>
      </w:r>
      <w:proofErr w:type="gramEnd"/>
      <w:r>
        <w:t xml:space="preserve">  </w:t>
      </w:r>
    </w:p>
    <w:p w14:paraId="292047D0" w14:textId="0CAFB148" w:rsidR="00605B0D" w:rsidRDefault="00605B0D">
      <w:pPr>
        <w:pStyle w:val="CommentText"/>
      </w:pPr>
      <w:bookmarkStart w:id="261" w:name="_GoBack"/>
      <w:bookmarkEnd w:id="261"/>
    </w:p>
  </w:comment>
</w:comment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569908C1" w14:textId="77777777" w:rsidR="00605B0D" w:rsidRDefault="00605B0D">
      <w:r>
        <w:separator/>
      </w:r>
    </w:p>
  </w:endnote>
  <w:endnote w:type="continuationSeparator" w:id="0">
    <w:p w14:paraId="1E96F0B6" w14:textId="77777777" w:rsidR="00605B0D" w:rsidRDefault="00605B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pple Symbols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メイリオ">
    <w:altName w:val="メイリオ"/>
    <w:charset w:val="00"/>
    <w:family w:val="auto"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08374586" w14:textId="77777777" w:rsidR="00605B0D" w:rsidRDefault="00605B0D">
      <w:r>
        <w:separator/>
      </w:r>
    </w:p>
  </w:footnote>
  <w:footnote w:type="continuationSeparator" w:id="0">
    <w:p w14:paraId="0F15EFD0" w14:textId="77777777" w:rsidR="00605B0D" w:rsidRDefault="00605B0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C59F1FD" w14:textId="77777777" w:rsidR="00605B0D" w:rsidRDefault="00605B0D">
    <w:pPr>
      <w:spacing w:line="14" w:lineRule="auto"/>
      <w:rPr>
        <w:sz w:val="20"/>
        <w:szCs w:val="20"/>
      </w:rPr>
    </w:pPr>
    <w:r>
      <w:pict w14:anchorId="6362D326">
        <v:shapetype id="_x0000_t202" coordsize="21600,21600" o:spt="202" path="m0,0l0,21600,21600,21600,21600,0xe">
          <v:stroke joinstyle="miter"/>
          <v:path gradientshapeok="t" o:connecttype="rect"/>
        </v:shapetype>
        <v:shape id="_x0000_s2059" type="#_x0000_t202" style="position:absolute;margin-left:527.05pt;margin-top:55.6pt;width:14.95pt;height:12.95pt;z-index:-18112;mso-position-horizontal-relative:page;mso-position-vertical-relative:page" filled="f" stroked="f">
          <v:textbox inset="0,0,0,0">
            <w:txbxContent>
              <w:p w14:paraId="424013E4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3F05">
                  <w:rPr>
                    <w:noProof/>
                  </w:rPr>
                  <w:t>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94E91FF" w14:textId="77777777" w:rsidR="00605B0D" w:rsidRDefault="00605B0D">
    <w:pPr>
      <w:spacing w:line="14" w:lineRule="auto"/>
      <w:rPr>
        <w:sz w:val="20"/>
        <w:szCs w:val="20"/>
      </w:rPr>
    </w:pPr>
    <w:r>
      <w:pict w14:anchorId="5C4800AD">
        <v:shapetype id="_x0000_t202" coordsize="21600,21600" o:spt="202" path="m0,0l0,21600,21600,21600,21600,0xe">
          <v:stroke joinstyle="miter"/>
          <v:path gradientshapeok="t" o:connecttype="rect"/>
        </v:shapetype>
        <v:shape id="_x0000_s2053" type="#_x0000_t202" style="position:absolute;margin-left:521.6pt;margin-top:55.6pt;width:20.4pt;height:12.95pt;z-index:-17968;mso-position-horizontal-relative:page;mso-position-vertical-relative:page" filled="f" stroked="f">
          <v:textbox inset="0,0,0,0">
            <w:txbxContent>
              <w:p w14:paraId="5F500DA7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29A4288" w14:textId="77777777" w:rsidR="00605B0D" w:rsidRDefault="00605B0D">
    <w:pPr>
      <w:spacing w:line="14" w:lineRule="auto"/>
      <w:rPr>
        <w:sz w:val="20"/>
        <w:szCs w:val="20"/>
      </w:rPr>
    </w:pPr>
    <w:r>
      <w:pict w14:anchorId="514ED466">
        <v:shapetype id="_x0000_t202" coordsize="21600,21600" o:spt="202" path="m0,0l0,21600,21600,21600,21600,0xe">
          <v:stroke joinstyle="miter"/>
          <v:path gradientshapeok="t" o:connecttype="rect"/>
        </v:shapetype>
        <v:shape id="_x0000_s2054" type="#_x0000_t202" style="position:absolute;margin-left:527.05pt;margin-top:55.6pt;width:14.95pt;height:12.95pt;z-index:-17992;mso-position-horizontal-relative:page;mso-position-vertical-relative:page" filled="f" stroked="f">
          <v:textbox inset="0,0,0,0">
            <w:txbxContent>
              <w:p w14:paraId="18BDC60D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0E7E1E0" w14:textId="77777777" w:rsidR="00605B0D" w:rsidRDefault="00605B0D">
    <w:pPr>
      <w:spacing w:line="14" w:lineRule="auto"/>
      <w:rPr>
        <w:sz w:val="20"/>
        <w:szCs w:val="20"/>
      </w:rPr>
    </w:pPr>
    <w:r>
      <w:pict w14:anchorId="583727F1">
        <v:shapetype id="_x0000_t202" coordsize="21600,21600" o:spt="202" path="m0,0l0,21600,21600,21600,21600,0xe">
          <v:stroke joinstyle="miter"/>
          <v:path gradientshapeok="t" o:connecttype="rect"/>
        </v:shapetype>
        <v:shape id="_x0000_s2052" type="#_x0000_t202" style="position:absolute;margin-left:522.6pt;margin-top:55.6pt;width:18.4pt;height:12.95pt;z-index:-17944;mso-position-horizontal-relative:page;mso-position-vertical-relative:page" filled="f" stroked="f">
          <v:textbox inset="0,0,0,0">
            <w:txbxContent>
              <w:p w14:paraId="3CDA5C44" w14:textId="77777777" w:rsidR="00605B0D" w:rsidRDefault="00605B0D">
                <w:pPr>
                  <w:pStyle w:val="BodyText"/>
                  <w:spacing w:line="231" w:lineRule="exact"/>
                  <w:ind w:left="20"/>
                </w:pPr>
                <w:r>
                  <w:t>101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67A779" w14:textId="77777777" w:rsidR="00605B0D" w:rsidRDefault="00605B0D">
    <w:pPr>
      <w:spacing w:line="14" w:lineRule="auto"/>
      <w:rPr>
        <w:sz w:val="20"/>
        <w:szCs w:val="20"/>
      </w:rPr>
    </w:pPr>
    <w:r>
      <w:pict w14:anchorId="57042F0D">
        <v:shapetype id="_x0000_t202" coordsize="21600,21600" o:spt="202" path="m0,0l0,21600,21600,21600,21600,0xe">
          <v:stroke joinstyle="miter"/>
          <v:path gradientshapeok="t" o:connecttype="rect"/>
        </v:shapetype>
        <v:shape id="_x0000_s2051" type="#_x0000_t202" style="position:absolute;margin-left:521.6pt;margin-top:55.6pt;width:20.4pt;height:12.95pt;z-index:-17920;mso-position-horizontal-relative:page;mso-position-vertical-relative:page" filled="f" stroked="f">
          <v:textbox inset="0,0,0,0">
            <w:txbxContent>
              <w:p w14:paraId="7DCAF624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2C6E68C" w14:textId="77777777" w:rsidR="00605B0D" w:rsidRDefault="00605B0D">
    <w:pPr>
      <w:spacing w:line="14" w:lineRule="auto"/>
      <w:rPr>
        <w:sz w:val="20"/>
        <w:szCs w:val="20"/>
      </w:rPr>
    </w:pPr>
    <w:r>
      <w:pict w14:anchorId="568DF225">
        <v:shapetype id="_x0000_t202" coordsize="21600,21600" o:spt="202" path="m0,0l0,21600,21600,21600,21600,0xe">
          <v:stroke joinstyle="miter"/>
          <v:path gradientshapeok="t" o:connecttype="rect"/>
        </v:shapetype>
        <v:shape id="_x0000_s2050" type="#_x0000_t202" style="position:absolute;margin-left:522.6pt;margin-top:55.6pt;width:18.4pt;height:12.95pt;z-index:-17896;mso-position-horizontal-relative:page;mso-position-vertical-relative:page" filled="f" stroked="f">
          <v:textbox inset="0,0,0,0">
            <w:txbxContent>
              <w:p w14:paraId="51479848" w14:textId="77777777" w:rsidR="00605B0D" w:rsidRDefault="00605B0D">
                <w:pPr>
                  <w:pStyle w:val="BodyText"/>
                  <w:spacing w:line="231" w:lineRule="exact"/>
                  <w:ind w:left="20"/>
                </w:pPr>
                <w:r>
                  <w:t>103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AD40ADB" w14:textId="77777777" w:rsidR="00605B0D" w:rsidRDefault="00605B0D">
    <w:pPr>
      <w:spacing w:line="14" w:lineRule="auto"/>
      <w:rPr>
        <w:sz w:val="20"/>
        <w:szCs w:val="20"/>
      </w:rPr>
    </w:pPr>
    <w:r>
      <w:pict w14:anchorId="1E8F48EA">
        <v:shapetype id="_x0000_t202" coordsize="21600,21600" o:spt="202" path="m0,0l0,21600,21600,21600,21600,0xe">
          <v:stroke joinstyle="miter"/>
          <v:path gradientshapeok="t" o:connecttype="rect"/>
        </v:shapetype>
        <v:shape id="_x0000_s2049" type="#_x0000_t202" style="position:absolute;margin-left:521.6pt;margin-top:55.6pt;width:20.4pt;height:12.95pt;z-index:-17872;mso-position-horizontal-relative:page;mso-position-vertical-relative:page" filled="f" stroked="f">
          <v:textbox inset="0,0,0,0">
            <w:txbxContent>
              <w:p w14:paraId="08052759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4729E4C" w14:textId="77777777" w:rsidR="00605B0D" w:rsidRDefault="00605B0D">
    <w:pPr>
      <w:spacing w:line="14" w:lineRule="auto"/>
      <w:rPr>
        <w:sz w:val="20"/>
        <w:szCs w:val="20"/>
      </w:rPr>
    </w:pPr>
    <w:r>
      <w:pict w14:anchorId="614B3783">
        <v:shapetype id="_x0000_t202" coordsize="21600,21600" o:spt="202" path="m0,0l0,21600,21600,21600,21600,0xe">
          <v:stroke joinstyle="miter"/>
          <v:path gradientshapeok="t" o:connecttype="rect"/>
        </v:shapetype>
        <v:shape id="_x0000_s2060" type="#_x0000_t202" style="position:absolute;margin-left:527.05pt;margin-top:55.6pt;width:14.95pt;height:12.95pt;z-index:-18136;mso-position-horizontal-relative:page;mso-position-vertical-relative:page" filled="f" stroked="f">
          <v:textbox inset="0,0,0,0">
            <w:txbxContent>
              <w:p w14:paraId="4AC07926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3F05">
                  <w:rPr>
                    <w:noProof/>
                  </w:rPr>
                  <w:t>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CBD8C01" w14:textId="77777777" w:rsidR="00605B0D" w:rsidRDefault="00605B0D">
    <w:pPr>
      <w:spacing w:line="14" w:lineRule="auto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5ED7B2C" w14:textId="77777777" w:rsidR="00605B0D" w:rsidRDefault="00605B0D">
    <w:pPr>
      <w:spacing w:line="14" w:lineRule="auto"/>
      <w:rPr>
        <w:sz w:val="20"/>
        <w:szCs w:val="20"/>
      </w:rPr>
    </w:pPr>
    <w:r>
      <w:pict w14:anchorId="1D9D8D36">
        <v:shapetype id="_x0000_t202" coordsize="21600,21600" o:spt="202" path="m0,0l0,21600,21600,21600,21600,0xe">
          <v:stroke joinstyle="miter"/>
          <v:path gradientshapeok="t" o:connecttype="rect"/>
        </v:shapetype>
        <v:shape id="_x0000_s2058" type="#_x0000_t202" style="position:absolute;margin-left:527.05pt;margin-top:55.6pt;width:14.95pt;height:12.95pt;z-index:-18088;mso-position-horizontal-relative:page;mso-position-vertical-relative:page" filled="f" stroked="f">
          <v:textbox inset="0,0,0,0">
            <w:txbxContent>
              <w:p w14:paraId="745F99D8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02AFFA9" w14:textId="77777777" w:rsidR="00605B0D" w:rsidRDefault="00605B0D">
    <w:pPr>
      <w:spacing w:line="14" w:lineRule="auto"/>
      <w:rPr>
        <w:sz w:val="20"/>
        <w:szCs w:val="20"/>
      </w:rPr>
    </w:pPr>
    <w:r>
      <w:pict w14:anchorId="403F0451">
        <v:shapetype id="_x0000_t202" coordsize="21600,21600" o:spt="202" path="m0,0l0,21600,21600,21600,21600,0xe">
          <v:stroke joinstyle="miter"/>
          <v:path gradientshapeok="t" o:connecttype="rect"/>
        </v:shapetype>
        <v:shape id="_x0000_s2057" type="#_x0000_t202" style="position:absolute;margin-left:527.05pt;margin-top:55.6pt;width:14.95pt;height:12.95pt;z-index:-18064;mso-position-horizontal-relative:page;mso-position-vertical-relative:page" filled="f" stroked="f">
          <v:textbox inset="0,0,0,0">
            <w:txbxContent>
              <w:p w14:paraId="4DC57FD2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FA80D82" w14:textId="77777777" w:rsidR="00605B0D" w:rsidRDefault="00605B0D">
    <w:pPr>
      <w:spacing w:line="14" w:lineRule="auto"/>
      <w:rPr>
        <w:sz w:val="2"/>
        <w:szCs w:val="2"/>
      </w:rPr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34AA497" w14:textId="77777777" w:rsidR="00605B0D" w:rsidRDefault="00605B0D">
    <w:pPr>
      <w:spacing w:line="14" w:lineRule="auto"/>
      <w:rPr>
        <w:sz w:val="20"/>
        <w:szCs w:val="20"/>
      </w:rPr>
    </w:pPr>
    <w:r>
      <w:pict w14:anchorId="4C957E01">
        <v:shapetype id="_x0000_t202" coordsize="21600,21600" o:spt="202" path="m0,0l0,21600,21600,21600,21600,0xe">
          <v:stroke joinstyle="miter"/>
          <v:path gradientshapeok="t" o:connecttype="rect"/>
        </v:shapetype>
        <v:shape id="_x0000_s2055" type="#_x0000_t202" style="position:absolute;margin-left:527.05pt;margin-top:55.6pt;width:14.95pt;height:12.95pt;z-index:-18016;mso-position-horizontal-relative:page;mso-position-vertical-relative:page" filled="f" stroked="f">
          <v:textbox inset="0,0,0,0">
            <w:txbxContent>
              <w:p w14:paraId="2567D630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3E1C1DB" w14:textId="77777777" w:rsidR="00605B0D" w:rsidRDefault="00605B0D">
    <w:pPr>
      <w:spacing w:line="14" w:lineRule="auto"/>
      <w:rPr>
        <w:sz w:val="20"/>
        <w:szCs w:val="20"/>
      </w:rPr>
    </w:pPr>
    <w:r>
      <w:pict w14:anchorId="1E0FB964">
        <v:shapetype id="_x0000_t202" coordsize="21600,21600" o:spt="202" path="m0,0l0,21600,21600,21600,21600,0xe">
          <v:stroke joinstyle="miter"/>
          <v:path gradientshapeok="t" o:connecttype="rect"/>
        </v:shapetype>
        <v:shape id="_x0000_s2056" type="#_x0000_t202" style="position:absolute;margin-left:527.05pt;margin-top:55.6pt;width:14.95pt;height:12.95pt;z-index:-18040;mso-position-horizontal-relative:page;mso-position-vertical-relative:page" filled="f" stroked="f">
          <v:textbox inset="0,0,0,0">
            <w:txbxContent>
              <w:p w14:paraId="2F8CD4C1" w14:textId="77777777" w:rsidR="00605B0D" w:rsidRDefault="00605B0D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D6D592A" w14:textId="77777777" w:rsidR="00605B0D" w:rsidRDefault="00605B0D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5A378E0"/>
    <w:multiLevelType w:val="hybridMultilevel"/>
    <w:tmpl w:val="F23A1CFC"/>
    <w:lvl w:ilvl="0" w:tplc="63A419AC">
      <w:start w:val="6"/>
      <w:numFmt w:val="decimal"/>
      <w:lvlText w:val="%1"/>
      <w:lvlJc w:val="left"/>
      <w:pPr>
        <w:ind w:left="1213" w:hanging="1030"/>
        <w:jc w:val="left"/>
      </w:pPr>
      <w:rPr>
        <w:rFonts w:hint="default"/>
      </w:rPr>
    </w:lvl>
    <w:lvl w:ilvl="1" w:tplc="2B8603FE">
      <w:start w:val="3"/>
      <w:numFmt w:val="decimal"/>
      <w:lvlText w:val="%1.%2"/>
      <w:lvlJc w:val="left"/>
      <w:pPr>
        <w:ind w:left="1213" w:hanging="1030"/>
        <w:jc w:val="left"/>
      </w:pPr>
      <w:rPr>
        <w:rFonts w:hint="default"/>
      </w:rPr>
    </w:lvl>
    <w:lvl w:ilvl="2" w:tplc="A7B09590">
      <w:start w:val="4"/>
      <w:numFmt w:val="decimal"/>
      <w:lvlText w:val="%1.%2.%3"/>
      <w:lvlJc w:val="left"/>
      <w:pPr>
        <w:ind w:left="121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 w:tplc="3B801EFE">
      <w:start w:val="1"/>
      <w:numFmt w:val="bullet"/>
      <w:lvlText w:val="•"/>
      <w:lvlJc w:val="left"/>
      <w:pPr>
        <w:ind w:left="3723" w:hanging="1030"/>
      </w:pPr>
      <w:rPr>
        <w:rFonts w:hint="default"/>
      </w:rPr>
    </w:lvl>
    <w:lvl w:ilvl="4" w:tplc="81D2F1DE">
      <w:start w:val="1"/>
      <w:numFmt w:val="bullet"/>
      <w:lvlText w:val="•"/>
      <w:lvlJc w:val="left"/>
      <w:pPr>
        <w:ind w:left="4559" w:hanging="1030"/>
      </w:pPr>
      <w:rPr>
        <w:rFonts w:hint="default"/>
      </w:rPr>
    </w:lvl>
    <w:lvl w:ilvl="5" w:tplc="657A7274">
      <w:start w:val="1"/>
      <w:numFmt w:val="bullet"/>
      <w:lvlText w:val="•"/>
      <w:lvlJc w:val="left"/>
      <w:pPr>
        <w:ind w:left="5396" w:hanging="1030"/>
      </w:pPr>
      <w:rPr>
        <w:rFonts w:hint="default"/>
      </w:rPr>
    </w:lvl>
    <w:lvl w:ilvl="6" w:tplc="5F628D5A">
      <w:start w:val="1"/>
      <w:numFmt w:val="bullet"/>
      <w:lvlText w:val="•"/>
      <w:lvlJc w:val="left"/>
      <w:pPr>
        <w:ind w:left="6233" w:hanging="1030"/>
      </w:pPr>
      <w:rPr>
        <w:rFonts w:hint="default"/>
      </w:rPr>
    </w:lvl>
    <w:lvl w:ilvl="7" w:tplc="3FF88282">
      <w:start w:val="1"/>
      <w:numFmt w:val="bullet"/>
      <w:lvlText w:val="•"/>
      <w:lvlJc w:val="left"/>
      <w:pPr>
        <w:ind w:left="7069" w:hanging="1030"/>
      </w:pPr>
      <w:rPr>
        <w:rFonts w:hint="default"/>
      </w:rPr>
    </w:lvl>
    <w:lvl w:ilvl="8" w:tplc="204429C8">
      <w:start w:val="1"/>
      <w:numFmt w:val="bullet"/>
      <w:lvlText w:val="•"/>
      <w:lvlJc w:val="left"/>
      <w:pPr>
        <w:ind w:left="7906" w:hanging="1030"/>
      </w:pPr>
      <w:rPr>
        <w:rFonts w:hint="default"/>
      </w:rPr>
    </w:lvl>
  </w:abstractNum>
  <w:abstractNum w:abstractNumId="1">
    <w:nsid w:val="081F40BF"/>
    <w:multiLevelType w:val="hybridMultilevel"/>
    <w:tmpl w:val="20F601C0"/>
    <w:lvl w:ilvl="0" w:tplc="67105900">
      <w:start w:val="6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 w:tplc="DC16F86A">
      <w:start w:val="1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 w:tplc="B87C1F96">
      <w:start w:val="1"/>
      <w:numFmt w:val="bullet"/>
      <w:lvlText w:val="•"/>
      <w:lvlJc w:val="left"/>
      <w:pPr>
        <w:ind w:left="2140" w:hanging="918"/>
      </w:pPr>
      <w:rPr>
        <w:rFonts w:hint="default"/>
      </w:rPr>
    </w:lvl>
    <w:lvl w:ilvl="3" w:tplc="3138936A">
      <w:start w:val="1"/>
      <w:numFmt w:val="bullet"/>
      <w:lvlText w:val="•"/>
      <w:lvlJc w:val="left"/>
      <w:pPr>
        <w:ind w:left="3068" w:hanging="918"/>
      </w:pPr>
      <w:rPr>
        <w:rFonts w:hint="default"/>
      </w:rPr>
    </w:lvl>
    <w:lvl w:ilvl="4" w:tplc="AD74DEEE">
      <w:start w:val="1"/>
      <w:numFmt w:val="bullet"/>
      <w:lvlText w:val="•"/>
      <w:lvlJc w:val="left"/>
      <w:pPr>
        <w:ind w:left="3995" w:hanging="918"/>
      </w:pPr>
      <w:rPr>
        <w:rFonts w:hint="default"/>
      </w:rPr>
    </w:lvl>
    <w:lvl w:ilvl="5" w:tplc="F06882B6">
      <w:start w:val="1"/>
      <w:numFmt w:val="bullet"/>
      <w:lvlText w:val="•"/>
      <w:lvlJc w:val="left"/>
      <w:pPr>
        <w:ind w:left="4922" w:hanging="918"/>
      </w:pPr>
      <w:rPr>
        <w:rFonts w:hint="default"/>
      </w:rPr>
    </w:lvl>
    <w:lvl w:ilvl="6" w:tplc="FCDAF726">
      <w:start w:val="1"/>
      <w:numFmt w:val="bullet"/>
      <w:lvlText w:val="•"/>
      <w:lvlJc w:val="left"/>
      <w:pPr>
        <w:ind w:left="5850" w:hanging="918"/>
      </w:pPr>
      <w:rPr>
        <w:rFonts w:hint="default"/>
      </w:rPr>
    </w:lvl>
    <w:lvl w:ilvl="7" w:tplc="05BAFFD4">
      <w:start w:val="1"/>
      <w:numFmt w:val="bullet"/>
      <w:lvlText w:val="•"/>
      <w:lvlJc w:val="left"/>
      <w:pPr>
        <w:ind w:left="6777" w:hanging="918"/>
      </w:pPr>
      <w:rPr>
        <w:rFonts w:hint="default"/>
      </w:rPr>
    </w:lvl>
    <w:lvl w:ilvl="8" w:tplc="325C7BD8">
      <w:start w:val="1"/>
      <w:numFmt w:val="bullet"/>
      <w:lvlText w:val="•"/>
      <w:lvlJc w:val="left"/>
      <w:pPr>
        <w:ind w:left="7705" w:hanging="918"/>
      </w:pPr>
      <w:rPr>
        <w:rFonts w:hint="default"/>
      </w:rPr>
    </w:lvl>
  </w:abstractNum>
  <w:abstractNum w:abstractNumId="2">
    <w:nsid w:val="0E5C0956"/>
    <w:multiLevelType w:val="hybridMultilevel"/>
    <w:tmpl w:val="CC9AE2C0"/>
    <w:lvl w:ilvl="0" w:tplc="675CC5F6">
      <w:start w:val="6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 w:tplc="20E2C886">
      <w:start w:val="4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 w:tplc="308E46A0">
      <w:start w:val="1"/>
      <w:numFmt w:val="decimal"/>
      <w:lvlText w:val="%1.%2.%3"/>
      <w:lvlJc w:val="left"/>
      <w:pPr>
        <w:ind w:left="121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 w:tplc="EE2C9738">
      <w:start w:val="1"/>
      <w:numFmt w:val="bullet"/>
      <w:lvlText w:val="•"/>
      <w:lvlJc w:val="left"/>
      <w:pPr>
        <w:ind w:left="3072" w:hanging="1030"/>
      </w:pPr>
      <w:rPr>
        <w:rFonts w:hint="default"/>
      </w:rPr>
    </w:lvl>
    <w:lvl w:ilvl="4" w:tplc="D5EC3816">
      <w:start w:val="1"/>
      <w:numFmt w:val="bullet"/>
      <w:lvlText w:val="•"/>
      <w:lvlJc w:val="left"/>
      <w:pPr>
        <w:ind w:left="4002" w:hanging="1030"/>
      </w:pPr>
      <w:rPr>
        <w:rFonts w:hint="default"/>
      </w:rPr>
    </w:lvl>
    <w:lvl w:ilvl="5" w:tplc="2968CAA6">
      <w:start w:val="1"/>
      <w:numFmt w:val="bullet"/>
      <w:lvlText w:val="•"/>
      <w:lvlJc w:val="left"/>
      <w:pPr>
        <w:ind w:left="4931" w:hanging="1030"/>
      </w:pPr>
      <w:rPr>
        <w:rFonts w:hint="default"/>
      </w:rPr>
    </w:lvl>
    <w:lvl w:ilvl="6" w:tplc="FD044C02">
      <w:start w:val="1"/>
      <w:numFmt w:val="bullet"/>
      <w:lvlText w:val="•"/>
      <w:lvlJc w:val="left"/>
      <w:pPr>
        <w:ind w:left="5861" w:hanging="1030"/>
      </w:pPr>
      <w:rPr>
        <w:rFonts w:hint="default"/>
      </w:rPr>
    </w:lvl>
    <w:lvl w:ilvl="7" w:tplc="6BA4E7E8">
      <w:start w:val="1"/>
      <w:numFmt w:val="bullet"/>
      <w:lvlText w:val="•"/>
      <w:lvlJc w:val="left"/>
      <w:pPr>
        <w:ind w:left="6791" w:hanging="1030"/>
      </w:pPr>
      <w:rPr>
        <w:rFonts w:hint="default"/>
      </w:rPr>
    </w:lvl>
    <w:lvl w:ilvl="8" w:tplc="6824C826">
      <w:start w:val="1"/>
      <w:numFmt w:val="bullet"/>
      <w:lvlText w:val="•"/>
      <w:lvlJc w:val="left"/>
      <w:pPr>
        <w:ind w:left="7720" w:hanging="1030"/>
      </w:pPr>
      <w:rPr>
        <w:rFonts w:hint="default"/>
      </w:rPr>
    </w:lvl>
  </w:abstractNum>
  <w:abstractNum w:abstractNumId="3">
    <w:nsid w:val="212704BB"/>
    <w:multiLevelType w:val="hybridMultilevel"/>
    <w:tmpl w:val="307C4F76"/>
    <w:lvl w:ilvl="0" w:tplc="FBC0A040">
      <w:start w:val="6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 w:tplc="350EDA7A">
      <w:start w:val="3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 w:tplc="372E4CD0">
      <w:start w:val="1"/>
      <w:numFmt w:val="decimal"/>
      <w:lvlText w:val="%1.%2.%3"/>
      <w:lvlJc w:val="left"/>
      <w:pPr>
        <w:ind w:left="121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 w:tplc="1EDA1C64">
      <w:start w:val="1"/>
      <w:numFmt w:val="bullet"/>
      <w:lvlText w:val="•"/>
      <w:lvlJc w:val="left"/>
      <w:pPr>
        <w:ind w:left="3072" w:hanging="1030"/>
      </w:pPr>
      <w:rPr>
        <w:rFonts w:hint="default"/>
      </w:rPr>
    </w:lvl>
    <w:lvl w:ilvl="4" w:tplc="88467242">
      <w:start w:val="1"/>
      <w:numFmt w:val="bullet"/>
      <w:lvlText w:val="•"/>
      <w:lvlJc w:val="left"/>
      <w:pPr>
        <w:ind w:left="4002" w:hanging="1030"/>
      </w:pPr>
      <w:rPr>
        <w:rFonts w:hint="default"/>
      </w:rPr>
    </w:lvl>
    <w:lvl w:ilvl="5" w:tplc="C5BC6F0C">
      <w:start w:val="1"/>
      <w:numFmt w:val="bullet"/>
      <w:lvlText w:val="•"/>
      <w:lvlJc w:val="left"/>
      <w:pPr>
        <w:ind w:left="4931" w:hanging="1030"/>
      </w:pPr>
      <w:rPr>
        <w:rFonts w:hint="default"/>
      </w:rPr>
    </w:lvl>
    <w:lvl w:ilvl="6" w:tplc="9DB244C0">
      <w:start w:val="1"/>
      <w:numFmt w:val="bullet"/>
      <w:lvlText w:val="•"/>
      <w:lvlJc w:val="left"/>
      <w:pPr>
        <w:ind w:left="5861" w:hanging="1030"/>
      </w:pPr>
      <w:rPr>
        <w:rFonts w:hint="default"/>
      </w:rPr>
    </w:lvl>
    <w:lvl w:ilvl="7" w:tplc="0AA25742">
      <w:start w:val="1"/>
      <w:numFmt w:val="bullet"/>
      <w:lvlText w:val="•"/>
      <w:lvlJc w:val="left"/>
      <w:pPr>
        <w:ind w:left="6791" w:hanging="1030"/>
      </w:pPr>
      <w:rPr>
        <w:rFonts w:hint="default"/>
      </w:rPr>
    </w:lvl>
    <w:lvl w:ilvl="8" w:tplc="0DBC37CC">
      <w:start w:val="1"/>
      <w:numFmt w:val="bullet"/>
      <w:lvlText w:val="•"/>
      <w:lvlJc w:val="left"/>
      <w:pPr>
        <w:ind w:left="7720" w:hanging="1030"/>
      </w:pPr>
      <w:rPr>
        <w:rFonts w:hint="default"/>
      </w:rPr>
    </w:lvl>
  </w:abstractNum>
  <w:abstractNum w:abstractNumId="4">
    <w:nsid w:val="2D794606"/>
    <w:multiLevelType w:val="hybridMultilevel"/>
    <w:tmpl w:val="29ACF3B8"/>
    <w:lvl w:ilvl="0" w:tplc="A3767C92">
      <w:start w:val="6"/>
      <w:numFmt w:val="decimal"/>
      <w:lvlText w:val="%1"/>
      <w:lvlJc w:val="left"/>
      <w:pPr>
        <w:ind w:left="1213" w:hanging="1030"/>
        <w:jc w:val="left"/>
      </w:pPr>
      <w:rPr>
        <w:rFonts w:hint="default"/>
      </w:rPr>
    </w:lvl>
    <w:lvl w:ilvl="1" w:tplc="622EEF50">
      <w:start w:val="4"/>
      <w:numFmt w:val="decimal"/>
      <w:lvlText w:val="%1.%2"/>
      <w:lvlJc w:val="left"/>
      <w:pPr>
        <w:ind w:left="1213" w:hanging="1030"/>
        <w:jc w:val="left"/>
      </w:pPr>
      <w:rPr>
        <w:rFonts w:hint="default"/>
      </w:rPr>
    </w:lvl>
    <w:lvl w:ilvl="2" w:tplc="6EECE9FA">
      <w:start w:val="5"/>
      <w:numFmt w:val="decimal"/>
      <w:lvlText w:val="%1.%2.%3"/>
      <w:lvlJc w:val="left"/>
      <w:pPr>
        <w:ind w:left="121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 w:tplc="C1740262">
      <w:start w:val="1"/>
      <w:numFmt w:val="bullet"/>
      <w:lvlText w:val="•"/>
      <w:lvlJc w:val="left"/>
      <w:pPr>
        <w:ind w:left="3723" w:hanging="1030"/>
      </w:pPr>
      <w:rPr>
        <w:rFonts w:hint="default"/>
      </w:rPr>
    </w:lvl>
    <w:lvl w:ilvl="4" w:tplc="AE94FDA0">
      <w:start w:val="1"/>
      <w:numFmt w:val="bullet"/>
      <w:lvlText w:val="•"/>
      <w:lvlJc w:val="left"/>
      <w:pPr>
        <w:ind w:left="4559" w:hanging="1030"/>
      </w:pPr>
      <w:rPr>
        <w:rFonts w:hint="default"/>
      </w:rPr>
    </w:lvl>
    <w:lvl w:ilvl="5" w:tplc="752ECA36">
      <w:start w:val="1"/>
      <w:numFmt w:val="bullet"/>
      <w:lvlText w:val="•"/>
      <w:lvlJc w:val="left"/>
      <w:pPr>
        <w:ind w:left="5396" w:hanging="1030"/>
      </w:pPr>
      <w:rPr>
        <w:rFonts w:hint="default"/>
      </w:rPr>
    </w:lvl>
    <w:lvl w:ilvl="6" w:tplc="17A0CB9A">
      <w:start w:val="1"/>
      <w:numFmt w:val="bullet"/>
      <w:lvlText w:val="•"/>
      <w:lvlJc w:val="left"/>
      <w:pPr>
        <w:ind w:left="6233" w:hanging="1030"/>
      </w:pPr>
      <w:rPr>
        <w:rFonts w:hint="default"/>
      </w:rPr>
    </w:lvl>
    <w:lvl w:ilvl="7" w:tplc="6CEC292E">
      <w:start w:val="1"/>
      <w:numFmt w:val="bullet"/>
      <w:lvlText w:val="•"/>
      <w:lvlJc w:val="left"/>
      <w:pPr>
        <w:ind w:left="7069" w:hanging="1030"/>
      </w:pPr>
      <w:rPr>
        <w:rFonts w:hint="default"/>
      </w:rPr>
    </w:lvl>
    <w:lvl w:ilvl="8" w:tplc="547EE6B4">
      <w:start w:val="1"/>
      <w:numFmt w:val="bullet"/>
      <w:lvlText w:val="•"/>
      <w:lvlJc w:val="left"/>
      <w:pPr>
        <w:ind w:left="7906" w:hanging="103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trackRevisions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6338C4"/>
    <w:rsid w:val="001E728D"/>
    <w:rsid w:val="00244CBA"/>
    <w:rsid w:val="0024716B"/>
    <w:rsid w:val="002B374B"/>
    <w:rsid w:val="002C3F05"/>
    <w:rsid w:val="0035431B"/>
    <w:rsid w:val="00480636"/>
    <w:rsid w:val="004D0907"/>
    <w:rsid w:val="004E3513"/>
    <w:rsid w:val="00525BBE"/>
    <w:rsid w:val="00605B0D"/>
    <w:rsid w:val="006338C4"/>
    <w:rsid w:val="0077087A"/>
    <w:rsid w:val="00880492"/>
    <w:rsid w:val="00992529"/>
    <w:rsid w:val="00A47B97"/>
    <w:rsid w:val="00B35518"/>
    <w:rsid w:val="00DB6489"/>
    <w:rsid w:val="00E06735"/>
    <w:rsid w:val="00E272E0"/>
    <w:rsid w:val="00E41014"/>
    <w:rsid w:val="00F16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74"/>
    <o:shapelayout v:ext="edit">
      <o:idmap v:ext="edit" data="1"/>
    </o:shapelayout>
  </w:shapeDefaults>
  <w:decimalSymbol w:val="."/>
  <w:listSeparator w:val=","/>
  <w14:docId w14:val="06F57BA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107" w:hanging="918"/>
      <w:outlineLvl w:val="0"/>
    </w:pPr>
    <w:rPr>
      <w:rFonts w:ascii="Times New Roman" w:eastAsia="Times New Roman" w:hAnsi="Times New Roman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1213" w:hanging="1030"/>
      <w:outlineLvl w:val="1"/>
    </w:pPr>
    <w:rPr>
      <w:rFonts w:ascii="Times New Roman" w:eastAsia="Times New Roman" w:hAnsi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rFonts w:ascii="Times New Roman" w:eastAsia="Times New Roman" w:hAnsi="Times New Roman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E272E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72E0"/>
    <w:rPr>
      <w:rFonts w:ascii="Lucida Grande" w:hAnsi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7087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087A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087A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087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087A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eader" Target="header7.xml"/><Relationship Id="rId21" Type="http://schemas.openxmlformats.org/officeDocument/2006/relationships/header" Target="header8.xml"/><Relationship Id="rId22" Type="http://schemas.openxmlformats.org/officeDocument/2006/relationships/comments" Target="comments.xml"/><Relationship Id="rId23" Type="http://schemas.openxmlformats.org/officeDocument/2006/relationships/image" Target="media/image7.jpeg"/><Relationship Id="rId24" Type="http://schemas.openxmlformats.org/officeDocument/2006/relationships/image" Target="media/image8.jpeg"/><Relationship Id="rId25" Type="http://schemas.openxmlformats.org/officeDocument/2006/relationships/image" Target="media/image9.jpeg"/><Relationship Id="rId26" Type="http://schemas.openxmlformats.org/officeDocument/2006/relationships/image" Target="media/image10.png"/><Relationship Id="rId27" Type="http://schemas.openxmlformats.org/officeDocument/2006/relationships/image" Target="media/image11.jpeg"/><Relationship Id="rId28" Type="http://schemas.openxmlformats.org/officeDocument/2006/relationships/header" Target="header9.xml"/><Relationship Id="rId29" Type="http://schemas.openxmlformats.org/officeDocument/2006/relationships/header" Target="header10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eader" Target="header11.xml"/><Relationship Id="rId31" Type="http://schemas.openxmlformats.org/officeDocument/2006/relationships/header" Target="header12.xml"/><Relationship Id="rId32" Type="http://schemas.openxmlformats.org/officeDocument/2006/relationships/header" Target="header13.xml"/><Relationship Id="rId9" Type="http://schemas.openxmlformats.org/officeDocument/2006/relationships/header" Target="head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header" Target="header14.xml"/><Relationship Id="rId34" Type="http://schemas.openxmlformats.org/officeDocument/2006/relationships/header" Target="header15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header" Target="header2.xml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png"/><Relationship Id="rId15" Type="http://schemas.openxmlformats.org/officeDocument/2006/relationships/header" Target="header3.xml"/><Relationship Id="rId16" Type="http://schemas.openxmlformats.org/officeDocument/2006/relationships/header" Target="header4.xml"/><Relationship Id="rId17" Type="http://schemas.openxmlformats.org/officeDocument/2006/relationships/header" Target="header5.xml"/><Relationship Id="rId18" Type="http://schemas.openxmlformats.org/officeDocument/2006/relationships/image" Target="media/image6.png"/><Relationship Id="rId19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38</Pages>
  <Words>10920</Words>
  <Characters>62247</Characters>
  <Application>Microsoft Macintosh Word</Application>
  <DocSecurity>0</DocSecurity>
  <Lines>518</Lines>
  <Paragraphs>146</Paragraphs>
  <ScaleCrop>false</ScaleCrop>
  <Company>LASP</Company>
  <LinksUpToDate>false</LinksUpToDate>
  <CharactersWithSpaces>73021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Tom Woods</cp:lastModifiedBy>
  <cp:revision>13</cp:revision>
  <dcterms:created xsi:type="dcterms:W3CDTF">2016-02-03T10:17:00Z</dcterms:created>
  <dcterms:modified xsi:type="dcterms:W3CDTF">2016-02-06T06:55:00Z</dcterms:modified>
</cp:coreProperties>
</file>