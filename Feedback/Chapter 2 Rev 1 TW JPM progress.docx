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E4A5CF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5D0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5D1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5D2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5D3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5D4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5D5" w14:textId="77777777" w:rsidR="00D36D19" w:rsidRDefault="004377DE">
      <w:pPr>
        <w:pStyle w:val="Heading1"/>
        <w:spacing w:before="187" w:line="714" w:lineRule="auto"/>
        <w:ind w:left="3520" w:right="3538" w:firstLine="621"/>
        <w:rPr>
          <w:b w:val="0"/>
          <w:bCs w:val="0"/>
        </w:rPr>
      </w:pPr>
      <w:bookmarkStart w:id="0" w:name="Introduction"/>
      <w:bookmarkStart w:id="1" w:name="Relevant_Background"/>
      <w:bookmarkStart w:id="2" w:name="Mechanisms_and_Observational_Signatures_"/>
      <w:bookmarkStart w:id="3" w:name="Thermal_Dimming"/>
      <w:bookmarkStart w:id="4" w:name="Dimming_Physics_and_Observations_Summary"/>
      <w:bookmarkStart w:id="5" w:name="Coronal_Dimming_Case_Studies"/>
      <w:bookmarkStart w:id="6" w:name="Observations_and_Analysis"/>
      <w:bookmarkStart w:id="7" w:name="Simple_Dimming_Case"/>
      <w:bookmarkStart w:id="8" w:name="Flare-Dimming_Deconvolution_Method"/>
      <w:bookmarkStart w:id="9" w:name="Error_Estimates_for_Flare-Dimming_Deconv"/>
      <w:bookmarkStart w:id="10" w:name="Dimming_Parameterization_Results"/>
      <w:bookmarkStart w:id="11" w:name="Semi-Statistical_Study_of_Dimming-CME_Re"/>
      <w:bookmarkStart w:id="12" w:name="Introduction_to_Dimming_and_CME_Paramete"/>
      <w:bookmarkStart w:id="13" w:name="Dimming_Parameterization"/>
      <w:bookmarkStart w:id="14" w:name="CME_Parameterization"/>
      <w:bookmarkStart w:id="15" w:name="Overview_of_MinXSS_Solar_CubeSat"/>
      <w:bookmarkStart w:id="16" w:name="Science_Objectives"/>
      <w:bookmarkStart w:id="17" w:name="Thermal_Balance_Analysis_for_a_CubeSat"/>
      <w:bookmarkStart w:id="18" w:name="Coronal_Dimming_Event_List_and_Ancillary"/>
      <w:bookmarkStart w:id="19" w:name="MinXSS_CubeSat_Mass/Power_Tables"/>
      <w:bookmarkStart w:id="20" w:name="_bookmark0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r>
        <w:rPr>
          <w:w w:val="110"/>
        </w:rPr>
        <w:t xml:space="preserve">Chapter  </w:t>
      </w:r>
      <w:r>
        <w:rPr>
          <w:spacing w:val="1"/>
          <w:w w:val="110"/>
        </w:rPr>
        <w:t xml:space="preserve"> </w:t>
      </w:r>
      <w:r>
        <w:rPr>
          <w:w w:val="110"/>
        </w:rPr>
        <w:t>2</w:t>
      </w:r>
      <w:r>
        <w:rPr>
          <w:w w:val="111"/>
        </w:rPr>
        <w:t xml:space="preserve"> </w:t>
      </w:r>
      <w:bookmarkStart w:id="21" w:name="Case_Studies_Summary"/>
      <w:bookmarkStart w:id="22" w:name="Low-Cost_Mitigation_of_Radiation_Issues_"/>
      <w:bookmarkEnd w:id="21"/>
      <w:bookmarkEnd w:id="22"/>
      <w:proofErr w:type="gramStart"/>
      <w:r>
        <w:rPr>
          <w:spacing w:val="-3"/>
          <w:w w:val="110"/>
        </w:rPr>
        <w:t>Relev</w:t>
      </w:r>
      <w:r>
        <w:rPr>
          <w:spacing w:val="-4"/>
          <w:w w:val="110"/>
        </w:rPr>
        <w:t>a</w:t>
      </w:r>
      <w:r>
        <w:rPr>
          <w:spacing w:val="-3"/>
          <w:w w:val="110"/>
        </w:rPr>
        <w:t>nt</w:t>
      </w:r>
      <w:r>
        <w:rPr>
          <w:w w:val="110"/>
        </w:rPr>
        <w:t xml:space="preserve"> </w:t>
      </w:r>
      <w:r>
        <w:rPr>
          <w:spacing w:val="11"/>
          <w:w w:val="110"/>
        </w:rPr>
        <w:t xml:space="preserve"> </w:t>
      </w:r>
      <w:r>
        <w:rPr>
          <w:spacing w:val="-1"/>
          <w:w w:val="110"/>
        </w:rPr>
        <w:t>Bac</w:t>
      </w:r>
      <w:r>
        <w:rPr>
          <w:spacing w:val="-2"/>
          <w:w w:val="110"/>
        </w:rPr>
        <w:t>k</w:t>
      </w:r>
      <w:r>
        <w:rPr>
          <w:spacing w:val="-1"/>
          <w:w w:val="110"/>
        </w:rPr>
        <w:t>g</w:t>
      </w:r>
      <w:r>
        <w:rPr>
          <w:spacing w:val="-2"/>
          <w:w w:val="110"/>
        </w:rPr>
        <w:t>r</w:t>
      </w:r>
      <w:r>
        <w:rPr>
          <w:spacing w:val="-1"/>
          <w:w w:val="110"/>
        </w:rPr>
        <w:t>ound</w:t>
      </w:r>
      <w:proofErr w:type="gramEnd"/>
    </w:p>
    <w:p w14:paraId="1DE4A5D6" w14:textId="77777777" w:rsidR="00D36D19" w:rsidRDefault="00D36D1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DE4A5D7" w14:textId="77777777" w:rsidR="00D36D19" w:rsidRDefault="00D36D19">
      <w:pPr>
        <w:spacing w:before="1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14:paraId="1DE4A5D8" w14:textId="77777777" w:rsidR="00D36D19" w:rsidRDefault="004377DE">
      <w:pPr>
        <w:numPr>
          <w:ilvl w:val="1"/>
          <w:numId w:val="3"/>
        </w:numPr>
        <w:tabs>
          <w:tab w:val="left" w:pos="1108"/>
        </w:tabs>
        <w:rPr>
          <w:rFonts w:ascii="Times New Roman" w:eastAsia="Times New Roman" w:hAnsi="Times New Roman" w:cs="Times New Roman"/>
          <w:sz w:val="24"/>
          <w:szCs w:val="24"/>
        </w:rPr>
      </w:pPr>
      <w:bookmarkStart w:id="23" w:name="Brief_Tour_of_the_Sun"/>
      <w:bookmarkStart w:id="24" w:name="Advancing_CubeSat_Technologies_and_Lesso"/>
      <w:bookmarkStart w:id="25" w:name="3-D_Printed_Parts"/>
      <w:bookmarkEnd w:id="23"/>
      <w:bookmarkEnd w:id="24"/>
      <w:bookmarkEnd w:id="25"/>
      <w:r>
        <w:rPr>
          <w:rFonts w:ascii="Times New Roman"/>
          <w:b/>
          <w:w w:val="110"/>
          <w:sz w:val="24"/>
        </w:rPr>
        <w:t>Brief</w:t>
      </w:r>
      <w:r>
        <w:rPr>
          <w:rFonts w:ascii="Times New Roman"/>
          <w:b/>
          <w:spacing w:val="31"/>
          <w:w w:val="110"/>
          <w:sz w:val="24"/>
        </w:rPr>
        <w:t xml:space="preserve"> </w:t>
      </w:r>
      <w:r>
        <w:rPr>
          <w:rFonts w:ascii="Times New Roman"/>
          <w:b/>
          <w:spacing w:val="-6"/>
          <w:w w:val="110"/>
          <w:sz w:val="24"/>
        </w:rPr>
        <w:t>To</w:t>
      </w:r>
      <w:r>
        <w:rPr>
          <w:rFonts w:ascii="Times New Roman"/>
          <w:b/>
          <w:spacing w:val="-7"/>
          <w:w w:val="110"/>
          <w:sz w:val="24"/>
        </w:rPr>
        <w:t>ur</w:t>
      </w:r>
      <w:r>
        <w:rPr>
          <w:rFonts w:ascii="Times New Roman"/>
          <w:b/>
          <w:spacing w:val="3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of</w:t>
      </w:r>
      <w:r>
        <w:rPr>
          <w:rFonts w:ascii="Times New Roman"/>
          <w:b/>
          <w:spacing w:val="3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the</w:t>
      </w:r>
      <w:r>
        <w:rPr>
          <w:rFonts w:ascii="Times New Roman"/>
          <w:b/>
          <w:spacing w:val="32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Sun</w:t>
      </w:r>
    </w:p>
    <w:p w14:paraId="1DE4A5D9" w14:textId="77777777" w:rsidR="00D36D19" w:rsidRDefault="00D36D19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DE4A5DA" w14:textId="77777777" w:rsidR="00D36D19" w:rsidRDefault="00D36D19">
      <w:pPr>
        <w:spacing w:before="4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1DE4A5DB" w14:textId="77777777" w:rsidR="00D36D19" w:rsidRDefault="004377DE">
      <w:pPr>
        <w:spacing w:line="200" w:lineRule="atLeast"/>
        <w:ind w:left="19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1DE4A86E" wp14:editId="1DE4A86F">
            <wp:extent cx="3608832" cy="3608832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2" cy="36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A5DC" w14:textId="77777777" w:rsidR="00D36D19" w:rsidRDefault="00D36D19">
      <w:pPr>
        <w:spacing w:before="6"/>
        <w:rPr>
          <w:rFonts w:ascii="Times New Roman" w:eastAsia="Times New Roman" w:hAnsi="Times New Roman" w:cs="Times New Roman"/>
          <w:b/>
          <w:bCs/>
          <w:sz w:val="35"/>
          <w:szCs w:val="35"/>
        </w:rPr>
      </w:pPr>
    </w:p>
    <w:p w14:paraId="1DE4A5DD" w14:textId="77777777" w:rsidR="00D36D19" w:rsidRDefault="004377DE">
      <w:pPr>
        <w:pStyle w:val="BodyText"/>
        <w:spacing w:line="257" w:lineRule="auto"/>
        <w:ind w:left="100" w:right="119"/>
      </w:pPr>
      <w:bookmarkStart w:id="26" w:name="Obscuration_Dimming"/>
      <w:bookmarkStart w:id="27" w:name="Wave_Dimming"/>
      <w:bookmarkStart w:id="28" w:name="Doppler_and_Bandpass_Dimming"/>
      <w:bookmarkStart w:id="29" w:name="Complex_Dimming_Case"/>
      <w:bookmarkStart w:id="30" w:name="Observations_and_Event_Selection"/>
      <w:bookmarkStart w:id="31" w:name="Flare-Dimming_Deconvolution_Method_Stati"/>
      <w:bookmarkStart w:id="32" w:name="Dimming_Light_Curve_Fitting_Method"/>
      <w:bookmarkStart w:id="33" w:name="Physics_Motivation_and_Fit_Types"/>
      <w:bookmarkStart w:id="34" w:name="Dimming_Fit_Uncertainty_Computation"/>
      <w:bookmarkStart w:id="35" w:name="Parameterization_Methods"/>
      <w:bookmarkStart w:id="36" w:name="Dimming_and_CME_Parameters_Correlation"/>
      <w:bookmarkStart w:id="37" w:name="Topics_Beyond_Solar_Eruptive_Events"/>
      <w:bookmarkStart w:id="38" w:name="Mission_Architecture"/>
      <w:bookmarkStart w:id="39" w:name="Primary_Instrument:_Amptek_X123-SDD"/>
      <w:bookmarkStart w:id="40" w:name="Secondary_Instrument:_Solar_Position_Sen"/>
      <w:bookmarkStart w:id="41" w:name="Electrical_Power_System,_Battery,_and_So"/>
      <w:bookmarkStart w:id="42" w:name="Communications"/>
      <w:bookmarkStart w:id="43" w:name="Attitude_Determination_and_Control_Syste"/>
      <w:bookmarkStart w:id="44" w:name="CubeSat_Card_Cage"/>
      <w:bookmarkStart w:id="45" w:name="Simplification_of_Solar_Panel_Fabricatio"/>
      <w:bookmarkStart w:id="46" w:name="Importance_of_Flight_Like_Testing"/>
      <w:bookmarkStart w:id="47" w:name="Importance_of_a_Second_CubeSat_Unit"/>
      <w:bookmarkStart w:id="48" w:name="Summary"/>
      <w:bookmarkStart w:id="49" w:name="_bookmark1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r>
        <w:rPr>
          <w:w w:val="105"/>
        </w:rPr>
        <w:t>Figure</w:t>
      </w:r>
      <w:r>
        <w:rPr>
          <w:spacing w:val="7"/>
          <w:w w:val="105"/>
        </w:rPr>
        <w:t xml:space="preserve"> </w:t>
      </w:r>
      <w:r>
        <w:rPr>
          <w:w w:val="105"/>
        </w:rPr>
        <w:t>2.1:</w:t>
      </w:r>
      <w:r>
        <w:rPr>
          <w:spacing w:val="41"/>
          <w:w w:val="105"/>
        </w:rPr>
        <w:t xml:space="preserve"> </w:t>
      </w:r>
      <w:r>
        <w:rPr>
          <w:w w:val="105"/>
        </w:rPr>
        <w:t>Sectional</w:t>
      </w:r>
      <w:r>
        <w:rPr>
          <w:spacing w:val="7"/>
          <w:w w:val="105"/>
        </w:rPr>
        <w:t xml:space="preserve"> </w:t>
      </w:r>
      <w:r>
        <w:rPr>
          <w:spacing w:val="-4"/>
          <w:w w:val="105"/>
        </w:rPr>
        <w:t>c</w:t>
      </w:r>
      <w:r>
        <w:rPr>
          <w:spacing w:val="-3"/>
          <w:w w:val="105"/>
        </w:rPr>
        <w:t>uta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ay</w:t>
      </w:r>
      <w:r>
        <w:rPr>
          <w:spacing w:val="8"/>
          <w:w w:val="105"/>
        </w:rPr>
        <w:t xml:space="preserve"> </w:t>
      </w:r>
      <w:r>
        <w:rPr>
          <w:w w:val="105"/>
        </w:rPr>
        <w:t>diagram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sun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7"/>
          <w:w w:val="105"/>
        </w:rPr>
        <w:t xml:space="preserve"> </w:t>
      </w:r>
      <w:r>
        <w:rPr>
          <w:w w:val="105"/>
        </w:rPr>
        <w:t>basic</w:t>
      </w:r>
      <w:r>
        <w:rPr>
          <w:spacing w:val="8"/>
          <w:w w:val="105"/>
        </w:rPr>
        <w:t xml:space="preserve"> </w:t>
      </w:r>
      <w:r>
        <w:rPr>
          <w:w w:val="105"/>
        </w:rPr>
        <w:t>structure.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F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gur</w:t>
      </w:r>
      <w:r>
        <w:rPr>
          <w:spacing w:val="-2"/>
          <w:w w:val="105"/>
        </w:rPr>
        <w:t>e</w:t>
      </w:r>
      <w:r>
        <w:rPr>
          <w:spacing w:val="8"/>
          <w:w w:val="105"/>
        </w:rPr>
        <w:t xml:space="preserve"> </w:t>
      </w:r>
      <w:r>
        <w:rPr>
          <w:w w:val="105"/>
        </w:rPr>
        <w:t>courtesy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hyperlink r:id="rId8">
        <w:r>
          <w:rPr>
            <w:w w:val="105"/>
          </w:rPr>
          <w:t>Image</w:t>
        </w:r>
      </w:hyperlink>
      <w:r>
        <w:rPr>
          <w:w w:val="103"/>
        </w:rPr>
        <w:t xml:space="preserve"> </w:t>
      </w:r>
      <w:bookmarkStart w:id="50" w:name="CDH_and_Flight_Software"/>
      <w:bookmarkEnd w:id="50"/>
      <w:r>
        <w:rPr>
          <w:w w:val="103"/>
        </w:rPr>
        <w:t xml:space="preserve"> </w:t>
      </w:r>
      <w:hyperlink r:id="rId9">
        <w:r>
          <w:rPr>
            <w:w w:val="105"/>
          </w:rPr>
          <w:t>Editor</w:t>
        </w:r>
        <w:r>
          <w:rPr>
            <w:spacing w:val="19"/>
            <w:w w:val="105"/>
          </w:rPr>
          <w:t xml:space="preserve"> </w:t>
        </w:r>
        <w:r>
          <w:rPr>
            <w:w w:val="105"/>
          </w:rPr>
          <w:t>on</w:t>
        </w:r>
        <w:r>
          <w:rPr>
            <w:spacing w:val="20"/>
            <w:w w:val="105"/>
          </w:rPr>
          <w:t xml:space="preserve"> </w:t>
        </w:r>
        <w:r>
          <w:rPr>
            <w:spacing w:val="-2"/>
            <w:w w:val="105"/>
          </w:rPr>
          <w:t>flic</w:t>
        </w:r>
        <w:r>
          <w:rPr>
            <w:spacing w:val="-1"/>
            <w:w w:val="105"/>
          </w:rPr>
          <w:t>kr.</w:t>
        </w:r>
      </w:hyperlink>
    </w:p>
    <w:p w14:paraId="1DE4A5DE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5DF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5E0" w14:textId="77777777" w:rsidR="00D36D19" w:rsidRDefault="004377DE">
      <w:pPr>
        <w:pStyle w:val="BodyText"/>
        <w:spacing w:before="192" w:line="455" w:lineRule="auto"/>
        <w:ind w:left="100" w:right="118" w:firstLine="576"/>
        <w:jc w:val="both"/>
      </w:pPr>
      <w:bookmarkStart w:id="51" w:name="Mass-loss_Dimming"/>
      <w:bookmarkStart w:id="52" w:name="Brief_CubeSat_Introduction"/>
      <w:bookmarkStart w:id="53" w:name="Solar_Flare_Studies"/>
      <w:bookmarkStart w:id="54" w:name="Pseudo-Peak_Power_Tracking"/>
      <w:bookmarkEnd w:id="51"/>
      <w:bookmarkEnd w:id="52"/>
      <w:bookmarkEnd w:id="53"/>
      <w:bookmarkEnd w:id="54"/>
      <w:r>
        <w:rPr>
          <w:w w:val="105"/>
        </w:rPr>
        <w:t>Figure</w:t>
      </w:r>
      <w:r>
        <w:rPr>
          <w:spacing w:val="53"/>
          <w:w w:val="105"/>
        </w:rPr>
        <w:t xml:space="preserve"> </w:t>
      </w:r>
      <w:hyperlink w:anchor="_bookmark1" w:history="1">
        <w:r>
          <w:rPr>
            <w:w w:val="105"/>
          </w:rPr>
          <w:t>2.1</w:t>
        </w:r>
      </w:hyperlink>
      <w:r>
        <w:rPr>
          <w:spacing w:val="53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ows</w:t>
      </w:r>
      <w:r>
        <w:rPr>
          <w:spacing w:val="53"/>
          <w:w w:val="105"/>
        </w:rPr>
        <w:t xml:space="preserve"> </w:t>
      </w:r>
      <w:r>
        <w:rPr>
          <w:w w:val="105"/>
        </w:rPr>
        <w:t>the</w:t>
      </w:r>
      <w:r>
        <w:rPr>
          <w:spacing w:val="53"/>
          <w:w w:val="105"/>
        </w:rPr>
        <w:t xml:space="preserve"> </w:t>
      </w:r>
      <w:r>
        <w:rPr>
          <w:w w:val="105"/>
        </w:rPr>
        <w:t>basic</w:t>
      </w:r>
      <w:r>
        <w:rPr>
          <w:spacing w:val="53"/>
          <w:w w:val="105"/>
        </w:rPr>
        <w:t xml:space="preserve"> </w:t>
      </w:r>
      <w:r>
        <w:rPr>
          <w:w w:val="105"/>
        </w:rPr>
        <w:t>structure</w:t>
      </w:r>
      <w:r>
        <w:rPr>
          <w:spacing w:val="53"/>
          <w:w w:val="105"/>
        </w:rPr>
        <w:t xml:space="preserve"> </w:t>
      </w:r>
      <w:r>
        <w:rPr>
          <w:w w:val="105"/>
        </w:rPr>
        <w:t>of</w:t>
      </w:r>
      <w:r>
        <w:rPr>
          <w:spacing w:val="53"/>
          <w:w w:val="105"/>
        </w:rPr>
        <w:t xml:space="preserve"> </w:t>
      </w:r>
      <w:r>
        <w:rPr>
          <w:w w:val="105"/>
        </w:rPr>
        <w:t>the</w:t>
      </w:r>
      <w:r>
        <w:rPr>
          <w:spacing w:val="53"/>
          <w:w w:val="105"/>
        </w:rPr>
        <w:t xml:space="preserve"> </w:t>
      </w:r>
      <w:r>
        <w:rPr>
          <w:w w:val="105"/>
        </w:rPr>
        <w:t>sun.</w:t>
      </w:r>
      <w:r>
        <w:rPr>
          <w:spacing w:val="34"/>
          <w:w w:val="105"/>
        </w:rPr>
        <w:t xml:space="preserve"> </w:t>
      </w:r>
      <w:r>
        <w:rPr>
          <w:w w:val="105"/>
        </w:rPr>
        <w:t>Nuclear</w:t>
      </w:r>
      <w:r>
        <w:rPr>
          <w:spacing w:val="54"/>
          <w:w w:val="105"/>
        </w:rPr>
        <w:t xml:space="preserve"> </w:t>
      </w:r>
      <w:r>
        <w:rPr>
          <w:w w:val="105"/>
        </w:rPr>
        <w:t>fusion</w:t>
      </w:r>
      <w:r>
        <w:rPr>
          <w:spacing w:val="53"/>
          <w:w w:val="105"/>
        </w:rPr>
        <w:t xml:space="preserve"> </w:t>
      </w:r>
      <w:r>
        <w:rPr>
          <w:spacing w:val="1"/>
          <w:w w:val="105"/>
        </w:rPr>
        <w:t>occ</w:t>
      </w:r>
      <w:r>
        <w:rPr>
          <w:w w:val="105"/>
        </w:rPr>
        <w:t>ur</w:t>
      </w:r>
      <w:r>
        <w:rPr>
          <w:spacing w:val="1"/>
          <w:w w:val="105"/>
        </w:rPr>
        <w:t>s</w:t>
      </w:r>
      <w:r>
        <w:rPr>
          <w:spacing w:val="53"/>
          <w:w w:val="105"/>
        </w:rPr>
        <w:t xml:space="preserve"> </w:t>
      </w:r>
      <w:r>
        <w:rPr>
          <w:w w:val="105"/>
        </w:rPr>
        <w:t>in</w:t>
      </w:r>
      <w:r>
        <w:rPr>
          <w:spacing w:val="53"/>
          <w:w w:val="105"/>
        </w:rPr>
        <w:t xml:space="preserve"> </w:t>
      </w:r>
      <w:r>
        <w:rPr>
          <w:w w:val="105"/>
        </w:rPr>
        <w:t>the</w:t>
      </w:r>
      <w:r>
        <w:rPr>
          <w:spacing w:val="53"/>
          <w:w w:val="105"/>
        </w:rPr>
        <w:t xml:space="preserve"> </w:t>
      </w:r>
      <w:r>
        <w:rPr>
          <w:w w:val="105"/>
        </w:rPr>
        <w:t>core</w:t>
      </w:r>
      <w:r>
        <w:rPr>
          <w:spacing w:val="53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10"/>
        </w:rPr>
        <w:t xml:space="preserve"> </w:t>
      </w:r>
      <w:r>
        <w:rPr>
          <w:w w:val="105"/>
        </w:rPr>
        <w:t>produces</w:t>
      </w:r>
      <w:r>
        <w:rPr>
          <w:spacing w:val="53"/>
          <w:w w:val="105"/>
        </w:rPr>
        <w:t xml:space="preserve"> </w:t>
      </w:r>
      <w:r>
        <w:rPr>
          <w:w w:val="105"/>
        </w:rPr>
        <w:t>high-energy</w:t>
      </w:r>
      <w:r>
        <w:rPr>
          <w:spacing w:val="53"/>
          <w:w w:val="105"/>
        </w:rPr>
        <w:t xml:space="preserve"> </w:t>
      </w:r>
      <w:r>
        <w:rPr>
          <w:w w:val="105"/>
        </w:rPr>
        <w:t>photons</w:t>
      </w:r>
      <w:r>
        <w:rPr>
          <w:spacing w:val="53"/>
          <w:w w:val="105"/>
        </w:rPr>
        <w:t xml:space="preserve"> </w:t>
      </w:r>
      <w:r>
        <w:rPr>
          <w:w w:val="105"/>
        </w:rPr>
        <w:t>that</w:t>
      </w:r>
      <w:r>
        <w:rPr>
          <w:spacing w:val="53"/>
          <w:w w:val="105"/>
        </w:rPr>
        <w:t xml:space="preserve"> </w:t>
      </w:r>
      <w:r>
        <w:rPr>
          <w:spacing w:val="-3"/>
          <w:w w:val="105"/>
        </w:rPr>
        <w:t>slowl</w:t>
      </w:r>
      <w:r>
        <w:rPr>
          <w:spacing w:val="-2"/>
          <w:w w:val="105"/>
        </w:rPr>
        <w:t>y</w:t>
      </w:r>
      <w:r>
        <w:rPr>
          <w:spacing w:val="53"/>
          <w:w w:val="105"/>
        </w:rPr>
        <w:t xml:space="preserve"> </w:t>
      </w:r>
      <w:r>
        <w:rPr>
          <w:spacing w:val="-2"/>
          <w:w w:val="105"/>
        </w:rPr>
        <w:t>trav</w:t>
      </w:r>
      <w:r>
        <w:rPr>
          <w:spacing w:val="-3"/>
          <w:w w:val="105"/>
        </w:rPr>
        <w:t>el</w:t>
      </w:r>
      <w:r>
        <w:rPr>
          <w:spacing w:val="53"/>
          <w:w w:val="105"/>
        </w:rPr>
        <w:t xml:space="preserve"> </w:t>
      </w:r>
      <w:r>
        <w:rPr>
          <w:spacing w:val="-2"/>
          <w:w w:val="105"/>
        </w:rPr>
        <w:t>out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ard</w:t>
      </w:r>
      <w:r>
        <w:rPr>
          <w:spacing w:val="53"/>
          <w:w w:val="105"/>
        </w:rPr>
        <w:t xml:space="preserve"> </w:t>
      </w:r>
      <w:r>
        <w:rPr>
          <w:w w:val="105"/>
        </w:rPr>
        <w:t>through</w:t>
      </w:r>
      <w:r>
        <w:rPr>
          <w:spacing w:val="53"/>
          <w:w w:val="105"/>
        </w:rPr>
        <w:t xml:space="preserve"> </w:t>
      </w:r>
      <w:r>
        <w:rPr>
          <w:w w:val="105"/>
        </w:rPr>
        <w:t>the</w:t>
      </w:r>
      <w:r>
        <w:rPr>
          <w:spacing w:val="53"/>
          <w:w w:val="105"/>
        </w:rPr>
        <w:t xml:space="preserve"> </w:t>
      </w:r>
      <w:r>
        <w:rPr>
          <w:spacing w:val="-1"/>
          <w:w w:val="105"/>
        </w:rPr>
        <w:t>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53"/>
          <w:w w:val="105"/>
        </w:rPr>
        <w:t xml:space="preserve"> </w:t>
      </w:r>
      <w:r>
        <w:rPr>
          <w:w w:val="105"/>
        </w:rPr>
        <w:t>zone.</w:t>
      </w:r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53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ry</w:t>
      </w:r>
      <w:r>
        <w:rPr>
          <w:spacing w:val="39"/>
          <w:w w:val="104"/>
        </w:rPr>
        <w:t xml:space="preserve"> </w:t>
      </w:r>
      <w:r>
        <w:rPr>
          <w:w w:val="105"/>
        </w:rPr>
        <w:t>spherical</w:t>
      </w:r>
      <w:r>
        <w:rPr>
          <w:spacing w:val="56"/>
          <w:w w:val="105"/>
        </w:rPr>
        <w:t xml:space="preserve"> </w:t>
      </w:r>
      <w:r>
        <w:rPr>
          <w:w w:val="105"/>
        </w:rPr>
        <w:t>surface</w:t>
      </w:r>
      <w:r>
        <w:rPr>
          <w:spacing w:val="56"/>
          <w:w w:val="105"/>
        </w:rPr>
        <w:t xml:space="preserve"> 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56"/>
          <w:w w:val="105"/>
        </w:rPr>
        <w:t xml:space="preserve"> </w:t>
      </w:r>
      <w:r>
        <w:rPr>
          <w:w w:val="105"/>
        </w:rPr>
        <w:t>on</w:t>
      </w:r>
      <w:r>
        <w:rPr>
          <w:spacing w:val="57"/>
          <w:w w:val="105"/>
        </w:rPr>
        <w:t xml:space="preserve"> </w:t>
      </w:r>
      <w:r>
        <w:rPr>
          <w:w w:val="105"/>
        </w:rPr>
        <w:t>the</w:t>
      </w:r>
      <w:r>
        <w:rPr>
          <w:spacing w:val="56"/>
          <w:w w:val="105"/>
        </w:rPr>
        <w:t xml:space="preserve"> </w:t>
      </w:r>
      <w:proofErr w:type="gramStart"/>
      <w:r>
        <w:rPr>
          <w:w w:val="105"/>
        </w:rPr>
        <w:t xml:space="preserve">core, 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proofErr w:type="gramEnd"/>
      <w:r>
        <w:rPr>
          <w:spacing w:val="57"/>
          <w:w w:val="105"/>
        </w:rPr>
        <w:t xml:space="preserve"> </w:t>
      </w:r>
      <w:r>
        <w:rPr>
          <w:w w:val="105"/>
        </w:rPr>
        <w:t>net</w:t>
      </w:r>
      <w:r>
        <w:rPr>
          <w:spacing w:val="55"/>
          <w:w w:val="105"/>
        </w:rPr>
        <w:t xml:space="preserve"> </w:t>
      </w:r>
      <w:r>
        <w:rPr>
          <w:w w:val="105"/>
        </w:rPr>
        <w:t>energy  flux</w:t>
      </w:r>
      <w:r>
        <w:rPr>
          <w:spacing w:val="55"/>
          <w:w w:val="105"/>
        </w:rPr>
        <w:t xml:space="preserve"> </w:t>
      </w:r>
      <w:r>
        <w:rPr>
          <w:spacing w:val="-2"/>
          <w:w w:val="105"/>
        </w:rPr>
        <w:t>out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ard</w:t>
      </w:r>
      <w:r>
        <w:rPr>
          <w:spacing w:val="56"/>
          <w:w w:val="105"/>
        </w:rPr>
        <w:t xml:space="preserve"> </w:t>
      </w:r>
      <w:r>
        <w:rPr>
          <w:spacing w:val="-2"/>
          <w:w w:val="105"/>
        </w:rPr>
        <w:t>mu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t</w:t>
      </w:r>
      <w:r>
        <w:rPr>
          <w:spacing w:val="56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57"/>
          <w:w w:val="105"/>
        </w:rPr>
        <w:t xml:space="preserve"> </w:t>
      </w:r>
      <w:r>
        <w:rPr>
          <w:w w:val="105"/>
        </w:rPr>
        <w:t>positive</w:t>
      </w:r>
      <w:r>
        <w:rPr>
          <w:spacing w:val="57"/>
          <w:w w:val="105"/>
        </w:rPr>
        <w:t xml:space="preserve"> </w:t>
      </w:r>
      <w:r>
        <w:rPr>
          <w:w w:val="105"/>
        </w:rPr>
        <w:t>or</w:t>
      </w:r>
      <w:r>
        <w:rPr>
          <w:spacing w:val="57"/>
          <w:w w:val="105"/>
        </w:rPr>
        <w:t xml:space="preserve"> </w:t>
      </w:r>
      <w:r>
        <w:rPr>
          <w:w w:val="105"/>
        </w:rPr>
        <w:t>there</w:t>
      </w:r>
    </w:p>
    <w:p w14:paraId="1DE4A5E1" w14:textId="77777777" w:rsidR="00D36D19" w:rsidRDefault="00D36D19">
      <w:pPr>
        <w:spacing w:line="455" w:lineRule="auto"/>
        <w:jc w:val="both"/>
        <w:sectPr w:rsidR="00D36D19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1DE4A5E2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5E4" w14:textId="2D85A741" w:rsidR="00D36D19" w:rsidRDefault="004377DE" w:rsidP="00AE6A8C">
      <w:pPr>
        <w:pStyle w:val="BodyText"/>
        <w:spacing w:before="58" w:line="455" w:lineRule="auto"/>
        <w:ind w:left="100" w:right="117"/>
        <w:jc w:val="both"/>
      </w:pPr>
      <w:r>
        <w:rPr>
          <w:spacing w:val="-3"/>
          <w:w w:val="105"/>
        </w:rPr>
        <w:t>w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47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8"/>
          <w:w w:val="105"/>
        </w:rPr>
        <w:t xml:space="preserve"> </w:t>
      </w:r>
      <w:r>
        <w:rPr>
          <w:w w:val="105"/>
        </w:rPr>
        <w:t>a</w:t>
      </w:r>
      <w:r>
        <w:rPr>
          <w:spacing w:val="48"/>
          <w:w w:val="105"/>
        </w:rPr>
        <w:t xml:space="preserve"> </w:t>
      </w:r>
      <w:r>
        <w:rPr>
          <w:w w:val="105"/>
        </w:rPr>
        <w:t>steady</w:t>
      </w:r>
      <w:r>
        <w:rPr>
          <w:spacing w:val="48"/>
          <w:w w:val="105"/>
        </w:rPr>
        <w:t xml:space="preserve"> </w:t>
      </w:r>
      <w:r>
        <w:rPr>
          <w:w w:val="105"/>
        </w:rPr>
        <w:t>build</w:t>
      </w:r>
      <w:r>
        <w:rPr>
          <w:spacing w:val="48"/>
          <w:w w:val="105"/>
        </w:rPr>
        <w:t xml:space="preserve"> </w:t>
      </w:r>
      <w:r>
        <w:rPr>
          <w:w w:val="105"/>
        </w:rPr>
        <w:t>up</w:t>
      </w:r>
      <w:r>
        <w:rPr>
          <w:spacing w:val="48"/>
          <w:w w:val="105"/>
        </w:rPr>
        <w:t xml:space="preserve"> </w:t>
      </w:r>
      <w:r>
        <w:rPr>
          <w:w w:val="105"/>
        </w:rPr>
        <w:t>of</w:t>
      </w:r>
      <w:r>
        <w:rPr>
          <w:spacing w:val="48"/>
          <w:w w:val="105"/>
        </w:rPr>
        <w:t xml:space="preserve"> </w:t>
      </w:r>
      <w:r>
        <w:rPr>
          <w:w w:val="105"/>
        </w:rPr>
        <w:t>energy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that</w:t>
      </w:r>
      <w:r>
        <w:rPr>
          <w:spacing w:val="48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48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ntual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</w:t>
      </w:r>
      <w:r>
        <w:rPr>
          <w:spacing w:val="48"/>
          <w:w w:val="105"/>
        </w:rPr>
        <w:t xml:space="preserve"> </w:t>
      </w:r>
      <w:r>
        <w:rPr>
          <w:w w:val="105"/>
        </w:rPr>
        <w:t>cause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w w:val="105"/>
        </w:rPr>
        <w:t>sun</w:t>
      </w:r>
      <w:r>
        <w:rPr>
          <w:spacing w:val="48"/>
          <w:w w:val="105"/>
        </w:rPr>
        <w:t xml:space="preserve"> </w:t>
      </w:r>
      <w:r>
        <w:rPr>
          <w:w w:val="105"/>
        </w:rPr>
        <w:t>to</w:t>
      </w:r>
      <w:r>
        <w:rPr>
          <w:spacing w:val="48"/>
          <w:w w:val="105"/>
        </w:rPr>
        <w:t xml:space="preserve"> </w:t>
      </w:r>
      <w:r>
        <w:rPr>
          <w:w w:val="105"/>
        </w:rPr>
        <w:t>explode.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43"/>
          <w:w w:val="99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onv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18"/>
          <w:w w:val="105"/>
        </w:rPr>
        <w:t xml:space="preserve"> </w:t>
      </w:r>
      <w:r>
        <w:rPr>
          <w:w w:val="105"/>
        </w:rPr>
        <w:t>zone,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dom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nant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orm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heat</w:t>
      </w:r>
      <w:r>
        <w:rPr>
          <w:spacing w:val="19"/>
          <w:w w:val="105"/>
        </w:rPr>
        <w:t xml:space="preserve"> </w:t>
      </w:r>
      <w:r>
        <w:rPr>
          <w:w w:val="105"/>
        </w:rPr>
        <w:t>transport</w:t>
      </w:r>
      <w:r>
        <w:rPr>
          <w:spacing w:val="18"/>
          <w:w w:val="105"/>
        </w:rPr>
        <w:t xml:space="preserve"> </w:t>
      </w:r>
      <w:r>
        <w:rPr>
          <w:w w:val="105"/>
        </w:rPr>
        <w:t>becomes</w:t>
      </w:r>
      <w:r>
        <w:rPr>
          <w:spacing w:val="18"/>
          <w:w w:val="105"/>
        </w:rPr>
        <w:t xml:space="preserve"> </w:t>
      </w:r>
      <w:r>
        <w:rPr>
          <w:w w:val="105"/>
        </w:rPr>
        <w:t>mass</w:t>
      </w:r>
      <w:r>
        <w:rPr>
          <w:spacing w:val="19"/>
          <w:w w:val="105"/>
        </w:rPr>
        <w:t xml:space="preserve"> </w:t>
      </w:r>
      <w:r>
        <w:rPr>
          <w:w w:val="105"/>
        </w:rPr>
        <w:t>plasma</w:t>
      </w:r>
      <w:r>
        <w:rPr>
          <w:spacing w:val="18"/>
          <w:w w:val="105"/>
        </w:rPr>
        <w:t xml:space="preserve"> </w:t>
      </w:r>
      <w:r>
        <w:rPr>
          <w:w w:val="105"/>
        </w:rPr>
        <w:t>motion</w:t>
      </w:r>
      <w:r>
        <w:rPr>
          <w:spacing w:val="18"/>
          <w:w w:val="105"/>
        </w:rPr>
        <w:t xml:space="preserve"> </w:t>
      </w:r>
      <w:r>
        <w:rPr>
          <w:w w:val="105"/>
        </w:rPr>
        <w:t>that</w:t>
      </w:r>
      <w:r>
        <w:rPr>
          <w:spacing w:val="18"/>
          <w:w w:val="105"/>
        </w:rPr>
        <w:t xml:space="preserve"> </w:t>
      </w:r>
      <w:r>
        <w:rPr>
          <w:w w:val="105"/>
        </w:rPr>
        <w:t>circulates</w:t>
      </w:r>
      <w:r>
        <w:rPr>
          <w:spacing w:val="49"/>
        </w:rPr>
        <w:t xml:space="preserve"> </w:t>
      </w:r>
      <w:r>
        <w:rPr>
          <w:w w:val="105"/>
        </w:rPr>
        <w:t>hot</w:t>
      </w:r>
      <w:r>
        <w:rPr>
          <w:spacing w:val="44"/>
          <w:w w:val="105"/>
        </w:rPr>
        <w:t xml:space="preserve"> </w:t>
      </w:r>
      <w:r>
        <w:rPr>
          <w:w w:val="105"/>
        </w:rPr>
        <w:t>matter</w:t>
      </w:r>
      <w:r>
        <w:rPr>
          <w:spacing w:val="45"/>
          <w:w w:val="105"/>
        </w:rPr>
        <w:t xml:space="preserve"> </w:t>
      </w:r>
      <w:r>
        <w:rPr>
          <w:spacing w:val="-3"/>
          <w:w w:val="105"/>
        </w:rPr>
        <w:t>up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ard</w:t>
      </w:r>
      <w:r>
        <w:rPr>
          <w:spacing w:val="44"/>
          <w:w w:val="105"/>
        </w:rPr>
        <w:t xml:space="preserve"> </w:t>
      </w:r>
      <w:r>
        <w:rPr>
          <w:w w:val="105"/>
        </w:rPr>
        <w:t>where</w:t>
      </w:r>
      <w:r>
        <w:rPr>
          <w:spacing w:val="45"/>
          <w:w w:val="105"/>
        </w:rPr>
        <w:t xml:space="preserve"> </w:t>
      </w:r>
      <w:r>
        <w:rPr>
          <w:w w:val="105"/>
        </w:rPr>
        <w:t>it</w:t>
      </w:r>
      <w:r>
        <w:rPr>
          <w:spacing w:val="44"/>
          <w:w w:val="105"/>
        </w:rPr>
        <w:t xml:space="preserve"> </w:t>
      </w:r>
      <w:r>
        <w:rPr>
          <w:spacing w:val="1"/>
          <w:w w:val="105"/>
        </w:rPr>
        <w:t>cools</w:t>
      </w:r>
      <w:r>
        <w:rPr>
          <w:spacing w:val="45"/>
          <w:w w:val="105"/>
        </w:rPr>
        <w:t xml:space="preserve"> </w:t>
      </w:r>
      <w:r>
        <w:rPr>
          <w:w w:val="105"/>
        </w:rPr>
        <w:t>and</w:t>
      </w:r>
      <w:r>
        <w:rPr>
          <w:spacing w:val="43"/>
          <w:w w:val="105"/>
        </w:rPr>
        <w:t xml:space="preserve"> </w:t>
      </w:r>
      <w:r>
        <w:rPr>
          <w:w w:val="105"/>
        </w:rPr>
        <w:t>sinks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back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n.</w:t>
      </w:r>
      <w:r>
        <w:rPr>
          <w:spacing w:val="54"/>
          <w:w w:val="105"/>
        </w:rPr>
        <w:t xml:space="preserve"> </w:t>
      </w:r>
      <w:r>
        <w:rPr>
          <w:spacing w:val="-5"/>
          <w:w w:val="105"/>
        </w:rPr>
        <w:t>A</w:t>
      </w:r>
      <w:r>
        <w:rPr>
          <w:spacing w:val="-4"/>
          <w:w w:val="105"/>
        </w:rPr>
        <w:t>t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44"/>
          <w:w w:val="105"/>
        </w:rPr>
        <w:t xml:space="preserve"> </w:t>
      </w:r>
      <w:r>
        <w:rPr>
          <w:w w:val="105"/>
        </w:rPr>
        <w:t>photosphere,</w:t>
      </w:r>
      <w:r>
        <w:rPr>
          <w:spacing w:val="49"/>
          <w:w w:val="105"/>
        </w:rPr>
        <w:t xml:space="preserve"> </w:t>
      </w:r>
      <w:r>
        <w:rPr>
          <w:w w:val="105"/>
        </w:rPr>
        <w:t>the</w:t>
      </w:r>
      <w:r>
        <w:rPr>
          <w:spacing w:val="45"/>
          <w:w w:val="105"/>
        </w:rPr>
        <w:t xml:space="preserve"> </w:t>
      </w:r>
      <w:r>
        <w:rPr>
          <w:spacing w:val="-1"/>
          <w:w w:val="105"/>
        </w:rPr>
        <w:t>opac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44"/>
          <w:w w:val="105"/>
        </w:rPr>
        <w:t xml:space="preserve"> </w:t>
      </w:r>
      <w:r>
        <w:rPr>
          <w:w w:val="105"/>
        </w:rPr>
        <w:t>drops</w:t>
      </w:r>
      <w:r>
        <w:rPr>
          <w:spacing w:val="29"/>
        </w:rPr>
        <w:t xml:space="preserve"> </w:t>
      </w:r>
      <w:r>
        <w:rPr>
          <w:w w:val="105"/>
        </w:rPr>
        <w:t>rapidly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photons</w:t>
      </w:r>
      <w:r>
        <w:rPr>
          <w:spacing w:val="23"/>
          <w:w w:val="105"/>
        </w:rPr>
        <w:t xml:space="preserve"> </w:t>
      </w:r>
      <w:r>
        <w:rPr>
          <w:w w:val="105"/>
        </w:rPr>
        <w:t>are</w:t>
      </w:r>
      <w:r>
        <w:rPr>
          <w:spacing w:val="24"/>
          <w:w w:val="105"/>
        </w:rPr>
        <w:t xml:space="preserve"> </w:t>
      </w:r>
      <w:r>
        <w:rPr>
          <w:w w:val="105"/>
        </w:rPr>
        <w:t>free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spacing w:val="-6"/>
          <w:w w:val="105"/>
        </w:rPr>
        <w:t>fly</w:t>
      </w:r>
      <w:r>
        <w:rPr>
          <w:spacing w:val="-5"/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undu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lies</w:t>
      </w:r>
      <w:r>
        <w:rPr>
          <w:spacing w:val="24"/>
          <w:w w:val="105"/>
        </w:rPr>
        <w:t xml:space="preserve"> </w:t>
      </w:r>
      <w:r>
        <w:rPr>
          <w:w w:val="105"/>
        </w:rPr>
        <w:t>just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photosphere;</w:t>
      </w:r>
      <w:r>
        <w:rPr>
          <w:spacing w:val="35"/>
          <w:w w:val="98"/>
        </w:rPr>
        <w:t xml:space="preserve"> </w:t>
      </w:r>
      <w:r>
        <w:rPr>
          <w:w w:val="105"/>
        </w:rPr>
        <w:t>it</w:t>
      </w:r>
      <w:r>
        <w:rPr>
          <w:spacing w:val="40"/>
          <w:w w:val="105"/>
        </w:rPr>
        <w:t xml:space="preserve"> </w:t>
      </w:r>
      <w:r>
        <w:rPr>
          <w:w w:val="105"/>
        </w:rPr>
        <w:t>is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vast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y</w:t>
      </w:r>
      <w:r>
        <w:rPr>
          <w:spacing w:val="40"/>
          <w:w w:val="105"/>
        </w:rPr>
        <w:t xml:space="preserve"> </w:t>
      </w:r>
      <w:r>
        <w:rPr>
          <w:w w:val="105"/>
        </w:rPr>
        <w:t>out-shined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photosphere</w:t>
      </w:r>
      <w:r>
        <w:rPr>
          <w:spacing w:val="41"/>
          <w:w w:val="105"/>
        </w:rPr>
        <w:t xml:space="preserve"> </w:t>
      </w:r>
      <w:r>
        <w:rPr>
          <w:w w:val="105"/>
        </w:rPr>
        <w:t>except</w:t>
      </w:r>
      <w:r>
        <w:rPr>
          <w:spacing w:val="40"/>
          <w:w w:val="105"/>
        </w:rPr>
        <w:t xml:space="preserve"> </w:t>
      </w:r>
      <w:r>
        <w:rPr>
          <w:w w:val="105"/>
        </w:rPr>
        <w:t>in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40"/>
          <w:w w:val="105"/>
        </w:rPr>
        <w:t xml:space="preserve"> </w:t>
      </w:r>
      <w:r>
        <w:rPr>
          <w:w w:val="105"/>
        </w:rPr>
        <w:t>few</w:t>
      </w:r>
      <w:r>
        <w:rPr>
          <w:spacing w:val="40"/>
          <w:w w:val="105"/>
        </w:rPr>
        <w:t xml:space="preserve"> </w:t>
      </w:r>
      <w:r>
        <w:rPr>
          <w:w w:val="105"/>
        </w:rPr>
        <w:t>special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-3"/>
          <w:w w:val="105"/>
        </w:rPr>
        <w:t>s</w:t>
      </w:r>
      <w:r>
        <w:rPr>
          <w:spacing w:val="41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39"/>
          <w:w w:val="105"/>
        </w:rPr>
        <w:t xml:space="preserve"> </w:t>
      </w:r>
      <w:r>
        <w:rPr>
          <w:w w:val="105"/>
        </w:rPr>
        <w:t>to</w:t>
      </w:r>
      <w:r>
        <w:rPr>
          <w:spacing w:val="39"/>
          <w:w w:val="99"/>
        </w:rPr>
        <w:t xml:space="preserve"> </w:t>
      </w:r>
      <w:r>
        <w:rPr>
          <w:w w:val="105"/>
        </w:rPr>
        <w:t>dark</w:t>
      </w:r>
      <w:r>
        <w:rPr>
          <w:spacing w:val="29"/>
          <w:w w:val="105"/>
        </w:rPr>
        <w:t xml:space="preserve"> </w:t>
      </w:r>
      <w:r>
        <w:rPr>
          <w:w w:val="105"/>
        </w:rPr>
        <w:t>absorption</w:t>
      </w:r>
      <w:r>
        <w:rPr>
          <w:spacing w:val="30"/>
          <w:w w:val="105"/>
        </w:rPr>
        <w:t xml:space="preserve"> </w:t>
      </w:r>
      <w:r>
        <w:rPr>
          <w:w w:val="105"/>
        </w:rPr>
        <w:t>lines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photosphere.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transition</w:t>
      </w:r>
      <w:r>
        <w:rPr>
          <w:spacing w:val="29"/>
          <w:w w:val="105"/>
        </w:rPr>
        <w:t xml:space="preserve"> </w:t>
      </w:r>
      <w:r>
        <w:rPr>
          <w:w w:val="105"/>
        </w:rPr>
        <w:t>region</w:t>
      </w:r>
      <w:r>
        <w:rPr>
          <w:spacing w:val="30"/>
          <w:w w:val="105"/>
        </w:rPr>
        <w:t xml:space="preserve"> </w:t>
      </w:r>
      <w:r>
        <w:rPr>
          <w:w w:val="105"/>
        </w:rPr>
        <w:t>is</w:t>
      </w:r>
      <w:r>
        <w:rPr>
          <w:spacing w:val="30"/>
          <w:w w:val="105"/>
        </w:rPr>
        <w:t xml:space="preserve"> </w:t>
      </w:r>
      <w:r>
        <w:rPr>
          <w:w w:val="105"/>
        </w:rPr>
        <w:t>so</w:t>
      </w:r>
      <w:r>
        <w:rPr>
          <w:spacing w:val="29"/>
          <w:w w:val="105"/>
        </w:rPr>
        <w:t xml:space="preserve"> </w:t>
      </w:r>
      <w:r>
        <w:rPr>
          <w:w w:val="105"/>
        </w:rPr>
        <w:t>named</w:t>
      </w:r>
      <w:r>
        <w:rPr>
          <w:spacing w:val="30"/>
          <w:w w:val="105"/>
        </w:rPr>
        <w:t xml:space="preserve"> </w:t>
      </w:r>
      <w:r>
        <w:rPr>
          <w:w w:val="105"/>
        </w:rPr>
        <w:t>for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dramatic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w w:val="110"/>
        </w:rPr>
        <w:t xml:space="preserve"> </w:t>
      </w:r>
      <w:r>
        <w:rPr>
          <w:spacing w:val="-2"/>
          <w:w w:val="105"/>
        </w:rPr>
        <w:t>un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ntu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temperature</w:t>
      </w:r>
      <w:r>
        <w:rPr>
          <w:spacing w:val="20"/>
          <w:w w:val="105"/>
        </w:rPr>
        <w:t xml:space="preserve"> </w:t>
      </w:r>
      <w:r>
        <w:rPr>
          <w:w w:val="105"/>
        </w:rPr>
        <w:t>increase</w:t>
      </w:r>
      <w:r>
        <w:rPr>
          <w:spacing w:val="20"/>
          <w:w w:val="105"/>
        </w:rPr>
        <w:t xml:space="preserve"> </w:t>
      </w:r>
      <w:r>
        <w:rPr>
          <w:w w:val="105"/>
        </w:rPr>
        <w:t>from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orona.</w:t>
      </w:r>
      <w:r>
        <w:rPr>
          <w:spacing w:val="1"/>
          <w:w w:val="105"/>
        </w:rPr>
        <w:t xml:space="preserve"> </w:t>
      </w:r>
      <w:r>
        <w:rPr>
          <w:w w:val="105"/>
        </w:rPr>
        <w:t>Through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or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57"/>
          <w:w w:val="99"/>
        </w:rPr>
        <w:t xml:space="preserve"> </w:t>
      </w:r>
      <w:r>
        <w:rPr>
          <w:w w:val="105"/>
        </w:rPr>
        <w:t>sun,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temperature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ty</w:t>
      </w:r>
      <w:r>
        <w:rPr>
          <w:spacing w:val="15"/>
          <w:w w:val="105"/>
        </w:rPr>
        <w:t xml:space="preserve"> </w:t>
      </w:r>
      <w:r>
        <w:rPr>
          <w:w w:val="105"/>
        </w:rPr>
        <w:t>steadily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drop</w:t>
      </w:r>
      <w:r>
        <w:rPr>
          <w:spacing w:val="15"/>
          <w:w w:val="105"/>
        </w:rPr>
        <w:t xml:space="preserve"> </w:t>
      </w:r>
      <w:r>
        <w:rPr>
          <w:w w:val="105"/>
        </w:rPr>
        <w:t>(see</w:t>
      </w:r>
      <w:r>
        <w:rPr>
          <w:spacing w:val="15"/>
          <w:w w:val="105"/>
        </w:rPr>
        <w:t xml:space="preserve"> </w:t>
      </w:r>
      <w:r>
        <w:rPr>
          <w:w w:val="105"/>
        </w:rPr>
        <w:t>Figure</w:t>
      </w:r>
      <w:r>
        <w:rPr>
          <w:spacing w:val="14"/>
          <w:w w:val="105"/>
        </w:rPr>
        <w:t xml:space="preserve"> </w:t>
      </w:r>
      <w:hyperlink w:anchor="_bookmark2" w:history="1">
        <w:r>
          <w:rPr>
            <w:w w:val="105"/>
          </w:rPr>
          <w:t>2.</w:t>
        </w:r>
      </w:hyperlink>
      <w:r>
        <w:rPr>
          <w:w w:val="105"/>
        </w:rPr>
        <w:t>2)</w:t>
      </w:r>
      <w:r>
        <w:rPr>
          <w:spacing w:val="15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one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15"/>
          <w:w w:val="105"/>
        </w:rPr>
        <w:t xml:space="preserve"> </w:t>
      </w:r>
      <w:r>
        <w:rPr>
          <w:spacing w:val="1"/>
          <w:w w:val="105"/>
        </w:rPr>
        <w:t>ex</w:t>
      </w:r>
      <w:r>
        <w:rPr>
          <w:w w:val="105"/>
        </w:rPr>
        <w:t>p</w:t>
      </w:r>
      <w:r>
        <w:rPr>
          <w:spacing w:val="1"/>
          <w:w w:val="105"/>
        </w:rPr>
        <w:t>ec</w:t>
      </w:r>
      <w:r>
        <w:rPr>
          <w:w w:val="105"/>
        </w:rPr>
        <w:t>t</w:t>
      </w:r>
      <w:r w:rsidR="009E6AD2">
        <w:rPr>
          <w:w w:val="105"/>
        </w:rPr>
        <w:t xml:space="preserve"> in any star</w:t>
      </w:r>
      <w:r>
        <w:rPr>
          <w:w w:val="105"/>
        </w:rPr>
        <w:t>.</w:t>
      </w:r>
      <w:r>
        <w:rPr>
          <w:spacing w:val="57"/>
          <w:w w:val="105"/>
        </w:rPr>
        <w:t xml:space="preserve"> </w:t>
      </w:r>
      <w:r>
        <w:rPr>
          <w:spacing w:val="-2"/>
          <w:w w:val="105"/>
        </w:rPr>
        <w:t>Ne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rth</w:t>
      </w:r>
      <w:r>
        <w:rPr>
          <w:spacing w:val="-2"/>
          <w:w w:val="105"/>
        </w:rPr>
        <w:t>eless</w:t>
      </w:r>
      <w:r>
        <w:rPr>
          <w:spacing w:val="-1"/>
          <w:w w:val="105"/>
        </w:rPr>
        <w:t>,</w:t>
      </w:r>
      <w:r>
        <w:rPr>
          <w:spacing w:val="33"/>
          <w:w w:val="109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transition</w:t>
      </w:r>
      <w:r>
        <w:rPr>
          <w:spacing w:val="46"/>
          <w:w w:val="105"/>
        </w:rPr>
        <w:t xml:space="preserve"> </w:t>
      </w:r>
      <w:r>
        <w:rPr>
          <w:w w:val="105"/>
        </w:rPr>
        <w:t>region</w:t>
      </w:r>
      <w:r>
        <w:rPr>
          <w:spacing w:val="47"/>
          <w:w w:val="105"/>
        </w:rPr>
        <w:t xml:space="preserve"> </w:t>
      </w:r>
      <w:r>
        <w:rPr>
          <w:w w:val="105"/>
        </w:rPr>
        <w:t>escalates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w w:val="105"/>
        </w:rPr>
        <w:t>temperature,</w:t>
      </w:r>
      <w:r>
        <w:rPr>
          <w:spacing w:val="52"/>
          <w:w w:val="105"/>
        </w:rPr>
        <w:t xml:space="preserve"> </w:t>
      </w:r>
      <w:r>
        <w:rPr>
          <w:w w:val="105"/>
        </w:rPr>
        <w:t>bringing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orona</w:t>
      </w:r>
      <w:r>
        <w:rPr>
          <w:spacing w:val="46"/>
          <w:w w:val="105"/>
        </w:rPr>
        <w:t xml:space="preserve"> </w:t>
      </w:r>
      <w:r>
        <w:rPr>
          <w:w w:val="105"/>
        </w:rPr>
        <w:t>to</w:t>
      </w:r>
      <w:r>
        <w:rPr>
          <w:spacing w:val="47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⇠</w:t>
      </w:r>
      <w:r>
        <w:rPr>
          <w:w w:val="105"/>
        </w:rPr>
        <w:t>1</w:t>
      </w:r>
      <w:r>
        <w:rPr>
          <w:spacing w:val="46"/>
          <w:w w:val="105"/>
        </w:rPr>
        <w:t xml:space="preserve"> </w:t>
      </w:r>
      <w:r>
        <w:rPr>
          <w:w w:val="105"/>
        </w:rPr>
        <w:t>MK.</w:t>
      </w:r>
      <w:r>
        <w:rPr>
          <w:spacing w:val="47"/>
          <w:w w:val="105"/>
        </w:rPr>
        <w:t xml:space="preserve"> </w:t>
      </w:r>
      <w:r>
        <w:rPr>
          <w:w w:val="105"/>
        </w:rPr>
        <w:t>Where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w w:val="105"/>
        </w:rPr>
        <w:t>sun</w:t>
      </w:r>
      <w:r>
        <w:rPr>
          <w:spacing w:val="22"/>
          <w:w w:val="110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elow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far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corona</w:t>
      </w:r>
      <w:r>
        <w:rPr>
          <w:spacing w:val="20"/>
          <w:w w:val="105"/>
        </w:rPr>
        <w:t xml:space="preserve"> </w:t>
      </w:r>
      <w:r>
        <w:rPr>
          <w:w w:val="105"/>
        </w:rPr>
        <w:t>are</w:t>
      </w:r>
      <w:r>
        <w:rPr>
          <w:spacing w:val="20"/>
          <w:w w:val="105"/>
        </w:rPr>
        <w:t xml:space="preserve"> </w:t>
      </w:r>
      <w:r>
        <w:rPr>
          <w:w w:val="105"/>
        </w:rPr>
        <w:t>dominated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0"/>
          <w:w w:val="105"/>
        </w:rPr>
        <w:t xml:space="preserve"> </w:t>
      </w:r>
      <w:r>
        <w:rPr>
          <w:w w:val="105"/>
        </w:rPr>
        <w:t>gas</w:t>
      </w:r>
      <w:r>
        <w:rPr>
          <w:spacing w:val="20"/>
          <w:w w:val="105"/>
        </w:rPr>
        <w:t xml:space="preserve"> </w:t>
      </w:r>
      <w:r>
        <w:rPr>
          <w:w w:val="105"/>
        </w:rPr>
        <w:t>dynamics,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corona</w:t>
      </w:r>
      <w:r>
        <w:rPr>
          <w:spacing w:val="20"/>
          <w:w w:val="105"/>
        </w:rPr>
        <w:t xml:space="preserve"> </w:t>
      </w:r>
      <w:r>
        <w:rPr>
          <w:w w:val="105"/>
        </w:rPr>
        <w:t>itself</w:t>
      </w:r>
      <w:r>
        <w:rPr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w w:val="105"/>
        </w:rPr>
        <w:t>dominated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by</w:t>
      </w:r>
    </w:p>
    <w:p w14:paraId="1DE4A5E5" w14:textId="77777777" w:rsidR="00D36D19" w:rsidRDefault="004377DE">
      <w:pPr>
        <w:pStyle w:val="BodyText"/>
        <w:spacing w:before="80"/>
        <w:ind w:left="100"/>
        <w:jc w:val="both"/>
      </w:pPr>
      <w:r>
        <w:rPr>
          <w:w w:val="105"/>
        </w:rPr>
        <w:t>magnetic</w:t>
      </w:r>
      <w:r>
        <w:rPr>
          <w:spacing w:val="14"/>
          <w:w w:val="105"/>
        </w:rPr>
        <w:t xml:space="preserve"> </w:t>
      </w:r>
      <w:r>
        <w:rPr>
          <w:w w:val="105"/>
        </w:rPr>
        <w:t>fields.</w:t>
      </w:r>
      <w:r>
        <w:rPr>
          <w:spacing w:val="40"/>
          <w:w w:val="105"/>
        </w:rPr>
        <w:t xml:space="preserve"> </w:t>
      </w:r>
      <w:r>
        <w:rPr>
          <w:w w:val="105"/>
        </w:rPr>
        <w:t>This</w:t>
      </w:r>
      <w:r>
        <w:rPr>
          <w:spacing w:val="15"/>
          <w:w w:val="105"/>
        </w:rPr>
        <w:t xml:space="preserve"> </w:t>
      </w:r>
      <w:r>
        <w:rPr>
          <w:w w:val="105"/>
        </w:rPr>
        <w:t>ratio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definition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rFonts w:ascii="Arial Unicode MS"/>
        </w:rPr>
        <w:t>/3</w:t>
      </w:r>
      <w:r>
        <w:rPr>
          <w:rFonts w:ascii="Arial Unicode MS"/>
          <w:spacing w:val="24"/>
        </w:rPr>
        <w:t xml:space="preserve"> </w:t>
      </w:r>
      <w:r>
        <w:rPr>
          <w:w w:val="105"/>
        </w:rPr>
        <w:t>parameter:</w:t>
      </w:r>
    </w:p>
    <w:p w14:paraId="1DE4A5E6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19"/>
          <w:szCs w:val="19"/>
        </w:rPr>
      </w:pPr>
    </w:p>
    <w:p w14:paraId="1DE4A5E7" w14:textId="77777777" w:rsidR="00D36D19" w:rsidRDefault="004377DE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1DE4A870" wp14:editId="1DE4A871">
            <wp:extent cx="6242302" cy="3118866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302" cy="311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A5E8" w14:textId="77777777" w:rsidR="00D36D19" w:rsidRDefault="004377DE">
      <w:pPr>
        <w:pStyle w:val="BodyText"/>
        <w:spacing w:before="187" w:line="257" w:lineRule="auto"/>
        <w:ind w:left="100" w:right="118"/>
        <w:jc w:val="both"/>
      </w:pPr>
      <w:bookmarkStart w:id="55" w:name="_bookmark2"/>
      <w:bookmarkEnd w:id="55"/>
      <w:r>
        <w:rPr>
          <w:w w:val="105"/>
        </w:rPr>
        <w:t>Figure</w:t>
      </w:r>
      <w:r>
        <w:rPr>
          <w:spacing w:val="15"/>
          <w:w w:val="105"/>
        </w:rPr>
        <w:t xml:space="preserve"> </w:t>
      </w:r>
      <w:r>
        <w:rPr>
          <w:w w:val="105"/>
        </w:rPr>
        <w:t>2.2:</w:t>
      </w:r>
      <w:r>
        <w:rPr>
          <w:spacing w:val="51"/>
          <w:w w:val="105"/>
        </w:rPr>
        <w:t xml:space="preserve"> </w:t>
      </w:r>
      <w:r>
        <w:rPr>
          <w:w w:val="105"/>
        </w:rPr>
        <w:t>Solar</w:t>
      </w:r>
      <w:r>
        <w:rPr>
          <w:spacing w:val="15"/>
          <w:w w:val="105"/>
        </w:rPr>
        <w:t xml:space="preserve"> </w:t>
      </w:r>
      <w:r>
        <w:rPr>
          <w:w w:val="105"/>
        </w:rPr>
        <w:t>temperature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ty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s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ght</w:t>
      </w:r>
      <w:r>
        <w:rPr>
          <w:spacing w:val="15"/>
          <w:w w:val="105"/>
        </w:rPr>
        <w:t xml:space="preserve"> </w:t>
      </w:r>
      <w:r>
        <w:rPr>
          <w:w w:val="105"/>
        </w:rPr>
        <w:t>from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core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corona.</w:t>
      </w:r>
      <w:r>
        <w:rPr>
          <w:spacing w:val="53"/>
          <w:w w:val="105"/>
        </w:rPr>
        <w:t xml:space="preserve"> </w:t>
      </w:r>
      <w:r>
        <w:rPr>
          <w:w w:val="105"/>
        </w:rPr>
        <w:t>Data</w:t>
      </w:r>
      <w:r>
        <w:rPr>
          <w:spacing w:val="16"/>
          <w:w w:val="105"/>
        </w:rPr>
        <w:t xml:space="preserve"> </w:t>
      </w:r>
      <w:r>
        <w:rPr>
          <w:w w:val="105"/>
        </w:rPr>
        <w:t>adapted</w:t>
      </w:r>
      <w:r>
        <w:rPr>
          <w:spacing w:val="27"/>
          <w:w w:val="110"/>
        </w:rPr>
        <w:t xml:space="preserve"> </w:t>
      </w:r>
      <w:r>
        <w:rPr>
          <w:w w:val="105"/>
        </w:rPr>
        <w:t>from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var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s</w:t>
      </w:r>
      <w:r>
        <w:rPr>
          <w:spacing w:val="6"/>
          <w:w w:val="105"/>
        </w:rPr>
        <w:t xml:space="preserve"> </w:t>
      </w:r>
      <w:r>
        <w:rPr>
          <w:w w:val="105"/>
        </w:rPr>
        <w:t>sources.</w:t>
      </w:r>
      <w:r>
        <w:rPr>
          <w:spacing w:val="55"/>
          <w:w w:val="105"/>
        </w:rPr>
        <w:t xml:space="preserve"> </w:t>
      </w:r>
      <w:r>
        <w:rPr>
          <w:spacing w:val="-1"/>
          <w:w w:val="105"/>
        </w:rPr>
        <w:t>Atm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ic</w:t>
      </w:r>
      <w:r>
        <w:rPr>
          <w:spacing w:val="6"/>
          <w:w w:val="105"/>
        </w:rPr>
        <w:t xml:space="preserve"> </w:t>
      </w:r>
      <w:r>
        <w:rPr>
          <w:w w:val="105"/>
        </w:rPr>
        <w:t>temperature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ty</w:t>
      </w:r>
      <w:r>
        <w:rPr>
          <w:spacing w:val="6"/>
          <w:w w:val="105"/>
        </w:rPr>
        <w:t xml:space="preserve"> </w:t>
      </w:r>
      <w:r>
        <w:rPr>
          <w:w w:val="105"/>
        </w:rPr>
        <w:t>from</w:t>
      </w:r>
      <w:r>
        <w:rPr>
          <w:spacing w:val="6"/>
          <w:w w:val="105"/>
        </w:rPr>
        <w:t xml:space="preserve"> </w:t>
      </w:r>
      <w:hyperlink w:anchor="_bookmark29" w:history="1">
        <w:r>
          <w:rPr>
            <w:spacing w:val="-1"/>
            <w:w w:val="105"/>
          </w:rPr>
          <w:t>Eddy</w:t>
        </w:r>
      </w:hyperlink>
      <w:r>
        <w:rPr>
          <w:spacing w:val="6"/>
          <w:w w:val="105"/>
        </w:rPr>
        <w:t xml:space="preserve"> </w:t>
      </w:r>
      <w:r>
        <w:rPr>
          <w:w w:val="105"/>
        </w:rPr>
        <w:t>(</w:t>
      </w:r>
      <w:hyperlink w:anchor="_bookmark29" w:history="1">
        <w:r>
          <w:rPr>
            <w:w w:val="105"/>
          </w:rPr>
          <w:t>1979)</w:t>
        </w:r>
      </w:hyperlink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or</w:t>
      </w:r>
      <w:r>
        <w:rPr>
          <w:spacing w:val="6"/>
          <w:w w:val="105"/>
        </w:rPr>
        <w:t xml:space="preserve"> </w:t>
      </w:r>
      <w:r>
        <w:rPr>
          <w:w w:val="105"/>
        </w:rPr>
        <w:t>temperature</w:t>
      </w:r>
      <w:r>
        <w:rPr>
          <w:spacing w:val="49"/>
          <w:w w:val="99"/>
        </w:rPr>
        <w:t xml:space="preserve"> </w:t>
      </w:r>
      <w:r>
        <w:rPr>
          <w:w w:val="105"/>
        </w:rPr>
        <w:t>from</w:t>
      </w:r>
      <w:r>
        <w:rPr>
          <w:spacing w:val="21"/>
          <w:w w:val="105"/>
        </w:rPr>
        <w:t xml:space="preserve"> </w:t>
      </w:r>
      <w:hyperlink w:anchor="_bookmark35" w:history="1">
        <w:r>
          <w:rPr>
            <w:w w:val="105"/>
          </w:rPr>
          <w:t>Lang</w:t>
        </w:r>
      </w:hyperlink>
      <w:r>
        <w:rPr>
          <w:spacing w:val="21"/>
          <w:w w:val="105"/>
        </w:rPr>
        <w:t xml:space="preserve"> </w:t>
      </w:r>
      <w:r>
        <w:rPr>
          <w:w w:val="105"/>
        </w:rPr>
        <w:t>(</w:t>
      </w:r>
      <w:hyperlink w:anchor="_bookmark35" w:history="1">
        <w:r>
          <w:rPr>
            <w:w w:val="105"/>
          </w:rPr>
          <w:t>2001)</w:t>
        </w:r>
      </w:hyperlink>
      <w:r>
        <w:rPr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or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ty</w:t>
      </w:r>
      <w:r>
        <w:rPr>
          <w:spacing w:val="22"/>
          <w:w w:val="105"/>
        </w:rPr>
        <w:t xml:space="preserve"> </w:t>
      </w:r>
      <w:r>
        <w:rPr>
          <w:w w:val="105"/>
        </w:rPr>
        <w:t>from</w:t>
      </w:r>
      <w:r>
        <w:rPr>
          <w:spacing w:val="21"/>
          <w:w w:val="105"/>
        </w:rPr>
        <w:t xml:space="preserve"> </w:t>
      </w:r>
      <w:hyperlink w:anchor="_bookmark27" w:history="1">
        <w:r>
          <w:rPr>
            <w:w w:val="105"/>
          </w:rPr>
          <w:t>Christensen-</w:t>
        </w:r>
        <w:proofErr w:type="spellStart"/>
        <w:r>
          <w:rPr>
            <w:w w:val="105"/>
          </w:rPr>
          <w:t>Dalsgaard</w:t>
        </w:r>
        <w:proofErr w:type="spellEnd"/>
        <w:r>
          <w:rPr>
            <w:spacing w:val="22"/>
            <w:w w:val="105"/>
          </w:rPr>
          <w:t xml:space="preserve"> </w:t>
        </w:r>
        <w:r>
          <w:rPr>
            <w:w w:val="105"/>
          </w:rPr>
          <w:t>et</w:t>
        </w:r>
        <w:r>
          <w:rPr>
            <w:spacing w:val="21"/>
            <w:w w:val="105"/>
          </w:rPr>
          <w:t xml:space="preserve"> </w:t>
        </w:r>
        <w:r>
          <w:rPr>
            <w:w w:val="105"/>
          </w:rPr>
          <w:t>al.</w:t>
        </w:r>
      </w:hyperlink>
      <w:r>
        <w:rPr>
          <w:spacing w:val="21"/>
          <w:w w:val="105"/>
        </w:rPr>
        <w:t xml:space="preserve"> </w:t>
      </w:r>
      <w:r>
        <w:rPr>
          <w:w w:val="105"/>
        </w:rPr>
        <w:t>(</w:t>
      </w:r>
      <w:hyperlink w:anchor="_bookmark27" w:history="1">
        <w:r>
          <w:rPr>
            <w:w w:val="105"/>
          </w:rPr>
          <w:t>1996)</w:t>
        </w:r>
      </w:hyperlink>
      <w:r>
        <w:rPr>
          <w:w w:val="105"/>
        </w:rPr>
        <w:t>.</w:t>
      </w:r>
    </w:p>
    <w:p w14:paraId="1DE4A5E9" w14:textId="77777777" w:rsidR="00D36D19" w:rsidRDefault="00D36D19">
      <w:pPr>
        <w:spacing w:line="257" w:lineRule="auto"/>
        <w:jc w:val="both"/>
        <w:sectPr w:rsidR="00D36D19">
          <w:headerReference w:type="default" r:id="rId11"/>
          <w:pgSz w:w="12240" w:h="15840"/>
          <w:pgMar w:top="1340" w:right="1320" w:bottom="280" w:left="1340" w:header="1132" w:footer="0" w:gutter="0"/>
          <w:pgNumType w:start="4"/>
          <w:cols w:space="720"/>
        </w:sectPr>
      </w:pPr>
    </w:p>
    <w:p w14:paraId="1DE4A5EA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5EB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5EC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  <w:sectPr w:rsidR="00D36D19">
          <w:pgSz w:w="12240" w:h="15840"/>
          <w:pgMar w:top="1340" w:right="1320" w:bottom="280" w:left="1340" w:header="1132" w:footer="0" w:gutter="0"/>
          <w:cols w:space="720"/>
        </w:sectPr>
      </w:pPr>
    </w:p>
    <w:p w14:paraId="1DE4A5ED" w14:textId="77777777" w:rsidR="00D36D19" w:rsidRDefault="00D36D19">
      <w:pPr>
        <w:spacing w:before="7"/>
        <w:rPr>
          <w:rFonts w:ascii="Times New Roman" w:eastAsia="Times New Roman" w:hAnsi="Times New Roman" w:cs="Times New Roman"/>
          <w:sz w:val="26"/>
          <w:szCs w:val="26"/>
        </w:rPr>
      </w:pPr>
    </w:p>
    <w:p w14:paraId="1DE4A5EE" w14:textId="77777777" w:rsidR="00D36D19" w:rsidRDefault="004377DE">
      <w:pPr>
        <w:pStyle w:val="BodyText"/>
        <w:ind w:left="0"/>
        <w:jc w:val="right"/>
      </w:pPr>
      <w:bookmarkStart w:id="56" w:name="_bookmark3"/>
      <w:bookmarkEnd w:id="56"/>
      <w:r>
        <w:rPr>
          <w:rFonts w:ascii="Arial Unicode MS"/>
          <w:w w:val="95"/>
        </w:rPr>
        <w:t>/3</w:t>
      </w:r>
      <w:r>
        <w:rPr>
          <w:rFonts w:ascii="Arial Unicode MS"/>
          <w:spacing w:val="-12"/>
          <w:w w:val="95"/>
        </w:rPr>
        <w:t xml:space="preserve"> </w:t>
      </w:r>
      <w:r>
        <w:rPr>
          <w:w w:val="115"/>
        </w:rPr>
        <w:t>=</w:t>
      </w:r>
    </w:p>
    <w:p w14:paraId="1DE4A5EF" w14:textId="77777777" w:rsidR="00D36D19" w:rsidRDefault="004377DE">
      <w:pPr>
        <w:spacing w:before="190" w:line="265" w:lineRule="auto"/>
        <w:ind w:left="44" w:firstLine="35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10"/>
        </w:rPr>
        <w:br w:type="column"/>
      </w:r>
      <w:r>
        <w:rPr>
          <w:rFonts w:ascii="Times New Roman"/>
          <w:i/>
          <w:spacing w:val="1"/>
          <w:w w:val="110"/>
          <w:position w:val="3"/>
          <w:u w:val="single" w:color="000000"/>
        </w:rPr>
        <w:lastRenderedPageBreak/>
        <w:t>p</w:t>
      </w:r>
      <w:r>
        <w:rPr>
          <w:rFonts w:ascii="Times New Roman"/>
          <w:i/>
          <w:spacing w:val="1"/>
          <w:w w:val="110"/>
          <w:sz w:val="16"/>
          <w:u w:val="single" w:color="000000"/>
        </w:rPr>
        <w:t>ga</w:t>
      </w:r>
      <w:r>
        <w:rPr>
          <w:rFonts w:ascii="Times New Roman"/>
          <w:i/>
          <w:w w:val="110"/>
          <w:sz w:val="16"/>
          <w:u w:val="single" w:color="000000"/>
        </w:rPr>
        <w:t>s</w:t>
      </w:r>
      <w:r>
        <w:rPr>
          <w:rFonts w:ascii="Times New Roman"/>
          <w:i/>
          <w:w w:val="125"/>
          <w:sz w:val="16"/>
        </w:rPr>
        <w:t xml:space="preserve"> </w:t>
      </w:r>
      <w:r>
        <w:rPr>
          <w:rFonts w:ascii="Times New Roman"/>
          <w:i/>
          <w:w w:val="110"/>
          <w:position w:val="3"/>
        </w:rPr>
        <w:t>p</w:t>
      </w:r>
      <w:r>
        <w:rPr>
          <w:rFonts w:ascii="Times New Roman"/>
          <w:i/>
          <w:w w:val="110"/>
          <w:sz w:val="16"/>
        </w:rPr>
        <w:t>mag</w:t>
      </w:r>
    </w:p>
    <w:p w14:paraId="1DE4A5F0" w14:textId="77777777" w:rsidR="00D36D19" w:rsidRDefault="004377DE">
      <w:pPr>
        <w:tabs>
          <w:tab w:val="left" w:pos="1199"/>
        </w:tabs>
        <w:spacing w:before="188" w:line="348" w:lineRule="exact"/>
        <w:ind w:left="60"/>
        <w:rPr>
          <w:rFonts w:ascii="Times New Roman" w:eastAsia="Times New Roman" w:hAnsi="Times New Roman" w:cs="Times New Roman"/>
        </w:rPr>
      </w:pPr>
      <w:r>
        <w:rPr>
          <w:w w:val="120"/>
        </w:rPr>
        <w:br w:type="column"/>
      </w:r>
      <w:r>
        <w:rPr>
          <w:rFonts w:ascii="Times New Roman"/>
          <w:w w:val="120"/>
          <w:position w:val="-14"/>
        </w:rPr>
        <w:lastRenderedPageBreak/>
        <w:t xml:space="preserve">=  </w:t>
      </w:r>
      <w:r>
        <w:rPr>
          <w:rFonts w:ascii="Times New Roman"/>
          <w:spacing w:val="58"/>
          <w:w w:val="120"/>
          <w:position w:val="-14"/>
        </w:rPr>
        <w:t xml:space="preserve"> </w:t>
      </w:r>
      <w:proofErr w:type="spellStart"/>
      <w:r>
        <w:rPr>
          <w:rFonts w:ascii="Times New Roman"/>
          <w:i/>
          <w:w w:val="120"/>
          <w:u w:val="single" w:color="000000"/>
        </w:rPr>
        <w:t>nk</w:t>
      </w:r>
      <w:proofErr w:type="spellEnd"/>
      <w:r>
        <w:rPr>
          <w:rFonts w:ascii="Times New Roman"/>
          <w:i/>
          <w:w w:val="120"/>
          <w:position w:val="-2"/>
          <w:sz w:val="16"/>
          <w:u w:val="single" w:color="000000"/>
        </w:rPr>
        <w:t>B</w:t>
      </w:r>
      <w:r>
        <w:rPr>
          <w:rFonts w:ascii="Times New Roman"/>
          <w:i/>
          <w:spacing w:val="-31"/>
          <w:w w:val="120"/>
          <w:position w:val="-2"/>
          <w:sz w:val="16"/>
          <w:u w:val="single" w:color="000000"/>
        </w:rPr>
        <w:t xml:space="preserve"> </w:t>
      </w:r>
      <w:r>
        <w:rPr>
          <w:rFonts w:ascii="Times New Roman"/>
          <w:i/>
          <w:w w:val="120"/>
          <w:u w:val="single" w:color="000000"/>
        </w:rPr>
        <w:t>T</w:t>
      </w:r>
      <w:r>
        <w:rPr>
          <w:rFonts w:ascii="Times New Roman"/>
          <w:w w:val="99"/>
          <w:u w:val="single" w:color="000000"/>
        </w:rPr>
        <w:t xml:space="preserve"> </w:t>
      </w:r>
      <w:r>
        <w:rPr>
          <w:rFonts w:ascii="Times New Roman"/>
          <w:u w:val="single" w:color="000000"/>
        </w:rPr>
        <w:tab/>
      </w:r>
    </w:p>
    <w:p w14:paraId="1DE4A5F1" w14:textId="77777777" w:rsidR="00D36D19" w:rsidRDefault="004377DE">
      <w:pPr>
        <w:spacing w:line="219" w:lineRule="exact"/>
        <w:ind w:left="314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i/>
          <w:spacing w:val="2"/>
          <w:w w:val="115"/>
        </w:rPr>
        <w:t>B</w:t>
      </w:r>
      <w:r>
        <w:rPr>
          <w:rFonts w:ascii="Times New Roman" w:hAnsi="Times New Roman"/>
          <w:spacing w:val="3"/>
          <w:w w:val="115"/>
          <w:position w:val="6"/>
          <w:sz w:val="16"/>
        </w:rPr>
        <w:t>2</w:t>
      </w:r>
      <w:r>
        <w:rPr>
          <w:rFonts w:ascii="Times New Roman" w:hAnsi="Times New Roman"/>
          <w:i/>
          <w:spacing w:val="1"/>
          <w:w w:val="115"/>
        </w:rPr>
        <w:t>/</w:t>
      </w:r>
      <w:r>
        <w:rPr>
          <w:rFonts w:ascii="Times New Roman" w:hAnsi="Times New Roman"/>
          <w:spacing w:val="3"/>
          <w:w w:val="115"/>
        </w:rPr>
        <w:t>(2</w:t>
      </w:r>
      <w:r>
        <w:rPr>
          <w:rFonts w:ascii="Times New Roman" w:hAnsi="Times New Roman"/>
          <w:i/>
          <w:spacing w:val="3"/>
          <w:w w:val="115"/>
        </w:rPr>
        <w:t>µ</w:t>
      </w:r>
      <w:r>
        <w:rPr>
          <w:rFonts w:ascii="Times New Roman" w:hAnsi="Times New Roman"/>
          <w:spacing w:val="3"/>
          <w:w w:val="115"/>
          <w:position w:val="-2"/>
          <w:sz w:val="16"/>
        </w:rPr>
        <w:t>0</w:t>
      </w:r>
      <w:r>
        <w:rPr>
          <w:rFonts w:ascii="Times New Roman" w:hAnsi="Times New Roman"/>
          <w:spacing w:val="3"/>
          <w:w w:val="115"/>
        </w:rPr>
        <w:t>)</w:t>
      </w:r>
    </w:p>
    <w:p w14:paraId="1DE4A5F2" w14:textId="77777777" w:rsidR="00D36D19" w:rsidRDefault="004377DE">
      <w:pPr>
        <w:spacing w:before="3"/>
        <w:rPr>
          <w:rFonts w:ascii="Times New Roman" w:eastAsia="Times New Roman" w:hAnsi="Times New Roman" w:cs="Times New Roman"/>
          <w:sz w:val="29"/>
          <w:szCs w:val="29"/>
        </w:rPr>
      </w:pPr>
      <w:r>
        <w:br w:type="column"/>
      </w:r>
    </w:p>
    <w:p w14:paraId="1DE4A5F3" w14:textId="77777777" w:rsidR="00D36D19" w:rsidRDefault="004377DE">
      <w:pPr>
        <w:pStyle w:val="BodyText"/>
        <w:ind w:left="0" w:right="118"/>
        <w:jc w:val="right"/>
      </w:pPr>
      <w:r>
        <w:rPr>
          <w:w w:val="105"/>
        </w:rPr>
        <w:t>(2.1)</w:t>
      </w:r>
    </w:p>
    <w:p w14:paraId="1DE4A5F4" w14:textId="77777777" w:rsidR="00D36D19" w:rsidRDefault="00D36D19">
      <w:pPr>
        <w:jc w:val="right"/>
        <w:sectPr w:rsidR="00D36D19">
          <w:type w:val="continuous"/>
          <w:pgSz w:w="12240" w:h="15840"/>
          <w:pgMar w:top="1500" w:right="1320" w:bottom="280" w:left="1340" w:header="720" w:footer="720" w:gutter="0"/>
          <w:cols w:num="4" w:space="720" w:equalWidth="0">
            <w:col w:w="4074" w:space="40"/>
            <w:col w:w="475" w:space="40"/>
            <w:col w:w="1200" w:space="40"/>
            <w:col w:w="3711"/>
          </w:cols>
        </w:sectPr>
      </w:pPr>
    </w:p>
    <w:p w14:paraId="1DE4A5F5" w14:textId="77777777" w:rsidR="00D36D19" w:rsidRDefault="00D36D19">
      <w:pPr>
        <w:spacing w:before="9"/>
        <w:rPr>
          <w:rFonts w:ascii="Times New Roman" w:eastAsia="Times New Roman" w:hAnsi="Times New Roman" w:cs="Times New Roman"/>
          <w:sz w:val="8"/>
          <w:szCs w:val="8"/>
        </w:rPr>
      </w:pPr>
    </w:p>
    <w:p w14:paraId="1DE4A5F6" w14:textId="7B6E4632" w:rsidR="00D36D19" w:rsidRDefault="004377DE">
      <w:pPr>
        <w:pStyle w:val="BodyText"/>
        <w:spacing w:before="58" w:line="406" w:lineRule="auto"/>
        <w:ind w:left="100" w:right="117"/>
        <w:jc w:val="both"/>
      </w:pPr>
      <w:r>
        <w:rPr>
          <w:w w:val="105"/>
        </w:rPr>
        <w:t>where</w:t>
      </w:r>
      <w:r>
        <w:rPr>
          <w:spacing w:val="18"/>
          <w:w w:val="105"/>
        </w:rPr>
        <w:t xml:space="preserve"> </w:t>
      </w:r>
      <w:r>
        <w:rPr>
          <w:rFonts w:cs="Times New Roman"/>
          <w:i/>
          <w:spacing w:val="1"/>
          <w:w w:val="105"/>
        </w:rPr>
        <w:t>p</w:t>
      </w:r>
      <w:r>
        <w:rPr>
          <w:rFonts w:cs="Times New Roman"/>
          <w:i/>
          <w:spacing w:val="1"/>
          <w:w w:val="105"/>
          <w:position w:val="-2"/>
          <w:sz w:val="16"/>
          <w:szCs w:val="16"/>
        </w:rPr>
        <w:t>ga</w:t>
      </w:r>
      <w:r>
        <w:rPr>
          <w:rFonts w:cs="Times New Roman"/>
          <w:i/>
          <w:w w:val="105"/>
          <w:position w:val="-2"/>
          <w:sz w:val="16"/>
          <w:szCs w:val="16"/>
        </w:rPr>
        <w:t>s</w:t>
      </w:r>
      <w:r>
        <w:rPr>
          <w:rFonts w:cs="Times New Roman"/>
          <w:i/>
          <w:spacing w:val="2"/>
          <w:w w:val="105"/>
          <w:position w:val="-2"/>
          <w:sz w:val="16"/>
          <w:szCs w:val="16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pressure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gas</w:t>
      </w:r>
      <w:r>
        <w:rPr>
          <w:spacing w:val="17"/>
          <w:w w:val="105"/>
        </w:rPr>
        <w:t xml:space="preserve"> </w:t>
      </w:r>
      <w:r>
        <w:rPr>
          <w:w w:val="105"/>
        </w:rPr>
        <w:t>(or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asma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this</w:t>
      </w:r>
      <w:r>
        <w:rPr>
          <w:spacing w:val="19"/>
          <w:w w:val="105"/>
        </w:rPr>
        <w:t xml:space="preserve"> </w:t>
      </w:r>
      <w:r>
        <w:rPr>
          <w:w w:val="105"/>
        </w:rPr>
        <w:t>case),</w:t>
      </w:r>
      <w:r>
        <w:rPr>
          <w:spacing w:val="19"/>
          <w:w w:val="105"/>
        </w:rPr>
        <w:t xml:space="preserve"> </w:t>
      </w:r>
      <w:r>
        <w:rPr>
          <w:rFonts w:cs="Times New Roman"/>
          <w:i/>
          <w:w w:val="105"/>
        </w:rPr>
        <w:t>p</w:t>
      </w:r>
      <w:r>
        <w:rPr>
          <w:rFonts w:cs="Times New Roman"/>
          <w:i/>
          <w:w w:val="105"/>
          <w:position w:val="-2"/>
          <w:sz w:val="16"/>
          <w:szCs w:val="16"/>
        </w:rPr>
        <w:t>mag</w:t>
      </w:r>
      <w:r>
        <w:rPr>
          <w:rFonts w:cs="Times New Roman"/>
          <w:i/>
          <w:spacing w:val="8"/>
          <w:w w:val="105"/>
          <w:position w:val="-2"/>
          <w:sz w:val="16"/>
          <w:szCs w:val="16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magnetic</w:t>
      </w:r>
      <w:r>
        <w:rPr>
          <w:spacing w:val="17"/>
          <w:w w:val="105"/>
        </w:rPr>
        <w:t xml:space="preserve"> </w:t>
      </w:r>
      <w:r>
        <w:rPr>
          <w:w w:val="105"/>
        </w:rPr>
        <w:t>pressure,</w:t>
      </w:r>
      <w:r>
        <w:rPr>
          <w:spacing w:val="19"/>
          <w:w w:val="105"/>
        </w:rPr>
        <w:t xml:space="preserve"> </w:t>
      </w:r>
      <w:r>
        <w:rPr>
          <w:rFonts w:cs="Times New Roman"/>
          <w:i/>
          <w:w w:val="105"/>
        </w:rPr>
        <w:t>n</w:t>
      </w:r>
      <w:r>
        <w:rPr>
          <w:rFonts w:cs="Times New Roman"/>
          <w:i/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12"/>
        </w:rPr>
        <w:t xml:space="preserve"> </w:t>
      </w:r>
      <w:r>
        <w:rPr>
          <w:spacing w:val="-1"/>
          <w:w w:val="105"/>
        </w:rPr>
        <w:t>numb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d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si</w:t>
      </w:r>
      <w:r>
        <w:rPr>
          <w:spacing w:val="-3"/>
          <w:w w:val="105"/>
        </w:rPr>
        <w:t>ty,</w:t>
      </w:r>
      <w:r>
        <w:rPr>
          <w:spacing w:val="35"/>
          <w:w w:val="105"/>
        </w:rPr>
        <w:t xml:space="preserve"> </w:t>
      </w:r>
      <w:r>
        <w:rPr>
          <w:rFonts w:cs="Times New Roman"/>
          <w:i/>
          <w:w w:val="105"/>
        </w:rPr>
        <w:t>k</w:t>
      </w:r>
      <w:r>
        <w:rPr>
          <w:rFonts w:cs="Times New Roman"/>
          <w:i/>
          <w:w w:val="105"/>
          <w:position w:val="-2"/>
          <w:sz w:val="16"/>
          <w:szCs w:val="16"/>
        </w:rPr>
        <w:t>B</w:t>
      </w:r>
      <w:r>
        <w:rPr>
          <w:rFonts w:cs="Times New Roman"/>
          <w:i/>
          <w:spacing w:val="30"/>
          <w:w w:val="105"/>
          <w:position w:val="-2"/>
          <w:sz w:val="16"/>
          <w:szCs w:val="16"/>
        </w:rPr>
        <w:t xml:space="preserve"> </w:t>
      </w:r>
      <w:r>
        <w:rPr>
          <w:w w:val="105"/>
        </w:rPr>
        <w:t>is</w:t>
      </w:r>
      <w:r>
        <w:rPr>
          <w:spacing w:val="34"/>
          <w:w w:val="105"/>
        </w:rPr>
        <w:t xml:space="preserve"> </w:t>
      </w:r>
      <w:r>
        <w:rPr>
          <w:w w:val="105"/>
        </w:rPr>
        <w:t>Boltzmann’s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tant,</w:t>
      </w:r>
      <w:r>
        <w:rPr>
          <w:spacing w:val="36"/>
          <w:w w:val="105"/>
        </w:rPr>
        <w:t xml:space="preserve"> </w:t>
      </w:r>
      <w:r>
        <w:rPr>
          <w:rFonts w:cs="Times New Roman"/>
          <w:i/>
          <w:w w:val="105"/>
        </w:rPr>
        <w:t>T</w:t>
      </w:r>
      <w:r>
        <w:rPr>
          <w:rFonts w:cs="Times New Roman"/>
          <w:i/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34"/>
          <w:w w:val="105"/>
        </w:rPr>
        <w:t xml:space="preserve"> </w:t>
      </w:r>
      <w:r>
        <w:rPr>
          <w:w w:val="105"/>
        </w:rPr>
        <w:t>temperature,</w:t>
      </w:r>
      <w:r>
        <w:rPr>
          <w:spacing w:val="36"/>
          <w:w w:val="105"/>
        </w:rPr>
        <w:t xml:space="preserve"> </w:t>
      </w:r>
      <w:r>
        <w:rPr>
          <w:rFonts w:cs="Times New Roman"/>
          <w:i/>
          <w:w w:val="105"/>
        </w:rPr>
        <w:t>B</w:t>
      </w:r>
      <w:r>
        <w:rPr>
          <w:rFonts w:cs="Times New Roman"/>
          <w:i/>
          <w:spacing w:val="47"/>
          <w:w w:val="105"/>
        </w:rPr>
        <w:t xml:space="preserve"> </w:t>
      </w:r>
      <w:r>
        <w:rPr>
          <w:w w:val="105"/>
        </w:rPr>
        <w:t>is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strength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magnetic</w:t>
      </w:r>
      <w:r>
        <w:rPr>
          <w:spacing w:val="29"/>
          <w:w w:val="99"/>
        </w:rPr>
        <w:t xml:space="preserve"> </w:t>
      </w:r>
      <w:r>
        <w:rPr>
          <w:w w:val="105"/>
        </w:rPr>
        <w:t>field,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rFonts w:cs="Times New Roman"/>
          <w:i/>
          <w:w w:val="105"/>
        </w:rPr>
        <w:t>µ</w:t>
      </w:r>
      <w:r>
        <w:rPr>
          <w:rFonts w:cs="Times New Roman"/>
          <w:w w:val="105"/>
          <w:position w:val="-2"/>
          <w:sz w:val="16"/>
          <w:szCs w:val="16"/>
        </w:rPr>
        <w:t>0</w:t>
      </w:r>
      <w:r>
        <w:rPr>
          <w:rFonts w:cs="Times New Roman"/>
          <w:spacing w:val="10"/>
          <w:w w:val="105"/>
          <w:position w:val="-2"/>
          <w:sz w:val="16"/>
          <w:szCs w:val="16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permeability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free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pac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  <w:r>
        <w:rPr>
          <w:spacing w:val="15"/>
          <w:w w:val="105"/>
        </w:rPr>
        <w:t xml:space="preserve"> </w:t>
      </w:r>
      <w:r>
        <w:rPr>
          <w:w w:val="105"/>
        </w:rPr>
        <w:t>When</w:t>
      </w:r>
      <w:r>
        <w:rPr>
          <w:spacing w:val="25"/>
          <w:w w:val="105"/>
        </w:rPr>
        <w:t xml:space="preserve"> </w:t>
      </w:r>
      <w:r>
        <w:rPr>
          <w:rFonts w:ascii="Arial Unicode MS" w:eastAsia="Arial Unicode MS" w:hAnsi="Arial Unicode MS" w:cs="Arial Unicode MS"/>
        </w:rPr>
        <w:t>/3</w:t>
      </w:r>
      <w:r>
        <w:rPr>
          <w:rFonts w:ascii="Arial Unicode MS" w:eastAsia="Arial Unicode MS" w:hAnsi="Arial Unicode MS" w:cs="Arial Unicode MS"/>
          <w:spacing w:val="30"/>
        </w:rPr>
        <w:t xml:space="preserve"> </w:t>
      </w:r>
      <w:r>
        <w:rPr>
          <w:rFonts w:cs="Times New Roman"/>
          <w:i/>
          <w:w w:val="105"/>
        </w:rPr>
        <w:t>&gt;</w:t>
      </w:r>
      <w:r>
        <w:rPr>
          <w:rFonts w:cs="Times New Roman"/>
          <w:i/>
          <w:spacing w:val="21"/>
          <w:w w:val="105"/>
        </w:rPr>
        <w:t xml:space="preserve"> </w:t>
      </w:r>
      <w:r>
        <w:rPr>
          <w:w w:val="105"/>
        </w:rPr>
        <w:t>1,</w:t>
      </w:r>
      <w:r>
        <w:rPr>
          <w:spacing w:val="29"/>
          <w:w w:val="105"/>
        </w:rPr>
        <w:t xml:space="preserve"> </w:t>
      </w:r>
      <w:r>
        <w:rPr>
          <w:w w:val="105"/>
        </w:rPr>
        <w:t>normal</w:t>
      </w:r>
      <w:r>
        <w:rPr>
          <w:spacing w:val="26"/>
          <w:w w:val="105"/>
        </w:rPr>
        <w:t xml:space="preserve"> </w:t>
      </w:r>
      <w:r>
        <w:rPr>
          <w:w w:val="105"/>
        </w:rPr>
        <w:t>gas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ess</w:t>
      </w:r>
      <w:r>
        <w:rPr>
          <w:spacing w:val="-1"/>
          <w:w w:val="105"/>
        </w:rPr>
        <w:t>ur</w:t>
      </w:r>
      <w:r>
        <w:rPr>
          <w:spacing w:val="-2"/>
          <w:w w:val="105"/>
        </w:rPr>
        <w:t>e</w:t>
      </w:r>
      <w:r>
        <w:rPr>
          <w:spacing w:val="26"/>
          <w:w w:val="105"/>
        </w:rPr>
        <w:t xml:space="preserve"> </w:t>
      </w:r>
      <w:r>
        <w:rPr>
          <w:w w:val="105"/>
        </w:rPr>
        <w:t>dominates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29"/>
          <w:w w:val="110"/>
        </w:rPr>
        <w:t xml:space="preserve"> </w:t>
      </w:r>
      <w:r>
        <w:rPr>
          <w:w w:val="105"/>
        </w:rPr>
        <w:t>when</w:t>
      </w:r>
      <w:r>
        <w:rPr>
          <w:spacing w:val="5"/>
          <w:w w:val="105"/>
        </w:rPr>
        <w:t xml:space="preserve"> </w:t>
      </w:r>
      <w:r>
        <w:rPr>
          <w:rFonts w:ascii="Arial Unicode MS" w:eastAsia="Arial Unicode MS" w:hAnsi="Arial Unicode MS" w:cs="Arial Unicode MS"/>
        </w:rPr>
        <w:t>/3</w:t>
      </w:r>
      <w:r>
        <w:rPr>
          <w:rFonts w:ascii="Arial Unicode MS" w:eastAsia="Arial Unicode MS" w:hAnsi="Arial Unicode MS" w:cs="Arial Unicode MS"/>
          <w:spacing w:val="10"/>
        </w:rPr>
        <w:t xml:space="preserve"> </w:t>
      </w:r>
      <w:r>
        <w:rPr>
          <w:rFonts w:cs="Times New Roman"/>
          <w:i/>
          <w:w w:val="105"/>
        </w:rPr>
        <w:t>&lt;</w:t>
      </w:r>
      <w:r>
        <w:rPr>
          <w:rFonts w:cs="Times New Roman"/>
          <w:i/>
          <w:spacing w:val="2"/>
          <w:w w:val="105"/>
        </w:rPr>
        <w:t xml:space="preserve"> </w:t>
      </w:r>
      <w:r>
        <w:rPr>
          <w:w w:val="105"/>
        </w:rPr>
        <w:t>1,</w:t>
      </w:r>
      <w:r>
        <w:rPr>
          <w:spacing w:val="6"/>
          <w:w w:val="105"/>
        </w:rPr>
        <w:t xml:space="preserve"> </w:t>
      </w:r>
      <w:r>
        <w:rPr>
          <w:w w:val="105"/>
        </w:rPr>
        <w:t>magnetic</w:t>
      </w:r>
      <w:r>
        <w:rPr>
          <w:spacing w:val="6"/>
          <w:w w:val="105"/>
        </w:rPr>
        <w:t xml:space="preserve"> </w:t>
      </w:r>
      <w:r>
        <w:rPr>
          <w:w w:val="105"/>
        </w:rPr>
        <w:t>pressure</w:t>
      </w:r>
      <w:r>
        <w:rPr>
          <w:spacing w:val="5"/>
          <w:w w:val="105"/>
        </w:rPr>
        <w:t xml:space="preserve"> </w:t>
      </w:r>
      <w:r>
        <w:rPr>
          <w:w w:val="105"/>
        </w:rPr>
        <w:t>dominates.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transition</w:t>
      </w:r>
      <w:r>
        <w:rPr>
          <w:spacing w:val="5"/>
          <w:w w:val="105"/>
        </w:rPr>
        <w:t xml:space="preserve"> </w:t>
      </w:r>
      <w:r>
        <w:rPr>
          <w:w w:val="105"/>
        </w:rPr>
        <w:t>from</w:t>
      </w:r>
      <w:r>
        <w:rPr>
          <w:spacing w:val="6"/>
          <w:w w:val="105"/>
        </w:rPr>
        <w:t xml:space="preserve"> </w:t>
      </w:r>
      <w:r>
        <w:rPr>
          <w:rFonts w:ascii="Arial Unicode MS" w:eastAsia="Arial Unicode MS" w:hAnsi="Arial Unicode MS" w:cs="Arial Unicode MS"/>
        </w:rPr>
        <w:t>/3</w:t>
      </w:r>
      <w:r>
        <w:rPr>
          <w:rFonts w:ascii="Arial Unicode MS" w:eastAsia="Arial Unicode MS" w:hAnsi="Arial Unicode MS" w:cs="Arial Unicode MS"/>
          <w:spacing w:val="10"/>
        </w:rPr>
        <w:t xml:space="preserve"> </w:t>
      </w:r>
      <w:r>
        <w:rPr>
          <w:rFonts w:cs="Times New Roman"/>
          <w:i/>
          <w:w w:val="105"/>
        </w:rPr>
        <w:t>&gt;</w:t>
      </w:r>
      <w:r>
        <w:rPr>
          <w:rFonts w:cs="Times New Roman"/>
          <w:i/>
          <w:spacing w:val="1"/>
          <w:w w:val="105"/>
        </w:rPr>
        <w:t xml:space="preserve"> </w:t>
      </w:r>
      <w:r>
        <w:rPr>
          <w:w w:val="105"/>
        </w:rPr>
        <w:t>1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rFonts w:ascii="Arial Unicode MS" w:eastAsia="Arial Unicode MS" w:hAnsi="Arial Unicode MS" w:cs="Arial Unicode MS"/>
        </w:rPr>
        <w:t>/3</w:t>
      </w:r>
      <w:r>
        <w:rPr>
          <w:rFonts w:ascii="Arial Unicode MS" w:eastAsia="Arial Unicode MS" w:hAnsi="Arial Unicode MS" w:cs="Arial Unicode MS"/>
          <w:spacing w:val="11"/>
        </w:rPr>
        <w:t xml:space="preserve"> </w:t>
      </w:r>
      <w:r>
        <w:rPr>
          <w:rFonts w:cs="Times New Roman"/>
          <w:i/>
          <w:w w:val="105"/>
        </w:rPr>
        <w:t>&lt;</w:t>
      </w:r>
      <w:r>
        <w:rPr>
          <w:rFonts w:cs="Times New Roman"/>
          <w:i/>
          <w:spacing w:val="1"/>
          <w:w w:val="105"/>
        </w:rPr>
        <w:t xml:space="preserve"> </w:t>
      </w:r>
      <w:r>
        <w:rPr>
          <w:w w:val="105"/>
        </w:rPr>
        <w:t>1</w:t>
      </w:r>
      <w:r>
        <w:rPr>
          <w:spacing w:val="5"/>
          <w:w w:val="105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w w:val="105"/>
        </w:rPr>
        <w:t>an</w:t>
      </w:r>
      <w:r>
        <w:rPr>
          <w:spacing w:val="6"/>
          <w:w w:val="105"/>
        </w:rPr>
        <w:t xml:space="preserve"> </w:t>
      </w:r>
      <w:r>
        <w:rPr>
          <w:w w:val="105"/>
        </w:rPr>
        <w:t>important</w:t>
      </w:r>
      <w:r>
        <w:rPr>
          <w:spacing w:val="5"/>
          <w:w w:val="105"/>
        </w:rPr>
        <w:t xml:space="preserve"> </w:t>
      </w:r>
      <w:r>
        <w:rPr>
          <w:w w:val="105"/>
        </w:rPr>
        <w:t>one</w:t>
      </w:r>
      <w:r>
        <w:rPr>
          <w:w w:val="99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14"/>
          <w:w w:val="105"/>
        </w:rPr>
        <w:t xml:space="preserve"> </w:t>
      </w:r>
      <w:r>
        <w:rPr>
          <w:spacing w:val="-5"/>
          <w:w w:val="105"/>
        </w:rPr>
        <w:t>v</w:t>
      </w:r>
      <w:r>
        <w:rPr>
          <w:spacing w:val="-4"/>
          <w:w w:val="105"/>
        </w:rPr>
        <w:t>ast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amount</w:t>
      </w:r>
      <w:r>
        <w:rPr>
          <w:spacing w:val="-2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energy</w:t>
      </w:r>
      <w:r>
        <w:rPr>
          <w:spacing w:val="14"/>
          <w:w w:val="105"/>
        </w:rPr>
        <w:t xml:space="preserve"> </w:t>
      </w:r>
      <w:r>
        <w:rPr>
          <w:w w:val="105"/>
        </w:rPr>
        <w:t>can</w:t>
      </w:r>
      <w:r>
        <w:rPr>
          <w:spacing w:val="14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w w:val="105"/>
        </w:rPr>
        <w:t>stored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solar</w:t>
      </w:r>
      <w:r>
        <w:rPr>
          <w:spacing w:val="16"/>
          <w:w w:val="105"/>
        </w:rPr>
        <w:t xml:space="preserve"> </w:t>
      </w:r>
      <w:r>
        <w:rPr>
          <w:w w:val="105"/>
        </w:rPr>
        <w:t>atmosphere,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</w:p>
    <w:p w14:paraId="1DE4A5F7" w14:textId="77777777" w:rsidR="00D36D19" w:rsidRDefault="004377DE">
      <w:pPr>
        <w:pStyle w:val="BodyText"/>
        <w:spacing w:before="28" w:line="414" w:lineRule="auto"/>
        <w:ind w:left="100" w:right="119"/>
        <w:jc w:val="both"/>
      </w:pPr>
      <w:r>
        <w:rPr>
          <w:w w:val="105"/>
        </w:rPr>
        <w:t>necessary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dr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solar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rFonts w:ascii="Arial Unicode MS"/>
        </w:rPr>
        <w:t>/3</w:t>
      </w:r>
      <w:r>
        <w:rPr>
          <w:rFonts w:ascii="Arial Unicode MS"/>
          <w:spacing w:val="27"/>
        </w:rPr>
        <w:t xml:space="preserve"> </w:t>
      </w:r>
      <w:r>
        <w:rPr>
          <w:w w:val="105"/>
        </w:rPr>
        <w:t>as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function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ght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photosphere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Figure</w:t>
      </w:r>
      <w:r>
        <w:rPr>
          <w:spacing w:val="12"/>
          <w:w w:val="105"/>
        </w:rPr>
        <w:t xml:space="preserve"> </w:t>
      </w:r>
      <w:hyperlink w:anchor="_bookmark4" w:history="1">
        <w:r>
          <w:rPr>
            <w:w w:val="105"/>
          </w:rPr>
          <w:t>2.3.</w:t>
        </w:r>
      </w:hyperlink>
    </w:p>
    <w:p w14:paraId="1DE4A5F8" w14:textId="77777777" w:rsidR="00D36D19" w:rsidRDefault="004377DE">
      <w:pPr>
        <w:pStyle w:val="BodyText"/>
        <w:spacing w:before="49" w:line="455" w:lineRule="auto"/>
        <w:ind w:left="100" w:right="10" w:firstLine="576"/>
      </w:pP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followi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sec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16"/>
          <w:w w:val="105"/>
        </w:rPr>
        <w:t xml:space="preserve"> </w:t>
      </w:r>
      <w:r>
        <w:rPr>
          <w:w w:val="105"/>
        </w:rPr>
        <w:t>will</w:t>
      </w:r>
      <w:r>
        <w:rPr>
          <w:spacing w:val="15"/>
          <w:w w:val="105"/>
        </w:rPr>
        <w:t xml:space="preserve"> </w:t>
      </w:r>
      <w:r>
        <w:rPr>
          <w:w w:val="105"/>
        </w:rPr>
        <w:t>step</w:t>
      </w:r>
      <w:r>
        <w:rPr>
          <w:spacing w:val="16"/>
          <w:w w:val="105"/>
        </w:rPr>
        <w:t xml:space="preserve"> </w:t>
      </w:r>
      <w:r>
        <w:rPr>
          <w:w w:val="105"/>
        </w:rPr>
        <w:t>through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16"/>
          <w:w w:val="105"/>
        </w:rPr>
        <w:t xml:space="preserve"> 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ay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sun</w:t>
      </w:r>
      <w:r>
        <w:rPr>
          <w:spacing w:val="16"/>
          <w:w w:val="105"/>
        </w:rPr>
        <w:t xml:space="preserve"> </w:t>
      </w:r>
      <w:r>
        <w:rPr>
          <w:w w:val="105"/>
        </w:rPr>
        <w:t>with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esc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w w:val="105"/>
        </w:rPr>
        <w:t>detail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propor</w:t>
      </w:r>
      <w:proofErr w:type="spellEnd"/>
      <w:r>
        <w:rPr>
          <w:w w:val="105"/>
        </w:rPr>
        <w:t>-</w:t>
      </w:r>
      <w:r>
        <w:rPr>
          <w:spacing w:val="47"/>
          <w:w w:val="99"/>
        </w:rPr>
        <w:t xml:space="preserve"> </w:t>
      </w:r>
      <w:proofErr w:type="spellStart"/>
      <w:r>
        <w:rPr>
          <w:w w:val="105"/>
        </w:rPr>
        <w:t>tional</w:t>
      </w:r>
      <w:proofErr w:type="spellEnd"/>
      <w:r>
        <w:rPr>
          <w:spacing w:val="28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w w:val="105"/>
        </w:rPr>
        <w:t>their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van</w:t>
      </w:r>
      <w:r>
        <w:rPr>
          <w:spacing w:val="-3"/>
          <w:w w:val="105"/>
        </w:rPr>
        <w:t>ce</w:t>
      </w:r>
      <w:r>
        <w:rPr>
          <w:spacing w:val="29"/>
          <w:w w:val="105"/>
        </w:rPr>
        <w:t xml:space="preserve"> </w:t>
      </w:r>
      <w:r>
        <w:rPr>
          <w:w w:val="105"/>
        </w:rPr>
        <w:t>to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ork</w:t>
      </w:r>
      <w:r>
        <w:rPr>
          <w:spacing w:val="28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8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later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hapt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</w:p>
    <w:p w14:paraId="1DE4A5F9" w14:textId="77777777" w:rsidR="00D36D19" w:rsidRDefault="004377DE">
      <w:pPr>
        <w:spacing w:line="200" w:lineRule="atLeast"/>
        <w:ind w:left="19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1DE4A872" wp14:editId="1DE4A873">
            <wp:extent cx="3589019" cy="3670935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019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A5FA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5FB" w14:textId="77777777" w:rsidR="00D36D19" w:rsidRDefault="004377DE">
      <w:pPr>
        <w:pStyle w:val="BodyText"/>
        <w:spacing w:before="173" w:line="244" w:lineRule="auto"/>
        <w:ind w:left="100" w:right="118"/>
        <w:jc w:val="both"/>
      </w:pPr>
      <w:bookmarkStart w:id="57" w:name="_bookmark4"/>
      <w:bookmarkEnd w:id="57"/>
      <w:r>
        <w:rPr>
          <w:w w:val="105"/>
        </w:rPr>
        <w:t>Figure</w:t>
      </w:r>
      <w:r>
        <w:rPr>
          <w:spacing w:val="3"/>
          <w:w w:val="105"/>
        </w:rPr>
        <w:t xml:space="preserve"> </w:t>
      </w:r>
      <w:r>
        <w:rPr>
          <w:w w:val="105"/>
        </w:rPr>
        <w:t>2.3:</w:t>
      </w:r>
      <w:r>
        <w:rPr>
          <w:spacing w:val="38"/>
          <w:w w:val="105"/>
        </w:rPr>
        <w:t xml:space="preserve"> </w:t>
      </w:r>
      <w:r>
        <w:rPr>
          <w:w w:val="105"/>
        </w:rPr>
        <w:t>Solar</w:t>
      </w:r>
      <w:r>
        <w:rPr>
          <w:spacing w:val="4"/>
          <w:w w:val="105"/>
        </w:rPr>
        <w:t xml:space="preserve"> </w:t>
      </w:r>
      <w:r>
        <w:rPr>
          <w:w w:val="105"/>
        </w:rPr>
        <w:t>plasma</w:t>
      </w:r>
      <w:r>
        <w:rPr>
          <w:spacing w:val="4"/>
          <w:w w:val="105"/>
        </w:rPr>
        <w:t xml:space="preserve"> </w:t>
      </w:r>
      <w:r>
        <w:rPr>
          <w:rFonts w:ascii="Arial Unicode MS"/>
        </w:rPr>
        <w:t>/3</w:t>
      </w:r>
      <w:r>
        <w:rPr>
          <w:rFonts w:ascii="Arial Unicode MS"/>
          <w:spacing w:val="13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s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ght</w:t>
      </w:r>
      <w:r>
        <w:rPr>
          <w:spacing w:val="4"/>
          <w:w w:val="105"/>
        </w:rPr>
        <w:t xml:space="preserve"> </w:t>
      </w:r>
      <w:r>
        <w:rPr>
          <w:w w:val="105"/>
        </w:rPr>
        <w:t>from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photosphere</w:t>
      </w:r>
      <w:r>
        <w:rPr>
          <w:spacing w:val="4"/>
          <w:w w:val="105"/>
        </w:rPr>
        <w:t xml:space="preserve"> </w:t>
      </w:r>
      <w:r>
        <w:rPr>
          <w:w w:val="105"/>
        </w:rPr>
        <w:t>through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"/>
          <w:w w:val="105"/>
        </w:rPr>
        <w:t xml:space="preserve"> </w:t>
      </w:r>
      <w:r>
        <w:rPr>
          <w:w w:val="105"/>
        </w:rPr>
        <w:t>corona.</w:t>
      </w:r>
      <w:r>
        <w:rPr>
          <w:spacing w:val="40"/>
          <w:w w:val="105"/>
        </w:rPr>
        <w:t xml:space="preserve"> </w:t>
      </w:r>
      <w:r>
        <w:rPr>
          <w:w w:val="105"/>
        </w:rPr>
        <w:t>Figure</w:t>
      </w:r>
      <w:r>
        <w:rPr>
          <w:spacing w:val="4"/>
          <w:w w:val="105"/>
        </w:rPr>
        <w:t xml:space="preserve"> </w:t>
      </w:r>
      <w:r>
        <w:rPr>
          <w:w w:val="105"/>
        </w:rPr>
        <w:t>courtesy</w:t>
      </w:r>
      <w:r>
        <w:rPr>
          <w:spacing w:val="22"/>
          <w:w w:val="104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hyperlink w:anchor="_bookmark30" w:history="1">
        <w:r>
          <w:rPr>
            <w:w w:val="105"/>
          </w:rPr>
          <w:t>Gary</w:t>
        </w:r>
      </w:hyperlink>
      <w:r>
        <w:rPr>
          <w:spacing w:val="8"/>
          <w:w w:val="105"/>
        </w:rPr>
        <w:t xml:space="preserve"> </w:t>
      </w:r>
      <w:r>
        <w:rPr>
          <w:w w:val="105"/>
        </w:rPr>
        <w:t>(</w:t>
      </w:r>
      <w:hyperlink w:anchor="_bookmark30" w:history="1">
        <w:r>
          <w:rPr>
            <w:w w:val="105"/>
          </w:rPr>
          <w:t>2001)</w:t>
        </w:r>
      </w:hyperlink>
      <w:r>
        <w:rPr>
          <w:w w:val="105"/>
        </w:rPr>
        <w:t>.</w:t>
      </w:r>
    </w:p>
    <w:p w14:paraId="1DE4A5FC" w14:textId="3810E6BD" w:rsidR="00D36D19" w:rsidRDefault="00D36D19">
      <w:pPr>
        <w:spacing w:line="244" w:lineRule="auto"/>
        <w:jc w:val="both"/>
        <w:sectPr w:rsidR="00D36D19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1DE4A5FD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5FE" w14:textId="77777777" w:rsidR="00D36D19" w:rsidRDefault="004377DE">
      <w:pPr>
        <w:pStyle w:val="Heading2"/>
        <w:numPr>
          <w:ilvl w:val="2"/>
          <w:numId w:val="3"/>
        </w:numPr>
        <w:tabs>
          <w:tab w:val="left" w:pos="1234"/>
        </w:tabs>
        <w:spacing w:before="58"/>
        <w:rPr>
          <w:b w:val="0"/>
          <w:bCs w:val="0"/>
        </w:rPr>
      </w:pPr>
      <w:bookmarkStart w:id="58" w:name="Core"/>
      <w:bookmarkEnd w:id="58"/>
      <w:r>
        <w:rPr>
          <w:w w:val="115"/>
        </w:rPr>
        <w:t>Core</w:t>
      </w:r>
    </w:p>
    <w:p w14:paraId="1DE4A5FF" w14:textId="77777777" w:rsidR="00D36D19" w:rsidRDefault="00D36D19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1DE4A600" w14:textId="1E2D68BD" w:rsidR="00D36D19" w:rsidRDefault="004377DE">
      <w:pPr>
        <w:pStyle w:val="BodyText"/>
        <w:spacing w:line="449" w:lineRule="auto"/>
        <w:ind w:left="120" w:right="117" w:firstLine="576"/>
        <w:jc w:val="both"/>
      </w:pP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grav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onal</w:t>
      </w:r>
      <w:r>
        <w:rPr>
          <w:spacing w:val="9"/>
          <w:w w:val="105"/>
        </w:rPr>
        <w:t xml:space="preserve"> </w:t>
      </w:r>
      <w:r>
        <w:rPr>
          <w:w w:val="105"/>
        </w:rPr>
        <w:t>pressure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ty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05"/>
        </w:rPr>
        <w:t>core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stars</w:t>
      </w:r>
      <w:r>
        <w:rPr>
          <w:spacing w:val="9"/>
          <w:w w:val="105"/>
        </w:rPr>
        <w:t xml:space="preserve"> </w:t>
      </w:r>
      <w:r>
        <w:rPr>
          <w:w w:val="105"/>
        </w:rPr>
        <w:t>is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</w:t>
      </w:r>
      <w:r>
        <w:rPr>
          <w:rFonts w:ascii="Apple Symbols" w:eastAsia="Apple Symbols" w:hAnsi="Apple Symbols" w:cs="Apple Symbols"/>
          <w:spacing w:val="-1"/>
          <w:w w:val="105"/>
        </w:rPr>
        <w:t>ffi</w:t>
      </w:r>
      <w:r>
        <w:rPr>
          <w:spacing w:val="-2"/>
          <w:w w:val="105"/>
        </w:rPr>
        <w:t>cie</w:t>
      </w:r>
      <w:r>
        <w:rPr>
          <w:spacing w:val="-1"/>
          <w:w w:val="105"/>
        </w:rPr>
        <w:t>nt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ignite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nu</w:t>
      </w:r>
      <w:r>
        <w:rPr>
          <w:spacing w:val="-2"/>
          <w:w w:val="105"/>
        </w:rPr>
        <w:t>cle</w:t>
      </w:r>
      <w:r>
        <w:rPr>
          <w:spacing w:val="-1"/>
          <w:w w:val="105"/>
        </w:rPr>
        <w:t>ar</w:t>
      </w:r>
      <w:r>
        <w:rPr>
          <w:spacing w:val="9"/>
          <w:w w:val="105"/>
        </w:rPr>
        <w:t xml:space="preserve"> </w:t>
      </w:r>
      <w:r>
        <w:rPr>
          <w:w w:val="105"/>
        </w:rPr>
        <w:t>fusion.</w:t>
      </w:r>
      <w:r>
        <w:rPr>
          <w:spacing w:val="29"/>
          <w:w w:val="109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w w:val="105"/>
        </w:rPr>
        <w:t>main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ce</w:t>
      </w:r>
      <w:r>
        <w:rPr>
          <w:spacing w:val="24"/>
          <w:w w:val="105"/>
        </w:rPr>
        <w:t xml:space="preserve"> </w:t>
      </w:r>
      <w:r>
        <w:rPr>
          <w:w w:val="105"/>
        </w:rPr>
        <w:t>star</w:t>
      </w:r>
      <w:r>
        <w:rPr>
          <w:spacing w:val="24"/>
          <w:w w:val="105"/>
        </w:rPr>
        <w:t xml:space="preserve"> </w:t>
      </w:r>
      <w:r>
        <w:rPr>
          <w:w w:val="105"/>
        </w:rPr>
        <w:t>at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midpoint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its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life</w:t>
      </w:r>
      <w:r>
        <w:rPr>
          <w:spacing w:val="-1"/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sun,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primary</w:t>
      </w:r>
      <w:r>
        <w:rPr>
          <w:spacing w:val="24"/>
          <w:w w:val="105"/>
        </w:rPr>
        <w:t xml:space="preserve"> </w:t>
      </w:r>
      <w:r>
        <w:rPr>
          <w:w w:val="105"/>
        </w:rPr>
        <w:t>fusion</w:t>
      </w:r>
      <w:r>
        <w:rPr>
          <w:spacing w:val="24"/>
          <w:w w:val="105"/>
        </w:rPr>
        <w:t xml:space="preserve"> </w:t>
      </w:r>
      <w:r>
        <w:rPr>
          <w:w w:val="105"/>
        </w:rPr>
        <w:t>reaction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99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on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hydr</w:t>
      </w:r>
      <w:r>
        <w:rPr>
          <w:spacing w:val="-2"/>
          <w:w w:val="105"/>
        </w:rPr>
        <w:t>oge</w:t>
      </w:r>
      <w:r>
        <w:rPr>
          <w:spacing w:val="-1"/>
          <w:w w:val="105"/>
        </w:rPr>
        <w:t>n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helium.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majority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un</w:t>
      </w:r>
      <w:r>
        <w:rPr>
          <w:spacing w:val="6"/>
          <w:w w:val="105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w w:val="105"/>
        </w:rPr>
        <w:t>made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hydr</w:t>
      </w:r>
      <w:r>
        <w:rPr>
          <w:spacing w:val="-2"/>
          <w:w w:val="105"/>
        </w:rPr>
        <w:t>oge</w:t>
      </w:r>
      <w:r>
        <w:rPr>
          <w:spacing w:val="-1"/>
          <w:w w:val="105"/>
        </w:rPr>
        <w:t>n</w:t>
      </w:r>
      <w:r>
        <w:rPr>
          <w:spacing w:val="5"/>
          <w:w w:val="105"/>
        </w:rPr>
        <w:t xml:space="preserve"> </w:t>
      </w:r>
      <w:r>
        <w:rPr>
          <w:w w:val="105"/>
        </w:rPr>
        <w:t>(see</w:t>
      </w:r>
      <w:r>
        <w:rPr>
          <w:spacing w:val="6"/>
          <w:w w:val="105"/>
        </w:rPr>
        <w:t xml:space="preserve"> </w:t>
      </w:r>
      <w:r>
        <w:rPr>
          <w:w w:val="105"/>
        </w:rPr>
        <w:t>Figure</w:t>
      </w:r>
      <w:r>
        <w:rPr>
          <w:spacing w:val="5"/>
          <w:w w:val="105"/>
        </w:rPr>
        <w:t xml:space="preserve"> </w:t>
      </w:r>
      <w:hyperlink w:anchor="_bookmark6" w:history="1">
        <w:r>
          <w:rPr>
            <w:w w:val="105"/>
          </w:rPr>
          <w:t>2.</w:t>
        </w:r>
      </w:hyperlink>
      <w:r>
        <w:rPr>
          <w:w w:val="105"/>
        </w:rPr>
        <w:t>4)</w:t>
      </w:r>
      <w:r>
        <w:rPr>
          <w:spacing w:val="5"/>
          <w:w w:val="105"/>
        </w:rPr>
        <w:t xml:space="preserve"> </w:t>
      </w:r>
      <w:r>
        <w:rPr>
          <w:w w:val="105"/>
        </w:rPr>
        <w:t>–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39"/>
          <w:w w:val="111"/>
        </w:rPr>
        <w:t xml:space="preserve"> </w:t>
      </w:r>
      <w:r>
        <w:rPr>
          <w:w w:val="105"/>
        </w:rPr>
        <w:t>reflection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its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6"/>
          <w:w w:val="105"/>
        </w:rPr>
        <w:t xml:space="preserve"> </w:t>
      </w:r>
      <w:r>
        <w:rPr>
          <w:w w:val="105"/>
        </w:rPr>
        <w:t>abundance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se</w:t>
      </w:r>
      <w:r>
        <w:rPr>
          <w:spacing w:val="6"/>
          <w:w w:val="105"/>
        </w:rPr>
        <w:t xml:space="preserve"> </w:t>
      </w:r>
      <w:r>
        <w:rPr>
          <w:w w:val="105"/>
        </w:rPr>
        <w:t>at</w:t>
      </w:r>
      <w:r>
        <w:rPr>
          <w:spacing w:val="7"/>
          <w:w w:val="105"/>
        </w:rPr>
        <w:t xml:space="preserve"> </w:t>
      </w:r>
      <w:r>
        <w:rPr>
          <w:w w:val="105"/>
        </w:rPr>
        <w:t>large.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Fu</w:t>
      </w:r>
      <w:r>
        <w:rPr>
          <w:spacing w:val="-4"/>
          <w:w w:val="105"/>
        </w:rPr>
        <w:t>si</w:t>
      </w:r>
      <w:r>
        <w:rPr>
          <w:spacing w:val="-3"/>
          <w:w w:val="105"/>
        </w:rPr>
        <w:t>on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or</w:t>
      </w:r>
      <w:r>
        <w:rPr>
          <w:spacing w:val="-2"/>
          <w:w w:val="105"/>
        </w:rPr>
        <w:t>e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stars</w:t>
      </w:r>
      <w:r>
        <w:rPr>
          <w:spacing w:val="6"/>
          <w:w w:val="105"/>
        </w:rPr>
        <w:t xml:space="preserve"> </w:t>
      </w:r>
      <w:r>
        <w:rPr>
          <w:w w:val="105"/>
        </w:rPr>
        <w:t>is</w:t>
      </w:r>
      <w:r>
        <w:rPr>
          <w:spacing w:val="6"/>
          <w:w w:val="105"/>
        </w:rPr>
        <w:t xml:space="preserve"> </w:t>
      </w:r>
      <w:r>
        <w:rPr>
          <w:w w:val="105"/>
        </w:rPr>
        <w:t>responsible</w:t>
      </w:r>
      <w:r>
        <w:rPr>
          <w:spacing w:val="27"/>
          <w:w w:val="99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producing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up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iron;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fusion</w:t>
      </w:r>
      <w:r>
        <w:rPr>
          <w:spacing w:val="12"/>
          <w:w w:val="105"/>
        </w:rPr>
        <w:t xml:space="preserve"> </w:t>
      </w:r>
      <w:r>
        <w:rPr>
          <w:w w:val="105"/>
        </w:rPr>
        <w:t>process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av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r</w:t>
      </w:r>
      <w:r>
        <w:rPr>
          <w:spacing w:val="13"/>
          <w:w w:val="105"/>
        </w:rPr>
        <w:t xml:space="preserve"> </w:t>
      </w:r>
      <w:r>
        <w:rPr>
          <w:w w:val="105"/>
        </w:rPr>
        <w:t>than</w:t>
      </w:r>
      <w:r>
        <w:rPr>
          <w:spacing w:val="12"/>
          <w:w w:val="105"/>
        </w:rPr>
        <w:t xml:space="preserve"> </w:t>
      </w:r>
      <w:r>
        <w:rPr>
          <w:w w:val="105"/>
        </w:rPr>
        <w:t>iron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endothermic</w:t>
      </w:r>
      <w:r>
        <w:rPr>
          <w:spacing w:val="32"/>
          <w:w w:val="99"/>
        </w:rPr>
        <w:t xml:space="preserve"> </w:t>
      </w:r>
      <w:r>
        <w:rPr>
          <w:w w:val="105"/>
        </w:rPr>
        <w:t>and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annot</w:t>
      </w:r>
      <w:r>
        <w:rPr>
          <w:spacing w:val="46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5"/>
          <w:w w:val="105"/>
        </w:rPr>
        <w:t xml:space="preserve"> </w:t>
      </w:r>
      <w:r>
        <w:rPr>
          <w:w w:val="105"/>
        </w:rPr>
        <w:t>used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star</w:t>
      </w:r>
      <w:r>
        <w:rPr>
          <w:spacing w:val="46"/>
          <w:w w:val="105"/>
        </w:rPr>
        <w:t xml:space="preserve"> </w:t>
      </w:r>
      <w:r>
        <w:rPr>
          <w:w w:val="105"/>
        </w:rPr>
        <w:t>to</w:t>
      </w:r>
      <w:r>
        <w:rPr>
          <w:spacing w:val="44"/>
          <w:w w:val="105"/>
        </w:rPr>
        <w:t xml:space="preserve"> </w:t>
      </w:r>
      <w:r>
        <w:rPr>
          <w:w w:val="105"/>
        </w:rPr>
        <w:t>support</w:t>
      </w:r>
      <w:r>
        <w:rPr>
          <w:spacing w:val="46"/>
          <w:w w:val="105"/>
        </w:rPr>
        <w:t xml:space="preserve"> </w:t>
      </w:r>
      <w:r>
        <w:rPr>
          <w:w w:val="105"/>
        </w:rPr>
        <w:t>itself</w:t>
      </w:r>
      <w:r>
        <w:rPr>
          <w:spacing w:val="46"/>
          <w:w w:val="105"/>
        </w:rPr>
        <w:t xml:space="preserve"> </w:t>
      </w:r>
      <w:r>
        <w:rPr>
          <w:w w:val="105"/>
        </w:rPr>
        <w:t>against</w:t>
      </w:r>
      <w:r>
        <w:rPr>
          <w:spacing w:val="45"/>
          <w:w w:val="105"/>
        </w:rPr>
        <w:t xml:space="preserve"> </w:t>
      </w:r>
      <w:r>
        <w:rPr>
          <w:spacing w:val="-4"/>
          <w:w w:val="105"/>
        </w:rPr>
        <w:t>gra</w:t>
      </w:r>
      <w:r>
        <w:rPr>
          <w:spacing w:val="-5"/>
          <w:w w:val="105"/>
        </w:rPr>
        <w:t>vi</w:t>
      </w:r>
      <w:r>
        <w:rPr>
          <w:spacing w:val="-4"/>
          <w:w w:val="105"/>
        </w:rPr>
        <w:t>t</w:t>
      </w:r>
      <w:r>
        <w:rPr>
          <w:spacing w:val="-5"/>
          <w:w w:val="105"/>
        </w:rPr>
        <w:t>y</w:t>
      </w:r>
      <w:r>
        <w:rPr>
          <w:spacing w:val="-4"/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Instead,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av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r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31"/>
        </w:rPr>
        <w:t xml:space="preserve"> </w:t>
      </w:r>
      <w:r>
        <w:rPr>
          <w:w w:val="105"/>
        </w:rPr>
        <w:t>are</w:t>
      </w:r>
      <w:r>
        <w:rPr>
          <w:spacing w:val="10"/>
          <w:w w:val="105"/>
        </w:rPr>
        <w:t xml:space="preserve"> </w:t>
      </w:r>
      <w:r>
        <w:rPr>
          <w:w w:val="105"/>
        </w:rPr>
        <w:t>produced</w:t>
      </w:r>
      <w:r>
        <w:rPr>
          <w:spacing w:val="10"/>
          <w:w w:val="105"/>
        </w:rPr>
        <w:t xml:space="preserve"> </w:t>
      </w:r>
      <w:r>
        <w:rPr>
          <w:w w:val="105"/>
        </w:rPr>
        <w:t>during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up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rn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vae.</w:t>
      </w:r>
      <w:r>
        <w:rPr>
          <w:spacing w:val="45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up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rn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vae</w:t>
      </w:r>
      <w:r>
        <w:rPr>
          <w:spacing w:val="11"/>
          <w:w w:val="105"/>
        </w:rPr>
        <w:t xml:space="preserve"> </w:t>
      </w:r>
      <w:r>
        <w:rPr>
          <w:w w:val="105"/>
        </w:rPr>
        <w:t>also</w:t>
      </w:r>
      <w:r>
        <w:rPr>
          <w:spacing w:val="10"/>
          <w:w w:val="105"/>
        </w:rPr>
        <w:t xml:space="preserve"> </w:t>
      </w:r>
      <w:r>
        <w:rPr>
          <w:w w:val="105"/>
        </w:rPr>
        <w:t>spread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source</w:t>
      </w:r>
      <w:r>
        <w:rPr>
          <w:spacing w:val="10"/>
          <w:w w:val="105"/>
        </w:rPr>
        <w:t xml:space="preserve"> </w:t>
      </w:r>
      <w:r>
        <w:rPr>
          <w:w w:val="105"/>
        </w:rPr>
        <w:t>star’s</w:t>
      </w:r>
      <w:r>
        <w:rPr>
          <w:spacing w:val="10"/>
          <w:w w:val="105"/>
        </w:rPr>
        <w:t xml:space="preserve"> </w:t>
      </w:r>
      <w:r>
        <w:rPr>
          <w:w w:val="105"/>
        </w:rPr>
        <w:t>fusion</w:t>
      </w:r>
      <w:r>
        <w:rPr>
          <w:spacing w:val="11"/>
          <w:w w:val="105"/>
        </w:rPr>
        <w:t xml:space="preserve"> </w:t>
      </w:r>
      <w:r>
        <w:rPr>
          <w:w w:val="105"/>
        </w:rPr>
        <w:t>products</w:t>
      </w:r>
      <w:r>
        <w:rPr>
          <w:spacing w:val="10"/>
          <w:w w:val="105"/>
        </w:rPr>
        <w:t xml:space="preserve"> </w:t>
      </w:r>
      <w:r>
        <w:rPr>
          <w:w w:val="105"/>
        </w:rPr>
        <w:t>far</w:t>
      </w:r>
      <w:r>
        <w:rPr>
          <w:spacing w:val="12"/>
          <w:w w:val="105"/>
        </w:rPr>
        <w:t xml:space="preserve"> </w:t>
      </w:r>
      <w:r>
        <w:rPr>
          <w:spacing w:val="-5"/>
          <w:w w:val="105"/>
        </w:rPr>
        <w:t>a</w:t>
      </w:r>
      <w:r>
        <w:rPr>
          <w:spacing w:val="-6"/>
          <w:w w:val="105"/>
        </w:rPr>
        <w:t>w</w:t>
      </w:r>
      <w:r>
        <w:rPr>
          <w:spacing w:val="-5"/>
          <w:w w:val="105"/>
        </w:rPr>
        <w:t>a</w:t>
      </w:r>
      <w:r>
        <w:rPr>
          <w:spacing w:val="-6"/>
          <w:w w:val="105"/>
        </w:rPr>
        <w:t>y</w:t>
      </w:r>
      <w:r>
        <w:rPr>
          <w:spacing w:val="51"/>
          <w:w w:val="104"/>
        </w:rPr>
        <w:t xml:space="preserve"> </w:t>
      </w:r>
      <w:r>
        <w:rPr>
          <w:w w:val="105"/>
        </w:rPr>
        <w:t>where</w:t>
      </w:r>
      <w:r>
        <w:rPr>
          <w:spacing w:val="22"/>
          <w:w w:val="105"/>
        </w:rPr>
        <w:t xml:space="preserve"> </w:t>
      </w:r>
      <w:r>
        <w:rPr>
          <w:w w:val="105"/>
        </w:rPr>
        <w:t>they</w:t>
      </w:r>
      <w:r>
        <w:rPr>
          <w:spacing w:val="23"/>
          <w:w w:val="105"/>
        </w:rPr>
        <w:t xml:space="preserve"> </w:t>
      </w:r>
      <w:r>
        <w:rPr>
          <w:w w:val="105"/>
        </w:rPr>
        <w:t>are</w:t>
      </w:r>
      <w:r>
        <w:rPr>
          <w:spacing w:val="23"/>
          <w:w w:val="105"/>
        </w:rPr>
        <w:t xml:space="preserve"> </w:t>
      </w:r>
      <w:r>
        <w:rPr>
          <w:w w:val="105"/>
        </w:rPr>
        <w:t>incorporated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22"/>
          <w:w w:val="105"/>
        </w:rPr>
        <w:t xml:space="preserve"> </w:t>
      </w:r>
      <w:r>
        <w:rPr>
          <w:w w:val="105"/>
        </w:rPr>
        <w:t>newly</w:t>
      </w:r>
      <w:r>
        <w:rPr>
          <w:spacing w:val="23"/>
          <w:w w:val="105"/>
        </w:rPr>
        <w:t xml:space="preserve"> </w:t>
      </w:r>
      <w:r>
        <w:rPr>
          <w:w w:val="105"/>
        </w:rPr>
        <w:t>forming</w:t>
      </w:r>
      <w:r>
        <w:rPr>
          <w:spacing w:val="23"/>
          <w:w w:val="105"/>
        </w:rPr>
        <w:t xml:space="preserve"> </w:t>
      </w:r>
      <w:r>
        <w:rPr>
          <w:w w:val="105"/>
        </w:rPr>
        <w:t>stars.</w:t>
      </w:r>
      <w:r>
        <w:rPr>
          <w:spacing w:val="51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sun</w:t>
      </w:r>
      <w:r>
        <w:rPr>
          <w:spacing w:val="23"/>
          <w:w w:val="105"/>
        </w:rPr>
        <w:t xml:space="preserve"> </w:t>
      </w:r>
      <w:r>
        <w:rPr>
          <w:w w:val="105"/>
        </w:rPr>
        <w:t>has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rvab</w:t>
      </w:r>
      <w:r>
        <w:rPr>
          <w:spacing w:val="-3"/>
          <w:w w:val="105"/>
        </w:rPr>
        <w:t>le</w:t>
      </w:r>
      <w:r>
        <w:rPr>
          <w:spacing w:val="23"/>
          <w:w w:val="105"/>
        </w:rPr>
        <w:t xml:space="preserve"> </w:t>
      </w:r>
      <w:r>
        <w:rPr>
          <w:w w:val="105"/>
        </w:rPr>
        <w:t>metals</w:t>
      </w:r>
      <w:hyperlink w:anchor="_bookmark5" w:history="1">
        <w:r>
          <w:rPr>
            <w:rFonts w:cs="Times New Roman"/>
            <w:w w:val="105"/>
            <w:position w:val="8"/>
            <w:sz w:val="16"/>
            <w:szCs w:val="16"/>
          </w:rPr>
          <w:t>1</w:t>
        </w:r>
      </w:hyperlink>
      <w:r>
        <w:rPr>
          <w:rFonts w:cs="Times New Roman"/>
          <w:w w:val="105"/>
          <w:position w:val="8"/>
          <w:sz w:val="16"/>
          <w:szCs w:val="16"/>
        </w:rPr>
        <w:t xml:space="preserve"> </w:t>
      </w:r>
      <w:r>
        <w:rPr>
          <w:rFonts w:cs="Times New Roman"/>
          <w:spacing w:val="4"/>
          <w:w w:val="105"/>
          <w:position w:val="8"/>
          <w:sz w:val="16"/>
          <w:szCs w:val="16"/>
        </w:rPr>
        <w:t xml:space="preserve"> </w:t>
      </w:r>
      <w:r>
        <w:rPr>
          <w:spacing w:val="-3"/>
          <w:w w:val="105"/>
        </w:rPr>
        <w:t>suc</w:t>
      </w:r>
      <w:r>
        <w:rPr>
          <w:spacing w:val="-2"/>
          <w:w w:val="105"/>
        </w:rPr>
        <w:t>h</w:t>
      </w:r>
      <w:r>
        <w:rPr>
          <w:spacing w:val="41"/>
          <w:w w:val="110"/>
        </w:rPr>
        <w:t xml:space="preserve"> </w:t>
      </w:r>
      <w:r>
        <w:rPr>
          <w:w w:val="105"/>
        </w:rPr>
        <w:t>as</w:t>
      </w:r>
      <w:r>
        <w:rPr>
          <w:spacing w:val="3"/>
          <w:w w:val="105"/>
        </w:rPr>
        <w:t xml:space="preserve"> </w:t>
      </w:r>
      <w:r>
        <w:rPr>
          <w:spacing w:val="-10"/>
          <w:w w:val="105"/>
        </w:rPr>
        <w:t>F</w:t>
      </w:r>
      <w:r>
        <w:rPr>
          <w:spacing w:val="-11"/>
          <w:w w:val="105"/>
        </w:rPr>
        <w:t>e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3"/>
          <w:w w:val="105"/>
        </w:rPr>
        <w:t xml:space="preserve"> </w:t>
      </w:r>
      <w:r>
        <w:rPr>
          <w:w w:val="105"/>
        </w:rPr>
        <w:t>though</w:t>
      </w:r>
      <w:r>
        <w:rPr>
          <w:spacing w:val="4"/>
          <w:w w:val="105"/>
        </w:rPr>
        <w:t xml:space="preserve"> </w:t>
      </w:r>
      <w:r>
        <w:rPr>
          <w:w w:val="105"/>
        </w:rPr>
        <w:t>it</w:t>
      </w:r>
      <w:r>
        <w:rPr>
          <w:spacing w:val="4"/>
          <w:w w:val="105"/>
        </w:rPr>
        <w:t xml:space="preserve"> </w:t>
      </w:r>
      <w:r>
        <w:rPr>
          <w:w w:val="105"/>
        </w:rPr>
        <w:t>has</w:t>
      </w:r>
      <w:r>
        <w:rPr>
          <w:spacing w:val="3"/>
          <w:w w:val="105"/>
        </w:rPr>
        <w:t xml:space="preserve"> </w:t>
      </w:r>
      <w:r>
        <w:rPr>
          <w:w w:val="105"/>
        </w:rPr>
        <w:t>not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ach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point</w:t>
      </w:r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w w:val="105"/>
        </w:rPr>
        <w:t>its</w:t>
      </w:r>
      <w:r>
        <w:rPr>
          <w:spacing w:val="3"/>
          <w:w w:val="105"/>
        </w:rPr>
        <w:t xml:space="preserve"> </w:t>
      </w:r>
      <w:r>
        <w:rPr>
          <w:w w:val="105"/>
        </w:rPr>
        <w:t>life</w:t>
      </w:r>
      <w:r>
        <w:rPr>
          <w:spacing w:val="4"/>
          <w:w w:val="105"/>
        </w:rPr>
        <w:t xml:space="preserve"> </w:t>
      </w:r>
      <w:r>
        <w:rPr>
          <w:w w:val="105"/>
        </w:rPr>
        <w:t>where</w:t>
      </w:r>
      <w:r>
        <w:rPr>
          <w:spacing w:val="4"/>
          <w:w w:val="105"/>
        </w:rPr>
        <w:t xml:space="preserve"> </w:t>
      </w:r>
      <w:r>
        <w:rPr>
          <w:w w:val="105"/>
        </w:rPr>
        <w:t>it</w:t>
      </w:r>
      <w:r>
        <w:rPr>
          <w:spacing w:val="3"/>
          <w:w w:val="105"/>
        </w:rPr>
        <w:t xml:space="preserve"> </w:t>
      </w:r>
      <w:r>
        <w:rPr>
          <w:w w:val="105"/>
        </w:rPr>
        <w:t>produces</w:t>
      </w:r>
      <w:r>
        <w:rPr>
          <w:spacing w:val="4"/>
          <w:w w:val="105"/>
        </w:rPr>
        <w:t xml:space="preserve"> </w:t>
      </w:r>
      <w:r>
        <w:rPr>
          <w:w w:val="105"/>
        </w:rPr>
        <w:t>them</w:t>
      </w:r>
      <w:r>
        <w:rPr>
          <w:spacing w:val="4"/>
          <w:w w:val="105"/>
        </w:rPr>
        <w:t xml:space="preserve"> </w:t>
      </w:r>
      <w:r>
        <w:rPr>
          <w:w w:val="105"/>
        </w:rPr>
        <w:t>itself.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metals</w:t>
      </w:r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10"/>
        </w:rPr>
        <w:t xml:space="preserve"> </w:t>
      </w:r>
      <w:r>
        <w:rPr>
          <w:w w:val="105"/>
        </w:rPr>
        <w:t>these</w:t>
      </w:r>
      <w:r>
        <w:rPr>
          <w:spacing w:val="12"/>
          <w:w w:val="105"/>
        </w:rPr>
        <w:t xml:space="preserve"> </w:t>
      </w:r>
      <w:r>
        <w:rPr>
          <w:w w:val="105"/>
        </w:rPr>
        <w:t>second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third</w:t>
      </w:r>
      <w:r>
        <w:rPr>
          <w:spacing w:val="12"/>
          <w:w w:val="105"/>
        </w:rPr>
        <w:t xml:space="preserve"> </w:t>
      </w:r>
      <w:r>
        <w:rPr>
          <w:w w:val="105"/>
        </w:rPr>
        <w:t>generation</w:t>
      </w:r>
      <w:r>
        <w:rPr>
          <w:spacing w:val="13"/>
          <w:w w:val="105"/>
        </w:rPr>
        <w:t xml:space="preserve"> </w:t>
      </w:r>
      <w:r>
        <w:rPr>
          <w:w w:val="105"/>
        </w:rPr>
        <w:t>stars</w:t>
      </w:r>
      <w:r>
        <w:rPr>
          <w:spacing w:val="13"/>
          <w:w w:val="105"/>
        </w:rPr>
        <w:t xml:space="preserve"> </w:t>
      </w:r>
      <w:r>
        <w:rPr>
          <w:w w:val="105"/>
        </w:rPr>
        <w:t>are</w:t>
      </w:r>
      <w:r>
        <w:rPr>
          <w:spacing w:val="13"/>
          <w:w w:val="105"/>
        </w:rPr>
        <w:t xml:space="preserve"> </w:t>
      </w:r>
      <w:r>
        <w:rPr>
          <w:w w:val="105"/>
        </w:rPr>
        <w:t>not</w:t>
      </w:r>
      <w:r>
        <w:rPr>
          <w:spacing w:val="12"/>
          <w:w w:val="105"/>
        </w:rPr>
        <w:t xml:space="preserve"> </w:t>
      </w:r>
      <w:r>
        <w:rPr>
          <w:w w:val="105"/>
        </w:rPr>
        <w:t>confined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core;</w:t>
      </w:r>
      <w:r>
        <w:rPr>
          <w:spacing w:val="17"/>
          <w:w w:val="105"/>
        </w:rPr>
        <w:t xml:space="preserve"> </w:t>
      </w:r>
      <w:r>
        <w:rPr>
          <w:w w:val="105"/>
        </w:rPr>
        <w:t>rather,</w:t>
      </w:r>
      <w:r>
        <w:rPr>
          <w:spacing w:val="16"/>
          <w:w w:val="105"/>
        </w:rPr>
        <w:t xml:space="preserve"> </w:t>
      </w:r>
      <w:r>
        <w:rPr>
          <w:w w:val="105"/>
        </w:rPr>
        <w:t>they</w:t>
      </w:r>
      <w:r>
        <w:rPr>
          <w:spacing w:val="13"/>
          <w:w w:val="105"/>
        </w:rPr>
        <w:t xml:space="preserve"> </w:t>
      </w:r>
      <w:r>
        <w:rPr>
          <w:w w:val="105"/>
        </w:rPr>
        <w:t>can</w:t>
      </w:r>
      <w:r>
        <w:rPr>
          <w:spacing w:val="13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2"/>
          <w:w w:val="105"/>
        </w:rPr>
        <w:t xml:space="preserve"> </w:t>
      </w:r>
      <w:r>
        <w:rPr>
          <w:w w:val="105"/>
        </w:rPr>
        <w:t>found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22"/>
          <w:w w:val="110"/>
        </w:rPr>
        <w:t xml:space="preserve"> </w:t>
      </w:r>
      <w:r>
        <w:rPr>
          <w:w w:val="105"/>
        </w:rPr>
        <w:t>in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corona.</w:t>
      </w:r>
      <w:r>
        <w:rPr>
          <w:spacing w:val="36"/>
          <w:w w:val="105"/>
        </w:rPr>
        <w:t xml:space="preserve"> </w:t>
      </w:r>
      <w:r>
        <w:rPr>
          <w:w w:val="105"/>
        </w:rPr>
        <w:t>In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5"/>
          <w:w w:val="105"/>
        </w:rPr>
        <w:t xml:space="preserve"> </w:t>
      </w:r>
      <w:r>
        <w:rPr>
          <w:w w:val="105"/>
        </w:rPr>
        <w:t>sections</w:t>
      </w:r>
      <w:r>
        <w:rPr>
          <w:spacing w:val="35"/>
          <w:w w:val="105"/>
        </w:rPr>
        <w:t xml:space="preserve"> </w:t>
      </w:r>
      <w:r>
        <w:rPr>
          <w:w w:val="105"/>
        </w:rPr>
        <w:t>it</w:t>
      </w:r>
      <w:r>
        <w:rPr>
          <w:spacing w:val="35"/>
          <w:w w:val="105"/>
        </w:rPr>
        <w:t xml:space="preserve"> </w:t>
      </w:r>
      <w:r>
        <w:rPr>
          <w:w w:val="105"/>
        </w:rPr>
        <w:t>will</w:t>
      </w:r>
      <w:r>
        <w:rPr>
          <w:spacing w:val="35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ecome</w:t>
      </w:r>
      <w:r>
        <w:rPr>
          <w:spacing w:val="35"/>
          <w:w w:val="105"/>
        </w:rPr>
        <w:t xml:space="preserve"> </w:t>
      </w:r>
      <w:r>
        <w:rPr>
          <w:w w:val="105"/>
        </w:rPr>
        <w:t>clear</w:t>
      </w:r>
      <w:r>
        <w:rPr>
          <w:spacing w:val="35"/>
          <w:w w:val="105"/>
        </w:rPr>
        <w:t xml:space="preserve"> </w:t>
      </w:r>
      <w:r>
        <w:rPr>
          <w:w w:val="105"/>
        </w:rPr>
        <w:t>that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hav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var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s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ntal</w:t>
      </w:r>
      <w:r>
        <w:rPr>
          <w:spacing w:val="34"/>
          <w:w w:val="105"/>
        </w:rPr>
        <w:t xml:space="preserve"> </w:t>
      </w:r>
      <w:r>
        <w:rPr>
          <w:w w:val="105"/>
        </w:rPr>
        <w:t>species</w:t>
      </w:r>
      <w:r>
        <w:rPr>
          <w:spacing w:val="39"/>
        </w:rPr>
        <w:t xml:space="preserve"> </w:t>
      </w:r>
      <w:r>
        <w:rPr>
          <w:w w:val="105"/>
        </w:rPr>
        <w:t>at</w:t>
      </w:r>
      <w:r>
        <w:rPr>
          <w:spacing w:val="41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proofErr w:type="spellEnd"/>
      <w:r>
        <w:rPr>
          <w:spacing w:val="41"/>
          <w:w w:val="105"/>
        </w:rPr>
        <w:t xml:space="preserve"> </w:t>
      </w:r>
      <w:r>
        <w:rPr>
          <w:w w:val="105"/>
        </w:rPr>
        <w:t>stages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ionization</w:t>
      </w:r>
      <w:r>
        <w:rPr>
          <w:spacing w:val="41"/>
          <w:w w:val="105"/>
        </w:rPr>
        <w:t xml:space="preserve"> </w:t>
      </w:r>
      <w:r>
        <w:rPr>
          <w:w w:val="105"/>
        </w:rPr>
        <w:t>in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directly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rvab</w:t>
      </w:r>
      <w:r>
        <w:rPr>
          <w:spacing w:val="-3"/>
          <w:w w:val="105"/>
        </w:rPr>
        <w:t>le</w:t>
      </w:r>
      <w:r>
        <w:rPr>
          <w:spacing w:val="40"/>
          <w:w w:val="105"/>
        </w:rPr>
        <w:t xml:space="preserve"> </w:t>
      </w:r>
      <w:r>
        <w:rPr>
          <w:w w:val="105"/>
        </w:rPr>
        <w:t>solar</w:t>
      </w:r>
      <w:r>
        <w:rPr>
          <w:spacing w:val="42"/>
          <w:w w:val="105"/>
        </w:rPr>
        <w:t xml:space="preserve"> </w:t>
      </w:r>
      <w:r>
        <w:rPr>
          <w:w w:val="105"/>
        </w:rPr>
        <w:t>atmosphere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es</w:t>
      </w:r>
      <w:r>
        <w:rPr>
          <w:spacing w:val="41"/>
          <w:w w:val="105"/>
        </w:rPr>
        <w:t xml:space="preserve"> </w:t>
      </w:r>
      <w:r>
        <w:rPr>
          <w:w w:val="105"/>
        </w:rPr>
        <w:t>a</w:t>
      </w:r>
      <w:r>
        <w:rPr>
          <w:spacing w:val="40"/>
          <w:w w:val="105"/>
        </w:rPr>
        <w:t xml:space="preserve"> </w:t>
      </w:r>
      <w:r>
        <w:rPr>
          <w:w w:val="105"/>
        </w:rPr>
        <w:t>means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95"/>
        </w:rPr>
        <w:t xml:space="preserve"> </w:t>
      </w:r>
      <w:proofErr w:type="gramStart"/>
      <w:r>
        <w:rPr>
          <w:w w:val="105"/>
        </w:rPr>
        <w:t xml:space="preserve">determining </w:t>
      </w:r>
      <w:r>
        <w:rPr>
          <w:spacing w:val="4"/>
          <w:w w:val="105"/>
        </w:rPr>
        <w:t xml:space="preserve"> </w:t>
      </w:r>
      <w:r>
        <w:rPr>
          <w:w w:val="105"/>
        </w:rPr>
        <w:t>temperature</w:t>
      </w:r>
      <w:proofErr w:type="gramEnd"/>
      <w:r>
        <w:rPr>
          <w:w w:val="105"/>
        </w:rPr>
        <w:t xml:space="preserve"> </w:t>
      </w:r>
      <w:r>
        <w:rPr>
          <w:spacing w:val="5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7"/>
          <w:w w:val="105"/>
        </w:rPr>
        <w:t xml:space="preserve"> </w:t>
      </w:r>
      <w:r>
        <w:rPr>
          <w:w w:val="105"/>
        </w:rPr>
        <w:t>structure.</w:t>
      </w:r>
    </w:p>
    <w:p w14:paraId="1DE4A601" w14:textId="77777777" w:rsidR="00D36D19" w:rsidRDefault="00D36D19">
      <w:pPr>
        <w:spacing w:before="9"/>
        <w:rPr>
          <w:rFonts w:ascii="Times New Roman" w:eastAsia="Times New Roman" w:hAnsi="Times New Roman" w:cs="Times New Roman"/>
          <w:sz w:val="27"/>
          <w:szCs w:val="27"/>
        </w:rPr>
      </w:pPr>
    </w:p>
    <w:p w14:paraId="1DE4A602" w14:textId="77777777" w:rsidR="00D36D19" w:rsidRDefault="004377DE">
      <w:pPr>
        <w:pStyle w:val="Heading2"/>
        <w:numPr>
          <w:ilvl w:val="2"/>
          <w:numId w:val="3"/>
        </w:numPr>
        <w:tabs>
          <w:tab w:val="left" w:pos="1234"/>
        </w:tabs>
        <w:rPr>
          <w:b w:val="0"/>
          <w:bCs w:val="0"/>
        </w:rPr>
      </w:pPr>
      <w:bookmarkStart w:id="59" w:name="Radiative_Zone"/>
      <w:bookmarkEnd w:id="59"/>
      <w:r>
        <w:rPr>
          <w:spacing w:val="-1"/>
          <w:w w:val="115"/>
        </w:rPr>
        <w:t>R</w:t>
      </w:r>
      <w:r>
        <w:rPr>
          <w:spacing w:val="-2"/>
          <w:w w:val="115"/>
        </w:rPr>
        <w:t>ad</w:t>
      </w:r>
      <w:r>
        <w:rPr>
          <w:spacing w:val="-1"/>
          <w:w w:val="115"/>
        </w:rPr>
        <w:t>iative</w:t>
      </w:r>
      <w:r>
        <w:rPr>
          <w:spacing w:val="13"/>
          <w:w w:val="115"/>
        </w:rPr>
        <w:t xml:space="preserve"> </w:t>
      </w:r>
      <w:r>
        <w:rPr>
          <w:w w:val="115"/>
        </w:rPr>
        <w:t>Zone</w:t>
      </w:r>
    </w:p>
    <w:p w14:paraId="1DE4A603" w14:textId="77777777" w:rsidR="00D36D19" w:rsidRDefault="00D36D19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1DE4A604" w14:textId="6C828B80" w:rsidR="00D36D19" w:rsidRDefault="00E86034">
      <w:pPr>
        <w:pStyle w:val="BodyText"/>
        <w:spacing w:line="455" w:lineRule="auto"/>
        <w:ind w:left="120" w:right="118" w:firstLine="576"/>
        <w:jc w:val="both"/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503284496" behindDoc="1" locked="0" layoutInCell="1" allowOverlap="1" wp14:anchorId="1DE4A874" wp14:editId="2FE7D927">
                <wp:simplePos x="0" y="0"/>
                <wp:positionH relativeFrom="page">
                  <wp:posOffset>914400</wp:posOffset>
                </wp:positionH>
                <wp:positionV relativeFrom="paragraph">
                  <wp:posOffset>2381250</wp:posOffset>
                </wp:positionV>
                <wp:extent cx="2377440" cy="1270"/>
                <wp:effectExtent l="0" t="6350" r="10160" b="17780"/>
                <wp:wrapNone/>
                <wp:docPr id="71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1270"/>
                          <a:chOff x="1440" y="3751"/>
                          <a:chExt cx="3744" cy="2"/>
                        </a:xfrm>
                      </wpg:grpSpPr>
                      <wps:wsp>
                        <wps:cNvPr id="72" name="Freeform 38"/>
                        <wps:cNvSpPr>
                          <a:spLocks/>
                        </wps:cNvSpPr>
                        <wps:spPr bwMode="auto">
                          <a:xfrm>
                            <a:off x="1440" y="3751"/>
                            <a:ext cx="3744" cy="2"/>
                          </a:xfrm>
                          <a:custGeom>
                            <a:avLst/>
                            <a:gdLst>
                              <a:gd name="T0" fmla="+- 0 1440 1440"/>
                              <a:gd name="T1" fmla="*/ T0 w 3744"/>
                              <a:gd name="T2" fmla="+- 0 5184 1440"/>
                              <a:gd name="T3" fmla="*/ T2 w 374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744">
                                <a:moveTo>
                                  <a:pt x="0" y="0"/>
                                </a:moveTo>
                                <a:lnTo>
                                  <a:pt x="3744" y="0"/>
                                </a:lnTo>
                              </a:path>
                            </a:pathLst>
                          </a:custGeom>
                          <a:noFill/>
                          <a:ln w="505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08C269" id="Group_x0020_37" o:spid="_x0000_s1026" style="position:absolute;margin-left:1in;margin-top:187.5pt;width:187.2pt;height:.1pt;z-index:-31984;mso-position-horizontal-relative:page" coordorigin="1440,3751" coordsize="3744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">
                <v:polyline id="Freeform_x0020_38" o:spid="_x0000_s1027" style="position:absolute;visibility:visible;mso-wrap-style:square;v-text-anchor:top" points="1440,3751,5184,3751" coordsize="374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MHUGwgAA&#10;ANsAAAAPAAAAZHJzL2Rvd25yZXYueG1sRI9Pi8IwFMTvwn6H8Bb2pukKq7VrlEUQvNV/eH7bPNti&#10;81KTqPXbG0HwOMzMb5jpvDONuJLztWUF34MEBHFhdc2lgv1u2U9B+ICssbFMCu7kYT776E0x0/bG&#10;G7puQykihH2GCqoQ2kxKX1Rk0A9sSxy9o3UGQ5SulNrhLcJNI4dJMpIGa44LFba0qKg4bS9Gwf+P&#10;XV3QpYfJOj/kXT5x5+V+rNTXZ/f3CyJQF97hV3ulFYyH8PwSf4CcP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QwdQbCAAAA2wAAAA8AAAAAAAAAAAAAAAAAlwIAAGRycy9kb3du&#10;cmV2LnhtbFBLBQYAAAAABAAEAPUAAACGAwAAAAA=&#10;" filled="f" strokeweight="5054emu">
                  <v:path arrowok="t" o:connecttype="custom" o:connectlocs="0,0;3744,0" o:connectangles="0,0"/>
                </v:polyline>
                <w10:wrap anchorx="page"/>
              </v:group>
            </w:pict>
          </mc:Fallback>
        </mc:AlternateContent>
      </w:r>
      <w:r w:rsidR="004377DE">
        <w:rPr>
          <w:spacing w:val="-2"/>
          <w:w w:val="105"/>
        </w:rPr>
        <w:t>Ev</w:t>
      </w:r>
      <w:r w:rsidR="004377DE">
        <w:rPr>
          <w:spacing w:val="-3"/>
          <w:w w:val="105"/>
        </w:rPr>
        <w:t>e</w:t>
      </w:r>
      <w:r w:rsidR="004377DE">
        <w:rPr>
          <w:spacing w:val="-2"/>
          <w:w w:val="105"/>
        </w:rPr>
        <w:t>ry</w:t>
      </w:r>
      <w:r w:rsidR="004377DE">
        <w:rPr>
          <w:spacing w:val="54"/>
          <w:w w:val="105"/>
        </w:rPr>
        <w:t xml:space="preserve"> </w:t>
      </w:r>
      <w:r w:rsidR="004377DE">
        <w:rPr>
          <w:spacing w:val="-1"/>
          <w:w w:val="105"/>
        </w:rPr>
        <w:t>nu</w:t>
      </w:r>
      <w:r w:rsidR="004377DE">
        <w:rPr>
          <w:spacing w:val="-2"/>
          <w:w w:val="105"/>
        </w:rPr>
        <w:t>cle</w:t>
      </w:r>
      <w:r w:rsidR="004377DE">
        <w:rPr>
          <w:spacing w:val="-1"/>
          <w:w w:val="105"/>
        </w:rPr>
        <w:t>ar</w:t>
      </w:r>
      <w:r w:rsidR="004377DE">
        <w:rPr>
          <w:spacing w:val="54"/>
          <w:w w:val="105"/>
        </w:rPr>
        <w:t xml:space="preserve"> </w:t>
      </w:r>
      <w:r w:rsidR="004377DE">
        <w:rPr>
          <w:w w:val="105"/>
        </w:rPr>
        <w:t>reaction</w:t>
      </w:r>
      <w:r w:rsidR="004377DE">
        <w:rPr>
          <w:spacing w:val="55"/>
          <w:w w:val="105"/>
        </w:rPr>
        <w:t xml:space="preserve"> </w:t>
      </w:r>
      <w:r w:rsidR="004377DE">
        <w:rPr>
          <w:w w:val="105"/>
        </w:rPr>
        <w:t>in</w:t>
      </w:r>
      <w:r w:rsidR="004377DE">
        <w:rPr>
          <w:spacing w:val="53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54"/>
          <w:w w:val="105"/>
        </w:rPr>
        <w:t xml:space="preserve"> </w:t>
      </w:r>
      <w:r w:rsidR="004377DE">
        <w:rPr>
          <w:w w:val="105"/>
        </w:rPr>
        <w:t>core</w:t>
      </w:r>
      <w:r w:rsidR="004377DE">
        <w:rPr>
          <w:spacing w:val="55"/>
          <w:w w:val="105"/>
        </w:rPr>
        <w:t xml:space="preserve"> </w:t>
      </w:r>
      <w:r w:rsidR="004377DE">
        <w:rPr>
          <w:w w:val="105"/>
        </w:rPr>
        <w:t>generates</w:t>
      </w:r>
      <w:r w:rsidR="004377DE">
        <w:rPr>
          <w:spacing w:val="54"/>
          <w:w w:val="105"/>
        </w:rPr>
        <w:t xml:space="preserve"> </w:t>
      </w:r>
      <w:r w:rsidR="004377DE">
        <w:rPr>
          <w:w w:val="105"/>
        </w:rPr>
        <w:t>high-energy</w:t>
      </w:r>
      <w:r w:rsidR="004377DE">
        <w:rPr>
          <w:spacing w:val="54"/>
          <w:w w:val="105"/>
        </w:rPr>
        <w:t xml:space="preserve"> </w:t>
      </w:r>
      <w:r w:rsidR="004377DE">
        <w:rPr>
          <w:w w:val="105"/>
        </w:rPr>
        <w:t>photons.</w:t>
      </w:r>
      <w:r w:rsidR="004377DE">
        <w:rPr>
          <w:spacing w:val="28"/>
          <w:w w:val="105"/>
        </w:rPr>
        <w:t xml:space="preserve"> </w:t>
      </w:r>
      <w:r w:rsidR="004377DE">
        <w:rPr>
          <w:w w:val="105"/>
        </w:rPr>
        <w:t>It</w:t>
      </w:r>
      <w:r w:rsidR="004377DE">
        <w:rPr>
          <w:spacing w:val="54"/>
          <w:w w:val="105"/>
        </w:rPr>
        <w:t xml:space="preserve"> </w:t>
      </w:r>
      <w:r w:rsidR="004377DE">
        <w:rPr>
          <w:spacing w:val="-2"/>
          <w:w w:val="105"/>
        </w:rPr>
        <w:t>tak</w:t>
      </w:r>
      <w:r w:rsidR="004377DE">
        <w:rPr>
          <w:spacing w:val="-3"/>
          <w:w w:val="105"/>
        </w:rPr>
        <w:t>es</w:t>
      </w:r>
      <w:r w:rsidR="004377DE">
        <w:rPr>
          <w:spacing w:val="54"/>
          <w:w w:val="105"/>
        </w:rPr>
        <w:t xml:space="preserve"> </w:t>
      </w:r>
      <w:r w:rsidR="004377DE">
        <w:rPr>
          <w:w w:val="105"/>
        </w:rPr>
        <w:t>thousands</w:t>
      </w:r>
      <w:r w:rsidR="004377DE">
        <w:rPr>
          <w:spacing w:val="54"/>
          <w:w w:val="105"/>
        </w:rPr>
        <w:t xml:space="preserve"> </w:t>
      </w:r>
      <w:r w:rsidR="004377DE">
        <w:rPr>
          <w:w w:val="105"/>
        </w:rPr>
        <w:t>to</w:t>
      </w:r>
      <w:r w:rsidR="004377DE">
        <w:rPr>
          <w:spacing w:val="29"/>
          <w:w w:val="99"/>
        </w:rPr>
        <w:t xml:space="preserve"> </w:t>
      </w:r>
      <w:r w:rsidR="004377DE">
        <w:rPr>
          <w:spacing w:val="-1"/>
          <w:w w:val="105"/>
        </w:rPr>
        <w:t>hundr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d</w:t>
      </w:r>
      <w:r w:rsidR="004377DE">
        <w:rPr>
          <w:spacing w:val="-2"/>
          <w:w w:val="105"/>
        </w:rPr>
        <w:t>s</w:t>
      </w:r>
      <w:r w:rsidR="004377DE">
        <w:rPr>
          <w:spacing w:val="27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27"/>
          <w:w w:val="105"/>
        </w:rPr>
        <w:t xml:space="preserve"> </w:t>
      </w:r>
      <w:r w:rsidR="004377DE">
        <w:rPr>
          <w:w w:val="105"/>
        </w:rPr>
        <w:t>thousands</w:t>
      </w:r>
      <w:r w:rsidR="004377DE">
        <w:rPr>
          <w:spacing w:val="27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28"/>
          <w:w w:val="105"/>
        </w:rPr>
        <w:t xml:space="preserve"> </w:t>
      </w:r>
      <w:r w:rsidR="004377DE">
        <w:rPr>
          <w:spacing w:val="-2"/>
          <w:w w:val="105"/>
        </w:rPr>
        <w:t>y</w:t>
      </w:r>
      <w:r w:rsidR="004377DE">
        <w:rPr>
          <w:spacing w:val="-3"/>
          <w:w w:val="105"/>
        </w:rPr>
        <w:t>e</w:t>
      </w:r>
      <w:r w:rsidR="004377DE">
        <w:rPr>
          <w:spacing w:val="-2"/>
          <w:w w:val="105"/>
        </w:rPr>
        <w:t>ar</w:t>
      </w:r>
      <w:r w:rsidR="004377DE">
        <w:rPr>
          <w:spacing w:val="-3"/>
          <w:w w:val="105"/>
        </w:rPr>
        <w:t>s</w:t>
      </w:r>
      <w:r w:rsidR="004377DE">
        <w:rPr>
          <w:spacing w:val="27"/>
          <w:w w:val="105"/>
        </w:rPr>
        <w:t xml:space="preserve"> </w:t>
      </w:r>
      <w:r w:rsidR="004377DE">
        <w:rPr>
          <w:w w:val="105"/>
        </w:rPr>
        <w:t>for</w:t>
      </w:r>
      <w:r w:rsidR="004377DE">
        <w:rPr>
          <w:spacing w:val="27"/>
          <w:w w:val="105"/>
        </w:rPr>
        <w:t xml:space="preserve"> </w:t>
      </w:r>
      <w:r w:rsidR="004377DE">
        <w:rPr>
          <w:w w:val="105"/>
        </w:rPr>
        <w:t>these</w:t>
      </w:r>
      <w:r w:rsidR="004377DE">
        <w:rPr>
          <w:spacing w:val="28"/>
          <w:w w:val="105"/>
        </w:rPr>
        <w:t xml:space="preserve"> </w:t>
      </w:r>
      <w:r w:rsidR="004377DE">
        <w:rPr>
          <w:w w:val="105"/>
        </w:rPr>
        <w:t>photons</w:t>
      </w:r>
      <w:r w:rsidR="004377DE">
        <w:rPr>
          <w:spacing w:val="27"/>
          <w:w w:val="105"/>
        </w:rPr>
        <w:t xml:space="preserve"> </w:t>
      </w:r>
      <w:r w:rsidR="004377DE">
        <w:rPr>
          <w:w w:val="105"/>
        </w:rPr>
        <w:t>to</w:t>
      </w:r>
      <w:r w:rsidR="004377DE">
        <w:rPr>
          <w:spacing w:val="27"/>
          <w:w w:val="105"/>
        </w:rPr>
        <w:t xml:space="preserve"> </w:t>
      </w:r>
      <w:r w:rsidR="004377DE">
        <w:rPr>
          <w:spacing w:val="-2"/>
          <w:w w:val="105"/>
        </w:rPr>
        <w:t>r</w:t>
      </w:r>
      <w:r w:rsidR="004377DE">
        <w:rPr>
          <w:spacing w:val="-3"/>
          <w:w w:val="105"/>
        </w:rPr>
        <w:t>e</w:t>
      </w:r>
      <w:r w:rsidR="004377DE">
        <w:rPr>
          <w:spacing w:val="-2"/>
          <w:w w:val="105"/>
        </w:rPr>
        <w:t>ach</w:t>
      </w:r>
      <w:r w:rsidR="004377DE">
        <w:rPr>
          <w:spacing w:val="27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28"/>
          <w:w w:val="105"/>
        </w:rPr>
        <w:t xml:space="preserve"> </w:t>
      </w:r>
      <w:r w:rsidR="004377DE">
        <w:rPr>
          <w:spacing w:val="-1"/>
          <w:w w:val="105"/>
        </w:rPr>
        <w:t>phot</w:t>
      </w:r>
      <w:r w:rsidR="004377DE">
        <w:rPr>
          <w:spacing w:val="-2"/>
          <w:w w:val="105"/>
        </w:rPr>
        <w:t>os</w:t>
      </w:r>
      <w:r w:rsidR="004377DE">
        <w:rPr>
          <w:spacing w:val="-1"/>
          <w:w w:val="105"/>
        </w:rPr>
        <w:t>ph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r</w:t>
      </w:r>
      <w:r w:rsidR="004377DE">
        <w:rPr>
          <w:spacing w:val="-2"/>
          <w:w w:val="105"/>
        </w:rPr>
        <w:t>e</w:t>
      </w:r>
      <w:r w:rsidR="004377DE">
        <w:rPr>
          <w:spacing w:val="27"/>
          <w:w w:val="105"/>
        </w:rPr>
        <w:t xml:space="preserve"> </w:t>
      </w:r>
      <w:r w:rsidR="004377DE">
        <w:rPr>
          <w:w w:val="105"/>
        </w:rPr>
        <w:t>because</w:t>
      </w:r>
      <w:r w:rsidR="004377DE">
        <w:rPr>
          <w:spacing w:val="27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27"/>
          <w:w w:val="105"/>
        </w:rPr>
        <w:t xml:space="preserve"> </w:t>
      </w:r>
      <w:r w:rsidR="004377DE">
        <w:rPr>
          <w:w w:val="105"/>
        </w:rPr>
        <w:t>incredible</w:t>
      </w:r>
      <w:r w:rsidR="004377DE">
        <w:rPr>
          <w:spacing w:val="51"/>
          <w:w w:val="99"/>
        </w:rPr>
        <w:t xml:space="preserve"> </w:t>
      </w:r>
      <w:r w:rsidR="004377DE">
        <w:rPr>
          <w:spacing w:val="-1"/>
          <w:w w:val="105"/>
        </w:rPr>
        <w:t>d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n</w:t>
      </w:r>
      <w:r w:rsidR="004377DE">
        <w:rPr>
          <w:spacing w:val="-2"/>
          <w:w w:val="105"/>
        </w:rPr>
        <w:t>si</w:t>
      </w:r>
      <w:r w:rsidR="004377DE">
        <w:rPr>
          <w:spacing w:val="-1"/>
          <w:w w:val="105"/>
        </w:rPr>
        <w:t>ty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38"/>
          <w:w w:val="105"/>
        </w:rPr>
        <w:t xml:space="preserve"> </w:t>
      </w:r>
      <w:r w:rsidR="004377DE">
        <w:rPr>
          <w:w w:val="105"/>
        </w:rPr>
        <w:t>solar</w:t>
      </w:r>
      <w:r w:rsidR="004377DE">
        <w:rPr>
          <w:spacing w:val="37"/>
          <w:w w:val="105"/>
        </w:rPr>
        <w:t xml:space="preserve"> 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nt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r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or</w:t>
      </w:r>
      <w:r w:rsidR="004377DE">
        <w:rPr>
          <w:spacing w:val="38"/>
          <w:w w:val="105"/>
        </w:rPr>
        <w:t xml:space="preserve"> </w:t>
      </w:r>
      <w:r w:rsidR="004377DE">
        <w:rPr>
          <w:w w:val="105"/>
        </w:rPr>
        <w:t>results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in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a</w:t>
      </w:r>
      <w:r w:rsidR="004377DE">
        <w:rPr>
          <w:spacing w:val="38"/>
          <w:w w:val="105"/>
        </w:rPr>
        <w:t xml:space="preserve"> </w:t>
      </w:r>
      <w:r w:rsidR="004377DE">
        <w:rPr>
          <w:w w:val="105"/>
        </w:rPr>
        <w:t>mean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free</w:t>
      </w:r>
      <w:r w:rsidR="004377DE">
        <w:rPr>
          <w:spacing w:val="38"/>
          <w:w w:val="105"/>
        </w:rPr>
        <w:t xml:space="preserve"> </w:t>
      </w:r>
      <w:r w:rsidR="004377DE">
        <w:rPr>
          <w:w w:val="105"/>
        </w:rPr>
        <w:t>path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for</w:t>
      </w:r>
      <w:r w:rsidR="004377DE">
        <w:rPr>
          <w:spacing w:val="38"/>
          <w:w w:val="105"/>
        </w:rPr>
        <w:t xml:space="preserve"> </w:t>
      </w:r>
      <w:r w:rsidR="004377DE">
        <w:rPr>
          <w:w w:val="105"/>
        </w:rPr>
        <w:t>photons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on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38"/>
          <w:w w:val="105"/>
        </w:rPr>
        <w:t xml:space="preserve"> </w:t>
      </w:r>
      <w:r w:rsidR="004377DE">
        <w:rPr>
          <w:w w:val="105"/>
        </w:rPr>
        <w:t>order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38"/>
          <w:w w:val="105"/>
        </w:rPr>
        <w:t xml:space="preserve"> </w:t>
      </w:r>
      <w:r w:rsidR="004377DE">
        <w:rPr>
          <w:spacing w:val="-2"/>
          <w:w w:val="105"/>
        </w:rPr>
        <w:t>ce</w:t>
      </w:r>
      <w:r w:rsidR="004377DE">
        <w:rPr>
          <w:spacing w:val="-1"/>
          <w:w w:val="105"/>
        </w:rPr>
        <w:t>nt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m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t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r</w:t>
      </w:r>
      <w:r w:rsidR="004377DE">
        <w:rPr>
          <w:spacing w:val="-2"/>
          <w:w w:val="105"/>
        </w:rPr>
        <w:t>s</w:t>
      </w:r>
      <w:r w:rsidR="004377DE">
        <w:rPr>
          <w:spacing w:val="-1"/>
          <w:w w:val="105"/>
        </w:rPr>
        <w:t>.</w:t>
      </w:r>
      <w:r w:rsidR="004377DE">
        <w:rPr>
          <w:spacing w:val="29"/>
          <w:w w:val="109"/>
        </w:rPr>
        <w:t xml:space="preserve"> </w:t>
      </w:r>
      <w:r w:rsidR="004377DE">
        <w:rPr>
          <w:w w:val="105"/>
        </w:rPr>
        <w:t>Because</w:t>
      </w:r>
      <w:r w:rsidR="004377DE">
        <w:rPr>
          <w:spacing w:val="11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10"/>
          <w:w w:val="105"/>
        </w:rPr>
        <w:t xml:space="preserve"> </w:t>
      </w:r>
      <w:r w:rsidR="004377DE">
        <w:rPr>
          <w:spacing w:val="-1"/>
          <w:w w:val="105"/>
        </w:rPr>
        <w:t>d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n</w:t>
      </w:r>
      <w:r w:rsidR="004377DE">
        <w:rPr>
          <w:spacing w:val="-2"/>
          <w:w w:val="105"/>
        </w:rPr>
        <w:t>si</w:t>
      </w:r>
      <w:r w:rsidR="004377DE">
        <w:rPr>
          <w:spacing w:val="-1"/>
          <w:w w:val="105"/>
        </w:rPr>
        <w:t>ty</w:t>
      </w:r>
      <w:r w:rsidR="004377DE">
        <w:rPr>
          <w:spacing w:val="11"/>
          <w:w w:val="105"/>
        </w:rPr>
        <w:t xml:space="preserve"> </w:t>
      </w:r>
      <w:r w:rsidR="004377DE">
        <w:rPr>
          <w:spacing w:val="-1"/>
          <w:w w:val="105"/>
        </w:rPr>
        <w:t>d</w:t>
      </w:r>
      <w:r w:rsidR="004377DE">
        <w:rPr>
          <w:spacing w:val="-2"/>
          <w:w w:val="105"/>
        </w:rPr>
        <w:t>ec</w:t>
      </w:r>
      <w:r w:rsidR="004377DE">
        <w:rPr>
          <w:spacing w:val="-1"/>
          <w:w w:val="105"/>
        </w:rPr>
        <w:t>r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as</w:t>
      </w:r>
      <w:r w:rsidR="004377DE">
        <w:rPr>
          <w:spacing w:val="-2"/>
          <w:w w:val="105"/>
        </w:rPr>
        <w:t>es</w:t>
      </w:r>
      <w:r w:rsidR="004377DE">
        <w:rPr>
          <w:spacing w:val="10"/>
          <w:w w:val="105"/>
        </w:rPr>
        <w:t xml:space="preserve"> </w:t>
      </w:r>
      <w:r w:rsidR="004377DE">
        <w:rPr>
          <w:w w:val="105"/>
        </w:rPr>
        <w:t>with</w:t>
      </w:r>
      <w:r w:rsidR="004377DE">
        <w:rPr>
          <w:spacing w:val="10"/>
          <w:w w:val="105"/>
        </w:rPr>
        <w:t xml:space="preserve"> </w:t>
      </w:r>
      <w:r w:rsidR="004377DE">
        <w:rPr>
          <w:w w:val="105"/>
        </w:rPr>
        <w:t>radial</w:t>
      </w:r>
      <w:r w:rsidR="004377DE">
        <w:rPr>
          <w:spacing w:val="11"/>
          <w:w w:val="105"/>
        </w:rPr>
        <w:t xml:space="preserve"> </w:t>
      </w:r>
      <w:r w:rsidR="004377DE">
        <w:rPr>
          <w:w w:val="105"/>
        </w:rPr>
        <w:t>distance</w:t>
      </w:r>
      <w:r w:rsidR="004377DE">
        <w:rPr>
          <w:spacing w:val="10"/>
          <w:w w:val="105"/>
        </w:rPr>
        <w:t xml:space="preserve"> </w:t>
      </w:r>
      <w:r w:rsidR="004377DE">
        <w:rPr>
          <w:w w:val="105"/>
        </w:rPr>
        <w:t>from</w:t>
      </w:r>
      <w:r w:rsidR="004377DE">
        <w:rPr>
          <w:spacing w:val="11"/>
          <w:w w:val="105"/>
        </w:rPr>
        <w:t xml:space="preserve"> </w:t>
      </w:r>
      <w:r w:rsidR="004377DE">
        <w:rPr>
          <w:spacing w:val="-1"/>
          <w:w w:val="105"/>
        </w:rPr>
        <w:t>th</w:t>
      </w:r>
      <w:r w:rsidR="004377DE">
        <w:rPr>
          <w:spacing w:val="-2"/>
          <w:w w:val="105"/>
        </w:rPr>
        <w:t>e</w:t>
      </w:r>
      <w:r w:rsidR="004377DE">
        <w:rPr>
          <w:spacing w:val="11"/>
          <w:w w:val="105"/>
        </w:rPr>
        <w:t xml:space="preserve"> </w:t>
      </w:r>
      <w:r w:rsidR="004377DE">
        <w:rPr>
          <w:spacing w:val="-2"/>
          <w:w w:val="105"/>
        </w:rPr>
        <w:t>ce</w:t>
      </w:r>
      <w:r w:rsidR="004377DE">
        <w:rPr>
          <w:spacing w:val="-1"/>
          <w:w w:val="105"/>
        </w:rPr>
        <w:t>nt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r</w:t>
      </w:r>
      <w:r w:rsidR="004377DE">
        <w:rPr>
          <w:spacing w:val="12"/>
          <w:w w:val="105"/>
        </w:rPr>
        <w:t xml:space="preserve"> </w:t>
      </w:r>
      <w:r w:rsidR="004377DE">
        <w:rPr>
          <w:spacing w:val="-1"/>
          <w:w w:val="105"/>
        </w:rPr>
        <w:t>(b</w:t>
      </w:r>
      <w:r w:rsidR="004377DE">
        <w:rPr>
          <w:spacing w:val="-2"/>
          <w:w w:val="105"/>
        </w:rPr>
        <w:t>l</w:t>
      </w:r>
      <w:r w:rsidR="004377DE">
        <w:rPr>
          <w:spacing w:val="-1"/>
          <w:w w:val="105"/>
        </w:rPr>
        <w:t>u</w:t>
      </w:r>
      <w:r w:rsidR="004377DE">
        <w:rPr>
          <w:spacing w:val="-2"/>
          <w:w w:val="105"/>
        </w:rPr>
        <w:t>e</w:t>
      </w:r>
      <w:r w:rsidR="004377DE">
        <w:rPr>
          <w:spacing w:val="11"/>
          <w:w w:val="105"/>
        </w:rPr>
        <w:t xml:space="preserve"> </w:t>
      </w:r>
      <w:r w:rsidR="004377DE">
        <w:rPr>
          <w:w w:val="105"/>
        </w:rPr>
        <w:t>line</w:t>
      </w:r>
      <w:r w:rsidR="004377DE">
        <w:rPr>
          <w:spacing w:val="10"/>
          <w:w w:val="105"/>
        </w:rPr>
        <w:t xml:space="preserve"> </w:t>
      </w:r>
      <w:r w:rsidR="004377DE">
        <w:rPr>
          <w:w w:val="105"/>
        </w:rPr>
        <w:t>in</w:t>
      </w:r>
      <w:r w:rsidR="004377DE">
        <w:rPr>
          <w:spacing w:val="11"/>
          <w:w w:val="105"/>
        </w:rPr>
        <w:t xml:space="preserve"> </w:t>
      </w:r>
      <w:r w:rsidR="004377DE">
        <w:rPr>
          <w:w w:val="105"/>
        </w:rPr>
        <w:t>Figure</w:t>
      </w:r>
      <w:r w:rsidR="004377DE">
        <w:rPr>
          <w:spacing w:val="10"/>
          <w:w w:val="105"/>
        </w:rPr>
        <w:t xml:space="preserve"> </w:t>
      </w:r>
      <w:hyperlink w:anchor="_bookmark2" w:history="1">
        <w:r w:rsidR="004377DE">
          <w:rPr>
            <w:w w:val="105"/>
          </w:rPr>
          <w:t>2.</w:t>
        </w:r>
      </w:hyperlink>
      <w:r w:rsidR="004377DE">
        <w:rPr>
          <w:w w:val="105"/>
        </w:rPr>
        <w:t>2),</w:t>
      </w:r>
      <w:r w:rsidR="004377DE">
        <w:rPr>
          <w:spacing w:val="13"/>
          <w:w w:val="105"/>
        </w:rPr>
        <w:t xml:space="preserve"> </w:t>
      </w:r>
      <w:r w:rsidR="004377DE">
        <w:rPr>
          <w:w w:val="105"/>
        </w:rPr>
        <w:t>there</w:t>
      </w:r>
      <w:r w:rsidR="004377DE">
        <w:rPr>
          <w:spacing w:val="11"/>
          <w:w w:val="105"/>
        </w:rPr>
        <w:t xml:space="preserve"> </w:t>
      </w:r>
      <w:r w:rsidR="004377DE">
        <w:rPr>
          <w:w w:val="105"/>
        </w:rPr>
        <w:t>is</w:t>
      </w:r>
      <w:r w:rsidR="004377DE">
        <w:rPr>
          <w:spacing w:val="31"/>
        </w:rPr>
        <w:t xml:space="preserve"> </w:t>
      </w:r>
      <w:r w:rsidR="004377DE">
        <w:rPr>
          <w:w w:val="105"/>
        </w:rPr>
        <w:t>a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subtle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bias</w:t>
      </w:r>
      <w:r w:rsidR="004377DE">
        <w:rPr>
          <w:spacing w:val="15"/>
          <w:w w:val="105"/>
        </w:rPr>
        <w:t xml:space="preserve"> </w:t>
      </w:r>
      <w:r w:rsidR="004377DE">
        <w:rPr>
          <w:w w:val="105"/>
        </w:rPr>
        <w:t>in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15"/>
          <w:w w:val="105"/>
        </w:rPr>
        <w:t xml:space="preserve"> </w:t>
      </w:r>
      <w:r w:rsidR="004377DE">
        <w:rPr>
          <w:w w:val="105"/>
        </w:rPr>
        <w:t>mean</w:t>
      </w:r>
      <w:r w:rsidR="004377DE">
        <w:rPr>
          <w:spacing w:val="14"/>
          <w:w w:val="105"/>
        </w:rPr>
        <w:t xml:space="preserve"> </w:t>
      </w:r>
      <w:r w:rsidR="004377DE">
        <w:rPr>
          <w:spacing w:val="-2"/>
          <w:w w:val="105"/>
        </w:rPr>
        <w:t>f</w:t>
      </w:r>
      <w:r w:rsidR="004377DE">
        <w:rPr>
          <w:spacing w:val="-1"/>
          <w:w w:val="105"/>
        </w:rPr>
        <w:t>r</w:t>
      </w:r>
      <w:r w:rsidR="004377DE">
        <w:rPr>
          <w:spacing w:val="-2"/>
          <w:w w:val="105"/>
        </w:rPr>
        <w:t>ee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path</w:t>
      </w:r>
      <w:r w:rsidR="004377DE">
        <w:rPr>
          <w:spacing w:val="15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15"/>
          <w:w w:val="105"/>
        </w:rPr>
        <w:t xml:space="preserve"> </w:t>
      </w:r>
      <w:r w:rsidR="004377DE">
        <w:rPr>
          <w:w w:val="105"/>
        </w:rPr>
        <w:t>photons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that</w:t>
      </w:r>
      <w:r w:rsidR="004377DE">
        <w:rPr>
          <w:spacing w:val="15"/>
          <w:w w:val="105"/>
        </w:rPr>
        <w:t xml:space="preserve"> </w:t>
      </w:r>
      <w:r w:rsidR="004377DE">
        <w:rPr>
          <w:w w:val="105"/>
        </w:rPr>
        <w:t>causes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net</w:t>
      </w:r>
      <w:r w:rsidR="004377DE">
        <w:rPr>
          <w:spacing w:val="15"/>
          <w:w w:val="105"/>
        </w:rPr>
        <w:t xml:space="preserve"> </w:t>
      </w:r>
      <w:r w:rsidR="004377DE">
        <w:rPr>
          <w:w w:val="105"/>
        </w:rPr>
        <w:t>direction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to</w:t>
      </w:r>
      <w:r w:rsidR="004377DE">
        <w:rPr>
          <w:spacing w:val="15"/>
          <w:w w:val="105"/>
        </w:rPr>
        <w:t xml:space="preserve"> </w:t>
      </w:r>
      <w:r w:rsidR="004377DE">
        <w:rPr>
          <w:spacing w:val="2"/>
          <w:w w:val="105"/>
        </w:rPr>
        <w:t>b</w:t>
      </w:r>
      <w:r w:rsidR="004377DE">
        <w:rPr>
          <w:spacing w:val="3"/>
          <w:w w:val="105"/>
        </w:rPr>
        <w:t>e</w:t>
      </w:r>
      <w:r w:rsidR="004377DE">
        <w:rPr>
          <w:spacing w:val="14"/>
          <w:w w:val="105"/>
        </w:rPr>
        <w:t xml:space="preserve"> </w:t>
      </w:r>
      <w:r w:rsidR="004377DE">
        <w:rPr>
          <w:spacing w:val="-2"/>
          <w:w w:val="105"/>
        </w:rPr>
        <w:t>out</w:t>
      </w:r>
      <w:r w:rsidR="004377DE">
        <w:rPr>
          <w:spacing w:val="-3"/>
          <w:w w:val="105"/>
        </w:rPr>
        <w:t>w</w:t>
      </w:r>
      <w:r w:rsidR="004377DE">
        <w:rPr>
          <w:spacing w:val="-2"/>
          <w:w w:val="105"/>
        </w:rPr>
        <w:t>ard.</w:t>
      </w:r>
      <w:r w:rsidR="004377DE">
        <w:rPr>
          <w:spacing w:val="53"/>
          <w:w w:val="105"/>
        </w:rPr>
        <w:t xml:space="preserve"> </w:t>
      </w:r>
      <w:r w:rsidR="004377DE">
        <w:rPr>
          <w:w w:val="105"/>
        </w:rPr>
        <w:t>This</w:t>
      </w:r>
      <w:r w:rsidR="004377DE">
        <w:rPr>
          <w:spacing w:val="27"/>
        </w:rPr>
        <w:t xml:space="preserve"> </w:t>
      </w:r>
      <w:r w:rsidR="004377DE">
        <w:rPr>
          <w:w w:val="105"/>
        </w:rPr>
        <w:t>is</w:t>
      </w:r>
      <w:r w:rsidR="004377DE">
        <w:rPr>
          <w:spacing w:val="36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37"/>
          <w:w w:val="105"/>
        </w:rPr>
        <w:t xml:space="preserve"> </w:t>
      </w:r>
      <w:r w:rsidR="004377DE">
        <w:rPr>
          <w:spacing w:val="-1"/>
          <w:w w:val="105"/>
        </w:rPr>
        <w:t>phy</w:t>
      </w:r>
      <w:r w:rsidR="004377DE">
        <w:rPr>
          <w:spacing w:val="-2"/>
          <w:w w:val="105"/>
        </w:rPr>
        <w:t>sic</w:t>
      </w:r>
      <w:r w:rsidR="004377DE">
        <w:rPr>
          <w:spacing w:val="-1"/>
          <w:w w:val="105"/>
        </w:rPr>
        <w:t>al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process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that</w:t>
      </w:r>
      <w:r w:rsidR="004377DE">
        <w:rPr>
          <w:spacing w:val="37"/>
          <w:w w:val="105"/>
        </w:rPr>
        <w:t xml:space="preserve"> </w:t>
      </w:r>
      <w:r w:rsidR="004377DE">
        <w:rPr>
          <w:spacing w:val="-2"/>
          <w:w w:val="105"/>
        </w:rPr>
        <w:t>c</w:t>
      </w:r>
      <w:r w:rsidR="004377DE">
        <w:rPr>
          <w:spacing w:val="-1"/>
          <w:w w:val="105"/>
        </w:rPr>
        <w:t>haract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r</w:t>
      </w:r>
      <w:r w:rsidR="004377DE">
        <w:rPr>
          <w:spacing w:val="-2"/>
          <w:w w:val="105"/>
        </w:rPr>
        <w:t>izes</w:t>
      </w:r>
      <w:r w:rsidR="004377DE">
        <w:rPr>
          <w:spacing w:val="37"/>
          <w:w w:val="105"/>
        </w:rPr>
        <w:t xml:space="preserve"> </w:t>
      </w:r>
      <w:r w:rsidR="004377DE">
        <w:rPr>
          <w:spacing w:val="-1"/>
          <w:w w:val="105"/>
        </w:rPr>
        <w:t>th</w:t>
      </w:r>
      <w:r w:rsidR="004377DE">
        <w:rPr>
          <w:spacing w:val="-2"/>
          <w:w w:val="105"/>
        </w:rPr>
        <w:t>e</w:t>
      </w:r>
      <w:r w:rsidR="004377DE">
        <w:rPr>
          <w:spacing w:val="37"/>
          <w:w w:val="105"/>
        </w:rPr>
        <w:t xml:space="preserve"> </w:t>
      </w:r>
      <w:r w:rsidR="004377DE">
        <w:rPr>
          <w:spacing w:val="-1"/>
          <w:w w:val="105"/>
        </w:rPr>
        <w:t>rad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at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v</w:t>
      </w:r>
      <w:r w:rsidR="004377DE">
        <w:rPr>
          <w:spacing w:val="-2"/>
          <w:w w:val="105"/>
        </w:rPr>
        <w:t>e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zone.</w:t>
      </w:r>
      <w:r w:rsidR="004377DE">
        <w:rPr>
          <w:spacing w:val="28"/>
          <w:w w:val="105"/>
        </w:rPr>
        <w:t xml:space="preserve"> </w:t>
      </w:r>
      <w:r w:rsidR="004377DE">
        <w:rPr>
          <w:spacing w:val="-2"/>
          <w:w w:val="105"/>
        </w:rPr>
        <w:t>Add</w:t>
      </w:r>
      <w:r w:rsidR="004377DE">
        <w:rPr>
          <w:spacing w:val="-3"/>
          <w:w w:val="105"/>
        </w:rPr>
        <w:t>i</w:t>
      </w:r>
      <w:r w:rsidR="004377DE">
        <w:rPr>
          <w:spacing w:val="-2"/>
          <w:w w:val="105"/>
        </w:rPr>
        <w:t>t</w:t>
      </w:r>
      <w:r w:rsidR="004377DE">
        <w:rPr>
          <w:spacing w:val="-3"/>
          <w:w w:val="105"/>
        </w:rPr>
        <w:t>i</w:t>
      </w:r>
      <w:r w:rsidR="004377DE">
        <w:rPr>
          <w:spacing w:val="-2"/>
          <w:w w:val="105"/>
        </w:rPr>
        <w:t>onal</w:t>
      </w:r>
      <w:r w:rsidR="004377DE">
        <w:rPr>
          <w:spacing w:val="-3"/>
          <w:w w:val="105"/>
        </w:rPr>
        <w:t>l</w:t>
      </w:r>
      <w:r w:rsidR="004377DE">
        <w:rPr>
          <w:spacing w:val="-2"/>
          <w:w w:val="105"/>
        </w:rPr>
        <w:t>y,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temperature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decreases</w:t>
      </w:r>
      <w:r w:rsidR="004377DE">
        <w:rPr>
          <w:spacing w:val="67"/>
        </w:rPr>
        <w:t xml:space="preserve"> </w:t>
      </w:r>
      <w:r w:rsidR="004377DE">
        <w:rPr>
          <w:w w:val="105"/>
        </w:rPr>
        <w:t>with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distance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from</w:t>
      </w:r>
      <w:r w:rsidR="004377DE">
        <w:rPr>
          <w:spacing w:val="40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39"/>
          <w:w w:val="105"/>
        </w:rPr>
        <w:t xml:space="preserve"> </w:t>
      </w:r>
      <w:r w:rsidR="004377DE">
        <w:rPr>
          <w:spacing w:val="-2"/>
          <w:w w:val="105"/>
        </w:rPr>
        <w:t>ce</w:t>
      </w:r>
      <w:r w:rsidR="004377DE">
        <w:rPr>
          <w:spacing w:val="-1"/>
          <w:w w:val="105"/>
        </w:rPr>
        <w:t>nt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r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(red</w:t>
      </w:r>
      <w:r w:rsidR="004377DE">
        <w:rPr>
          <w:spacing w:val="40"/>
          <w:w w:val="105"/>
        </w:rPr>
        <w:t xml:space="preserve"> </w:t>
      </w:r>
      <w:r w:rsidR="004377DE">
        <w:rPr>
          <w:w w:val="105"/>
        </w:rPr>
        <w:t>line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in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Figure</w:t>
      </w:r>
      <w:r w:rsidR="004377DE">
        <w:rPr>
          <w:spacing w:val="40"/>
          <w:w w:val="105"/>
        </w:rPr>
        <w:t xml:space="preserve"> </w:t>
      </w:r>
      <w:hyperlink w:anchor="_bookmark2" w:history="1">
        <w:r w:rsidR="004377DE">
          <w:rPr>
            <w:w w:val="105"/>
          </w:rPr>
          <w:t>2.</w:t>
        </w:r>
      </w:hyperlink>
      <w:r w:rsidR="004377DE">
        <w:rPr>
          <w:w w:val="105"/>
        </w:rPr>
        <w:t>2).</w:t>
      </w:r>
      <w:r w:rsidR="004377DE">
        <w:rPr>
          <w:spacing w:val="44"/>
          <w:w w:val="105"/>
        </w:rPr>
        <w:t xml:space="preserve"> </w:t>
      </w:r>
      <w:r w:rsidR="004377DE">
        <w:rPr>
          <w:w w:val="105"/>
        </w:rPr>
        <w:t>When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in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thermodynamic</w:t>
      </w:r>
      <w:r w:rsidR="004377DE">
        <w:rPr>
          <w:spacing w:val="40"/>
          <w:w w:val="105"/>
        </w:rPr>
        <w:t xml:space="preserve"> 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qu</w:t>
      </w:r>
      <w:r w:rsidR="004377DE">
        <w:rPr>
          <w:spacing w:val="-2"/>
          <w:w w:val="105"/>
        </w:rPr>
        <w:t>ili</w:t>
      </w:r>
      <w:r w:rsidR="004377DE">
        <w:rPr>
          <w:spacing w:val="-1"/>
          <w:w w:val="105"/>
        </w:rPr>
        <w:t>br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um,</w:t>
      </w:r>
      <w:r w:rsidR="004377DE">
        <w:rPr>
          <w:spacing w:val="43"/>
          <w:w w:val="105"/>
        </w:rPr>
        <w:t xml:space="preserve"> </w:t>
      </w:r>
      <w:r w:rsidR="004377DE">
        <w:rPr>
          <w:w w:val="105"/>
        </w:rPr>
        <w:t>as</w:t>
      </w:r>
      <w:r w:rsidR="004377DE">
        <w:rPr>
          <w:spacing w:val="34"/>
          <w:w w:val="106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36"/>
          <w:w w:val="105"/>
        </w:rPr>
        <w:t xml:space="preserve"> </w:t>
      </w:r>
      <w:r w:rsidR="004377DE">
        <w:rPr>
          <w:spacing w:val="-2"/>
          <w:w w:val="105"/>
        </w:rPr>
        <w:t>sol</w:t>
      </w:r>
      <w:r w:rsidR="004377DE">
        <w:rPr>
          <w:spacing w:val="-1"/>
          <w:w w:val="105"/>
        </w:rPr>
        <w:t>ar</w:t>
      </w:r>
      <w:r w:rsidR="004377DE">
        <w:rPr>
          <w:spacing w:val="35"/>
          <w:w w:val="105"/>
        </w:rPr>
        <w:t xml:space="preserve"> 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nt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r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or</w:t>
      </w:r>
      <w:r w:rsidR="004377DE">
        <w:rPr>
          <w:spacing w:val="36"/>
          <w:w w:val="105"/>
        </w:rPr>
        <w:t xml:space="preserve"> </w:t>
      </w:r>
      <w:r w:rsidR="004377DE">
        <w:rPr>
          <w:w w:val="105"/>
        </w:rPr>
        <w:t>is,</w:t>
      </w:r>
      <w:r w:rsidR="004377DE">
        <w:rPr>
          <w:spacing w:val="41"/>
          <w:w w:val="105"/>
        </w:rPr>
        <w:t xml:space="preserve"> </w:t>
      </w:r>
      <w:r w:rsidR="004377DE">
        <w:rPr>
          <w:w w:val="105"/>
        </w:rPr>
        <w:t>atomic</w:t>
      </w:r>
      <w:r w:rsidR="004377DE">
        <w:rPr>
          <w:spacing w:val="36"/>
          <w:w w:val="105"/>
        </w:rPr>
        <w:t xml:space="preserve"> </w:t>
      </w:r>
      <w:r w:rsidR="004377DE">
        <w:rPr>
          <w:w w:val="105"/>
        </w:rPr>
        <w:t>emission</w:t>
      </w:r>
      <w:r w:rsidR="004377DE">
        <w:rPr>
          <w:spacing w:val="36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36"/>
          <w:w w:val="105"/>
        </w:rPr>
        <w:t xml:space="preserve"> </w:t>
      </w:r>
      <w:r w:rsidR="004377DE">
        <w:rPr>
          <w:w w:val="105"/>
        </w:rPr>
        <w:t>photons</w:t>
      </w:r>
      <w:r w:rsidR="004377DE">
        <w:rPr>
          <w:spacing w:val="36"/>
          <w:w w:val="105"/>
        </w:rPr>
        <w:t xml:space="preserve"> </w:t>
      </w:r>
      <w:r w:rsidR="004377DE">
        <w:rPr>
          <w:spacing w:val="1"/>
          <w:w w:val="105"/>
        </w:rPr>
        <w:t>obeys</w:t>
      </w:r>
      <w:r w:rsidR="004377DE">
        <w:rPr>
          <w:spacing w:val="36"/>
          <w:w w:val="105"/>
        </w:rPr>
        <w:t xml:space="preserve"> </w:t>
      </w:r>
      <w:r w:rsidR="004377DE">
        <w:rPr>
          <w:spacing w:val="-1"/>
          <w:w w:val="105"/>
        </w:rPr>
        <w:t>P</w:t>
      </w:r>
      <w:r w:rsidR="004377DE">
        <w:rPr>
          <w:spacing w:val="-2"/>
          <w:w w:val="105"/>
        </w:rPr>
        <w:t>l</w:t>
      </w:r>
      <w:r w:rsidR="004377DE">
        <w:rPr>
          <w:spacing w:val="-1"/>
          <w:w w:val="105"/>
        </w:rPr>
        <w:t>an</w:t>
      </w:r>
      <w:r w:rsidR="004377DE">
        <w:rPr>
          <w:spacing w:val="-2"/>
          <w:w w:val="105"/>
        </w:rPr>
        <w:t>c</w:t>
      </w:r>
      <w:r w:rsidR="004377DE">
        <w:rPr>
          <w:spacing w:val="-1"/>
          <w:w w:val="105"/>
        </w:rPr>
        <w:t>k</w:t>
      </w:r>
      <w:r w:rsidR="004377DE">
        <w:rPr>
          <w:spacing w:val="-2"/>
          <w:w w:val="105"/>
        </w:rPr>
        <w:t>’s</w:t>
      </w:r>
      <w:r w:rsidR="004377DE">
        <w:rPr>
          <w:spacing w:val="36"/>
          <w:w w:val="105"/>
        </w:rPr>
        <w:t xml:space="preserve"> </w:t>
      </w:r>
      <w:r w:rsidR="004377DE">
        <w:rPr>
          <w:spacing w:val="-3"/>
          <w:w w:val="105"/>
        </w:rPr>
        <w:t>l</w:t>
      </w:r>
      <w:r w:rsidR="004377DE">
        <w:rPr>
          <w:spacing w:val="-2"/>
          <w:w w:val="105"/>
        </w:rPr>
        <w:t>a</w:t>
      </w:r>
      <w:r w:rsidR="004377DE">
        <w:rPr>
          <w:spacing w:val="-3"/>
          <w:w w:val="105"/>
        </w:rPr>
        <w:t>w</w:t>
      </w:r>
      <w:r w:rsidR="004377DE">
        <w:rPr>
          <w:spacing w:val="-2"/>
          <w:w w:val="105"/>
        </w:rPr>
        <w:t>,</w:t>
      </w:r>
      <w:r w:rsidR="004377DE">
        <w:rPr>
          <w:spacing w:val="41"/>
          <w:w w:val="105"/>
        </w:rPr>
        <w:t xml:space="preserve"> </w:t>
      </w:r>
      <w:r w:rsidR="004377DE">
        <w:rPr>
          <w:spacing w:val="-3"/>
          <w:w w:val="105"/>
        </w:rPr>
        <w:t>w</w:t>
      </w:r>
      <w:r w:rsidR="004377DE">
        <w:rPr>
          <w:spacing w:val="-2"/>
          <w:w w:val="105"/>
        </w:rPr>
        <w:t>h</w:t>
      </w:r>
      <w:r w:rsidR="004377DE">
        <w:rPr>
          <w:spacing w:val="-3"/>
          <w:w w:val="105"/>
        </w:rPr>
        <w:t>ic</w:t>
      </w:r>
      <w:r w:rsidR="004377DE">
        <w:rPr>
          <w:spacing w:val="-2"/>
          <w:w w:val="105"/>
        </w:rPr>
        <w:t>h</w:t>
      </w:r>
      <w:r w:rsidR="004377DE">
        <w:rPr>
          <w:spacing w:val="36"/>
          <w:w w:val="105"/>
        </w:rPr>
        <w:t xml:space="preserve"> </w:t>
      </w:r>
      <w:r w:rsidR="004377DE">
        <w:rPr>
          <w:w w:val="105"/>
        </w:rPr>
        <w:t>describes</w:t>
      </w:r>
      <w:r w:rsidR="004377DE">
        <w:rPr>
          <w:spacing w:val="36"/>
          <w:w w:val="105"/>
        </w:rPr>
        <w:t xml:space="preserve"> </w:t>
      </w:r>
      <w:r w:rsidR="004377DE">
        <w:rPr>
          <w:w w:val="105"/>
        </w:rPr>
        <w:t>blackbody</w:t>
      </w:r>
    </w:p>
    <w:p w14:paraId="1DE4A605" w14:textId="77777777" w:rsidR="00D36D19" w:rsidRDefault="004377DE">
      <w:pPr>
        <w:spacing w:line="168" w:lineRule="exact"/>
        <w:ind w:left="36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w w:val="110"/>
          <w:position w:val="8"/>
          <w:sz w:val="12"/>
          <w:szCs w:val="12"/>
        </w:rPr>
        <w:t xml:space="preserve">1 </w:t>
      </w:r>
      <w:r>
        <w:rPr>
          <w:rFonts w:ascii="Times New Roman" w:eastAsia="Times New Roman" w:hAnsi="Times New Roman" w:cs="Times New Roman"/>
          <w:spacing w:val="4"/>
          <w:w w:val="110"/>
          <w:position w:val="8"/>
          <w:sz w:val="12"/>
          <w:szCs w:val="12"/>
        </w:rPr>
        <w:t xml:space="preserve"> </w:t>
      </w:r>
      <w:bookmarkStart w:id="60" w:name="_bookmark5"/>
      <w:bookmarkEnd w:id="60"/>
      <w:r>
        <w:rPr>
          <w:rFonts w:ascii="Times New Roman" w:eastAsia="Times New Roman" w:hAnsi="Times New Roman" w:cs="Times New Roman"/>
          <w:w w:val="110"/>
          <w:sz w:val="18"/>
          <w:szCs w:val="18"/>
        </w:rPr>
        <w:t>“metals”</w:t>
      </w:r>
      <w:r>
        <w:rPr>
          <w:rFonts w:ascii="Times New Roman" w:eastAsia="Times New Roman" w:hAnsi="Times New Roman" w:cs="Times New Roman"/>
          <w:spacing w:val="10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here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10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s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troph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ysic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l</w:t>
      </w:r>
      <w:r>
        <w:rPr>
          <w:rFonts w:ascii="Times New Roman" w:eastAsia="Times New Roman" w:hAnsi="Times New Roman" w:cs="Times New Roman"/>
          <w:spacing w:val="10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sense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10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all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ele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m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e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nt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s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h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e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vie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r</w:t>
      </w:r>
      <w:r>
        <w:rPr>
          <w:rFonts w:ascii="Times New Roman" w:eastAsia="Times New Roman" w:hAnsi="Times New Roman" w:cs="Times New Roman"/>
          <w:spacing w:val="10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than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helium</w:t>
      </w:r>
    </w:p>
    <w:p w14:paraId="1DE4A606" w14:textId="77777777" w:rsidR="00D36D19" w:rsidRDefault="00D36D19">
      <w:pPr>
        <w:spacing w:line="168" w:lineRule="exact"/>
        <w:rPr>
          <w:rFonts w:ascii="Times New Roman" w:eastAsia="Times New Roman" w:hAnsi="Times New Roman" w:cs="Times New Roman"/>
          <w:sz w:val="18"/>
          <w:szCs w:val="18"/>
        </w:rPr>
        <w:sectPr w:rsidR="00D36D19">
          <w:pgSz w:w="12240" w:h="15840"/>
          <w:pgMar w:top="1340" w:right="1320" w:bottom="280" w:left="1320" w:header="1132" w:footer="0" w:gutter="0"/>
          <w:cols w:space="720"/>
        </w:sectPr>
      </w:pPr>
    </w:p>
    <w:p w14:paraId="1DE4A607" w14:textId="00E4BEE5" w:rsidR="00D36D19" w:rsidRDefault="00E86034">
      <w:pPr>
        <w:pStyle w:val="BodyText"/>
        <w:spacing w:before="30"/>
        <w:ind w:left="0" w:right="118"/>
        <w:jc w:val="right"/>
      </w:pPr>
      <w:r>
        <w:rPr>
          <w:noProof/>
          <w:lang w:eastAsia="ja-JP"/>
        </w:rPr>
        <w:lastRenderedPageBreak/>
        <w:drawing>
          <wp:anchor distT="0" distB="0" distL="114300" distR="114300" simplePos="0" relativeHeight="503284520" behindDoc="1" locked="0" layoutInCell="1" allowOverlap="1" wp14:anchorId="1DE4A875" wp14:editId="0A15C9A0">
            <wp:simplePos x="0" y="0"/>
            <wp:positionH relativeFrom="page">
              <wp:posOffset>914400</wp:posOffset>
            </wp:positionH>
            <wp:positionV relativeFrom="paragraph">
              <wp:posOffset>149225</wp:posOffset>
            </wp:positionV>
            <wp:extent cx="5942965" cy="3236595"/>
            <wp:effectExtent l="0" t="0" r="635" b="0"/>
            <wp:wrapNone/>
            <wp:docPr id="7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61" w:name="_bookmark6"/>
      <w:bookmarkEnd w:id="61"/>
      <w:r w:rsidR="004377DE">
        <w:rPr>
          <w:w w:val="95"/>
        </w:rPr>
        <w:t>7</w:t>
      </w:r>
    </w:p>
    <w:p w14:paraId="1DE4A608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09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0A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0B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0C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0D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0E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0F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0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1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2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3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4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5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6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7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8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9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A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B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C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D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E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F" w14:textId="77777777" w:rsidR="00D36D19" w:rsidRDefault="004377DE">
      <w:pPr>
        <w:pStyle w:val="BodyText"/>
        <w:spacing w:before="182" w:line="257" w:lineRule="auto"/>
        <w:ind w:left="100" w:right="10"/>
      </w:pPr>
      <w:r>
        <w:rPr>
          <w:w w:val="105"/>
        </w:rPr>
        <w:t>Figure</w:t>
      </w:r>
      <w:r>
        <w:rPr>
          <w:spacing w:val="5"/>
          <w:w w:val="105"/>
        </w:rPr>
        <w:t xml:space="preserve"> </w:t>
      </w:r>
      <w:r>
        <w:rPr>
          <w:w w:val="105"/>
        </w:rPr>
        <w:t>2.4:</w:t>
      </w:r>
      <w:r>
        <w:rPr>
          <w:spacing w:val="40"/>
          <w:w w:val="105"/>
        </w:rPr>
        <w:t xml:space="preserve"> </w:t>
      </w:r>
      <w:r>
        <w:rPr>
          <w:w w:val="105"/>
        </w:rPr>
        <w:t>(Left)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plot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abundance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all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sun.</w:t>
      </w:r>
      <w:r>
        <w:rPr>
          <w:spacing w:val="44"/>
          <w:w w:val="105"/>
        </w:rPr>
        <w:t xml:space="preserve"> </w:t>
      </w:r>
      <w:r>
        <w:rPr>
          <w:spacing w:val="-1"/>
          <w:w w:val="105"/>
        </w:rPr>
        <w:t>(R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ght)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6"/>
          <w:w w:val="105"/>
        </w:rPr>
        <w:t xml:space="preserve"> </w:t>
      </w:r>
      <w:r>
        <w:rPr>
          <w:w w:val="105"/>
        </w:rPr>
        <w:t>table</w:t>
      </w:r>
      <w:r>
        <w:rPr>
          <w:spacing w:val="28"/>
          <w:w w:val="99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20</w:t>
      </w:r>
      <w:r>
        <w:rPr>
          <w:spacing w:val="32"/>
          <w:w w:val="105"/>
        </w:rPr>
        <w:t xml:space="preserve"> </w:t>
      </w:r>
      <w:r>
        <w:rPr>
          <w:w w:val="105"/>
        </w:rPr>
        <w:t>most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abundant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w w:val="105"/>
        </w:rPr>
        <w:t xml:space="preserve"> </w:t>
      </w:r>
      <w:r>
        <w:rPr>
          <w:spacing w:val="11"/>
          <w:w w:val="105"/>
        </w:rPr>
        <w:t xml:space="preserve"> </w:t>
      </w:r>
      <w:r>
        <w:rPr>
          <w:spacing w:val="-5"/>
          <w:w w:val="105"/>
        </w:rPr>
        <w:t>V</w:t>
      </w:r>
      <w:r>
        <w:rPr>
          <w:spacing w:val="-4"/>
          <w:w w:val="105"/>
        </w:rPr>
        <w:t>alu</w:t>
      </w:r>
      <w:r>
        <w:rPr>
          <w:spacing w:val="-5"/>
          <w:w w:val="105"/>
        </w:rPr>
        <w:t>es</w:t>
      </w:r>
      <w:r>
        <w:rPr>
          <w:spacing w:val="30"/>
          <w:w w:val="105"/>
        </w:rPr>
        <w:t xml:space="preserve"> </w:t>
      </w:r>
      <w:r>
        <w:rPr>
          <w:w w:val="105"/>
        </w:rPr>
        <w:t>in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plot</w:t>
      </w:r>
      <w:r>
        <w:rPr>
          <w:spacing w:val="31"/>
          <w:w w:val="105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r>
        <w:rPr>
          <w:w w:val="105"/>
        </w:rPr>
        <w:t>table</w:t>
      </w:r>
      <w:r>
        <w:rPr>
          <w:spacing w:val="31"/>
          <w:w w:val="105"/>
        </w:rPr>
        <w:t xml:space="preserve"> </w:t>
      </w:r>
      <w:r>
        <w:rPr>
          <w:w w:val="105"/>
        </w:rPr>
        <w:t>are</w:t>
      </w:r>
      <w:r>
        <w:rPr>
          <w:spacing w:val="32"/>
          <w:w w:val="105"/>
        </w:rPr>
        <w:t xml:space="preserve"> </w:t>
      </w:r>
      <w:r>
        <w:rPr>
          <w:w w:val="105"/>
        </w:rPr>
        <w:t>normalized</w:t>
      </w:r>
      <w:r>
        <w:rPr>
          <w:spacing w:val="31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abundance</w:t>
      </w:r>
    </w:p>
    <w:p w14:paraId="1DE4A620" w14:textId="412CCA04" w:rsidR="00D36D19" w:rsidRDefault="004377DE">
      <w:pPr>
        <w:pStyle w:val="BodyText"/>
        <w:spacing w:line="303" w:lineRule="exact"/>
        <w:ind w:left="100"/>
      </w:pP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Si,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1</w:t>
      </w:r>
      <w:r>
        <w:rPr>
          <w:rFonts w:cs="Times New Roman"/>
          <w:i/>
          <w:spacing w:val="-1"/>
          <w:w w:val="105"/>
        </w:rPr>
        <w:t>.</w:t>
      </w:r>
      <w:r>
        <w:rPr>
          <w:spacing w:val="-2"/>
          <w:w w:val="105"/>
        </w:rPr>
        <w:t>00</w:t>
      </w:r>
      <w:r>
        <w:rPr>
          <w:spacing w:val="-11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32"/>
          <w:w w:val="105"/>
        </w:rPr>
        <w:t xml:space="preserve"> </w:t>
      </w:r>
      <w:r>
        <w:rPr>
          <w:spacing w:val="2"/>
          <w:w w:val="105"/>
        </w:rPr>
        <w:t>10</w:t>
      </w:r>
      <w:r>
        <w:rPr>
          <w:rFonts w:cs="Times New Roman"/>
          <w:spacing w:val="2"/>
          <w:w w:val="105"/>
          <w:position w:val="8"/>
          <w:sz w:val="16"/>
          <w:szCs w:val="16"/>
        </w:rPr>
        <w:t>6</w:t>
      </w:r>
      <w:r>
        <w:rPr>
          <w:spacing w:val="1"/>
          <w:w w:val="105"/>
        </w:rPr>
        <w:t>.</w:t>
      </w:r>
      <w:r>
        <w:rPr>
          <w:spacing w:val="36"/>
          <w:w w:val="105"/>
        </w:rPr>
        <w:t xml:space="preserve"> </w:t>
      </w:r>
      <w:r>
        <w:rPr>
          <w:w w:val="105"/>
        </w:rPr>
        <w:t>Figure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plot</w:t>
      </w:r>
      <w:r>
        <w:rPr>
          <w:spacing w:val="12"/>
          <w:w w:val="105"/>
        </w:rPr>
        <w:t xml:space="preserve"> </w:t>
      </w:r>
      <w:r>
        <w:rPr>
          <w:w w:val="105"/>
        </w:rPr>
        <w:t>are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adapt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3"/>
          <w:w w:val="105"/>
        </w:rPr>
        <w:t xml:space="preserve"> </w:t>
      </w:r>
      <w:r>
        <w:rPr>
          <w:w w:val="105"/>
        </w:rPr>
        <w:t>from</w:t>
      </w:r>
      <w:r>
        <w:rPr>
          <w:spacing w:val="12"/>
          <w:w w:val="105"/>
        </w:rPr>
        <w:t xml:space="preserve"> </w:t>
      </w:r>
      <w:hyperlink w:anchor="_bookmark35" w:history="1">
        <w:r>
          <w:rPr>
            <w:w w:val="105"/>
          </w:rPr>
          <w:t>Lang</w:t>
        </w:r>
      </w:hyperlink>
      <w:r>
        <w:rPr>
          <w:spacing w:val="12"/>
          <w:w w:val="105"/>
        </w:rPr>
        <w:t xml:space="preserve"> </w:t>
      </w:r>
      <w:r>
        <w:rPr>
          <w:w w:val="105"/>
        </w:rPr>
        <w:t>(</w:t>
      </w:r>
      <w:hyperlink w:anchor="_bookmark35" w:history="1">
        <w:r>
          <w:rPr>
            <w:w w:val="105"/>
          </w:rPr>
          <w:t>2001)</w:t>
        </w:r>
      </w:hyperlink>
      <w:r>
        <w:rPr>
          <w:w w:val="105"/>
        </w:rPr>
        <w:t>.</w:t>
      </w:r>
      <w:ins w:id="62" w:author="Microsoft Office User" w:date="2016-03-10T09:18:00Z">
        <w:r w:rsidR="00D7003C">
          <w:rPr>
            <w:w w:val="105"/>
          </w:rPr>
          <w:t xml:space="preserve"> </w:t>
        </w:r>
        <w:r w:rsidR="00FB75C0">
          <w:rPr>
            <w:w w:val="105"/>
          </w:rPr>
          <w:t>&lt;&lt; I</w:t>
        </w:r>
      </w:ins>
      <w:ins w:id="63" w:author="Microsoft Office User" w:date="2016-03-10T09:19:00Z">
        <w:r w:rsidR="00FB75C0">
          <w:rPr>
            <w:w w:val="105"/>
          </w:rPr>
          <w:t xml:space="preserve"> THINK IT IS MORE CLEAR</w:t>
        </w:r>
        <w:r w:rsidR="00FC363D">
          <w:rPr>
            <w:w w:val="105"/>
          </w:rPr>
          <w:t xml:space="preserve"> TO HAVE ABUNDANCE AS RE</w:t>
        </w:r>
        <w:r w:rsidR="00FB75C0">
          <w:rPr>
            <w:w w:val="105"/>
          </w:rPr>
          <w:t xml:space="preserve">LATIVE TO </w:t>
        </w:r>
        <w:r w:rsidR="00FC363D">
          <w:rPr>
            <w:w w:val="105"/>
          </w:rPr>
          <w:t>TOTAL&gt;&gt;</w:t>
        </w:r>
      </w:ins>
    </w:p>
    <w:p w14:paraId="1DE4A621" w14:textId="77777777" w:rsidR="00D36D19" w:rsidRDefault="00D36D19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DE4A622" w14:textId="77777777" w:rsidR="00D36D19" w:rsidRDefault="00D36D19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DE4A623" w14:textId="77777777" w:rsidR="00D36D19" w:rsidRDefault="004377DE">
      <w:pPr>
        <w:pStyle w:val="BodyText"/>
        <w:spacing w:before="217"/>
        <w:ind w:left="100"/>
      </w:pPr>
      <w:bookmarkStart w:id="64" w:name="_bookmark7"/>
      <w:bookmarkEnd w:id="64"/>
      <w:r>
        <w:t>emission:</w:t>
      </w:r>
    </w:p>
    <w:p w14:paraId="1DE4A624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25" w14:textId="77777777" w:rsidR="00D36D19" w:rsidRDefault="00D36D19">
      <w:pPr>
        <w:spacing w:before="7"/>
        <w:rPr>
          <w:rFonts w:ascii="Times New Roman" w:eastAsia="Times New Roman" w:hAnsi="Times New Roman" w:cs="Times New Roman"/>
          <w:sz w:val="23"/>
          <w:szCs w:val="23"/>
        </w:rPr>
      </w:pPr>
    </w:p>
    <w:p w14:paraId="1DE4A626" w14:textId="77777777" w:rsidR="00D36D19" w:rsidRDefault="00D36D19">
      <w:pPr>
        <w:rPr>
          <w:rFonts w:ascii="Times New Roman" w:eastAsia="Times New Roman" w:hAnsi="Times New Roman" w:cs="Times New Roman"/>
          <w:sz w:val="23"/>
          <w:szCs w:val="23"/>
        </w:rPr>
        <w:sectPr w:rsidR="00D36D19">
          <w:headerReference w:type="default" r:id="rId14"/>
          <w:pgSz w:w="12240" w:h="15840"/>
          <w:pgMar w:top="1060" w:right="1320" w:bottom="280" w:left="1340" w:header="0" w:footer="0" w:gutter="0"/>
          <w:cols w:space="720"/>
        </w:sectPr>
      </w:pPr>
    </w:p>
    <w:p w14:paraId="1DE4A627" w14:textId="77777777" w:rsidR="00D36D19" w:rsidRDefault="004377DE">
      <w:pPr>
        <w:spacing w:before="206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/>
          <w:i/>
          <w:w w:val="115"/>
        </w:rPr>
        <w:lastRenderedPageBreak/>
        <w:t>S</w:t>
      </w:r>
      <w:r>
        <w:rPr>
          <w:rFonts w:ascii="メイリオ"/>
          <w:i/>
          <w:w w:val="115"/>
          <w:position w:val="-3"/>
          <w:sz w:val="16"/>
        </w:rPr>
        <w:t>&gt;</w:t>
      </w:r>
      <w:r>
        <w:rPr>
          <w:rFonts w:ascii="メイリオ"/>
          <w:i/>
          <w:spacing w:val="-10"/>
          <w:w w:val="115"/>
          <w:position w:val="-3"/>
          <w:sz w:val="16"/>
        </w:rPr>
        <w:t xml:space="preserve"> </w:t>
      </w:r>
      <w:r>
        <w:rPr>
          <w:rFonts w:ascii="Times New Roman"/>
          <w:w w:val="115"/>
        </w:rPr>
        <w:t>=</w:t>
      </w:r>
    </w:p>
    <w:p w14:paraId="1DE4A628" w14:textId="77777777" w:rsidR="00D36D19" w:rsidRDefault="004377DE">
      <w:pPr>
        <w:spacing w:before="28" w:line="294" w:lineRule="exact"/>
        <w:ind w:left="44"/>
        <w:jc w:val="center"/>
        <w:rPr>
          <w:rFonts w:ascii="Times New Roman" w:eastAsia="Times New Roman" w:hAnsi="Times New Roman" w:cs="Times New Roman"/>
        </w:rPr>
      </w:pPr>
      <w:r>
        <w:rPr>
          <w:w w:val="95"/>
        </w:rPr>
        <w:br w:type="column"/>
      </w:r>
      <w:r>
        <w:rPr>
          <w:rFonts w:ascii="Times New Roman" w:eastAsia="Times New Roman" w:hAnsi="Times New Roman" w:cs="Times New Roman"/>
          <w:w w:val="95"/>
        </w:rPr>
        <w:lastRenderedPageBreak/>
        <w:t>8</w:t>
      </w:r>
      <w:r>
        <w:rPr>
          <w:rFonts w:ascii="Arial Unicode MS" w:eastAsia="Arial Unicode MS" w:hAnsi="Arial Unicode MS" w:cs="Arial Unicode MS"/>
          <w:spacing w:val="1"/>
          <w:w w:val="95"/>
        </w:rPr>
        <w:t>⇡</w:t>
      </w:r>
      <w:r>
        <w:rPr>
          <w:rFonts w:ascii="Times New Roman" w:eastAsia="Times New Roman" w:hAnsi="Times New Roman" w:cs="Times New Roman"/>
          <w:i/>
          <w:w w:val="95"/>
        </w:rPr>
        <w:t>h</w:t>
      </w:r>
      <w:r>
        <w:rPr>
          <w:rFonts w:ascii="Times New Roman" w:eastAsia="Times New Roman" w:hAnsi="Times New Roman" w:cs="Times New Roman"/>
          <w:i/>
          <w:spacing w:val="1"/>
          <w:w w:val="95"/>
        </w:rPr>
        <w:t>c</w:t>
      </w:r>
    </w:p>
    <w:p w14:paraId="1DE4A629" w14:textId="3DE1F604" w:rsidR="00D36D19" w:rsidRDefault="00E86034">
      <w:pPr>
        <w:spacing w:line="294" w:lineRule="exact"/>
        <w:ind w:left="34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503284544" behindDoc="1" locked="0" layoutInCell="1" allowOverlap="1" wp14:anchorId="1DE4A876" wp14:editId="2878D076">
                <wp:simplePos x="0" y="0"/>
                <wp:positionH relativeFrom="page">
                  <wp:posOffset>3519170</wp:posOffset>
                </wp:positionH>
                <wp:positionV relativeFrom="paragraph">
                  <wp:posOffset>20955</wp:posOffset>
                </wp:positionV>
                <wp:extent cx="1071880" cy="1270"/>
                <wp:effectExtent l="1270" t="0" r="19050" b="15875"/>
                <wp:wrapNone/>
                <wp:docPr id="68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1880" cy="1270"/>
                          <a:chOff x="5543" y="34"/>
                          <a:chExt cx="1688" cy="2"/>
                        </a:xfrm>
                      </wpg:grpSpPr>
                      <wps:wsp>
                        <wps:cNvPr id="69" name="Freeform 35"/>
                        <wps:cNvSpPr>
                          <a:spLocks/>
                        </wps:cNvSpPr>
                        <wps:spPr bwMode="auto">
                          <a:xfrm>
                            <a:off x="5543" y="34"/>
                            <a:ext cx="1688" cy="2"/>
                          </a:xfrm>
                          <a:custGeom>
                            <a:avLst/>
                            <a:gdLst>
                              <a:gd name="T0" fmla="+- 0 5543 5543"/>
                              <a:gd name="T1" fmla="*/ T0 w 1688"/>
                              <a:gd name="T2" fmla="+- 0 7231 5543"/>
                              <a:gd name="T3" fmla="*/ T2 w 1688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688">
                                <a:moveTo>
                                  <a:pt x="0" y="0"/>
                                </a:moveTo>
                                <a:lnTo>
                                  <a:pt x="1688" y="0"/>
                                </a:lnTo>
                              </a:path>
                            </a:pathLst>
                          </a:custGeom>
                          <a:noFill/>
                          <a:ln w="553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915885" id="Group_x0020_34" o:spid="_x0000_s1026" style="position:absolute;margin-left:277.1pt;margin-top:1.65pt;width:84.4pt;height:.1pt;z-index:-31936;mso-position-horizontal-relative:page" coordorigin="5543,34" coordsize="1688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">
                <v:polyline id="Freeform_x0020_35" o:spid="_x0000_s1027" style="position:absolute;visibility:visible;mso-wrap-style:square;v-text-anchor:top" points="5543,34,7231,34" coordsize="1688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B4jHxAAA&#10;ANsAAAAPAAAAZHJzL2Rvd25yZXYueG1sRI/RasJAFETfC/2H5Qp9Ed1YUGp0DUWUlr7UJn7AJXtN&#10;YrJ30+w2iX/fLQh9HGbmDLNNRtOInjpXWVawmEcgiHOrKy4UnLPj7AWE88gaG8uk4EYOkt3jwxZj&#10;bQf+oj71hQgQdjEqKL1vYyldXpJBN7ctcfAutjPog+wKqTscAtw08jmKVtJgxWGhxJb2JeV1+mMU&#10;HN+w+cjc9WAP9WeVfZ+mdFmSUk+T8XUDwtPo/8P39rtWsFrD35fwA+Tu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weIx8QAAADbAAAADwAAAAAAAAAAAAAAAACXAgAAZHJzL2Rv&#10;d25yZXYueG1sUEsFBgAAAAAEAAQA9QAAAIgDAAAAAA==&#10;" filled="f" strokeweight="5537emu">
                  <v:path arrowok="t" o:connecttype="custom" o:connectlocs="0,0;1688,0" o:connectangles="0,0"/>
                </v:polyline>
                <w10:wrap anchorx="page"/>
              </v:group>
            </w:pict>
          </mc:Fallback>
        </mc:AlternateContent>
      </w:r>
      <w:r w:rsidR="004377DE">
        <w:rPr>
          <w:rFonts w:ascii="Arial Unicode MS"/>
          <w:position w:val="-5"/>
        </w:rPr>
        <w:t>&gt;</w:t>
      </w:r>
      <w:r w:rsidR="004377DE">
        <w:rPr>
          <w:rFonts w:ascii="Times New Roman"/>
          <w:sz w:val="16"/>
        </w:rPr>
        <w:t>5</w:t>
      </w:r>
    </w:p>
    <w:p w14:paraId="1DE4A62A" w14:textId="77777777" w:rsidR="00D36D19" w:rsidRDefault="004377DE">
      <w:pPr>
        <w:spacing w:before="58" w:line="229" w:lineRule="exact"/>
        <w:ind w:left="7"/>
        <w:jc w:val="center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</w:rPr>
        <w:lastRenderedPageBreak/>
        <w:t>1</w:t>
      </w:r>
    </w:p>
    <w:p w14:paraId="1DE4A62B" w14:textId="77777777" w:rsidR="00D36D19" w:rsidRDefault="004377DE">
      <w:pPr>
        <w:spacing w:line="376" w:lineRule="exact"/>
        <w:ind w:left="7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/>
          <w:i/>
          <w:spacing w:val="1"/>
          <w:w w:val="125"/>
          <w:position w:val="-5"/>
        </w:rPr>
        <w:t>e</w:t>
      </w:r>
      <w:proofErr w:type="spellStart"/>
      <w:r>
        <w:rPr>
          <w:rFonts w:ascii="Times New Roman"/>
          <w:i/>
          <w:w w:val="125"/>
          <w:sz w:val="16"/>
        </w:rPr>
        <w:t>hc</w:t>
      </w:r>
      <w:proofErr w:type="spellEnd"/>
      <w:r>
        <w:rPr>
          <w:rFonts w:ascii="Times New Roman"/>
          <w:i/>
          <w:w w:val="125"/>
          <w:sz w:val="16"/>
        </w:rPr>
        <w:t>/</w:t>
      </w:r>
      <w:r>
        <w:rPr>
          <w:rFonts w:ascii="メイリオ"/>
          <w:i/>
          <w:spacing w:val="1"/>
          <w:w w:val="125"/>
          <w:sz w:val="16"/>
        </w:rPr>
        <w:t>&gt;</w:t>
      </w:r>
      <w:r>
        <w:rPr>
          <w:rFonts w:ascii="Times New Roman"/>
          <w:i/>
          <w:spacing w:val="1"/>
          <w:w w:val="125"/>
          <w:sz w:val="16"/>
        </w:rPr>
        <w:t>k</w:t>
      </w:r>
      <w:r>
        <w:rPr>
          <w:rFonts w:ascii="Times New Roman"/>
          <w:i/>
          <w:w w:val="125"/>
          <w:position w:val="-2"/>
          <w:sz w:val="12"/>
        </w:rPr>
        <w:t>B</w:t>
      </w:r>
      <w:r>
        <w:rPr>
          <w:rFonts w:ascii="Times New Roman"/>
          <w:i/>
          <w:spacing w:val="1"/>
          <w:w w:val="125"/>
          <w:sz w:val="16"/>
        </w:rPr>
        <w:t>T</w:t>
      </w:r>
      <w:r>
        <w:rPr>
          <w:rFonts w:ascii="Times New Roman"/>
          <w:i/>
          <w:spacing w:val="-10"/>
          <w:w w:val="125"/>
          <w:sz w:val="16"/>
        </w:rPr>
        <w:t xml:space="preserve"> </w:t>
      </w:r>
      <w:r>
        <w:rPr>
          <w:rFonts w:ascii="メイリオ"/>
          <w:i/>
          <w:w w:val="145"/>
          <w:position w:val="-5"/>
        </w:rPr>
        <w:t>-</w:t>
      </w:r>
      <w:r>
        <w:rPr>
          <w:rFonts w:ascii="メイリオ"/>
          <w:i/>
          <w:spacing w:val="-85"/>
          <w:w w:val="145"/>
          <w:position w:val="-5"/>
        </w:rPr>
        <w:t xml:space="preserve"> </w:t>
      </w:r>
      <w:r>
        <w:rPr>
          <w:rFonts w:ascii="Times New Roman"/>
          <w:w w:val="125"/>
          <w:position w:val="-5"/>
        </w:rPr>
        <w:t>1</w:t>
      </w:r>
    </w:p>
    <w:p w14:paraId="1DE4A62C" w14:textId="77777777" w:rsidR="00D36D19" w:rsidRDefault="004377DE">
      <w:pPr>
        <w:spacing w:before="10"/>
        <w:rPr>
          <w:rFonts w:ascii="Times New Roman" w:eastAsia="Times New Roman" w:hAnsi="Times New Roman" w:cs="Times New Roman"/>
          <w:sz w:val="17"/>
          <w:szCs w:val="17"/>
        </w:rPr>
      </w:pPr>
      <w:r>
        <w:br w:type="column"/>
      </w:r>
    </w:p>
    <w:p w14:paraId="1DE4A62D" w14:textId="77777777" w:rsidR="00D36D19" w:rsidRDefault="004377DE">
      <w:pPr>
        <w:pStyle w:val="BodyText"/>
        <w:ind w:left="0" w:right="118"/>
        <w:jc w:val="right"/>
      </w:pPr>
      <w:r>
        <w:rPr>
          <w:w w:val="105"/>
        </w:rPr>
        <w:t>(2.2)</w:t>
      </w:r>
    </w:p>
    <w:p w14:paraId="1DE4A62E" w14:textId="77777777" w:rsidR="00D36D19" w:rsidRDefault="00D36D19">
      <w:pPr>
        <w:jc w:val="right"/>
        <w:sectPr w:rsidR="00D36D19">
          <w:type w:val="continuous"/>
          <w:pgSz w:w="12240" w:h="15840"/>
          <w:pgMar w:top="1500" w:right="1320" w:bottom="280" w:left="1340" w:header="720" w:footer="720" w:gutter="0"/>
          <w:cols w:num="4" w:space="720" w:equalWidth="0">
            <w:col w:w="4119" w:space="40"/>
            <w:col w:w="506" w:space="40"/>
            <w:col w:w="1187" w:space="40"/>
            <w:col w:w="3648"/>
          </w:cols>
        </w:sectPr>
      </w:pPr>
    </w:p>
    <w:p w14:paraId="1DE4A62F" w14:textId="77777777" w:rsidR="00D36D19" w:rsidRDefault="004377DE">
      <w:pPr>
        <w:pStyle w:val="BodyText"/>
        <w:spacing w:before="122" w:line="435" w:lineRule="auto"/>
        <w:ind w:left="100" w:right="117"/>
        <w:jc w:val="both"/>
      </w:pPr>
      <w:r>
        <w:rPr>
          <w:w w:val="105"/>
        </w:rPr>
        <w:lastRenderedPageBreak/>
        <w:t>where</w:t>
      </w:r>
      <w:r>
        <w:rPr>
          <w:spacing w:val="54"/>
          <w:w w:val="105"/>
        </w:rPr>
        <w:t xml:space="preserve"> </w:t>
      </w:r>
      <w:r>
        <w:rPr>
          <w:rFonts w:cs="Times New Roman"/>
          <w:i/>
          <w:w w:val="105"/>
        </w:rPr>
        <w:t>S</w:t>
      </w:r>
      <w:r>
        <w:rPr>
          <w:rFonts w:cs="Times New Roman"/>
          <w:i/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54"/>
          <w:w w:val="105"/>
        </w:rPr>
        <w:t xml:space="preserve"> </w:t>
      </w:r>
      <w:r>
        <w:rPr>
          <w:w w:val="105"/>
        </w:rPr>
        <w:t>the</w:t>
      </w:r>
      <w:r>
        <w:rPr>
          <w:spacing w:val="55"/>
          <w:w w:val="105"/>
        </w:rPr>
        <w:t xml:space="preserve"> </w:t>
      </w:r>
      <w:r>
        <w:rPr>
          <w:w w:val="105"/>
        </w:rPr>
        <w:t>spectral</w:t>
      </w:r>
      <w:r>
        <w:rPr>
          <w:spacing w:val="53"/>
          <w:w w:val="105"/>
        </w:rPr>
        <w:t xml:space="preserve"> </w:t>
      </w:r>
      <w:r>
        <w:rPr>
          <w:w w:val="105"/>
        </w:rPr>
        <w:t>radiance</w:t>
      </w:r>
      <w:r>
        <w:rPr>
          <w:spacing w:val="55"/>
          <w:w w:val="105"/>
        </w:rPr>
        <w:t xml:space="preserve"> </w:t>
      </w:r>
      <w:r>
        <w:rPr>
          <w:w w:val="105"/>
        </w:rPr>
        <w:t>of</w:t>
      </w:r>
      <w:r>
        <w:rPr>
          <w:spacing w:val="54"/>
          <w:w w:val="105"/>
        </w:rPr>
        <w:t xml:space="preserve"> </w:t>
      </w:r>
      <w:r>
        <w:rPr>
          <w:w w:val="105"/>
        </w:rPr>
        <w:t>a</w:t>
      </w:r>
      <w:r>
        <w:rPr>
          <w:spacing w:val="54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o</w:t>
      </w:r>
      <w:r>
        <w:rPr>
          <w:spacing w:val="2"/>
          <w:w w:val="105"/>
        </w:rPr>
        <w:t>d</w:t>
      </w:r>
      <w:r>
        <w:rPr>
          <w:spacing w:val="3"/>
          <w:w w:val="105"/>
        </w:rPr>
        <w:t>y</w:t>
      </w:r>
      <w:r>
        <w:rPr>
          <w:spacing w:val="54"/>
          <w:w w:val="105"/>
        </w:rPr>
        <w:t xml:space="preserve"> </w:t>
      </w:r>
      <w:r>
        <w:rPr>
          <w:w w:val="105"/>
        </w:rPr>
        <w:t>at</w:t>
      </w:r>
      <w:r>
        <w:rPr>
          <w:spacing w:val="55"/>
          <w:w w:val="105"/>
        </w:rPr>
        <w:t xml:space="preserve"> </w:t>
      </w:r>
      <w:r>
        <w:rPr>
          <w:w w:val="105"/>
        </w:rPr>
        <w:t>a</w:t>
      </w:r>
      <w:r>
        <w:rPr>
          <w:spacing w:val="54"/>
          <w:w w:val="105"/>
        </w:rPr>
        <w:t xml:space="preserve"> </w:t>
      </w:r>
      <w:r>
        <w:rPr>
          <w:w w:val="105"/>
        </w:rPr>
        <w:t>particular</w:t>
      </w:r>
      <w:r>
        <w:rPr>
          <w:spacing w:val="53"/>
          <w:w w:val="105"/>
        </w:rPr>
        <w:t xml:space="preserve"> </w:t>
      </w:r>
      <w:r>
        <w:rPr>
          <w:w w:val="105"/>
        </w:rPr>
        <w:t>temperature,</w:t>
      </w:r>
      <w:r>
        <w:rPr>
          <w:spacing w:val="5"/>
          <w:w w:val="105"/>
        </w:rPr>
        <w:t xml:space="preserve"> </w:t>
      </w:r>
      <w:r>
        <w:rPr>
          <w:rFonts w:ascii="Arial Unicode MS" w:eastAsia="Arial Unicode MS" w:hAnsi="Arial Unicode MS" w:cs="Arial Unicode MS"/>
          <w:w w:val="105"/>
        </w:rPr>
        <w:t>&gt;</w:t>
      </w:r>
      <w:r>
        <w:rPr>
          <w:rFonts w:ascii="Arial Unicode MS" w:eastAsia="Arial Unicode MS" w:hAnsi="Arial Unicode MS" w:cs="Arial Unicode MS"/>
          <w:spacing w:val="48"/>
          <w:w w:val="105"/>
        </w:rPr>
        <w:t xml:space="preserve"> </w:t>
      </w:r>
      <w:r>
        <w:rPr>
          <w:w w:val="105"/>
        </w:rPr>
        <w:t>is</w:t>
      </w:r>
      <w:r>
        <w:rPr>
          <w:spacing w:val="5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ngth,</w:t>
      </w:r>
      <w:r>
        <w:rPr>
          <w:spacing w:val="5"/>
          <w:w w:val="105"/>
        </w:rPr>
        <w:t xml:space="preserve"> </w:t>
      </w:r>
      <w:r>
        <w:rPr>
          <w:rFonts w:cs="Times New Roman"/>
          <w:i/>
          <w:w w:val="105"/>
        </w:rPr>
        <w:t>h</w:t>
      </w:r>
      <w:r>
        <w:rPr>
          <w:rFonts w:cs="Times New Roman"/>
          <w:i/>
          <w:spacing w:val="54"/>
          <w:w w:val="105"/>
        </w:rPr>
        <w:t xml:space="preserve"> </w:t>
      </w:r>
      <w:r>
        <w:rPr>
          <w:w w:val="105"/>
        </w:rPr>
        <w:t>is</w:t>
      </w:r>
      <w:r>
        <w:rPr>
          <w:spacing w:val="30"/>
          <w:w w:val="99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’s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tant,</w:t>
      </w:r>
      <w:r>
        <w:rPr>
          <w:spacing w:val="19"/>
          <w:w w:val="105"/>
        </w:rPr>
        <w:t xml:space="preserve"> </w:t>
      </w:r>
      <w:r>
        <w:rPr>
          <w:rFonts w:cs="Times New Roman"/>
          <w:i/>
          <w:w w:val="105"/>
        </w:rPr>
        <w:t>c</w:t>
      </w:r>
      <w:r>
        <w:rPr>
          <w:rFonts w:cs="Times New Roman"/>
          <w:i/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p</w:t>
      </w:r>
      <w:r>
        <w:rPr>
          <w:spacing w:val="1"/>
          <w:w w:val="105"/>
        </w:rPr>
        <w:t>ee</w:t>
      </w:r>
      <w:r>
        <w:rPr>
          <w:w w:val="105"/>
        </w:rPr>
        <w:t>d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other</w:t>
      </w:r>
      <w:r>
        <w:rPr>
          <w:spacing w:val="18"/>
          <w:w w:val="105"/>
        </w:rPr>
        <w:t xml:space="preserve"> </w:t>
      </w:r>
      <w:r>
        <w:rPr>
          <w:w w:val="105"/>
        </w:rPr>
        <w:t>terms</w:t>
      </w:r>
      <w:r>
        <w:rPr>
          <w:spacing w:val="18"/>
          <w:w w:val="105"/>
        </w:rPr>
        <w:t xml:space="preserve"> </w:t>
      </w:r>
      <w:r>
        <w:rPr>
          <w:w w:val="105"/>
        </w:rPr>
        <w:t>are</w:t>
      </w:r>
      <w:r>
        <w:rPr>
          <w:spacing w:val="18"/>
          <w:w w:val="105"/>
        </w:rPr>
        <w:t xml:space="preserve"> </w:t>
      </w:r>
      <w:r>
        <w:rPr>
          <w:w w:val="105"/>
        </w:rPr>
        <w:t>as</w:t>
      </w:r>
      <w:r>
        <w:rPr>
          <w:spacing w:val="17"/>
          <w:w w:val="105"/>
        </w:rPr>
        <w:t xml:space="preserve"> </w:t>
      </w:r>
      <w:r>
        <w:rPr>
          <w:w w:val="105"/>
        </w:rPr>
        <w:t>previously</w:t>
      </w:r>
      <w:r>
        <w:rPr>
          <w:spacing w:val="18"/>
          <w:w w:val="105"/>
        </w:rPr>
        <w:t xml:space="preserve"> </w:t>
      </w:r>
      <w:r>
        <w:rPr>
          <w:w w:val="105"/>
        </w:rPr>
        <w:t>defined.</w:t>
      </w:r>
      <w:r>
        <w:rPr>
          <w:spacing w:val="47"/>
          <w:w w:val="105"/>
        </w:rPr>
        <w:t xml:space="preserve"> </w:t>
      </w:r>
      <w:r>
        <w:rPr>
          <w:w w:val="105"/>
        </w:rPr>
        <w:t>This</w:t>
      </w:r>
      <w:r>
        <w:rPr>
          <w:spacing w:val="17"/>
          <w:w w:val="105"/>
        </w:rPr>
        <w:t xml:space="preserve"> </w:t>
      </w:r>
      <w:r>
        <w:rPr>
          <w:w w:val="105"/>
        </w:rPr>
        <w:t>equation</w:t>
      </w:r>
      <w:r>
        <w:rPr>
          <w:spacing w:val="21"/>
          <w:w w:val="104"/>
        </w:rPr>
        <w:t xml:space="preserve"> </w:t>
      </w:r>
      <w:r>
        <w:rPr>
          <w:w w:val="105"/>
        </w:rPr>
        <w:t>can</w:t>
      </w:r>
      <w:r>
        <w:rPr>
          <w:spacing w:val="34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rpr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4"/>
          <w:w w:val="105"/>
        </w:rPr>
        <w:t xml:space="preserve"> </w:t>
      </w:r>
      <w:r>
        <w:rPr>
          <w:w w:val="105"/>
        </w:rPr>
        <w:t>simply</w:t>
      </w:r>
      <w:r>
        <w:rPr>
          <w:spacing w:val="34"/>
          <w:w w:val="105"/>
        </w:rPr>
        <w:t xml:space="preserve"> </w:t>
      </w:r>
      <w:r>
        <w:rPr>
          <w:w w:val="105"/>
        </w:rPr>
        <w:t>as</w:t>
      </w:r>
      <w:r>
        <w:rPr>
          <w:spacing w:val="34"/>
          <w:w w:val="105"/>
        </w:rPr>
        <w:t xml:space="preserve"> </w:t>
      </w:r>
      <w:r>
        <w:rPr>
          <w:w w:val="105"/>
        </w:rPr>
        <w:t>a</w:t>
      </w:r>
      <w:r>
        <w:rPr>
          <w:spacing w:val="34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34"/>
          <w:w w:val="105"/>
        </w:rPr>
        <w:t xml:space="preserve"> </w:t>
      </w:r>
      <w:r>
        <w:rPr>
          <w:w w:val="105"/>
        </w:rPr>
        <w:t>temperature</w:t>
      </w:r>
      <w:r>
        <w:rPr>
          <w:spacing w:val="33"/>
          <w:w w:val="105"/>
        </w:rPr>
        <w:t xml:space="preserve"> </w:t>
      </w:r>
      <w:r>
        <w:rPr>
          <w:w w:val="105"/>
        </w:rPr>
        <w:t>resulting</w:t>
      </w:r>
      <w:r>
        <w:rPr>
          <w:spacing w:val="34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34"/>
          <w:w w:val="105"/>
        </w:rPr>
        <w:t xml:space="preserve"> </w:t>
      </w:r>
      <w:r>
        <w:rPr>
          <w:w w:val="105"/>
        </w:rPr>
        <w:t>energy</w:t>
      </w:r>
      <w:r>
        <w:rPr>
          <w:spacing w:val="34"/>
          <w:w w:val="105"/>
        </w:rPr>
        <w:t xml:space="preserve"> </w:t>
      </w:r>
      <w:r>
        <w:rPr>
          <w:w w:val="105"/>
        </w:rPr>
        <w:t>emission</w:t>
      </w:r>
      <w:r>
        <w:rPr>
          <w:spacing w:val="34"/>
          <w:w w:val="105"/>
        </w:rPr>
        <w:t xml:space="preserve"> </w:t>
      </w:r>
      <w:r>
        <w:rPr>
          <w:w w:val="105"/>
        </w:rPr>
        <w:t>(i.e.,</w:t>
      </w:r>
      <w:r>
        <w:rPr>
          <w:spacing w:val="37"/>
          <w:w w:val="105"/>
        </w:rPr>
        <w:t xml:space="preserve"> </w:t>
      </w:r>
      <w:r>
        <w:rPr>
          <w:w w:val="105"/>
        </w:rPr>
        <w:t>longer</w:t>
      </w:r>
    </w:p>
    <w:p w14:paraId="1DE4A630" w14:textId="7EED5144" w:rsidR="00D36D19" w:rsidRDefault="004377DE">
      <w:pPr>
        <w:pStyle w:val="BodyText"/>
        <w:spacing w:before="29" w:line="455" w:lineRule="auto"/>
        <w:ind w:left="100" w:right="118"/>
        <w:jc w:val="both"/>
      </w:pP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ngth).</w:t>
      </w:r>
      <w:r>
        <w:rPr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28"/>
          <w:w w:val="105"/>
        </w:rPr>
        <w:t xml:space="preserve"> </w:t>
      </w:r>
      <w:r>
        <w:rPr>
          <w:w w:val="105"/>
        </w:rPr>
        <w:t>as</w:t>
      </w:r>
      <w:r>
        <w:rPr>
          <w:spacing w:val="25"/>
          <w:w w:val="105"/>
        </w:rPr>
        <w:t xml:space="preserve"> </w:t>
      </w:r>
      <w:r>
        <w:rPr>
          <w:w w:val="105"/>
        </w:rPr>
        <w:t>photons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m</w:t>
      </w:r>
      <w:r>
        <w:rPr>
          <w:spacing w:val="-5"/>
          <w:w w:val="105"/>
        </w:rPr>
        <w:t>ove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out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ard</w:t>
      </w:r>
      <w:r>
        <w:rPr>
          <w:spacing w:val="26"/>
          <w:w w:val="105"/>
        </w:rPr>
        <w:t xml:space="preserve"> </w:t>
      </w:r>
      <w:r>
        <w:rPr>
          <w:w w:val="105"/>
        </w:rPr>
        <w:t>from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core,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y</w:t>
      </w:r>
      <w:r>
        <w:rPr>
          <w:spacing w:val="26"/>
          <w:w w:val="105"/>
        </w:rPr>
        <w:t xml:space="preserve"> </w:t>
      </w:r>
      <w:r>
        <w:rPr>
          <w:w w:val="105"/>
        </w:rPr>
        <w:t>are</w:t>
      </w:r>
      <w:r>
        <w:rPr>
          <w:spacing w:val="26"/>
          <w:w w:val="105"/>
        </w:rPr>
        <w:t xml:space="preserve"> </w:t>
      </w:r>
      <w:r>
        <w:rPr>
          <w:w w:val="105"/>
        </w:rPr>
        <w:t>absorbed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7"/>
          <w:w w:val="105"/>
        </w:rPr>
        <w:t xml:space="preserve"> </w:t>
      </w:r>
      <w:r>
        <w:rPr>
          <w:w w:val="105"/>
        </w:rPr>
        <w:t>atoms</w:t>
      </w:r>
      <w:r>
        <w:rPr>
          <w:spacing w:val="26"/>
          <w:w w:val="105"/>
        </w:rPr>
        <w:t xml:space="preserve"> </w:t>
      </w:r>
      <w:r>
        <w:rPr>
          <w:w w:val="105"/>
        </w:rPr>
        <w:t>at</w:t>
      </w:r>
      <w:r>
        <w:rPr>
          <w:spacing w:val="27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45"/>
          <w:w w:val="116"/>
        </w:rPr>
        <w:t xml:space="preserve"> </w:t>
      </w:r>
      <w:r>
        <w:rPr>
          <w:w w:val="105"/>
        </w:rPr>
        <w:t>temperature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reemitted</w:t>
      </w:r>
      <w:r>
        <w:rPr>
          <w:spacing w:val="18"/>
          <w:w w:val="105"/>
        </w:rPr>
        <w:t xml:space="preserve"> </w:t>
      </w:r>
      <w:r>
        <w:rPr>
          <w:w w:val="105"/>
        </w:rPr>
        <w:t>at</w:t>
      </w:r>
      <w:r>
        <w:rPr>
          <w:spacing w:val="19"/>
          <w:w w:val="105"/>
        </w:rPr>
        <w:t xml:space="preserve"> </w:t>
      </w:r>
      <w:r>
        <w:rPr>
          <w:w w:val="105"/>
        </w:rPr>
        <w:t>longer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r>
        <w:rPr>
          <w:spacing w:val="53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order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gy</w:t>
      </w:r>
      <w:r>
        <w:rPr>
          <w:spacing w:val="-3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le</w:t>
      </w:r>
      <w:r>
        <w:rPr>
          <w:spacing w:val="19"/>
          <w:w w:val="105"/>
        </w:rPr>
        <w:t xml:space="preserve"> </w:t>
      </w:r>
      <w:r>
        <w:rPr>
          <w:w w:val="105"/>
        </w:rPr>
        <w:t>photons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33"/>
          <w:w w:val="9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32"/>
          <w:w w:val="105"/>
        </w:rPr>
        <w:t xml:space="preserve"> </w:t>
      </w:r>
      <w:r>
        <w:rPr>
          <w:w w:val="105"/>
        </w:rPr>
        <w:t>energy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mu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t</w:t>
      </w:r>
      <w:r>
        <w:rPr>
          <w:spacing w:val="33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3"/>
          <w:w w:val="105"/>
        </w:rPr>
        <w:t xml:space="preserve"> </w:t>
      </w:r>
      <w:r>
        <w:rPr>
          <w:w w:val="105"/>
        </w:rPr>
        <w:t>emitted.</w:t>
      </w:r>
      <w:r>
        <w:rPr>
          <w:spacing w:val="19"/>
          <w:w w:val="105"/>
        </w:rPr>
        <w:t xml:space="preserve"> </w:t>
      </w:r>
      <w:r>
        <w:rPr>
          <w:w w:val="105"/>
        </w:rPr>
        <w:t>All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ght</w:t>
      </w:r>
      <w:r>
        <w:rPr>
          <w:spacing w:val="33"/>
          <w:w w:val="105"/>
        </w:rPr>
        <w:t xml:space="preserve"> </w:t>
      </w:r>
      <w:r>
        <w:rPr>
          <w:w w:val="105"/>
        </w:rPr>
        <w:t>is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esse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al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33"/>
          <w:w w:val="105"/>
        </w:rPr>
        <w:t xml:space="preserve"> </w:t>
      </w:r>
      <w:r w:rsidR="000C2F12">
        <w:rPr>
          <w:spacing w:val="-1"/>
          <w:w w:val="105"/>
        </w:rPr>
        <w:t>the modification</w:t>
      </w:r>
      <w:r>
        <w:rPr>
          <w:spacing w:val="33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33"/>
          <w:w w:val="105"/>
        </w:rPr>
        <w:t xml:space="preserve"> </w:t>
      </w:r>
      <w:r>
        <w:rPr>
          <w:w w:val="105"/>
        </w:rPr>
        <w:t>generated</w:t>
      </w:r>
      <w:r>
        <w:rPr>
          <w:spacing w:val="33"/>
          <w:w w:val="105"/>
        </w:rPr>
        <w:t xml:space="preserve"> </w:t>
      </w:r>
      <w:r>
        <w:rPr>
          <w:w w:val="105"/>
        </w:rPr>
        <w:t>in</w:t>
      </w:r>
      <w:r>
        <w:rPr>
          <w:spacing w:val="35"/>
          <w:w w:val="110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fusing</w:t>
      </w:r>
      <w:r>
        <w:rPr>
          <w:spacing w:val="13"/>
          <w:w w:val="105"/>
        </w:rPr>
        <w:t xml:space="preserve"> </w:t>
      </w:r>
      <w:r>
        <w:rPr>
          <w:w w:val="105"/>
        </w:rPr>
        <w:t>core.</w:t>
      </w:r>
    </w:p>
    <w:p w14:paraId="1DE4A631" w14:textId="77777777" w:rsidR="00D36D19" w:rsidRDefault="00D36D19">
      <w:pPr>
        <w:spacing w:line="455" w:lineRule="auto"/>
        <w:jc w:val="both"/>
        <w:sectPr w:rsidR="00D36D19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1DE4A632" w14:textId="10C7BC3E" w:rsidR="00D36D19" w:rsidRDefault="00E86034">
      <w:pPr>
        <w:pStyle w:val="BodyText"/>
        <w:spacing w:before="30"/>
        <w:ind w:left="0" w:right="118"/>
        <w:jc w:val="right"/>
      </w:pPr>
      <w:r>
        <w:rPr>
          <w:noProof/>
          <w:lang w:eastAsia="ja-JP"/>
        </w:rPr>
        <w:lastRenderedPageBreak/>
        <w:drawing>
          <wp:anchor distT="0" distB="0" distL="114300" distR="114300" simplePos="0" relativeHeight="503284568" behindDoc="1" locked="0" layoutInCell="1" allowOverlap="1" wp14:anchorId="1DE4A877" wp14:editId="4E0AD630">
            <wp:simplePos x="0" y="0"/>
            <wp:positionH relativeFrom="page">
              <wp:posOffset>914400</wp:posOffset>
            </wp:positionH>
            <wp:positionV relativeFrom="paragraph">
              <wp:posOffset>149225</wp:posOffset>
            </wp:positionV>
            <wp:extent cx="5942965" cy="2620010"/>
            <wp:effectExtent l="0" t="0" r="635" b="0"/>
            <wp:wrapNone/>
            <wp:docPr id="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65" w:name="_bookmark8"/>
      <w:bookmarkEnd w:id="65"/>
      <w:r w:rsidR="004377DE">
        <w:rPr>
          <w:w w:val="95"/>
        </w:rPr>
        <w:t>8</w:t>
      </w:r>
    </w:p>
    <w:p w14:paraId="1DE4A633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4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5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6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7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8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9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A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B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C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D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E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F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40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41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42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43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44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45" w14:textId="77777777" w:rsidR="00D36D19" w:rsidRDefault="00D36D19">
      <w:pPr>
        <w:spacing w:before="5"/>
        <w:rPr>
          <w:rFonts w:ascii="Times New Roman" w:eastAsia="Times New Roman" w:hAnsi="Times New Roman" w:cs="Times New Roman"/>
          <w:sz w:val="26"/>
          <w:szCs w:val="26"/>
        </w:rPr>
      </w:pPr>
    </w:p>
    <w:p w14:paraId="1DE4A646" w14:textId="77777777" w:rsidR="00D36D19" w:rsidRDefault="004377DE">
      <w:pPr>
        <w:pStyle w:val="BodyText"/>
        <w:spacing w:before="58" w:line="253" w:lineRule="auto"/>
        <w:ind w:left="100" w:right="118"/>
        <w:jc w:val="both"/>
      </w:pPr>
      <w:r>
        <w:rPr>
          <w:w w:val="110"/>
        </w:rPr>
        <w:t>Figure</w:t>
      </w:r>
      <w:r>
        <w:rPr>
          <w:spacing w:val="14"/>
          <w:w w:val="110"/>
        </w:rPr>
        <w:t xml:space="preserve"> </w:t>
      </w:r>
      <w:r>
        <w:rPr>
          <w:w w:val="110"/>
        </w:rPr>
        <w:t>2.5:</w:t>
      </w:r>
      <w:r>
        <w:rPr>
          <w:spacing w:val="52"/>
          <w:w w:val="110"/>
        </w:rPr>
        <w:t xml:space="preserve"> </w:t>
      </w:r>
      <w:r>
        <w:rPr>
          <w:w w:val="110"/>
        </w:rPr>
        <w:t>(Left)</w:t>
      </w:r>
      <w:r>
        <w:rPr>
          <w:spacing w:val="16"/>
          <w:w w:val="110"/>
        </w:rPr>
        <w:t xml:space="preserve"> </w:t>
      </w:r>
      <w:r>
        <w:rPr>
          <w:w w:val="110"/>
        </w:rPr>
        <w:t>Once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w w:val="110"/>
        </w:rPr>
        <w:t>solar</w:t>
      </w:r>
      <w:r>
        <w:rPr>
          <w:spacing w:val="15"/>
          <w:w w:val="110"/>
        </w:rPr>
        <w:t xml:space="preserve"> </w:t>
      </w:r>
      <w:r>
        <w:rPr>
          <w:w w:val="110"/>
        </w:rPr>
        <w:t>dynamo</w:t>
      </w:r>
      <w:r>
        <w:rPr>
          <w:spacing w:val="15"/>
          <w:w w:val="110"/>
        </w:rPr>
        <w:t xml:space="preserve"> </w:t>
      </w:r>
      <w:r>
        <w:rPr>
          <w:w w:val="110"/>
        </w:rPr>
        <w:t>generates</w:t>
      </w:r>
      <w:r>
        <w:rPr>
          <w:spacing w:val="14"/>
          <w:w w:val="110"/>
        </w:rPr>
        <w:t xml:space="preserve"> </w:t>
      </w:r>
      <w:r>
        <w:rPr>
          <w:w w:val="110"/>
        </w:rPr>
        <w:t>a</w:t>
      </w:r>
      <w:r>
        <w:rPr>
          <w:spacing w:val="15"/>
          <w:w w:val="110"/>
        </w:rPr>
        <w:t xml:space="preserve"> </w:t>
      </w:r>
      <w:r>
        <w:rPr>
          <w:spacing w:val="-2"/>
          <w:w w:val="110"/>
        </w:rPr>
        <w:t>magne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ic</w:t>
      </w:r>
      <w:r>
        <w:rPr>
          <w:spacing w:val="16"/>
          <w:w w:val="110"/>
        </w:rPr>
        <w:t xml:space="preserve"> </w:t>
      </w:r>
      <w:r>
        <w:rPr>
          <w:w w:val="110"/>
        </w:rPr>
        <w:t>field</w:t>
      </w:r>
      <w:r>
        <w:rPr>
          <w:spacing w:val="14"/>
          <w:w w:val="110"/>
        </w:rPr>
        <w:t xml:space="preserve"> </w:t>
      </w:r>
      <w:r>
        <w:rPr>
          <w:spacing w:val="-2"/>
          <w:w w:val="110"/>
        </w:rPr>
        <w:t>ve</w:t>
      </w:r>
      <w:r>
        <w:rPr>
          <w:spacing w:val="-1"/>
          <w:w w:val="110"/>
        </w:rPr>
        <w:t>rt</w:t>
      </w:r>
      <w:r>
        <w:rPr>
          <w:spacing w:val="-2"/>
          <w:w w:val="110"/>
        </w:rPr>
        <w:t>ically</w:t>
      </w:r>
      <w:r>
        <w:rPr>
          <w:spacing w:val="16"/>
          <w:w w:val="110"/>
        </w:rPr>
        <w:t xml:space="preserve"> </w:t>
      </w:r>
      <w:r>
        <w:rPr>
          <w:w w:val="110"/>
        </w:rPr>
        <w:t>around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4"/>
          <w:w w:val="110"/>
        </w:rPr>
        <w:t xml:space="preserve"> </w:t>
      </w:r>
      <w:r>
        <w:rPr>
          <w:w w:val="110"/>
        </w:rPr>
        <w:t>sun,</w:t>
      </w:r>
      <w:r>
        <w:rPr>
          <w:spacing w:val="21"/>
          <w:w w:val="109"/>
        </w:rPr>
        <w:t xml:space="preserve"> </w:t>
      </w:r>
      <w:r>
        <w:rPr>
          <w:w w:val="110"/>
        </w:rPr>
        <w:t>(middle)</w:t>
      </w:r>
      <w:r>
        <w:rPr>
          <w:spacing w:val="13"/>
          <w:w w:val="110"/>
        </w:rPr>
        <w:t xml:space="preserve"> </w:t>
      </w:r>
      <w:proofErr w:type="spellStart"/>
      <w:r>
        <w:rPr>
          <w:spacing w:val="-1"/>
          <w:w w:val="110"/>
        </w:rPr>
        <w:t>d</w:t>
      </w:r>
      <w:r>
        <w:rPr>
          <w:spacing w:val="-2"/>
          <w:w w:val="110"/>
        </w:rPr>
        <w:t>i</w:t>
      </w:r>
      <w:r>
        <w:rPr>
          <w:rFonts w:ascii="Apple Symbols" w:eastAsia="Apple Symbols" w:hAnsi="Apple Symbols" w:cs="Apple Symbols"/>
          <w:spacing w:val="-1"/>
          <w:w w:val="110"/>
        </w:rPr>
        <w:t>↵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ial</w:t>
      </w:r>
      <w:proofErr w:type="spellEnd"/>
      <w:r>
        <w:rPr>
          <w:spacing w:val="13"/>
          <w:w w:val="110"/>
        </w:rPr>
        <w:t xml:space="preserve"> </w:t>
      </w:r>
      <w:r>
        <w:rPr>
          <w:spacing w:val="-1"/>
          <w:w w:val="110"/>
        </w:rPr>
        <w:t>rotat</w:t>
      </w:r>
      <w:r>
        <w:rPr>
          <w:spacing w:val="-2"/>
          <w:w w:val="110"/>
        </w:rPr>
        <w:t>ion</w:t>
      </w:r>
      <w:r>
        <w:rPr>
          <w:spacing w:val="13"/>
          <w:w w:val="110"/>
        </w:rPr>
        <w:t xml:space="preserve"> </w:t>
      </w:r>
      <w:r>
        <w:rPr>
          <w:w w:val="110"/>
        </w:rPr>
        <w:t>of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3"/>
          <w:w w:val="110"/>
        </w:rPr>
        <w:t xml:space="preserve"> </w:t>
      </w:r>
      <w:r>
        <w:rPr>
          <w:w w:val="110"/>
        </w:rPr>
        <w:t>sun</w:t>
      </w:r>
      <w:r>
        <w:rPr>
          <w:spacing w:val="13"/>
          <w:w w:val="110"/>
        </w:rPr>
        <w:t xml:space="preserve"> </w:t>
      </w:r>
      <w:r>
        <w:rPr>
          <w:w w:val="110"/>
        </w:rPr>
        <w:t>causes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3"/>
          <w:w w:val="110"/>
        </w:rPr>
        <w:t xml:space="preserve"> </w:t>
      </w:r>
      <w:r>
        <w:rPr>
          <w:w w:val="110"/>
        </w:rPr>
        <w:t>field</w:t>
      </w:r>
      <w:r>
        <w:rPr>
          <w:spacing w:val="13"/>
          <w:w w:val="110"/>
        </w:rPr>
        <w:t xml:space="preserve"> </w:t>
      </w:r>
      <w:r>
        <w:rPr>
          <w:w w:val="110"/>
        </w:rPr>
        <w:t>to</w:t>
      </w:r>
      <w:r>
        <w:rPr>
          <w:spacing w:val="14"/>
          <w:w w:val="110"/>
        </w:rPr>
        <w:t xml:space="preserve"> </w:t>
      </w:r>
      <w:r>
        <w:rPr>
          <w:w w:val="110"/>
        </w:rPr>
        <w:t>wrap</w:t>
      </w:r>
      <w:r>
        <w:rPr>
          <w:spacing w:val="13"/>
          <w:w w:val="110"/>
        </w:rPr>
        <w:t xml:space="preserve"> </w:t>
      </w:r>
      <w:r>
        <w:rPr>
          <w:w w:val="110"/>
        </w:rPr>
        <w:t>around</w:t>
      </w:r>
      <w:r>
        <w:rPr>
          <w:spacing w:val="13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14"/>
          <w:w w:val="110"/>
        </w:rPr>
        <w:t xml:space="preserve"> </w:t>
      </w:r>
      <w:r>
        <w:rPr>
          <w:w w:val="110"/>
        </w:rPr>
        <w:t>sun,</w:t>
      </w:r>
      <w:r>
        <w:rPr>
          <w:spacing w:val="15"/>
          <w:w w:val="110"/>
        </w:rPr>
        <w:t xml:space="preserve"> </w:t>
      </w:r>
      <w:r>
        <w:rPr>
          <w:spacing w:val="-1"/>
          <w:w w:val="110"/>
        </w:rPr>
        <w:t>(r</w:t>
      </w:r>
      <w:r>
        <w:rPr>
          <w:spacing w:val="-2"/>
          <w:w w:val="110"/>
        </w:rPr>
        <w:t>igh</w:t>
      </w:r>
      <w:r>
        <w:rPr>
          <w:spacing w:val="-1"/>
          <w:w w:val="110"/>
        </w:rPr>
        <w:t>t)</w:t>
      </w:r>
      <w:r>
        <w:rPr>
          <w:spacing w:val="13"/>
          <w:w w:val="110"/>
        </w:rPr>
        <w:t xml:space="preserve"> </w:t>
      </w:r>
      <w:r>
        <w:rPr>
          <w:w w:val="110"/>
        </w:rPr>
        <w:t>and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y</w:t>
      </w:r>
      <w:r>
        <w:rPr>
          <w:spacing w:val="31"/>
          <w:w w:val="104"/>
        </w:rPr>
        <w:t xml:space="preserve"> </w:t>
      </w:r>
      <w:r>
        <w:rPr>
          <w:w w:val="110"/>
        </w:rPr>
        <w:t>small</w:t>
      </w:r>
      <w:r>
        <w:rPr>
          <w:spacing w:val="-9"/>
          <w:w w:val="110"/>
        </w:rPr>
        <w:t xml:space="preserve"> </w:t>
      </w:r>
      <w:r>
        <w:rPr>
          <w:w w:val="110"/>
        </w:rPr>
        <w:t>kinks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field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ar</w:t>
      </w:r>
      <w:r>
        <w:rPr>
          <w:spacing w:val="-2"/>
          <w:w w:val="110"/>
        </w:rPr>
        <w:t>e</w:t>
      </w:r>
      <w:r>
        <w:rPr>
          <w:spacing w:val="-9"/>
          <w:w w:val="110"/>
        </w:rPr>
        <w:t xml:space="preserve"> </w:t>
      </w:r>
      <w:r>
        <w:rPr>
          <w:w w:val="110"/>
        </w:rPr>
        <w:t>lifted</w:t>
      </w:r>
      <w:r>
        <w:rPr>
          <w:spacing w:val="-9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7"/>
          <w:w w:val="110"/>
        </w:rPr>
        <w:t xml:space="preserve"> </w:t>
      </w:r>
      <w:r>
        <w:rPr>
          <w:w w:val="110"/>
        </w:rPr>
        <w:t>their</w:t>
      </w:r>
      <w:r>
        <w:rPr>
          <w:spacing w:val="-9"/>
          <w:w w:val="110"/>
        </w:rPr>
        <w:t xml:space="preserve"> </w:t>
      </w:r>
      <w:r>
        <w:rPr>
          <w:spacing w:val="-2"/>
          <w:w w:val="110"/>
        </w:rPr>
        <w:t>bu</w:t>
      </w:r>
      <w:r>
        <w:rPr>
          <w:spacing w:val="-3"/>
          <w:w w:val="110"/>
        </w:rPr>
        <w:t>oy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cy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8"/>
          <w:w w:val="110"/>
        </w:rPr>
        <w:t xml:space="preserve"> </w:t>
      </w:r>
      <w:r>
        <w:rPr>
          <w:w w:val="110"/>
        </w:rPr>
        <w:t>an</w:t>
      </w:r>
      <w:r>
        <w:rPr>
          <w:spacing w:val="-8"/>
          <w:w w:val="110"/>
        </w:rPr>
        <w:t xml:space="preserve"> </w:t>
      </w:r>
      <w:r>
        <w:rPr>
          <w:rFonts w:ascii="Apple Symbols" w:eastAsia="Apple Symbols" w:hAnsi="Apple Symbols" w:cs="Apple Symbols"/>
          <w:w w:val="110"/>
        </w:rPr>
        <w:t>⌦</w:t>
      </w:r>
      <w:r>
        <w:rPr>
          <w:rFonts w:ascii="Apple Symbols" w:eastAsia="Apple Symbols" w:hAnsi="Apple Symbols" w:cs="Apple Symbols"/>
          <w:spacing w:val="-29"/>
          <w:w w:val="110"/>
        </w:rPr>
        <w:t xml:space="preserve"> </w:t>
      </w:r>
      <w:r>
        <w:rPr>
          <w:spacing w:val="1"/>
          <w:w w:val="110"/>
        </w:rPr>
        <w:t>loop.</w:t>
      </w:r>
      <w:r>
        <w:rPr>
          <w:spacing w:val="10"/>
          <w:w w:val="110"/>
        </w:rPr>
        <w:t xml:space="preserve"> </w:t>
      </w:r>
      <w:r>
        <w:rPr>
          <w:spacing w:val="-1"/>
          <w:w w:val="110"/>
        </w:rPr>
        <w:t>F</w:t>
      </w:r>
      <w:r>
        <w:rPr>
          <w:spacing w:val="-2"/>
          <w:w w:val="110"/>
        </w:rPr>
        <w:t>igu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9"/>
          <w:w w:val="110"/>
        </w:rPr>
        <w:t xml:space="preserve"> </w:t>
      </w:r>
      <w:r>
        <w:rPr>
          <w:w w:val="110"/>
        </w:rPr>
        <w:t>courtesy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hyperlink w:anchor="_bookmark35" w:history="1">
        <w:r>
          <w:rPr>
            <w:w w:val="110"/>
          </w:rPr>
          <w:t>Lang</w:t>
        </w:r>
      </w:hyperlink>
      <w:r>
        <w:rPr>
          <w:spacing w:val="-8"/>
          <w:w w:val="110"/>
        </w:rPr>
        <w:t xml:space="preserve"> </w:t>
      </w:r>
      <w:r>
        <w:rPr>
          <w:w w:val="110"/>
        </w:rPr>
        <w:t>(</w:t>
      </w:r>
      <w:hyperlink w:anchor="_bookmark35" w:history="1">
        <w:r>
          <w:rPr>
            <w:w w:val="110"/>
          </w:rPr>
          <w:t>2001)</w:t>
        </w:r>
      </w:hyperlink>
      <w:r>
        <w:rPr>
          <w:w w:val="110"/>
        </w:rPr>
        <w:t>.</w:t>
      </w:r>
    </w:p>
    <w:p w14:paraId="1DE4A647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48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49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4A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19"/>
          <w:szCs w:val="19"/>
        </w:rPr>
      </w:pPr>
    </w:p>
    <w:p w14:paraId="1DE4A64B" w14:textId="77777777" w:rsidR="00D36D19" w:rsidRDefault="004377DE">
      <w:pPr>
        <w:pStyle w:val="Heading2"/>
        <w:numPr>
          <w:ilvl w:val="2"/>
          <w:numId w:val="3"/>
        </w:numPr>
        <w:tabs>
          <w:tab w:val="left" w:pos="1214"/>
        </w:tabs>
        <w:ind w:left="1213"/>
        <w:jc w:val="both"/>
        <w:rPr>
          <w:b w:val="0"/>
          <w:bCs w:val="0"/>
        </w:rPr>
      </w:pPr>
      <w:bookmarkStart w:id="66" w:name="Convection_Zone"/>
      <w:bookmarkEnd w:id="66"/>
      <w:r>
        <w:rPr>
          <w:spacing w:val="-2"/>
          <w:w w:val="115"/>
        </w:rPr>
        <w:t>C</w:t>
      </w:r>
      <w:r>
        <w:rPr>
          <w:spacing w:val="-3"/>
          <w:w w:val="115"/>
        </w:rPr>
        <w:t>on</w:t>
      </w:r>
      <w:r>
        <w:rPr>
          <w:spacing w:val="-2"/>
          <w:w w:val="115"/>
        </w:rPr>
        <w:t>vect</w:t>
      </w:r>
      <w:r>
        <w:rPr>
          <w:spacing w:val="-3"/>
          <w:w w:val="115"/>
        </w:rPr>
        <w:t>ion</w:t>
      </w:r>
      <w:r>
        <w:rPr>
          <w:spacing w:val="13"/>
          <w:w w:val="115"/>
        </w:rPr>
        <w:t xml:space="preserve"> </w:t>
      </w:r>
      <w:r>
        <w:rPr>
          <w:w w:val="115"/>
        </w:rPr>
        <w:t>Zone</w:t>
      </w:r>
    </w:p>
    <w:p w14:paraId="1DE4A64C" w14:textId="77777777" w:rsidR="00D36D19" w:rsidRDefault="00D36D19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1DE4A64D" w14:textId="77777777" w:rsidR="00D36D19" w:rsidRDefault="004377DE">
      <w:pPr>
        <w:pStyle w:val="BodyText"/>
        <w:spacing w:line="452" w:lineRule="auto"/>
        <w:ind w:left="100" w:right="117" w:firstLine="576"/>
        <w:jc w:val="both"/>
      </w:pPr>
      <w:r>
        <w:rPr>
          <w:spacing w:val="-5"/>
          <w:w w:val="105"/>
        </w:rPr>
        <w:t>A</w:t>
      </w:r>
      <w:r>
        <w:rPr>
          <w:spacing w:val="-4"/>
          <w:w w:val="105"/>
        </w:rPr>
        <w:t>t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appr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28"/>
          <w:w w:val="105"/>
        </w:rPr>
        <w:t xml:space="preserve"> </w:t>
      </w:r>
      <w:r>
        <w:rPr>
          <w:w w:val="105"/>
        </w:rPr>
        <w:t>70%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sun’s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dom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nant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out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ard</w:t>
      </w:r>
      <w:r>
        <w:rPr>
          <w:spacing w:val="27"/>
          <w:w w:val="105"/>
        </w:rPr>
        <w:t xml:space="preserve"> </w:t>
      </w:r>
      <w:r>
        <w:rPr>
          <w:w w:val="105"/>
        </w:rPr>
        <w:t>heat</w:t>
      </w:r>
      <w:r>
        <w:rPr>
          <w:spacing w:val="28"/>
          <w:w w:val="105"/>
        </w:rPr>
        <w:t xml:space="preserve"> </w:t>
      </w:r>
      <w:r>
        <w:rPr>
          <w:w w:val="105"/>
        </w:rPr>
        <w:t>transport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m</w:t>
      </w:r>
      <w:r>
        <w:rPr>
          <w:spacing w:val="49"/>
          <w:w w:val="106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ges</w:t>
      </w:r>
      <w:r>
        <w:rPr>
          <w:spacing w:val="3"/>
          <w:w w:val="105"/>
        </w:rPr>
        <w:t xml:space="preserve"> </w:t>
      </w:r>
      <w:r>
        <w:rPr>
          <w:w w:val="105"/>
        </w:rPr>
        <w:t>from</w:t>
      </w:r>
      <w:r>
        <w:rPr>
          <w:spacing w:val="4"/>
          <w:w w:val="105"/>
        </w:rPr>
        <w:t xml:space="preserve"> </w:t>
      </w:r>
      <w:r>
        <w:rPr>
          <w:w w:val="105"/>
        </w:rPr>
        <w:t>radiation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onv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on.</w:t>
      </w:r>
      <w:r>
        <w:rPr>
          <w:spacing w:val="46"/>
          <w:w w:val="105"/>
        </w:rPr>
        <w:t xml:space="preserve"> </w:t>
      </w:r>
      <w:r>
        <w:rPr>
          <w:w w:val="105"/>
        </w:rPr>
        <w:t>Plasma</w:t>
      </w:r>
      <w:r>
        <w:rPr>
          <w:spacing w:val="4"/>
          <w:w w:val="105"/>
        </w:rPr>
        <w:t xml:space="preserve"> </w:t>
      </w:r>
      <w:r>
        <w:rPr>
          <w:w w:val="105"/>
        </w:rPr>
        <w:t>stores</w:t>
      </w:r>
      <w:r>
        <w:rPr>
          <w:spacing w:val="4"/>
          <w:w w:val="105"/>
        </w:rPr>
        <w:t xml:space="preserve"> </w:t>
      </w:r>
      <w:r>
        <w:rPr>
          <w:w w:val="105"/>
        </w:rPr>
        <w:t>heat</w:t>
      </w:r>
      <w:r>
        <w:rPr>
          <w:spacing w:val="4"/>
          <w:w w:val="105"/>
        </w:rPr>
        <w:t xml:space="preserve"> </w:t>
      </w:r>
      <w:r>
        <w:rPr>
          <w:w w:val="105"/>
        </w:rPr>
        <w:t>near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"/>
          <w:w w:val="105"/>
        </w:rPr>
        <w:t xml:space="preserve"> </w:t>
      </w:r>
      <w:r>
        <w:rPr>
          <w:w w:val="105"/>
        </w:rPr>
        <w:t>base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zone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its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bu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yan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y</w:t>
      </w:r>
      <w:r>
        <w:rPr>
          <w:spacing w:val="31"/>
          <w:w w:val="104"/>
        </w:rPr>
        <w:t xml:space="preserve"> </w:t>
      </w:r>
      <w:r>
        <w:rPr>
          <w:w w:val="105"/>
        </w:rPr>
        <w:t>causes</w:t>
      </w:r>
      <w:r>
        <w:rPr>
          <w:spacing w:val="28"/>
          <w:w w:val="105"/>
        </w:rPr>
        <w:t xml:space="preserve"> </w:t>
      </w:r>
      <w:r>
        <w:rPr>
          <w:w w:val="105"/>
        </w:rPr>
        <w:t>it</w:t>
      </w:r>
      <w:r>
        <w:rPr>
          <w:spacing w:val="31"/>
          <w:w w:val="105"/>
        </w:rPr>
        <w:t xml:space="preserve"> </w:t>
      </w:r>
      <w:r>
        <w:rPr>
          <w:w w:val="105"/>
        </w:rPr>
        <w:t>to</w:t>
      </w:r>
      <w:r>
        <w:rPr>
          <w:spacing w:val="30"/>
          <w:w w:val="105"/>
        </w:rPr>
        <w:t xml:space="preserve"> </w:t>
      </w:r>
      <w:r>
        <w:rPr>
          <w:w w:val="105"/>
        </w:rPr>
        <w:t>rise</w:t>
      </w:r>
      <w:r>
        <w:rPr>
          <w:spacing w:val="29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w w:val="105"/>
        </w:rPr>
        <w:t>a</w:t>
      </w:r>
      <w:r>
        <w:rPr>
          <w:spacing w:val="28"/>
          <w:w w:val="105"/>
        </w:rPr>
        <w:t xml:space="preserve"> </w:t>
      </w:r>
      <w:r>
        <w:rPr>
          <w:spacing w:val="5"/>
          <w:w w:val="105"/>
        </w:rPr>
        <w:t>p</w:t>
      </w:r>
      <w:r>
        <w:rPr>
          <w:w w:val="105"/>
        </w:rPr>
        <w:t>oi</w:t>
      </w:r>
      <w:r>
        <w:rPr>
          <w:spacing w:val="-6"/>
          <w:w w:val="105"/>
        </w:rPr>
        <w:t>n</w:t>
      </w:r>
      <w:r>
        <w:rPr>
          <w:w w:val="105"/>
        </w:rPr>
        <w:t>t</w:t>
      </w:r>
      <w:r>
        <w:rPr>
          <w:spacing w:val="31"/>
          <w:w w:val="105"/>
        </w:rPr>
        <w:t xml:space="preserve"> </w:t>
      </w:r>
      <w:r>
        <w:rPr>
          <w:w w:val="105"/>
        </w:rPr>
        <w:t>where</w:t>
      </w:r>
      <w:r>
        <w:rPr>
          <w:spacing w:val="28"/>
          <w:w w:val="105"/>
        </w:rPr>
        <w:t xml:space="preserve"> </w:t>
      </w:r>
      <w:r>
        <w:rPr>
          <w:w w:val="105"/>
        </w:rPr>
        <w:t>its</w:t>
      </w:r>
      <w:r>
        <w:rPr>
          <w:spacing w:val="29"/>
          <w:w w:val="105"/>
        </w:rPr>
        <w:t xml:space="preserve"> </w:t>
      </w:r>
      <w:r>
        <w:rPr>
          <w:w w:val="105"/>
        </w:rPr>
        <w:t>heat</w:t>
      </w:r>
      <w:r>
        <w:rPr>
          <w:spacing w:val="31"/>
          <w:w w:val="105"/>
        </w:rPr>
        <w:t xml:space="preserve"> </w:t>
      </w:r>
      <w:r>
        <w:rPr>
          <w:w w:val="105"/>
        </w:rPr>
        <w:t>can</w:t>
      </w:r>
      <w:r>
        <w:rPr>
          <w:spacing w:val="28"/>
          <w:w w:val="105"/>
        </w:rPr>
        <w:t xml:space="preserve"> </w:t>
      </w:r>
      <w:r>
        <w:rPr>
          <w:spacing w:val="5"/>
          <w:w w:val="105"/>
        </w:rPr>
        <w:t>b</w:t>
      </w:r>
      <w:r>
        <w:rPr>
          <w:w w:val="105"/>
        </w:rPr>
        <w:t>e</w:t>
      </w:r>
      <w:r>
        <w:rPr>
          <w:spacing w:val="29"/>
          <w:w w:val="105"/>
        </w:rPr>
        <w:t xml:space="preserve"> </w:t>
      </w:r>
      <w:r>
        <w:rPr>
          <w:w w:val="105"/>
        </w:rPr>
        <w:t>rapidly</w:t>
      </w:r>
      <w:r>
        <w:rPr>
          <w:spacing w:val="29"/>
          <w:w w:val="105"/>
        </w:rPr>
        <w:t xml:space="preserve"> </w:t>
      </w:r>
      <w:r>
        <w:rPr>
          <w:w w:val="105"/>
        </w:rPr>
        <w:t>dissipated</w:t>
      </w:r>
      <w:r>
        <w:rPr>
          <w:spacing w:val="29"/>
          <w:w w:val="105"/>
        </w:rPr>
        <w:t xml:space="preserve"> </w:t>
      </w:r>
      <w:r>
        <w:rPr>
          <w:w w:val="105"/>
        </w:rPr>
        <w:t>(this</w:t>
      </w:r>
      <w:r>
        <w:rPr>
          <w:spacing w:val="29"/>
          <w:w w:val="105"/>
        </w:rPr>
        <w:t xml:space="preserve"> </w:t>
      </w:r>
      <w:r>
        <w:rPr>
          <w:spacing w:val="5"/>
          <w:w w:val="105"/>
        </w:rPr>
        <w:t>p</w:t>
      </w:r>
      <w:r>
        <w:rPr>
          <w:w w:val="105"/>
        </w:rPr>
        <w:t>oi</w:t>
      </w:r>
      <w:r>
        <w:rPr>
          <w:spacing w:val="-6"/>
          <w:w w:val="105"/>
        </w:rPr>
        <w:t>n</w:t>
      </w:r>
      <w:r>
        <w:rPr>
          <w:w w:val="105"/>
        </w:rPr>
        <w:t>t</w:t>
      </w:r>
      <w:r>
        <w:rPr>
          <w:spacing w:val="30"/>
          <w:w w:val="105"/>
        </w:rPr>
        <w:t xml:space="preserve"> </w:t>
      </w:r>
      <w:r>
        <w:rPr>
          <w:w w:val="105"/>
        </w:rPr>
        <w:t>is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photosphere</w:t>
      </w:r>
      <w:r>
        <w:rPr>
          <w:w w:val="99"/>
        </w:rPr>
        <w:t xml:space="preserve"> </w:t>
      </w:r>
      <w:r>
        <w:rPr>
          <w:w w:val="105"/>
        </w:rPr>
        <w:t>where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w w:val="105"/>
        </w:rPr>
        <w:t>cooling</w:t>
      </w:r>
      <w:r>
        <w:rPr>
          <w:spacing w:val="14"/>
          <w:w w:val="105"/>
        </w:rPr>
        <w:t xml:space="preserve"> </w:t>
      </w:r>
      <w:r>
        <w:rPr>
          <w:w w:val="105"/>
        </w:rPr>
        <w:t>becomes</w:t>
      </w:r>
      <w:r>
        <w:rPr>
          <w:spacing w:val="15"/>
          <w:w w:val="105"/>
        </w:rPr>
        <w:t xml:space="preserve"> </w:t>
      </w:r>
      <w:r>
        <w:rPr>
          <w:w w:val="105"/>
        </w:rPr>
        <w:t>highly</w:t>
      </w:r>
      <w:r>
        <w:rPr>
          <w:spacing w:val="14"/>
          <w:w w:val="105"/>
        </w:rPr>
        <w:t xml:space="preserve"> </w:t>
      </w:r>
      <w:proofErr w:type="spellStart"/>
      <w:r>
        <w:rPr>
          <w:spacing w:val="-2"/>
          <w:w w:val="105"/>
        </w:rPr>
        <w:t>e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proofErr w:type="spellEnd"/>
      <w:r>
        <w:rPr>
          <w:spacing w:val="-1"/>
          <w:w w:val="105"/>
        </w:rPr>
        <w:t>).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spacing w:val="1"/>
          <w:w w:val="105"/>
        </w:rPr>
        <w:t>coole</w:t>
      </w:r>
      <w:r>
        <w:rPr>
          <w:w w:val="105"/>
        </w:rPr>
        <w:t>d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asma</w:t>
      </w:r>
      <w:r>
        <w:rPr>
          <w:spacing w:val="14"/>
          <w:w w:val="105"/>
        </w:rPr>
        <w:t xml:space="preserve"> </w:t>
      </w:r>
      <w:r>
        <w:rPr>
          <w:w w:val="105"/>
        </w:rPr>
        <w:t>then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nk</w:t>
      </w:r>
      <w:r>
        <w:rPr>
          <w:spacing w:val="-2"/>
          <w:w w:val="105"/>
        </w:rPr>
        <w:t>s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back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14"/>
          <w:w w:val="105"/>
        </w:rPr>
        <w:t xml:space="preserve"> </w:t>
      </w:r>
      <w:r>
        <w:rPr>
          <w:w w:val="105"/>
        </w:rPr>
        <w:t>where</w:t>
      </w:r>
      <w:r>
        <w:rPr>
          <w:spacing w:val="59"/>
          <w:w w:val="99"/>
        </w:rPr>
        <w:t xml:space="preserve"> </w:t>
      </w:r>
      <w:r>
        <w:rPr>
          <w:w w:val="105"/>
        </w:rPr>
        <w:t>it</w:t>
      </w:r>
      <w:r>
        <w:rPr>
          <w:spacing w:val="28"/>
          <w:w w:val="105"/>
        </w:rPr>
        <w:t xml:space="preserve"> </w:t>
      </w:r>
      <w:r>
        <w:rPr>
          <w:w w:val="105"/>
        </w:rPr>
        <w:t>will</w:t>
      </w:r>
      <w:r>
        <w:rPr>
          <w:spacing w:val="29"/>
          <w:w w:val="105"/>
        </w:rPr>
        <w:t xml:space="preserve"> </w:t>
      </w:r>
      <w:r>
        <w:rPr>
          <w:w w:val="105"/>
        </w:rPr>
        <w:t>again</w:t>
      </w:r>
      <w:r>
        <w:rPr>
          <w:spacing w:val="2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8"/>
          <w:w w:val="105"/>
        </w:rPr>
        <w:t xml:space="preserve"> </w:t>
      </w:r>
      <w:r>
        <w:rPr>
          <w:w w:val="105"/>
        </w:rPr>
        <w:t>heated</w:t>
      </w:r>
      <w:r>
        <w:rPr>
          <w:spacing w:val="29"/>
          <w:w w:val="105"/>
        </w:rPr>
        <w:t xml:space="preserve"> </w:t>
      </w:r>
      <w:r>
        <w:rPr>
          <w:w w:val="105"/>
        </w:rPr>
        <w:t>at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base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onv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29"/>
          <w:w w:val="105"/>
        </w:rPr>
        <w:t xml:space="preserve"> </w:t>
      </w:r>
      <w:r>
        <w:rPr>
          <w:w w:val="105"/>
        </w:rPr>
        <w:t>zone,</w:t>
      </w:r>
      <w:r>
        <w:rPr>
          <w:spacing w:val="31"/>
          <w:w w:val="105"/>
        </w:rPr>
        <w:t xml:space="preserve"> </w:t>
      </w:r>
      <w:r>
        <w:rPr>
          <w:w w:val="105"/>
        </w:rPr>
        <w:t>establishing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cycle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out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ard</w:t>
      </w:r>
      <w:r>
        <w:rPr>
          <w:spacing w:val="28"/>
          <w:w w:val="105"/>
        </w:rPr>
        <w:t xml:space="preserve"> </w:t>
      </w:r>
      <w:r>
        <w:rPr>
          <w:w w:val="105"/>
        </w:rPr>
        <w:t>heat</w:t>
      </w:r>
      <w:r>
        <w:rPr>
          <w:spacing w:val="29"/>
          <w:w w:val="121"/>
        </w:rPr>
        <w:t xml:space="preserve"> </w:t>
      </w:r>
      <w:r>
        <w:rPr>
          <w:w w:val="105"/>
        </w:rPr>
        <w:t>transport.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51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50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onv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50"/>
          <w:w w:val="105"/>
        </w:rPr>
        <w:t xml:space="preserve"> </w:t>
      </w:r>
      <w:r>
        <w:rPr>
          <w:w w:val="105"/>
        </w:rPr>
        <w:t>cells</w:t>
      </w:r>
      <w:r>
        <w:rPr>
          <w:spacing w:val="50"/>
          <w:w w:val="105"/>
        </w:rPr>
        <w:t xml:space="preserve"> </w:t>
      </w:r>
      <w:r>
        <w:rPr>
          <w:w w:val="105"/>
        </w:rPr>
        <w:t>at</w:t>
      </w:r>
      <w:r>
        <w:rPr>
          <w:spacing w:val="51"/>
          <w:w w:val="105"/>
        </w:rPr>
        <w:t xml:space="preserve"> </w:t>
      </w:r>
      <w:r>
        <w:rPr>
          <w:w w:val="105"/>
        </w:rPr>
        <w:t>the</w:t>
      </w:r>
      <w:r>
        <w:rPr>
          <w:spacing w:val="49"/>
          <w:w w:val="105"/>
        </w:rPr>
        <w:t xml:space="preserve"> </w:t>
      </w:r>
      <w:r>
        <w:rPr>
          <w:w w:val="105"/>
        </w:rPr>
        <w:t>photosphere</w:t>
      </w:r>
      <w:r>
        <w:rPr>
          <w:spacing w:val="50"/>
          <w:w w:val="105"/>
        </w:rPr>
        <w:t xml:space="preserve"> </w:t>
      </w:r>
      <w:r>
        <w:rPr>
          <w:w w:val="105"/>
        </w:rPr>
        <w:t>are</w:t>
      </w:r>
      <w:r>
        <w:rPr>
          <w:spacing w:val="51"/>
          <w:w w:val="105"/>
        </w:rPr>
        <w:t xml:space="preserve"> </w:t>
      </w:r>
      <w:r>
        <w:rPr>
          <w:spacing w:val="-2"/>
          <w:w w:val="105"/>
        </w:rPr>
        <w:t>kn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50"/>
          <w:w w:val="105"/>
        </w:rPr>
        <w:t xml:space="preserve"> </w:t>
      </w:r>
      <w:r>
        <w:rPr>
          <w:w w:val="105"/>
        </w:rPr>
        <w:t>as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granu</w:t>
      </w:r>
      <w:r>
        <w:rPr>
          <w:spacing w:val="-2"/>
          <w:w w:val="105"/>
        </w:rPr>
        <w:t>les</w:t>
      </w:r>
      <w:r>
        <w:rPr>
          <w:spacing w:val="50"/>
          <w:w w:val="105"/>
        </w:rPr>
        <w:t xml:space="preserve"> </w:t>
      </w:r>
      <w:r>
        <w:rPr>
          <w:w w:val="105"/>
        </w:rPr>
        <w:t>and</w:t>
      </w:r>
      <w:r>
        <w:rPr>
          <w:spacing w:val="51"/>
          <w:w w:val="105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up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-</w:t>
      </w:r>
      <w:r>
        <w:rPr>
          <w:spacing w:val="31"/>
          <w:w w:val="99"/>
        </w:rPr>
        <w:t xml:space="preserve"> </w:t>
      </w:r>
      <w:r>
        <w:rPr>
          <w:spacing w:val="-1"/>
          <w:w w:val="105"/>
        </w:rPr>
        <w:t>granu</w:t>
      </w:r>
      <w:r>
        <w:rPr>
          <w:spacing w:val="-2"/>
          <w:w w:val="105"/>
        </w:rPr>
        <w:t>les</w:t>
      </w:r>
      <w:r>
        <w:rPr>
          <w:spacing w:val="-1"/>
          <w:w w:val="105"/>
        </w:rPr>
        <w:t>.</w:t>
      </w:r>
      <w:r>
        <w:rPr>
          <w:spacing w:val="51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erence</w:t>
      </w:r>
      <w:proofErr w:type="spellEnd"/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24"/>
          <w:w w:val="105"/>
        </w:rPr>
        <w:t xml:space="preserve"> </w:t>
      </w:r>
      <w:r>
        <w:rPr>
          <w:w w:val="105"/>
        </w:rPr>
        <w:t>them</w:t>
      </w:r>
      <w:r>
        <w:rPr>
          <w:spacing w:val="23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size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that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supergranules</w:t>
      </w:r>
      <w:proofErr w:type="spellEnd"/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4"/>
          <w:w w:val="105"/>
        </w:rPr>
        <w:t xml:space="preserve"> </w:t>
      </w:r>
      <w:r>
        <w:rPr>
          <w:spacing w:val="-4"/>
          <w:w w:val="105"/>
        </w:rPr>
        <w:t>mu</w:t>
      </w:r>
      <w:r>
        <w:rPr>
          <w:spacing w:val="-5"/>
          <w:w w:val="105"/>
        </w:rPr>
        <w:t>c</w:t>
      </w:r>
      <w:r>
        <w:rPr>
          <w:spacing w:val="-4"/>
          <w:w w:val="105"/>
        </w:rPr>
        <w:t>h</w:t>
      </w:r>
      <w:r>
        <w:rPr>
          <w:spacing w:val="23"/>
          <w:w w:val="105"/>
        </w:rPr>
        <w:t xml:space="preserve"> </w:t>
      </w:r>
      <w:r>
        <w:rPr>
          <w:spacing w:val="-4"/>
          <w:w w:val="105"/>
        </w:rPr>
        <w:t>slowe</w:t>
      </w:r>
      <w:r>
        <w:rPr>
          <w:spacing w:val="-3"/>
          <w:w w:val="105"/>
        </w:rPr>
        <w:t>r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hor</w:t>
      </w:r>
      <w:r>
        <w:rPr>
          <w:spacing w:val="-2"/>
          <w:w w:val="105"/>
        </w:rPr>
        <w:t>iz</w:t>
      </w:r>
      <w:r>
        <w:rPr>
          <w:spacing w:val="-1"/>
          <w:w w:val="105"/>
        </w:rPr>
        <w:t>ontal</w:t>
      </w:r>
      <w:r>
        <w:rPr>
          <w:spacing w:val="31"/>
          <w:w w:val="106"/>
        </w:rPr>
        <w:t xml:space="preserve"> </w:t>
      </w:r>
      <w:r>
        <w:rPr>
          <w:w w:val="105"/>
        </w:rPr>
        <w:t>plasma</w:t>
      </w:r>
      <w:r>
        <w:rPr>
          <w:spacing w:val="5"/>
          <w:w w:val="105"/>
        </w:rPr>
        <w:t xml:space="preserve"> </w:t>
      </w:r>
      <w:r>
        <w:rPr>
          <w:spacing w:val="-3"/>
          <w:w w:val="105"/>
        </w:rPr>
        <w:t>flow</w:t>
      </w:r>
      <w:r>
        <w:rPr>
          <w:spacing w:val="-2"/>
          <w:w w:val="105"/>
        </w:rPr>
        <w:t>.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Add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y,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onv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6"/>
          <w:w w:val="105"/>
        </w:rPr>
        <w:t xml:space="preserve"> </w:t>
      </w:r>
      <w:r>
        <w:rPr>
          <w:w w:val="105"/>
        </w:rPr>
        <w:t>zone</w:t>
      </w:r>
      <w:r>
        <w:rPr>
          <w:spacing w:val="5"/>
          <w:w w:val="105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w w:val="105"/>
        </w:rPr>
        <w:t>responsible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many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dynamics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57"/>
          <w:w w:val="110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corona</w:t>
      </w:r>
      <w:r>
        <w:rPr>
          <w:spacing w:val="14"/>
          <w:w w:val="105"/>
        </w:rPr>
        <w:t xml:space="preserve"> </w:t>
      </w:r>
      <w:r>
        <w:rPr>
          <w:w w:val="105"/>
        </w:rPr>
        <w:t>(to</w:t>
      </w:r>
      <w:r>
        <w:rPr>
          <w:spacing w:val="14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w w:val="105"/>
        </w:rPr>
        <w:t>described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14"/>
          <w:w w:val="105"/>
        </w:rPr>
        <w:t xml:space="preserve"> </w:t>
      </w:r>
      <w:r>
        <w:rPr>
          <w:w w:val="105"/>
        </w:rPr>
        <w:t>sections),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14"/>
          <w:w w:val="105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r>
        <w:rPr>
          <w:w w:val="105"/>
        </w:rPr>
        <w:t>due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strong</w:t>
      </w:r>
      <w:r>
        <w:rPr>
          <w:spacing w:val="14"/>
          <w:w w:val="105"/>
        </w:rPr>
        <w:t xml:space="preserve"> </w:t>
      </w:r>
      <w:r>
        <w:rPr>
          <w:w w:val="105"/>
        </w:rPr>
        <w:t>magnetic</w:t>
      </w:r>
      <w:r>
        <w:rPr>
          <w:spacing w:val="14"/>
          <w:w w:val="105"/>
        </w:rPr>
        <w:t xml:space="preserve"> </w:t>
      </w:r>
      <w:r>
        <w:rPr>
          <w:w w:val="105"/>
        </w:rPr>
        <w:t>field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</w:p>
    <w:p w14:paraId="1DE4A64E" w14:textId="77777777" w:rsidR="00D36D19" w:rsidRDefault="004377DE">
      <w:pPr>
        <w:pStyle w:val="BodyText"/>
        <w:spacing w:line="277" w:lineRule="exact"/>
        <w:ind w:left="100"/>
        <w:jc w:val="both"/>
      </w:pPr>
      <w:r>
        <w:rPr>
          <w:rFonts w:ascii="Arial Unicode MS"/>
        </w:rPr>
        <w:t>/3</w:t>
      </w:r>
      <w:r>
        <w:rPr>
          <w:rFonts w:ascii="Arial Unicode MS"/>
          <w:spacing w:val="24"/>
        </w:rPr>
        <w:t xml:space="preserve"> </w:t>
      </w:r>
      <w:r>
        <w:rPr>
          <w:i/>
          <w:w w:val="105"/>
        </w:rPr>
        <w:t>&lt;</w:t>
      </w:r>
      <w:r>
        <w:rPr>
          <w:i/>
          <w:spacing w:val="16"/>
          <w:w w:val="105"/>
        </w:rPr>
        <w:t xml:space="preserve"> </w:t>
      </w:r>
      <w:r>
        <w:rPr>
          <w:w w:val="105"/>
        </w:rPr>
        <w:t>1</w:t>
      </w:r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corona. 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magnetic</w:t>
      </w:r>
      <w:r>
        <w:rPr>
          <w:spacing w:val="24"/>
          <w:w w:val="105"/>
        </w:rPr>
        <w:t xml:space="preserve"> </w:t>
      </w:r>
      <w:r>
        <w:rPr>
          <w:w w:val="105"/>
        </w:rPr>
        <w:t>field</w:t>
      </w:r>
      <w:r>
        <w:rPr>
          <w:spacing w:val="25"/>
          <w:w w:val="105"/>
        </w:rPr>
        <w:t xml:space="preserve"> </w:t>
      </w:r>
      <w:r>
        <w:rPr>
          <w:w w:val="105"/>
        </w:rPr>
        <w:t>is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thought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5"/>
          <w:w w:val="105"/>
        </w:rPr>
        <w:t xml:space="preserve"> </w:t>
      </w:r>
      <w:r>
        <w:rPr>
          <w:w w:val="105"/>
        </w:rPr>
        <w:t>generated</w:t>
      </w:r>
      <w:r>
        <w:rPr>
          <w:spacing w:val="24"/>
          <w:w w:val="105"/>
        </w:rPr>
        <w:t xml:space="preserve"> </w:t>
      </w:r>
      <w:r>
        <w:rPr>
          <w:w w:val="105"/>
        </w:rPr>
        <w:t>at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base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onv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</w:p>
    <w:p w14:paraId="1DE4A64F" w14:textId="77777777" w:rsidR="00D36D19" w:rsidRDefault="00D36D19">
      <w:pPr>
        <w:spacing w:before="8"/>
        <w:rPr>
          <w:rFonts w:ascii="Times New Roman" w:eastAsia="Times New Roman" w:hAnsi="Times New Roman" w:cs="Times New Roman"/>
          <w:sz w:val="18"/>
          <w:szCs w:val="18"/>
        </w:rPr>
      </w:pPr>
    </w:p>
    <w:p w14:paraId="1DE4A650" w14:textId="77777777" w:rsidR="00D36D19" w:rsidRDefault="004377DE">
      <w:pPr>
        <w:pStyle w:val="BodyText"/>
        <w:spacing w:line="441" w:lineRule="auto"/>
        <w:ind w:left="100" w:right="119"/>
        <w:jc w:val="both"/>
      </w:pPr>
      <w:r>
        <w:rPr>
          <w:w w:val="105"/>
        </w:rPr>
        <w:t>zone.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precise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m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solar</w:t>
      </w:r>
      <w:r>
        <w:rPr>
          <w:spacing w:val="20"/>
          <w:w w:val="105"/>
        </w:rPr>
        <w:t xml:space="preserve"> </w:t>
      </w:r>
      <w:r>
        <w:rPr>
          <w:w w:val="105"/>
        </w:rPr>
        <w:t>dynamo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w w:val="105"/>
        </w:rPr>
        <w:t>not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y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t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well</w:t>
      </w:r>
      <w:r>
        <w:rPr>
          <w:spacing w:val="19"/>
          <w:w w:val="105"/>
        </w:rPr>
        <w:t xml:space="preserve"> </w:t>
      </w:r>
      <w:r>
        <w:rPr>
          <w:w w:val="105"/>
        </w:rPr>
        <w:t>und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s</w:t>
      </w:r>
      <w:r>
        <w:rPr>
          <w:w w:val="105"/>
        </w:rPr>
        <w:t>t</w:t>
      </w:r>
      <w:r>
        <w:rPr>
          <w:spacing w:val="1"/>
          <w:w w:val="105"/>
        </w:rPr>
        <w:t>oo</w:t>
      </w:r>
      <w:r>
        <w:rPr>
          <w:w w:val="105"/>
        </w:rPr>
        <w:t>d,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but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surfacing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9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field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12"/>
          <w:w w:val="105"/>
        </w:rPr>
        <w:t xml:space="preserve"> </w:t>
      </w:r>
      <w:r>
        <w:rPr>
          <w:w w:val="105"/>
        </w:rPr>
        <w:t>described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sli</w:t>
      </w:r>
      <w:r>
        <w:rPr>
          <w:spacing w:val="-1"/>
          <w:w w:val="105"/>
        </w:rPr>
        <w:t>ght</w:t>
      </w:r>
      <w:r>
        <w:rPr>
          <w:spacing w:val="13"/>
          <w:w w:val="105"/>
        </w:rPr>
        <w:t xml:space="preserve"> </w:t>
      </w:r>
      <w:r>
        <w:rPr>
          <w:w w:val="105"/>
        </w:rPr>
        <w:t>kinks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fiel</w:t>
      </w:r>
      <w:r>
        <w:rPr>
          <w:spacing w:val="-1"/>
          <w:w w:val="105"/>
        </w:rPr>
        <w:t>d</w:t>
      </w:r>
      <w:r>
        <w:rPr>
          <w:spacing w:val="12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ei</w:t>
      </w:r>
      <w:r>
        <w:rPr>
          <w:w w:val="105"/>
        </w:rPr>
        <w:t>n</w:t>
      </w:r>
      <w:r>
        <w:rPr>
          <w:spacing w:val="1"/>
          <w:w w:val="105"/>
        </w:rPr>
        <w:t>g</w:t>
      </w:r>
      <w:r>
        <w:rPr>
          <w:spacing w:val="12"/>
          <w:w w:val="105"/>
        </w:rPr>
        <w:t xml:space="preserve"> </w:t>
      </w:r>
      <w:r>
        <w:rPr>
          <w:w w:val="105"/>
        </w:rPr>
        <w:t>lifted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3"/>
          <w:w w:val="105"/>
        </w:rPr>
        <w:t xml:space="preserve"> </w:t>
      </w:r>
      <w:r>
        <w:rPr>
          <w:w w:val="105"/>
        </w:rPr>
        <w:t>plasma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bu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yan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y</w:t>
      </w:r>
      <w:r>
        <w:rPr>
          <w:spacing w:val="13"/>
          <w:w w:val="105"/>
        </w:rPr>
        <w:t xml:space="preserve"> </w:t>
      </w:r>
      <w:r>
        <w:rPr>
          <w:w w:val="105"/>
        </w:rPr>
        <w:t>(see</w:t>
      </w:r>
      <w:r>
        <w:rPr>
          <w:spacing w:val="12"/>
          <w:w w:val="105"/>
        </w:rPr>
        <w:t xml:space="preserve"> </w:t>
      </w:r>
      <w:r>
        <w:rPr>
          <w:w w:val="105"/>
        </w:rPr>
        <w:t>Figure</w:t>
      </w:r>
      <w:r>
        <w:rPr>
          <w:spacing w:val="29"/>
          <w:w w:val="99"/>
        </w:rPr>
        <w:t xml:space="preserve"> </w:t>
      </w:r>
      <w:hyperlink w:anchor="_bookmark8" w:history="1">
        <w:r>
          <w:rPr>
            <w:w w:val="105"/>
          </w:rPr>
          <w:t>2.</w:t>
        </w:r>
      </w:hyperlink>
      <w:r>
        <w:rPr>
          <w:w w:val="105"/>
        </w:rPr>
        <w:t xml:space="preserve">5). </w:t>
      </w:r>
      <w:r>
        <w:rPr>
          <w:spacing w:val="23"/>
          <w:w w:val="105"/>
        </w:rPr>
        <w:t xml:space="preserve"> </w:t>
      </w:r>
      <w:r>
        <w:rPr>
          <w:rFonts w:ascii="Arial Unicode MS"/>
        </w:rPr>
        <w:t>/3</w:t>
      </w:r>
      <w:r>
        <w:rPr>
          <w:rFonts w:ascii="Arial Unicode MS"/>
          <w:spacing w:val="37"/>
        </w:rPr>
        <w:t xml:space="preserve"> </w:t>
      </w:r>
      <w:r>
        <w:rPr>
          <w:w w:val="105"/>
        </w:rPr>
        <w:t>is</w:t>
      </w:r>
      <w:r>
        <w:rPr>
          <w:spacing w:val="29"/>
          <w:w w:val="105"/>
        </w:rPr>
        <w:t xml:space="preserve"> </w:t>
      </w:r>
      <w:r>
        <w:rPr>
          <w:w w:val="105"/>
        </w:rPr>
        <w:t>large</w:t>
      </w:r>
      <w:r>
        <w:rPr>
          <w:spacing w:val="30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onv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29"/>
          <w:w w:val="105"/>
        </w:rPr>
        <w:t xml:space="preserve"> </w:t>
      </w:r>
      <w:r>
        <w:rPr>
          <w:w w:val="105"/>
        </w:rPr>
        <w:t>zone,</w:t>
      </w:r>
      <w:r>
        <w:rPr>
          <w:spacing w:val="32"/>
          <w:w w:val="105"/>
        </w:rPr>
        <w:t xml:space="preserve"> </w:t>
      </w:r>
      <w:r>
        <w:rPr>
          <w:w w:val="105"/>
        </w:rPr>
        <w:t>so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magnetic</w:t>
      </w:r>
      <w:r>
        <w:rPr>
          <w:spacing w:val="29"/>
          <w:w w:val="105"/>
        </w:rPr>
        <w:t xml:space="preserve"> </w:t>
      </w:r>
      <w:r>
        <w:rPr>
          <w:w w:val="105"/>
        </w:rPr>
        <w:t>field</w:t>
      </w:r>
      <w:r>
        <w:rPr>
          <w:spacing w:val="30"/>
          <w:w w:val="105"/>
        </w:rPr>
        <w:t xml:space="preserve"> </w:t>
      </w:r>
      <w:r>
        <w:rPr>
          <w:w w:val="105"/>
        </w:rPr>
        <w:t>generated</w:t>
      </w:r>
      <w:r>
        <w:rPr>
          <w:spacing w:val="29"/>
          <w:w w:val="105"/>
        </w:rPr>
        <w:t xml:space="preserve"> </w:t>
      </w:r>
      <w:r>
        <w:rPr>
          <w:w w:val="105"/>
        </w:rPr>
        <w:t>at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w w:val="105"/>
        </w:rPr>
        <w:t>base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29"/>
          <w:w w:val="105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ubj</w:t>
      </w:r>
      <w:r>
        <w:rPr>
          <w:spacing w:val="1"/>
          <w:w w:val="105"/>
        </w:rPr>
        <w:t>ec</w:t>
      </w:r>
      <w:r>
        <w:rPr>
          <w:w w:val="105"/>
        </w:rPr>
        <w:t>t</w:t>
      </w:r>
      <w:r>
        <w:rPr>
          <w:spacing w:val="30"/>
          <w:w w:val="105"/>
        </w:rPr>
        <w:t xml:space="preserve"> </w:t>
      </w:r>
      <w:r>
        <w:rPr>
          <w:w w:val="105"/>
        </w:rPr>
        <w:t>to</w:t>
      </w:r>
    </w:p>
    <w:p w14:paraId="1DE4A651" w14:textId="77777777" w:rsidR="00D36D19" w:rsidRDefault="00D36D19">
      <w:pPr>
        <w:spacing w:line="441" w:lineRule="auto"/>
        <w:jc w:val="both"/>
        <w:sectPr w:rsidR="00D36D19">
          <w:headerReference w:type="default" r:id="rId16"/>
          <w:pgSz w:w="12240" w:h="15840"/>
          <w:pgMar w:top="1060" w:right="1320" w:bottom="280" w:left="1340" w:header="0" w:footer="0" w:gutter="0"/>
          <w:cols w:space="720"/>
        </w:sectPr>
      </w:pPr>
    </w:p>
    <w:p w14:paraId="1DE4A652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653" w14:textId="77777777" w:rsidR="00D36D19" w:rsidRDefault="004377DE">
      <w:pPr>
        <w:pStyle w:val="BodyText"/>
        <w:spacing w:before="58" w:line="455" w:lineRule="auto"/>
        <w:ind w:left="120" w:right="118"/>
        <w:jc w:val="both"/>
      </w:pP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up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ard</w:t>
      </w:r>
      <w:r>
        <w:rPr>
          <w:spacing w:val="15"/>
          <w:w w:val="105"/>
        </w:rPr>
        <w:t xml:space="preserve"> </w:t>
      </w:r>
      <w:r>
        <w:rPr>
          <w:w w:val="105"/>
        </w:rPr>
        <w:t>plasma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mot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just</w:t>
      </w:r>
      <w:r>
        <w:rPr>
          <w:spacing w:val="15"/>
          <w:w w:val="105"/>
        </w:rPr>
        <w:t xml:space="preserve"> </w:t>
      </w:r>
      <w:r>
        <w:rPr>
          <w:w w:val="105"/>
        </w:rPr>
        <w:t>described.</w:t>
      </w:r>
      <w:r>
        <w:rPr>
          <w:spacing w:val="50"/>
          <w:w w:val="105"/>
        </w:rPr>
        <w:t xml:space="preserve"> </w:t>
      </w:r>
      <w:r>
        <w:rPr>
          <w:w w:val="105"/>
        </w:rPr>
        <w:t>Once</w:t>
      </w:r>
      <w:r>
        <w:rPr>
          <w:spacing w:val="15"/>
          <w:w w:val="105"/>
        </w:rPr>
        <w:t xml:space="preserve"> </w:t>
      </w:r>
      <w:r>
        <w:rPr>
          <w:w w:val="105"/>
        </w:rPr>
        <w:t>it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ach</w:t>
      </w:r>
      <w:r>
        <w:rPr>
          <w:spacing w:val="-2"/>
          <w:w w:val="105"/>
        </w:rPr>
        <w:t>es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solar</w:t>
      </w:r>
      <w:r>
        <w:rPr>
          <w:spacing w:val="14"/>
          <w:w w:val="105"/>
        </w:rPr>
        <w:t xml:space="preserve"> </w:t>
      </w:r>
      <w:r>
        <w:rPr>
          <w:w w:val="105"/>
        </w:rPr>
        <w:t>atmosphere,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magnetic</w:t>
      </w:r>
      <w:r>
        <w:rPr>
          <w:spacing w:val="15"/>
          <w:w w:val="105"/>
        </w:rPr>
        <w:t xml:space="preserve"> </w:t>
      </w:r>
      <w:r>
        <w:rPr>
          <w:w w:val="105"/>
        </w:rPr>
        <w:t>field</w:t>
      </w:r>
      <w:r>
        <w:rPr>
          <w:spacing w:val="33"/>
          <w:w w:val="110"/>
        </w:rPr>
        <w:t xml:space="preserve"> </w:t>
      </w:r>
      <w:r>
        <w:rPr>
          <w:w w:val="105"/>
        </w:rPr>
        <w:t>dominates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so</w:t>
      </w:r>
      <w:r>
        <w:rPr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21"/>
          <w:w w:val="105"/>
        </w:rPr>
        <w:t xml:space="preserve"> </w:t>
      </w:r>
      <w:r>
        <w:rPr>
          <w:w w:val="105"/>
        </w:rPr>
        <w:t>not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pu</w:t>
      </w:r>
      <w:r>
        <w:rPr>
          <w:spacing w:val="-2"/>
          <w:w w:val="105"/>
        </w:rPr>
        <w:t>lle</w:t>
      </w:r>
      <w:r>
        <w:rPr>
          <w:spacing w:val="-1"/>
          <w:w w:val="105"/>
        </w:rPr>
        <w:t>d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back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21"/>
          <w:w w:val="105"/>
        </w:rPr>
        <w:t xml:space="preserve"> </w:t>
      </w:r>
      <w:r>
        <w:rPr>
          <w:w w:val="105"/>
        </w:rPr>
        <w:t>with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sinking</w:t>
      </w:r>
      <w:r>
        <w:rPr>
          <w:spacing w:val="21"/>
          <w:w w:val="105"/>
        </w:rPr>
        <w:t xml:space="preserve"> </w:t>
      </w:r>
      <w:r>
        <w:rPr>
          <w:w w:val="105"/>
        </w:rPr>
        <w:t>plasma.</w:t>
      </w:r>
    </w:p>
    <w:p w14:paraId="1DE4A654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27"/>
          <w:szCs w:val="27"/>
        </w:rPr>
      </w:pPr>
    </w:p>
    <w:p w14:paraId="1DE4A655" w14:textId="77777777" w:rsidR="00D36D19" w:rsidRDefault="004377DE">
      <w:pPr>
        <w:pStyle w:val="Heading2"/>
        <w:numPr>
          <w:ilvl w:val="2"/>
          <w:numId w:val="3"/>
        </w:numPr>
        <w:tabs>
          <w:tab w:val="left" w:pos="1234"/>
        </w:tabs>
        <w:jc w:val="both"/>
        <w:rPr>
          <w:b w:val="0"/>
          <w:bCs w:val="0"/>
        </w:rPr>
      </w:pPr>
      <w:bookmarkStart w:id="67" w:name="Photosphere"/>
      <w:bookmarkEnd w:id="67"/>
      <w:r>
        <w:rPr>
          <w:w w:val="115"/>
        </w:rPr>
        <w:t>Photosphere</w:t>
      </w:r>
    </w:p>
    <w:p w14:paraId="1DE4A656" w14:textId="77777777" w:rsidR="00D36D19" w:rsidRDefault="00D36D19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DE4A657" w14:textId="77777777" w:rsidR="00D36D19" w:rsidRDefault="00D36D19">
      <w:pPr>
        <w:spacing w:before="6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1DE4A658" w14:textId="77777777" w:rsidR="00D36D19" w:rsidRDefault="004377DE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1DE4A878" wp14:editId="1DE4A879">
            <wp:extent cx="5852159" cy="2926079"/>
            <wp:effectExtent l="0" t="0" r="0" b="0"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A659" w14:textId="77777777" w:rsidR="00D36D19" w:rsidRDefault="00D36D19">
      <w:pPr>
        <w:rPr>
          <w:rFonts w:ascii="Times New Roman" w:eastAsia="Times New Roman" w:hAnsi="Times New Roman" w:cs="Times New Roman"/>
          <w:b/>
          <w:bCs/>
        </w:rPr>
      </w:pPr>
    </w:p>
    <w:p w14:paraId="1DE4A65A" w14:textId="77777777" w:rsidR="00D36D19" w:rsidRDefault="00D36D19">
      <w:pPr>
        <w:rPr>
          <w:rFonts w:ascii="Times New Roman" w:eastAsia="Times New Roman" w:hAnsi="Times New Roman" w:cs="Times New Roman"/>
          <w:b/>
          <w:bCs/>
          <w:sz w:val="21"/>
          <w:szCs w:val="21"/>
        </w:rPr>
      </w:pPr>
    </w:p>
    <w:p w14:paraId="1DE4A65B" w14:textId="77777777" w:rsidR="00D36D19" w:rsidRDefault="004377DE">
      <w:pPr>
        <w:pStyle w:val="BodyText"/>
        <w:spacing w:line="257" w:lineRule="auto"/>
        <w:ind w:left="120" w:right="118"/>
        <w:jc w:val="both"/>
      </w:pPr>
      <w:bookmarkStart w:id="68" w:name="_bookmark9"/>
      <w:bookmarkEnd w:id="68"/>
      <w:r>
        <w:rPr>
          <w:w w:val="105"/>
        </w:rPr>
        <w:t>Figure</w:t>
      </w:r>
      <w:r>
        <w:rPr>
          <w:spacing w:val="49"/>
          <w:w w:val="105"/>
        </w:rPr>
        <w:t xml:space="preserve"> </w:t>
      </w:r>
      <w:r>
        <w:rPr>
          <w:w w:val="105"/>
        </w:rPr>
        <w:t>2.6:</w:t>
      </w:r>
      <w:r>
        <w:rPr>
          <w:spacing w:val="47"/>
          <w:w w:val="105"/>
        </w:rPr>
        <w:t xml:space="preserve"> </w:t>
      </w:r>
      <w:r>
        <w:rPr>
          <w:w w:val="105"/>
        </w:rPr>
        <w:t>(Left)</w:t>
      </w:r>
      <w:r>
        <w:rPr>
          <w:spacing w:val="49"/>
          <w:w w:val="105"/>
        </w:rPr>
        <w:t xml:space="preserve"> </w:t>
      </w:r>
      <w:r>
        <w:rPr>
          <w:w w:val="105"/>
        </w:rPr>
        <w:t>White</w:t>
      </w:r>
      <w:r>
        <w:rPr>
          <w:spacing w:val="49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50"/>
          <w:w w:val="105"/>
        </w:rPr>
        <w:t xml:space="preserve"> </w:t>
      </w:r>
      <w:r>
        <w:rPr>
          <w:w w:val="105"/>
        </w:rPr>
        <w:t>image</w:t>
      </w:r>
      <w:r>
        <w:rPr>
          <w:spacing w:val="49"/>
          <w:w w:val="105"/>
        </w:rPr>
        <w:t xml:space="preserve"> </w:t>
      </w:r>
      <w:r>
        <w:rPr>
          <w:w w:val="105"/>
        </w:rPr>
        <w:t>of</w:t>
      </w:r>
      <w:r>
        <w:rPr>
          <w:spacing w:val="49"/>
          <w:w w:val="105"/>
        </w:rPr>
        <w:t xml:space="preserve"> </w:t>
      </w:r>
      <w:r>
        <w:rPr>
          <w:w w:val="105"/>
        </w:rPr>
        <w:t>the</w:t>
      </w:r>
      <w:r>
        <w:rPr>
          <w:spacing w:val="49"/>
          <w:w w:val="105"/>
        </w:rPr>
        <w:t xml:space="preserve"> </w:t>
      </w:r>
      <w:r>
        <w:rPr>
          <w:w w:val="105"/>
        </w:rPr>
        <w:t>solar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phot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49"/>
          <w:w w:val="105"/>
        </w:rPr>
        <w:t xml:space="preserve"> </w:t>
      </w:r>
      <w:r>
        <w:rPr>
          <w:w w:val="105"/>
        </w:rPr>
        <w:t>on</w:t>
      </w:r>
      <w:r>
        <w:rPr>
          <w:spacing w:val="49"/>
          <w:w w:val="105"/>
        </w:rPr>
        <w:t xml:space="preserve"> </w:t>
      </w:r>
      <w:r>
        <w:rPr>
          <w:w w:val="105"/>
        </w:rPr>
        <w:t>2012</w:t>
      </w:r>
      <w:r>
        <w:rPr>
          <w:spacing w:val="49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49"/>
          <w:w w:val="105"/>
        </w:rPr>
        <w:t xml:space="preserve"> </w:t>
      </w:r>
      <w:r>
        <w:rPr>
          <w:w w:val="105"/>
        </w:rPr>
        <w:t>5.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(R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ght)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1"/>
          <w:w w:val="99"/>
        </w:rPr>
        <w:t xml:space="preserve"> </w:t>
      </w:r>
      <w:r>
        <w:rPr>
          <w:w w:val="105"/>
        </w:rPr>
        <w:t>corresponding</w:t>
      </w:r>
      <w:r>
        <w:rPr>
          <w:spacing w:val="40"/>
          <w:w w:val="105"/>
        </w:rPr>
        <w:t xml:space="preserve"> </w:t>
      </w:r>
      <w:r>
        <w:rPr>
          <w:w w:val="105"/>
        </w:rPr>
        <w:t>photospheric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e-of-si</w:t>
      </w:r>
      <w:r>
        <w:rPr>
          <w:spacing w:val="-1"/>
          <w:w w:val="105"/>
        </w:rPr>
        <w:t>ght</w:t>
      </w:r>
      <w:r>
        <w:rPr>
          <w:spacing w:val="41"/>
          <w:w w:val="105"/>
        </w:rPr>
        <w:t xml:space="preserve"> </w:t>
      </w:r>
      <w:r>
        <w:rPr>
          <w:w w:val="105"/>
        </w:rPr>
        <w:t>magnetic</w:t>
      </w:r>
      <w:r>
        <w:rPr>
          <w:spacing w:val="41"/>
          <w:w w:val="105"/>
        </w:rPr>
        <w:t xml:space="preserve"> </w:t>
      </w:r>
      <w:r>
        <w:rPr>
          <w:w w:val="105"/>
        </w:rPr>
        <w:t>field.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ack</w:t>
      </w:r>
      <w:r>
        <w:rPr>
          <w:spacing w:val="42"/>
          <w:w w:val="105"/>
        </w:rPr>
        <w:t xml:space="preserve"> </w:t>
      </w:r>
      <w:r>
        <w:rPr>
          <w:w w:val="105"/>
        </w:rPr>
        <w:t>indicates</w:t>
      </w:r>
      <w:r>
        <w:rPr>
          <w:spacing w:val="40"/>
          <w:w w:val="105"/>
        </w:rPr>
        <w:t xml:space="preserve"> </w:t>
      </w:r>
      <w:r>
        <w:rPr>
          <w:w w:val="105"/>
        </w:rPr>
        <w:t>field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page</w:t>
      </w:r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37"/>
          <w:w w:val="110"/>
        </w:rPr>
        <w:t xml:space="preserve"> </w:t>
      </w:r>
      <w:r>
        <w:rPr>
          <w:w w:val="105"/>
        </w:rPr>
        <w:t>white</w:t>
      </w:r>
      <w:r>
        <w:rPr>
          <w:spacing w:val="37"/>
          <w:w w:val="105"/>
        </w:rPr>
        <w:t xml:space="preserve"> </w:t>
      </w:r>
      <w:r>
        <w:rPr>
          <w:w w:val="105"/>
        </w:rPr>
        <w:t>indicates</w:t>
      </w:r>
      <w:r>
        <w:rPr>
          <w:spacing w:val="37"/>
          <w:w w:val="105"/>
        </w:rPr>
        <w:t xml:space="preserve"> </w:t>
      </w:r>
      <w:r>
        <w:rPr>
          <w:w w:val="105"/>
        </w:rPr>
        <w:t>field</w:t>
      </w:r>
      <w:r>
        <w:rPr>
          <w:spacing w:val="37"/>
          <w:w w:val="105"/>
        </w:rPr>
        <w:t xml:space="preserve"> </w:t>
      </w:r>
      <w:r>
        <w:rPr>
          <w:w w:val="105"/>
        </w:rPr>
        <w:t>out</w:t>
      </w:r>
      <w:r>
        <w:rPr>
          <w:spacing w:val="37"/>
          <w:w w:val="105"/>
        </w:rPr>
        <w:t xml:space="preserve"> </w:t>
      </w:r>
      <w:r>
        <w:rPr>
          <w:w w:val="105"/>
        </w:rPr>
        <w:t>of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page.</w:t>
      </w:r>
      <w:r>
        <w:rPr>
          <w:spacing w:val="48"/>
          <w:w w:val="105"/>
        </w:rPr>
        <w:t xml:space="preserve"> </w:t>
      </w:r>
      <w:r>
        <w:rPr>
          <w:w w:val="105"/>
        </w:rPr>
        <w:t>These</w:t>
      </w:r>
      <w:r>
        <w:rPr>
          <w:spacing w:val="38"/>
          <w:w w:val="105"/>
        </w:rPr>
        <w:t xml:space="preserve"> </w:t>
      </w:r>
      <w:r>
        <w:rPr>
          <w:spacing w:val="-1"/>
          <w:w w:val="105"/>
        </w:rPr>
        <w:t>data</w:t>
      </w:r>
      <w:r>
        <w:rPr>
          <w:spacing w:val="36"/>
          <w:w w:val="105"/>
        </w:rPr>
        <w:t xml:space="preserve"> </w:t>
      </w:r>
      <w:r>
        <w:rPr>
          <w:w w:val="105"/>
        </w:rPr>
        <w:t>come</w:t>
      </w:r>
      <w:r>
        <w:rPr>
          <w:spacing w:val="38"/>
          <w:w w:val="105"/>
        </w:rPr>
        <w:t xml:space="preserve"> </w:t>
      </w:r>
      <w:r>
        <w:rPr>
          <w:w w:val="105"/>
        </w:rPr>
        <w:t>from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proofErr w:type="spellStart"/>
      <w:r>
        <w:rPr>
          <w:w w:val="105"/>
        </w:rPr>
        <w:t>Helioseismic</w:t>
      </w:r>
      <w:proofErr w:type="spellEnd"/>
      <w:r>
        <w:rPr>
          <w:spacing w:val="36"/>
          <w:w w:val="105"/>
        </w:rPr>
        <w:t xml:space="preserve"> </w:t>
      </w:r>
      <w:r>
        <w:rPr>
          <w:w w:val="105"/>
        </w:rPr>
        <w:t>Magnetic</w:t>
      </w:r>
      <w:r>
        <w:rPr>
          <w:spacing w:val="38"/>
          <w:w w:val="105"/>
        </w:rPr>
        <w:t xml:space="preserve"> </w:t>
      </w:r>
      <w:r>
        <w:rPr>
          <w:w w:val="105"/>
        </w:rPr>
        <w:t>Imager</w:t>
      </w:r>
      <w:r>
        <w:rPr>
          <w:spacing w:val="23"/>
          <w:w w:val="116"/>
        </w:rPr>
        <w:t xml:space="preserve"> </w:t>
      </w:r>
      <w:r>
        <w:rPr>
          <w:w w:val="105"/>
        </w:rPr>
        <w:t>onboard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Solar</w:t>
      </w:r>
      <w:r>
        <w:rPr>
          <w:spacing w:val="30"/>
          <w:w w:val="105"/>
        </w:rPr>
        <w:t xml:space="preserve"> </w:t>
      </w:r>
      <w:r>
        <w:rPr>
          <w:w w:val="105"/>
        </w:rPr>
        <w:t>Dynamics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rvatory</w:t>
      </w:r>
      <w:r>
        <w:rPr>
          <w:spacing w:val="30"/>
          <w:w w:val="105"/>
        </w:rPr>
        <w:t xml:space="preserve"> </w:t>
      </w:r>
      <w:r>
        <w:rPr>
          <w:w w:val="105"/>
        </w:rPr>
        <w:t>spacecraft.</w:t>
      </w:r>
    </w:p>
    <w:p w14:paraId="1DE4A65C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5D" w14:textId="77777777" w:rsidR="00D36D19" w:rsidRDefault="00D36D19">
      <w:pPr>
        <w:spacing w:before="1"/>
        <w:rPr>
          <w:rFonts w:ascii="Times New Roman" w:eastAsia="Times New Roman" w:hAnsi="Times New Roman" w:cs="Times New Roman"/>
        </w:rPr>
      </w:pPr>
    </w:p>
    <w:p w14:paraId="1DE4A65E" w14:textId="77777777" w:rsidR="00D36D19" w:rsidRDefault="004377DE">
      <w:pPr>
        <w:pStyle w:val="BodyText"/>
        <w:spacing w:line="480" w:lineRule="exact"/>
        <w:ind w:left="120" w:right="119" w:firstLine="576"/>
        <w:jc w:val="both"/>
      </w:pP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photosphere</w:t>
      </w:r>
      <w:r>
        <w:rPr>
          <w:spacing w:val="29"/>
          <w:w w:val="105"/>
        </w:rPr>
        <w:t xml:space="preserve"> </w:t>
      </w:r>
      <w:r>
        <w:rPr>
          <w:w w:val="105"/>
        </w:rPr>
        <w:t>is</w:t>
      </w:r>
      <w:r>
        <w:rPr>
          <w:spacing w:val="29"/>
          <w:w w:val="105"/>
        </w:rPr>
        <w:t xml:space="preserve"> </w:t>
      </w:r>
      <w:r>
        <w:rPr>
          <w:w w:val="105"/>
        </w:rPr>
        <w:t>a</w:t>
      </w:r>
      <w:r>
        <w:rPr>
          <w:spacing w:val="29"/>
          <w:w w:val="105"/>
        </w:rPr>
        <w:t xml:space="preserve"> </w:t>
      </w:r>
      <w:r>
        <w:rPr>
          <w:w w:val="105"/>
        </w:rPr>
        <w:t>thin</w:t>
      </w:r>
      <w:r>
        <w:rPr>
          <w:spacing w:val="29"/>
          <w:w w:val="105"/>
        </w:rPr>
        <w:t xml:space="preserve"> </w:t>
      </w:r>
      <w:r>
        <w:rPr>
          <w:w w:val="105"/>
        </w:rPr>
        <w:t>(</w:t>
      </w:r>
      <w:r>
        <w:rPr>
          <w:rFonts w:ascii="メイリオ" w:eastAsia="メイリオ" w:hAnsi="メイリオ" w:cs="メイリオ"/>
          <w:i/>
          <w:w w:val="105"/>
        </w:rPr>
        <w:t>⇠</w:t>
      </w:r>
      <w:r>
        <w:rPr>
          <w:w w:val="105"/>
        </w:rPr>
        <w:t>300</w:t>
      </w:r>
      <w:r>
        <w:rPr>
          <w:spacing w:val="29"/>
          <w:w w:val="105"/>
        </w:rPr>
        <w:t xml:space="preserve"> </w:t>
      </w:r>
      <w:r>
        <w:rPr>
          <w:w w:val="105"/>
        </w:rPr>
        <w:t>km</w:t>
      </w:r>
      <w:r>
        <w:rPr>
          <w:spacing w:val="29"/>
          <w:w w:val="105"/>
        </w:rPr>
        <w:t xml:space="preserve"> </w:t>
      </w:r>
      <w:r>
        <w:rPr>
          <w:w w:val="105"/>
        </w:rPr>
        <w:t>or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0.05%</w:t>
      </w:r>
      <w:r>
        <w:rPr>
          <w:spacing w:val="29"/>
          <w:w w:val="105"/>
        </w:rPr>
        <w:t xml:space="preserve"> </w:t>
      </w:r>
      <w:r>
        <w:rPr>
          <w:spacing w:val="2"/>
          <w:w w:val="105"/>
        </w:rPr>
        <w:t>R</w:t>
      </w:r>
      <w:r>
        <w:rPr>
          <w:rFonts w:cs="Times New Roman"/>
          <w:i/>
          <w:spacing w:val="1"/>
          <w:w w:val="105"/>
          <w:position w:val="-2"/>
          <w:sz w:val="16"/>
          <w:szCs w:val="16"/>
        </w:rPr>
        <w:t>8</w:t>
      </w:r>
      <w:r>
        <w:rPr>
          <w:spacing w:val="2"/>
          <w:w w:val="105"/>
        </w:rPr>
        <w:t>)</w:t>
      </w:r>
      <w:r>
        <w:rPr>
          <w:spacing w:val="29"/>
          <w:w w:val="105"/>
        </w:rPr>
        <w:t xml:space="preserve"> 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ay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29"/>
          <w:w w:val="105"/>
        </w:rPr>
        <w:t xml:space="preserve"> </w:t>
      </w:r>
      <w:r>
        <w:rPr>
          <w:w w:val="105"/>
        </w:rPr>
        <w:t>where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opac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28"/>
          <w:w w:val="105"/>
        </w:rPr>
        <w:t xml:space="preserve"> </w:t>
      </w:r>
      <w:r>
        <w:rPr>
          <w:w w:val="105"/>
        </w:rPr>
        <w:t>suddenly</w:t>
      </w:r>
      <w:r>
        <w:rPr>
          <w:spacing w:val="29"/>
          <w:w w:val="105"/>
        </w:rPr>
        <w:t xml:space="preserve"> </w:t>
      </w:r>
      <w:r>
        <w:rPr>
          <w:w w:val="105"/>
        </w:rPr>
        <w:t>drops</w:t>
      </w:r>
      <w:r>
        <w:rPr>
          <w:spacing w:val="28"/>
        </w:rPr>
        <w:t xml:space="preserve"> </w:t>
      </w:r>
      <w:r>
        <w:rPr>
          <w:w w:val="105"/>
        </w:rPr>
        <w:t>(i.e.,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optical</w:t>
      </w:r>
      <w:r>
        <w:rPr>
          <w:spacing w:val="13"/>
          <w:w w:val="105"/>
        </w:rPr>
        <w:t xml:space="preserve"> </w:t>
      </w:r>
      <w:r>
        <w:rPr>
          <w:w w:val="105"/>
        </w:rPr>
        <w:t>depth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ty)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photons</w:t>
      </w:r>
      <w:r>
        <w:rPr>
          <w:spacing w:val="12"/>
          <w:w w:val="105"/>
        </w:rPr>
        <w:t xml:space="preserve"> </w:t>
      </w:r>
      <w:r>
        <w:rPr>
          <w:w w:val="105"/>
        </w:rPr>
        <w:t>can</w:t>
      </w:r>
      <w:r>
        <w:rPr>
          <w:spacing w:val="13"/>
          <w:w w:val="105"/>
        </w:rPr>
        <w:t xml:space="preserve"> </w:t>
      </w:r>
      <w:r>
        <w:rPr>
          <w:spacing w:val="1"/>
          <w:w w:val="105"/>
        </w:rPr>
        <w:t>esc</w:t>
      </w:r>
      <w:r>
        <w:rPr>
          <w:w w:val="105"/>
        </w:rPr>
        <w:t>ap</w:t>
      </w:r>
      <w:r>
        <w:rPr>
          <w:spacing w:val="1"/>
          <w:w w:val="105"/>
        </w:rPr>
        <w:t>e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space</w:t>
      </w:r>
      <w:r>
        <w:rPr>
          <w:spacing w:val="13"/>
          <w:w w:val="105"/>
        </w:rPr>
        <w:t xml:space="preserve"> </w:t>
      </w:r>
      <w:r>
        <w:rPr>
          <w:w w:val="105"/>
        </w:rPr>
        <w:t>more</w:t>
      </w:r>
      <w:r>
        <w:rPr>
          <w:spacing w:val="12"/>
          <w:w w:val="105"/>
        </w:rPr>
        <w:t xml:space="preserve"> </w:t>
      </w:r>
      <w:r>
        <w:rPr>
          <w:w w:val="105"/>
        </w:rPr>
        <w:t>or</w:t>
      </w:r>
      <w:r>
        <w:rPr>
          <w:spacing w:val="12"/>
          <w:w w:val="105"/>
        </w:rPr>
        <w:t xml:space="preserve"> </w:t>
      </w:r>
      <w:r>
        <w:rPr>
          <w:w w:val="105"/>
        </w:rPr>
        <w:t>less</w:t>
      </w:r>
      <w:r>
        <w:rPr>
          <w:spacing w:val="13"/>
          <w:w w:val="105"/>
        </w:rPr>
        <w:t xml:space="preserve"> </w:t>
      </w:r>
      <w:r>
        <w:rPr>
          <w:w w:val="105"/>
        </w:rPr>
        <w:t>unscathed.</w:t>
      </w:r>
      <w:r>
        <w:rPr>
          <w:spacing w:val="47"/>
          <w:w w:val="105"/>
        </w:rPr>
        <w:t xml:space="preserve"> </w:t>
      </w:r>
      <w:r>
        <w:rPr>
          <w:w w:val="105"/>
        </w:rPr>
        <w:t>It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often</w:t>
      </w:r>
      <w:r>
        <w:rPr>
          <w:w w:val="110"/>
        </w:rPr>
        <w:t xml:space="preserve"> </w:t>
      </w:r>
      <w:r>
        <w:rPr>
          <w:w w:val="105"/>
        </w:rPr>
        <w:t>referred</w:t>
      </w:r>
      <w:r>
        <w:rPr>
          <w:spacing w:val="40"/>
          <w:w w:val="105"/>
        </w:rPr>
        <w:t xml:space="preserve"> </w:t>
      </w:r>
      <w:r>
        <w:rPr>
          <w:w w:val="105"/>
        </w:rPr>
        <w:t>to</w:t>
      </w:r>
      <w:r>
        <w:rPr>
          <w:spacing w:val="40"/>
          <w:w w:val="105"/>
        </w:rPr>
        <w:t xml:space="preserve"> </w:t>
      </w:r>
      <w:r>
        <w:rPr>
          <w:w w:val="105"/>
        </w:rPr>
        <w:t>as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“sur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ac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”</w:t>
      </w:r>
      <w:r>
        <w:rPr>
          <w:spacing w:val="40"/>
          <w:w w:val="105"/>
        </w:rPr>
        <w:t xml:space="preserve"> </w:t>
      </w:r>
      <w:r>
        <w:rPr>
          <w:w w:val="105"/>
        </w:rPr>
        <w:t>of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sun</w:t>
      </w:r>
      <w:r>
        <w:rPr>
          <w:spacing w:val="40"/>
          <w:w w:val="105"/>
        </w:rPr>
        <w:t xml:space="preserve"> </w:t>
      </w:r>
      <w:r>
        <w:rPr>
          <w:w w:val="105"/>
        </w:rPr>
        <w:t>but</w:t>
      </w:r>
      <w:r>
        <w:rPr>
          <w:spacing w:val="40"/>
          <w:w w:val="105"/>
        </w:rPr>
        <w:t xml:space="preserve"> </w:t>
      </w:r>
      <w:r>
        <w:rPr>
          <w:w w:val="105"/>
        </w:rPr>
        <w:t>this</w:t>
      </w:r>
      <w:r>
        <w:rPr>
          <w:spacing w:val="40"/>
          <w:w w:val="105"/>
        </w:rPr>
        <w:t xml:space="preserve"> </w:t>
      </w:r>
      <w:r>
        <w:rPr>
          <w:spacing w:val="1"/>
          <w:w w:val="105"/>
        </w:rPr>
        <w:t>l</w:t>
      </w:r>
      <w:r>
        <w:rPr>
          <w:w w:val="105"/>
        </w:rPr>
        <w:t>ab</w:t>
      </w:r>
      <w:r>
        <w:rPr>
          <w:spacing w:val="1"/>
          <w:w w:val="105"/>
        </w:rPr>
        <w:t>el</w:t>
      </w:r>
      <w:r>
        <w:rPr>
          <w:spacing w:val="40"/>
          <w:w w:val="105"/>
        </w:rPr>
        <w:t xml:space="preserve"> </w:t>
      </w:r>
      <w:r>
        <w:rPr>
          <w:w w:val="105"/>
        </w:rPr>
        <w:t>can</w:t>
      </w:r>
      <w:r>
        <w:rPr>
          <w:spacing w:val="3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0"/>
          <w:w w:val="105"/>
        </w:rPr>
        <w:t xml:space="preserve"> </w:t>
      </w:r>
      <w:r>
        <w:rPr>
          <w:w w:val="105"/>
        </w:rPr>
        <w:t>misleading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ce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ty</w:t>
      </w:r>
      <w:r>
        <w:rPr>
          <w:spacing w:val="40"/>
          <w:w w:val="105"/>
        </w:rPr>
        <w:t xml:space="preserve"> </w:t>
      </w:r>
      <w:r>
        <w:rPr>
          <w:w w:val="105"/>
        </w:rPr>
        <w:t>at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99"/>
        </w:rPr>
        <w:t xml:space="preserve"> </w:t>
      </w:r>
      <w:r>
        <w:rPr>
          <w:w w:val="105"/>
        </w:rPr>
        <w:t>photosphere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19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⇠</w:t>
      </w:r>
      <w:r>
        <w:rPr>
          <w:w w:val="105"/>
        </w:rPr>
        <w:t>2500</w:t>
      </w:r>
      <w:r>
        <w:rPr>
          <w:spacing w:val="19"/>
          <w:w w:val="105"/>
        </w:rPr>
        <w:t xml:space="preserve"> </w:t>
      </w:r>
      <w:r>
        <w:rPr>
          <w:w w:val="105"/>
        </w:rPr>
        <w:t>times</w:t>
      </w:r>
      <w:r>
        <w:rPr>
          <w:spacing w:val="19"/>
          <w:w w:val="105"/>
        </w:rPr>
        <w:t xml:space="preserve"> </w:t>
      </w:r>
      <w:r>
        <w:rPr>
          <w:w w:val="105"/>
        </w:rPr>
        <w:t>more</w:t>
      </w:r>
      <w:r>
        <w:rPr>
          <w:spacing w:val="19"/>
          <w:w w:val="105"/>
        </w:rPr>
        <w:t xml:space="preserve"> </w:t>
      </w:r>
      <w:r>
        <w:rPr>
          <w:w w:val="105"/>
        </w:rPr>
        <w:t>rarefied</w:t>
      </w:r>
      <w:r>
        <w:rPr>
          <w:spacing w:val="19"/>
          <w:w w:val="105"/>
        </w:rPr>
        <w:t xml:space="preserve"> </w:t>
      </w:r>
      <w:r>
        <w:rPr>
          <w:w w:val="105"/>
        </w:rPr>
        <w:t>than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rFonts w:cs="Times New Roman"/>
          <w:i/>
          <w:w w:val="105"/>
        </w:rPr>
        <w:t>air</w:t>
      </w:r>
      <w:r>
        <w:rPr>
          <w:rFonts w:cs="Times New Roman"/>
          <w:i/>
          <w:spacing w:val="45"/>
          <w:w w:val="105"/>
        </w:rPr>
        <w:t xml:space="preserve"> </w:t>
      </w:r>
      <w:r>
        <w:rPr>
          <w:w w:val="105"/>
        </w:rPr>
        <w:t>on</w:t>
      </w:r>
      <w:r>
        <w:rPr>
          <w:spacing w:val="19"/>
          <w:w w:val="105"/>
        </w:rPr>
        <w:t xml:space="preserve"> </w:t>
      </w:r>
      <w:r>
        <w:rPr>
          <w:w w:val="105"/>
        </w:rPr>
        <w:t>top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ount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Ev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t.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photosphere</w:t>
      </w:r>
      <w:r>
        <w:rPr>
          <w:spacing w:val="20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oili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g;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lifetime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granu</w:t>
      </w:r>
      <w:r>
        <w:rPr>
          <w:spacing w:val="-2"/>
          <w:w w:val="105"/>
        </w:rPr>
        <w:t>le</w:t>
      </w:r>
      <w:r>
        <w:rPr>
          <w:spacing w:val="20"/>
          <w:w w:val="105"/>
        </w:rPr>
        <w:t xml:space="preserve"> </w:t>
      </w:r>
      <w:r>
        <w:rPr>
          <w:w w:val="105"/>
        </w:rPr>
        <w:t>is</w:t>
      </w:r>
      <w:r>
        <w:rPr>
          <w:spacing w:val="19"/>
          <w:w w:val="105"/>
        </w:rPr>
        <w:t xml:space="preserve"> </w:t>
      </w:r>
      <w:r>
        <w:rPr>
          <w:w w:val="105"/>
        </w:rPr>
        <w:t>only</w:t>
      </w:r>
      <w:r>
        <w:rPr>
          <w:spacing w:val="20"/>
          <w:w w:val="105"/>
        </w:rPr>
        <w:t xml:space="preserve"> </w:t>
      </w:r>
      <w:r>
        <w:rPr>
          <w:w w:val="105"/>
        </w:rPr>
        <w:t>ab</w:t>
      </w:r>
      <w:r>
        <w:rPr>
          <w:spacing w:val="1"/>
          <w:w w:val="105"/>
        </w:rPr>
        <w:t>ou</w:t>
      </w:r>
      <w:r>
        <w:rPr>
          <w:w w:val="105"/>
        </w:rPr>
        <w:t>t</w:t>
      </w:r>
      <w:r>
        <w:rPr>
          <w:spacing w:val="20"/>
          <w:w w:val="105"/>
        </w:rPr>
        <w:t xml:space="preserve"> </w:t>
      </w:r>
      <w:r>
        <w:rPr>
          <w:w w:val="105"/>
        </w:rPr>
        <w:t>8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nut</w:t>
      </w:r>
      <w:r>
        <w:rPr>
          <w:spacing w:val="-2"/>
          <w:w w:val="105"/>
        </w:rPr>
        <w:t>es</w:t>
      </w:r>
      <w:r>
        <w:rPr>
          <w:spacing w:val="20"/>
          <w:w w:val="105"/>
        </w:rPr>
        <w:t xml:space="preserve"> </w:t>
      </w:r>
      <w:r>
        <w:rPr>
          <w:w w:val="105"/>
        </w:rPr>
        <w:t>while</w:t>
      </w:r>
      <w:r>
        <w:rPr>
          <w:spacing w:val="20"/>
          <w:w w:val="105"/>
        </w:rPr>
        <w:t xml:space="preserve"> </w:t>
      </w:r>
      <w:proofErr w:type="spellStart"/>
      <w:r>
        <w:rPr>
          <w:w w:val="105"/>
        </w:rPr>
        <w:t>supergranules</w:t>
      </w:r>
      <w:proofErr w:type="spellEnd"/>
      <w:r>
        <w:rPr>
          <w:spacing w:val="20"/>
          <w:w w:val="105"/>
        </w:rPr>
        <w:t xml:space="preserve"> </w:t>
      </w:r>
      <w:r>
        <w:rPr>
          <w:w w:val="105"/>
        </w:rPr>
        <w:t>last</w:t>
      </w:r>
      <w:r>
        <w:rPr>
          <w:spacing w:val="19"/>
          <w:w w:val="105"/>
        </w:rPr>
        <w:t xml:space="preserve"> </w:t>
      </w:r>
      <w:r>
        <w:rPr>
          <w:w w:val="105"/>
        </w:rPr>
        <w:t>ab</w:t>
      </w:r>
      <w:r>
        <w:rPr>
          <w:spacing w:val="1"/>
          <w:w w:val="105"/>
        </w:rPr>
        <w:t>ou</w:t>
      </w:r>
      <w:r>
        <w:rPr>
          <w:w w:val="105"/>
        </w:rPr>
        <w:t>t</w:t>
      </w:r>
      <w:r>
        <w:rPr>
          <w:spacing w:val="30"/>
          <w:w w:val="138"/>
        </w:rPr>
        <w:t xml:space="preserve"> </w:t>
      </w:r>
      <w:r>
        <w:rPr>
          <w:w w:val="105"/>
        </w:rPr>
        <w:t>24</w:t>
      </w:r>
      <w:r>
        <w:rPr>
          <w:spacing w:val="32"/>
          <w:w w:val="105"/>
        </w:rPr>
        <w:t xml:space="preserve"> </w:t>
      </w:r>
      <w:r>
        <w:rPr>
          <w:w w:val="105"/>
        </w:rPr>
        <w:t>hours.</w:t>
      </w:r>
      <w:r>
        <w:rPr>
          <w:spacing w:val="27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granu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,</w:t>
      </w:r>
      <w:r>
        <w:rPr>
          <w:spacing w:val="36"/>
          <w:w w:val="105"/>
        </w:rPr>
        <w:t xml:space="preserve"> </w:t>
      </w:r>
      <w:r>
        <w:rPr>
          <w:w w:val="105"/>
        </w:rPr>
        <w:t>hot</w:t>
      </w:r>
      <w:r>
        <w:rPr>
          <w:spacing w:val="33"/>
          <w:w w:val="105"/>
        </w:rPr>
        <w:t xml:space="preserve"> </w:t>
      </w:r>
      <w:r>
        <w:rPr>
          <w:w w:val="105"/>
        </w:rPr>
        <w:t>plasma</w:t>
      </w:r>
      <w:r>
        <w:rPr>
          <w:spacing w:val="33"/>
          <w:w w:val="105"/>
        </w:rPr>
        <w:t xml:space="preserve"> </w:t>
      </w:r>
      <w:r>
        <w:rPr>
          <w:w w:val="105"/>
        </w:rPr>
        <w:t>rises</w:t>
      </w:r>
      <w:r>
        <w:rPr>
          <w:spacing w:val="32"/>
          <w:w w:val="105"/>
        </w:rPr>
        <w:t xml:space="preserve"> </w:t>
      </w:r>
      <w:r>
        <w:rPr>
          <w:w w:val="105"/>
        </w:rPr>
        <w:t>at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r>
        <w:rPr>
          <w:w w:val="105"/>
        </w:rPr>
        <w:t>sinks</w:t>
      </w:r>
      <w:r>
        <w:rPr>
          <w:spacing w:val="33"/>
          <w:w w:val="105"/>
        </w:rPr>
        <w:t xml:space="preserve"> </w:t>
      </w:r>
      <w:r>
        <w:rPr>
          <w:w w:val="105"/>
        </w:rPr>
        <w:t>at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 xml:space="preserve">edges. </w:t>
      </w:r>
      <w:r>
        <w:rPr>
          <w:spacing w:val="27"/>
          <w:w w:val="105"/>
        </w:rPr>
        <w:t xml:space="preserve"> </w:t>
      </w:r>
      <w:r>
        <w:rPr>
          <w:w w:val="105"/>
        </w:rPr>
        <w:t>Magnetic</w:t>
      </w:r>
      <w:r>
        <w:rPr>
          <w:spacing w:val="32"/>
          <w:w w:val="105"/>
        </w:rPr>
        <w:t xml:space="preserve"> </w:t>
      </w:r>
      <w:r>
        <w:rPr>
          <w:w w:val="105"/>
        </w:rPr>
        <w:t>field</w:t>
      </w:r>
      <w:r>
        <w:rPr>
          <w:spacing w:val="24"/>
          <w:w w:val="110"/>
        </w:rPr>
        <w:t xml:space="preserve"> </w:t>
      </w:r>
      <w:r>
        <w:rPr>
          <w:w w:val="105"/>
        </w:rPr>
        <w:t>is</w:t>
      </w:r>
      <w:r>
        <w:rPr>
          <w:spacing w:val="38"/>
          <w:w w:val="105"/>
        </w:rPr>
        <w:t xml:space="preserve"> </w:t>
      </w:r>
      <w:r>
        <w:rPr>
          <w:w w:val="105"/>
        </w:rPr>
        <w:t>collected</w:t>
      </w:r>
      <w:r>
        <w:rPr>
          <w:spacing w:val="39"/>
          <w:w w:val="105"/>
        </w:rPr>
        <w:t xml:space="preserve"> </w:t>
      </w:r>
      <w:r>
        <w:rPr>
          <w:w w:val="105"/>
        </w:rPr>
        <w:t>at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edges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proofErr w:type="spellStart"/>
      <w:r>
        <w:rPr>
          <w:w w:val="105"/>
        </w:rPr>
        <w:t>supergranules</w:t>
      </w:r>
      <w:proofErr w:type="spellEnd"/>
      <w:r>
        <w:rPr>
          <w:spacing w:val="39"/>
          <w:w w:val="105"/>
        </w:rPr>
        <w:t xml:space="preserve"> </w:t>
      </w:r>
      <w:r>
        <w:rPr>
          <w:w w:val="105"/>
        </w:rPr>
        <w:t>as</w:t>
      </w:r>
      <w:r>
        <w:rPr>
          <w:spacing w:val="38"/>
          <w:w w:val="105"/>
        </w:rPr>
        <w:t xml:space="preserve"> </w:t>
      </w:r>
      <w:r>
        <w:rPr>
          <w:w w:val="105"/>
        </w:rPr>
        <w:t>plasma</w:t>
      </w:r>
      <w:r>
        <w:rPr>
          <w:spacing w:val="39"/>
          <w:w w:val="105"/>
        </w:rPr>
        <w:t xml:space="preserve"> </w:t>
      </w:r>
      <w:r>
        <w:rPr>
          <w:w w:val="105"/>
        </w:rPr>
        <w:t>motion</w:t>
      </w:r>
      <w:r>
        <w:rPr>
          <w:spacing w:val="39"/>
          <w:w w:val="105"/>
        </w:rPr>
        <w:t xml:space="preserve"> </w:t>
      </w:r>
      <w:r>
        <w:rPr>
          <w:w w:val="105"/>
        </w:rPr>
        <w:t>can</w:t>
      </w:r>
      <w:r>
        <w:rPr>
          <w:spacing w:val="39"/>
          <w:w w:val="105"/>
        </w:rPr>
        <w:t xml:space="preserve"> </w:t>
      </w:r>
      <w:r>
        <w:rPr>
          <w:spacing w:val="-4"/>
          <w:w w:val="105"/>
        </w:rPr>
        <w:t>m</w:t>
      </w:r>
      <w:r>
        <w:rPr>
          <w:spacing w:val="-5"/>
          <w:w w:val="105"/>
        </w:rPr>
        <w:t>ove</w:t>
      </w:r>
      <w:r>
        <w:rPr>
          <w:spacing w:val="39"/>
          <w:w w:val="105"/>
        </w:rPr>
        <w:t xml:space="preserve"> </w:t>
      </w:r>
      <w:r>
        <w:rPr>
          <w:w w:val="105"/>
        </w:rPr>
        <w:t>magnetic</w:t>
      </w:r>
      <w:r>
        <w:rPr>
          <w:spacing w:val="39"/>
          <w:w w:val="105"/>
        </w:rPr>
        <w:t xml:space="preserve"> </w:t>
      </w:r>
      <w:r>
        <w:rPr>
          <w:w w:val="105"/>
        </w:rPr>
        <w:t>field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99"/>
        </w:rPr>
        <w:t xml:space="preserve"> </w:t>
      </w:r>
      <w:r>
        <w:rPr>
          <w:w w:val="105"/>
        </w:rPr>
        <w:t>photosphere.</w:t>
      </w:r>
      <w:r>
        <w:rPr>
          <w:spacing w:val="48"/>
          <w:w w:val="105"/>
        </w:rPr>
        <w:t xml:space="preserve"> </w:t>
      </w:r>
      <w:r>
        <w:rPr>
          <w:w w:val="105"/>
        </w:rPr>
        <w:t>Sunspots,</w:t>
      </w:r>
      <w:r>
        <w:rPr>
          <w:spacing w:val="23"/>
          <w:w w:val="105"/>
        </w:rPr>
        <w:t xml:space="preserve"> </w:t>
      </w:r>
      <w:r>
        <w:rPr>
          <w:w w:val="105"/>
        </w:rPr>
        <w:t>dark</w:t>
      </w:r>
      <w:r>
        <w:rPr>
          <w:spacing w:val="21"/>
          <w:w w:val="105"/>
        </w:rPr>
        <w:t xml:space="preserve"> </w:t>
      </w:r>
      <w:r>
        <w:rPr>
          <w:w w:val="105"/>
        </w:rPr>
        <w:t>regions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1"/>
          <w:w w:val="105"/>
        </w:rPr>
        <w:t xml:space="preserve"> </w:t>
      </w:r>
      <w:r>
        <w:rPr>
          <w:w w:val="105"/>
        </w:rPr>
        <w:t>photospheric</w:t>
      </w:r>
      <w:r>
        <w:rPr>
          <w:spacing w:val="23"/>
          <w:w w:val="105"/>
        </w:rPr>
        <w:t xml:space="preserve"> </w:t>
      </w:r>
      <w:r>
        <w:rPr>
          <w:w w:val="105"/>
        </w:rPr>
        <w:t>white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ght</w:t>
      </w:r>
      <w:hyperlink w:anchor="_bookmark10" w:history="1">
        <w:r>
          <w:rPr>
            <w:rFonts w:cs="Times New Roman"/>
            <w:spacing w:val="-1"/>
            <w:w w:val="105"/>
            <w:position w:val="8"/>
            <w:sz w:val="16"/>
            <w:szCs w:val="16"/>
          </w:rPr>
          <w:t>2</w:t>
        </w:r>
      </w:hyperlink>
      <w:r>
        <w:rPr>
          <w:rFonts w:cs="Times New Roman"/>
          <w:w w:val="105"/>
          <w:position w:val="8"/>
          <w:sz w:val="16"/>
          <w:szCs w:val="16"/>
        </w:rPr>
        <w:t xml:space="preserve">   </w:t>
      </w:r>
      <w:r>
        <w:rPr>
          <w:rFonts w:cs="Times New Roman"/>
          <w:spacing w:val="2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(Figure</w:t>
      </w:r>
      <w:r>
        <w:rPr>
          <w:spacing w:val="21"/>
          <w:w w:val="105"/>
        </w:rPr>
        <w:t xml:space="preserve"> </w:t>
      </w:r>
      <w:hyperlink w:anchor="_bookmark9" w:history="1">
        <w:r>
          <w:rPr>
            <w:w w:val="105"/>
          </w:rPr>
          <w:t>2.6,</w:t>
        </w:r>
      </w:hyperlink>
      <w:r>
        <w:rPr>
          <w:spacing w:val="22"/>
          <w:w w:val="105"/>
        </w:rPr>
        <w:t xml:space="preserve"> </w:t>
      </w:r>
      <w:r>
        <w:rPr>
          <w:w w:val="105"/>
        </w:rPr>
        <w:t>left),</w:t>
      </w:r>
      <w:r>
        <w:rPr>
          <w:spacing w:val="23"/>
          <w:w w:val="105"/>
        </w:rPr>
        <w:t xml:space="preserve"> </w:t>
      </w:r>
      <w:r>
        <w:rPr>
          <w:w w:val="105"/>
        </w:rPr>
        <w:t>correspond</w:t>
      </w:r>
      <w:r>
        <w:rPr>
          <w:spacing w:val="21"/>
          <w:w w:val="105"/>
        </w:rPr>
        <w:t xml:space="preserve"> </w:t>
      </w:r>
      <w:r>
        <w:rPr>
          <w:w w:val="105"/>
        </w:rPr>
        <w:t>to</w:t>
      </w:r>
    </w:p>
    <w:p w14:paraId="1DE4A65F" w14:textId="77777777" w:rsidR="00D36D19" w:rsidRDefault="00D36D19">
      <w:pPr>
        <w:spacing w:before="5"/>
        <w:rPr>
          <w:rFonts w:ascii="Times New Roman" w:eastAsia="Times New Roman" w:hAnsi="Times New Roman" w:cs="Times New Roman"/>
          <w:sz w:val="8"/>
          <w:szCs w:val="8"/>
        </w:rPr>
      </w:pPr>
    </w:p>
    <w:p w14:paraId="1DE4A660" w14:textId="0D03F340" w:rsidR="00D36D19" w:rsidRDefault="00E86034">
      <w:pPr>
        <w:spacing w:line="20" w:lineRule="atLeast"/>
        <w:ind w:left="11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noProof/>
          <w:sz w:val="2"/>
          <w:szCs w:val="2"/>
          <w:lang w:eastAsia="ja-JP"/>
        </w:rPr>
        <mc:AlternateContent>
          <mc:Choice Requires="wpg">
            <w:drawing>
              <wp:inline distT="0" distB="0" distL="0" distR="0" wp14:anchorId="1DE4A87A" wp14:editId="6D5FBDDF">
                <wp:extent cx="2382520" cy="5080"/>
                <wp:effectExtent l="0" t="0" r="5080" b="7620"/>
                <wp:docPr id="64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2520" cy="5080"/>
                          <a:chOff x="0" y="0"/>
                          <a:chExt cx="3752" cy="8"/>
                        </a:xfrm>
                      </wpg:grpSpPr>
                      <wpg:grpSp>
                        <wpg:cNvPr id="65" name="Group 31"/>
                        <wpg:cNvGrpSpPr>
                          <a:grpSpLocks/>
                        </wpg:cNvGrpSpPr>
                        <wpg:grpSpPr bwMode="auto">
                          <a:xfrm>
                            <a:off x="4" y="4"/>
                            <a:ext cx="3744" cy="2"/>
                            <a:chOff x="4" y="4"/>
                            <a:chExt cx="3744" cy="2"/>
                          </a:xfrm>
                        </wpg:grpSpPr>
                        <wps:wsp>
                          <wps:cNvPr id="66" name="Freeform 32"/>
                          <wps:cNvSpPr>
                            <a:spLocks/>
                          </wps:cNvSpPr>
                          <wps:spPr bwMode="auto">
                            <a:xfrm>
                              <a:off x="4" y="4"/>
                              <a:ext cx="3744" cy="2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T0 w 3744"/>
                                <a:gd name="T2" fmla="+- 0 3748 4"/>
                                <a:gd name="T3" fmla="*/ T2 w 374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744">
                                  <a:moveTo>
                                    <a:pt x="0" y="0"/>
                                  </a:moveTo>
                                  <a:lnTo>
                                    <a:pt x="3744" y="0"/>
                                  </a:lnTo>
                                </a:path>
                              </a:pathLst>
                            </a:custGeom>
                            <a:noFill/>
                            <a:ln w="505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AC1239E" id="Group_x0020_30" o:spid="_x0000_s1026" style="width:187.6pt;height:.4pt;mso-position-horizontal-relative:char;mso-position-vertical-relative:line" coordsize="3752,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">
                <v:group id="Group_x0020_31" o:spid="_x0000_s1027" style="position:absolute;left:4;top:4;width:3744;height:2" coordorigin="4,4" coordsize="3744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pUwS/8UAAADbAAAA&#10;DwAAAAAAAAAAAAAAAACpAgAAZHJzL2Rvd25yZXYueG1sUEsFBgAAAAAEAAQA+gAAAJsDAAAAAA==&#10;">
                  <v:polyline id="Freeform_x0020_32" o:spid="_x0000_s1028" style="position:absolute;visibility:visible;mso-wrap-style:square;v-text-anchor:top" points="4,4,3748,4" coordsize="374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0uXYwwAA&#10;ANsAAAAPAAAAZHJzL2Rvd25yZXYueG1sRI9Ba8JAFITvBf/D8gRvdVPBNKauIoLgLW0aPL9mX5PQ&#10;7Nu4u5r033cLhR6HmfmG2e4n04s7Od9ZVvC0TEAQ11Z33Cio3k+PGQgfkDX2lknBN3nY72YPW8y1&#10;HfmN7mVoRISwz1FBG8KQS+nrlgz6pR2Io/dpncEQpWukdjhGuOnlKklSabDjuNDiQMeW6q/yZhR8&#10;rO35hi67bF6LSzEVG3c9Vc9KLebT4QVEoCn8h//aZ60gTeH3S/wBcvc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e0uXYwwAAANsAAAAPAAAAAAAAAAAAAAAAAJcCAABkcnMvZG93&#10;bnJldi54bWxQSwUGAAAAAAQABAD1AAAAhwMAAAAA&#10;" filled="f" strokeweight="5054emu">
                    <v:path arrowok="t" o:connecttype="custom" o:connectlocs="0,0;3744,0" o:connectangles="0,0"/>
                  </v:polyline>
                </v:group>
                <w10:anchorlock/>
              </v:group>
            </w:pict>
          </mc:Fallback>
        </mc:AlternateContent>
      </w:r>
    </w:p>
    <w:p w14:paraId="1DE4A661" w14:textId="77777777" w:rsidR="00D36D19" w:rsidRDefault="004377DE">
      <w:pPr>
        <w:ind w:left="36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w w:val="115"/>
          <w:position w:val="8"/>
          <w:sz w:val="12"/>
          <w:szCs w:val="12"/>
        </w:rPr>
        <w:t>2</w:t>
      </w:r>
      <w:r>
        <w:rPr>
          <w:rFonts w:ascii="Times New Roman" w:eastAsia="Times New Roman" w:hAnsi="Times New Roman" w:cs="Times New Roman"/>
          <w:spacing w:val="11"/>
          <w:w w:val="115"/>
          <w:position w:val="8"/>
          <w:sz w:val="12"/>
          <w:szCs w:val="12"/>
        </w:rPr>
        <w:t xml:space="preserve"> </w:t>
      </w:r>
      <w:bookmarkStart w:id="69" w:name="_bookmark10"/>
      <w:bookmarkEnd w:id="69"/>
      <w:r>
        <w:rPr>
          <w:rFonts w:ascii="Times New Roman" w:eastAsia="Times New Roman" w:hAnsi="Times New Roman" w:cs="Times New Roman"/>
          <w:w w:val="115"/>
          <w:sz w:val="18"/>
          <w:szCs w:val="18"/>
        </w:rPr>
        <w:t>“white</w:t>
      </w:r>
      <w:r>
        <w:rPr>
          <w:rFonts w:ascii="Times New Roman" w:eastAsia="Times New Roman" w:hAnsi="Times New Roman" w:cs="Times New Roman"/>
          <w:spacing w:val="-12"/>
          <w:w w:val="1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15"/>
          <w:sz w:val="18"/>
          <w:szCs w:val="18"/>
        </w:rPr>
        <w:t>lig</w:t>
      </w:r>
      <w:r>
        <w:rPr>
          <w:rFonts w:ascii="Times New Roman" w:eastAsia="Times New Roman" w:hAnsi="Times New Roman" w:cs="Times New Roman"/>
          <w:spacing w:val="-1"/>
          <w:w w:val="115"/>
          <w:sz w:val="18"/>
          <w:szCs w:val="18"/>
        </w:rPr>
        <w:t>ht”</w:t>
      </w:r>
      <w:r>
        <w:rPr>
          <w:rFonts w:ascii="Times New Roman" w:eastAsia="Times New Roman" w:hAnsi="Times New Roman" w:cs="Times New Roman"/>
          <w:spacing w:val="-12"/>
          <w:w w:val="1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8"/>
          <w:szCs w:val="18"/>
        </w:rPr>
        <w:t>refers</w:t>
      </w:r>
      <w:r>
        <w:rPr>
          <w:rFonts w:ascii="Times New Roman" w:eastAsia="Times New Roman" w:hAnsi="Times New Roman" w:cs="Times New Roman"/>
          <w:spacing w:val="-13"/>
          <w:w w:val="1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-12"/>
          <w:w w:val="1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12"/>
          <w:w w:val="1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15"/>
          <w:sz w:val="18"/>
          <w:szCs w:val="18"/>
        </w:rPr>
        <w:t>i</w:t>
      </w:r>
      <w:r>
        <w:rPr>
          <w:rFonts w:ascii="Times New Roman" w:eastAsia="Times New Roman" w:hAnsi="Times New Roman" w:cs="Times New Roman"/>
          <w:spacing w:val="-1"/>
          <w:w w:val="115"/>
          <w:sz w:val="18"/>
          <w:szCs w:val="18"/>
        </w:rPr>
        <w:t>nt</w:t>
      </w:r>
      <w:r>
        <w:rPr>
          <w:rFonts w:ascii="Times New Roman" w:eastAsia="Times New Roman" w:hAnsi="Times New Roman" w:cs="Times New Roman"/>
          <w:spacing w:val="-2"/>
          <w:w w:val="115"/>
          <w:sz w:val="18"/>
          <w:szCs w:val="18"/>
        </w:rPr>
        <w:t>eg</w:t>
      </w:r>
      <w:r>
        <w:rPr>
          <w:rFonts w:ascii="Times New Roman" w:eastAsia="Times New Roman" w:hAnsi="Times New Roman" w:cs="Times New Roman"/>
          <w:spacing w:val="-1"/>
          <w:w w:val="115"/>
          <w:sz w:val="18"/>
          <w:szCs w:val="18"/>
        </w:rPr>
        <w:t>rat</w:t>
      </w:r>
      <w:r>
        <w:rPr>
          <w:rFonts w:ascii="Times New Roman" w:eastAsia="Times New Roman" w:hAnsi="Times New Roman" w:cs="Times New Roman"/>
          <w:spacing w:val="-2"/>
          <w:w w:val="115"/>
          <w:sz w:val="18"/>
          <w:szCs w:val="18"/>
        </w:rPr>
        <w:t>e</w:t>
      </w:r>
      <w:r>
        <w:rPr>
          <w:rFonts w:ascii="Times New Roman" w:eastAsia="Times New Roman" w:hAnsi="Times New Roman" w:cs="Times New Roman"/>
          <w:spacing w:val="-1"/>
          <w:w w:val="115"/>
          <w:sz w:val="18"/>
          <w:szCs w:val="18"/>
        </w:rPr>
        <w:t>d</w:t>
      </w:r>
      <w:r>
        <w:rPr>
          <w:rFonts w:ascii="Times New Roman" w:eastAsia="Times New Roman" w:hAnsi="Times New Roman" w:cs="Times New Roman"/>
          <w:spacing w:val="-12"/>
          <w:w w:val="1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8"/>
          <w:szCs w:val="18"/>
        </w:rPr>
        <w:t>visible</w:t>
      </w:r>
      <w:r>
        <w:rPr>
          <w:rFonts w:ascii="Times New Roman" w:eastAsia="Times New Roman" w:hAnsi="Times New Roman" w:cs="Times New Roman"/>
          <w:spacing w:val="-13"/>
          <w:w w:val="1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8"/>
          <w:szCs w:val="18"/>
        </w:rPr>
        <w:t>spectrum</w:t>
      </w:r>
      <w:r>
        <w:rPr>
          <w:rFonts w:ascii="Times New Roman" w:eastAsia="Times New Roman" w:hAnsi="Times New Roman" w:cs="Times New Roman"/>
          <w:spacing w:val="-12"/>
          <w:w w:val="1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15"/>
          <w:sz w:val="18"/>
          <w:szCs w:val="18"/>
        </w:rPr>
        <w:t>emissio</w:t>
      </w:r>
      <w:r>
        <w:rPr>
          <w:rFonts w:ascii="Times New Roman" w:eastAsia="Times New Roman" w:hAnsi="Times New Roman" w:cs="Times New Roman"/>
          <w:spacing w:val="-1"/>
          <w:w w:val="115"/>
          <w:sz w:val="18"/>
          <w:szCs w:val="18"/>
        </w:rPr>
        <w:t>n</w:t>
      </w:r>
    </w:p>
    <w:p w14:paraId="1DE4A662" w14:textId="77777777" w:rsidR="00D36D19" w:rsidRDefault="00D36D19">
      <w:pPr>
        <w:rPr>
          <w:rFonts w:ascii="Times New Roman" w:eastAsia="Times New Roman" w:hAnsi="Times New Roman" w:cs="Times New Roman"/>
          <w:sz w:val="18"/>
          <w:szCs w:val="18"/>
        </w:rPr>
        <w:sectPr w:rsidR="00D36D19">
          <w:headerReference w:type="default" r:id="rId18"/>
          <w:pgSz w:w="12240" w:h="15840"/>
          <w:pgMar w:top="1340" w:right="1320" w:bottom="280" w:left="1320" w:header="1132" w:footer="0" w:gutter="0"/>
          <w:cols w:space="720"/>
        </w:sectPr>
      </w:pPr>
    </w:p>
    <w:p w14:paraId="1DE4A663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664" w14:textId="77777777" w:rsidR="00D36D19" w:rsidRDefault="004377DE">
      <w:pPr>
        <w:pStyle w:val="BodyText"/>
        <w:spacing w:before="58" w:line="455" w:lineRule="auto"/>
        <w:ind w:left="100" w:right="118"/>
        <w:jc w:val="both"/>
      </w:pPr>
      <w:r>
        <w:rPr>
          <w:w w:val="105"/>
        </w:rPr>
        <w:t>regions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ntrat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2"/>
          <w:w w:val="105"/>
        </w:rPr>
        <w:t xml:space="preserve"> </w:t>
      </w:r>
      <w:r>
        <w:rPr>
          <w:w w:val="105"/>
        </w:rPr>
        <w:t>magnetic</w:t>
      </w:r>
      <w:r>
        <w:rPr>
          <w:spacing w:val="10"/>
          <w:w w:val="105"/>
        </w:rPr>
        <w:t xml:space="preserve"> </w:t>
      </w:r>
      <w:r>
        <w:rPr>
          <w:w w:val="105"/>
        </w:rPr>
        <w:t>field.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these</w:t>
      </w:r>
      <w:r>
        <w:rPr>
          <w:spacing w:val="12"/>
          <w:w w:val="105"/>
        </w:rPr>
        <w:t xml:space="preserve"> </w:t>
      </w:r>
      <w:r>
        <w:rPr>
          <w:w w:val="105"/>
        </w:rPr>
        <w:t>locations,</w:t>
      </w:r>
      <w:r>
        <w:rPr>
          <w:spacing w:val="12"/>
          <w:w w:val="105"/>
        </w:rPr>
        <w:t xml:space="preserve"> </w:t>
      </w:r>
      <w:r>
        <w:rPr>
          <w:w w:val="105"/>
        </w:rPr>
        <w:t>magnetic</w:t>
      </w:r>
      <w:r>
        <w:rPr>
          <w:spacing w:val="12"/>
          <w:w w:val="105"/>
        </w:rPr>
        <w:t xml:space="preserve"> </w:t>
      </w:r>
      <w:r>
        <w:rPr>
          <w:w w:val="105"/>
        </w:rPr>
        <w:t>pressure</w:t>
      </w:r>
      <w:r>
        <w:rPr>
          <w:spacing w:val="11"/>
          <w:w w:val="105"/>
        </w:rPr>
        <w:t xml:space="preserve"> </w:t>
      </w:r>
      <w:r>
        <w:rPr>
          <w:w w:val="105"/>
        </w:rPr>
        <w:t>alleviates</w:t>
      </w:r>
      <w:r>
        <w:rPr>
          <w:spacing w:val="11"/>
          <w:w w:val="105"/>
        </w:rPr>
        <w:t xml:space="preserve"> </w:t>
      </w:r>
      <w:r>
        <w:rPr>
          <w:w w:val="105"/>
        </w:rPr>
        <w:t>some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99"/>
        </w:rPr>
        <w:t xml:space="preserve"> </w:t>
      </w:r>
      <w:r>
        <w:rPr>
          <w:w w:val="105"/>
        </w:rPr>
        <w:t>gas</w:t>
      </w:r>
      <w:r>
        <w:rPr>
          <w:spacing w:val="16"/>
          <w:w w:val="105"/>
        </w:rPr>
        <w:t xml:space="preserve"> </w:t>
      </w:r>
      <w:r>
        <w:rPr>
          <w:w w:val="105"/>
        </w:rPr>
        <w:t>pressure,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16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s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temperature</w:t>
      </w:r>
      <w:r>
        <w:rPr>
          <w:spacing w:val="17"/>
          <w:w w:val="105"/>
        </w:rPr>
        <w:t xml:space="preserve"> </w:t>
      </w:r>
      <w:r>
        <w:rPr>
          <w:w w:val="105"/>
        </w:rPr>
        <w:t>(see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num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rator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Equation</w:t>
      </w:r>
      <w:r>
        <w:rPr>
          <w:spacing w:val="16"/>
          <w:w w:val="105"/>
        </w:rPr>
        <w:t xml:space="preserve"> </w:t>
      </w:r>
      <w:hyperlink w:anchor="_bookmark3" w:history="1">
        <w:r>
          <w:rPr>
            <w:w w:val="105"/>
          </w:rPr>
          <w:t>2.</w:t>
        </w:r>
      </w:hyperlink>
      <w:r>
        <w:rPr>
          <w:w w:val="105"/>
        </w:rPr>
        <w:t>1),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emission</w:t>
      </w:r>
      <w:r>
        <w:rPr>
          <w:spacing w:val="41"/>
          <w:w w:val="104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ty</w:t>
      </w:r>
      <w:r>
        <w:rPr>
          <w:spacing w:val="23"/>
          <w:w w:val="105"/>
        </w:rPr>
        <w:t xml:space="preserve"> </w:t>
      </w:r>
      <w:r>
        <w:rPr>
          <w:w w:val="105"/>
        </w:rPr>
        <w:t>decrease</w:t>
      </w:r>
      <w:r>
        <w:rPr>
          <w:spacing w:val="23"/>
          <w:w w:val="105"/>
        </w:rPr>
        <w:t xml:space="preserve"> </w:t>
      </w:r>
      <w:r>
        <w:rPr>
          <w:w w:val="105"/>
        </w:rPr>
        <w:t>according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’s</w:t>
      </w:r>
      <w:r>
        <w:rPr>
          <w:spacing w:val="23"/>
          <w:w w:val="105"/>
        </w:rPr>
        <w:t xml:space="preserve"> 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a</w:t>
      </w:r>
      <w:r>
        <w:rPr>
          <w:spacing w:val="-4"/>
          <w:w w:val="105"/>
        </w:rPr>
        <w:t>w</w:t>
      </w:r>
      <w:r>
        <w:rPr>
          <w:spacing w:val="23"/>
          <w:w w:val="105"/>
        </w:rPr>
        <w:t xml:space="preserve"> </w:t>
      </w:r>
      <w:r>
        <w:rPr>
          <w:w w:val="105"/>
        </w:rPr>
        <w:t>(Equation</w:t>
      </w:r>
      <w:r>
        <w:rPr>
          <w:spacing w:val="23"/>
          <w:w w:val="105"/>
        </w:rPr>
        <w:t xml:space="preserve"> </w:t>
      </w:r>
      <w:hyperlink w:anchor="_bookmark7" w:history="1">
        <w:r>
          <w:rPr>
            <w:w w:val="105"/>
          </w:rPr>
          <w:t>2.</w:t>
        </w:r>
      </w:hyperlink>
      <w:r>
        <w:rPr>
          <w:w w:val="105"/>
        </w:rPr>
        <w:t>2).</w:t>
      </w:r>
      <w:r>
        <w:rPr>
          <w:spacing w:val="49"/>
          <w:w w:val="105"/>
        </w:rPr>
        <w:t xml:space="preserve"> </w:t>
      </w:r>
      <w:r>
        <w:rPr>
          <w:w w:val="105"/>
        </w:rPr>
        <w:t>These</w:t>
      </w:r>
      <w:r>
        <w:rPr>
          <w:spacing w:val="23"/>
          <w:w w:val="105"/>
        </w:rPr>
        <w:t xml:space="preserve"> </w:t>
      </w:r>
      <w:r>
        <w:rPr>
          <w:w w:val="105"/>
        </w:rPr>
        <w:t>areas</w:t>
      </w:r>
      <w:r>
        <w:rPr>
          <w:spacing w:val="23"/>
          <w:w w:val="105"/>
        </w:rPr>
        <w:t xml:space="preserve"> </w:t>
      </w:r>
      <w:r>
        <w:rPr>
          <w:w w:val="105"/>
        </w:rPr>
        <w:t>are</w:t>
      </w:r>
      <w:r>
        <w:rPr>
          <w:spacing w:val="23"/>
          <w:w w:val="99"/>
        </w:rPr>
        <w:t xml:space="preserve"> </w:t>
      </w:r>
      <w:r>
        <w:rPr>
          <w:spacing w:val="-2"/>
          <w:w w:val="105"/>
        </w:rPr>
        <w:t>kn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16"/>
          <w:w w:val="105"/>
        </w:rPr>
        <w:t xml:space="preserve"> </w:t>
      </w:r>
      <w:r>
        <w:rPr>
          <w:w w:val="105"/>
        </w:rPr>
        <w:t>as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regions</w:t>
      </w:r>
      <w:r>
        <w:rPr>
          <w:spacing w:val="17"/>
          <w:w w:val="105"/>
        </w:rPr>
        <w:t xml:space="preserve"> </w:t>
      </w:r>
      <w:r>
        <w:rPr>
          <w:w w:val="105"/>
        </w:rPr>
        <w:t>when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iewe</w:t>
      </w:r>
      <w:r>
        <w:rPr>
          <w:spacing w:val="-2"/>
          <w:w w:val="105"/>
        </w:rPr>
        <w:t>d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proofErr w:type="spellStart"/>
      <w:r>
        <w:rPr>
          <w:w w:val="105"/>
        </w:rPr>
        <w:t>magnetogram</w:t>
      </w:r>
      <w:proofErr w:type="spellEnd"/>
      <w:r>
        <w:rPr>
          <w:spacing w:val="16"/>
          <w:w w:val="105"/>
        </w:rPr>
        <w:t xml:space="preserve"> </w:t>
      </w:r>
      <w:r>
        <w:rPr>
          <w:w w:val="105"/>
        </w:rPr>
        <w:t>data</w:t>
      </w:r>
      <w:r>
        <w:rPr>
          <w:spacing w:val="17"/>
          <w:w w:val="105"/>
        </w:rPr>
        <w:t xml:space="preserve"> </w:t>
      </w:r>
      <w:r>
        <w:rPr>
          <w:w w:val="105"/>
        </w:rPr>
        <w:t>(Figure</w:t>
      </w:r>
      <w:r>
        <w:rPr>
          <w:spacing w:val="17"/>
          <w:w w:val="105"/>
        </w:rPr>
        <w:t xml:space="preserve"> </w:t>
      </w:r>
      <w:hyperlink w:anchor="_bookmark9" w:history="1">
        <w:r>
          <w:rPr>
            <w:w w:val="105"/>
          </w:rPr>
          <w:t>2.6,</w:t>
        </w:r>
      </w:hyperlink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ght)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are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primary</w:t>
      </w:r>
      <w:r>
        <w:rPr>
          <w:spacing w:val="21"/>
          <w:w w:val="104"/>
        </w:rPr>
        <w:t xml:space="preserve"> </w:t>
      </w:r>
      <w:r>
        <w:rPr>
          <w:w w:val="105"/>
        </w:rPr>
        <w:t>source</w:t>
      </w:r>
      <w:r>
        <w:rPr>
          <w:spacing w:val="14"/>
          <w:w w:val="105"/>
        </w:rPr>
        <w:t xml:space="preserve"> </w:t>
      </w:r>
      <w:r>
        <w:rPr>
          <w:w w:val="105"/>
        </w:rPr>
        <w:t>for</w:t>
      </w:r>
      <w:r>
        <w:rPr>
          <w:spacing w:val="15"/>
          <w:w w:val="105"/>
        </w:rPr>
        <w:t xml:space="preserve"> </w:t>
      </w:r>
      <w:r>
        <w:rPr>
          <w:w w:val="105"/>
        </w:rPr>
        <w:t>solar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(see</w:t>
      </w:r>
      <w:r>
        <w:rPr>
          <w:spacing w:val="14"/>
          <w:w w:val="105"/>
        </w:rPr>
        <w:t xml:space="preserve"> </w:t>
      </w:r>
      <w:r>
        <w:rPr>
          <w:w w:val="105"/>
        </w:rPr>
        <w:t>Section</w:t>
      </w:r>
      <w:r>
        <w:rPr>
          <w:spacing w:val="14"/>
          <w:w w:val="105"/>
        </w:rPr>
        <w:t xml:space="preserve"> </w:t>
      </w:r>
      <w:hyperlink w:anchor="_bookmark16" w:history="1">
        <w:r>
          <w:rPr>
            <w:w w:val="105"/>
          </w:rPr>
          <w:t>2.</w:t>
        </w:r>
      </w:hyperlink>
      <w:r>
        <w:rPr>
          <w:w w:val="105"/>
        </w:rPr>
        <w:t>2).</w:t>
      </w:r>
    </w:p>
    <w:p w14:paraId="1DE4A665" w14:textId="77777777" w:rsidR="00D36D19" w:rsidRDefault="00D36D19">
      <w:pPr>
        <w:spacing w:before="10"/>
        <w:rPr>
          <w:rFonts w:ascii="Times New Roman" w:eastAsia="Times New Roman" w:hAnsi="Times New Roman" w:cs="Times New Roman"/>
          <w:sz w:val="25"/>
          <w:szCs w:val="25"/>
        </w:rPr>
      </w:pPr>
    </w:p>
    <w:p w14:paraId="1DE4A666" w14:textId="77777777" w:rsidR="00D36D19" w:rsidRDefault="004377DE">
      <w:pPr>
        <w:pStyle w:val="Heading2"/>
        <w:numPr>
          <w:ilvl w:val="2"/>
          <w:numId w:val="3"/>
        </w:numPr>
        <w:tabs>
          <w:tab w:val="left" w:pos="1214"/>
        </w:tabs>
        <w:ind w:left="1213"/>
        <w:jc w:val="both"/>
        <w:rPr>
          <w:b w:val="0"/>
          <w:bCs w:val="0"/>
        </w:rPr>
      </w:pPr>
      <w:bookmarkStart w:id="70" w:name="Chromosphere"/>
      <w:bookmarkEnd w:id="70"/>
      <w:r>
        <w:rPr>
          <w:w w:val="115"/>
        </w:rPr>
        <w:t>Chromosphere</w:t>
      </w:r>
    </w:p>
    <w:p w14:paraId="1DE4A667" w14:textId="77777777" w:rsidR="00D36D19" w:rsidRDefault="00D36D19">
      <w:pPr>
        <w:spacing w:before="8"/>
        <w:rPr>
          <w:rFonts w:ascii="Times New Roman" w:eastAsia="Times New Roman" w:hAnsi="Times New Roman" w:cs="Times New Roman"/>
          <w:b/>
          <w:bCs/>
          <w:sz w:val="29"/>
          <w:szCs w:val="29"/>
        </w:rPr>
      </w:pPr>
    </w:p>
    <w:p w14:paraId="1DE4A668" w14:textId="77777777" w:rsidR="00D36D19" w:rsidRDefault="004377DE">
      <w:pPr>
        <w:spacing w:line="200" w:lineRule="atLeast"/>
        <w:ind w:left="137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1DE4A87C" wp14:editId="1DE4A87D">
            <wp:extent cx="4283963" cy="3291840"/>
            <wp:effectExtent l="0" t="0" r="0" b="0"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396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A669" w14:textId="77777777" w:rsidR="00D36D19" w:rsidRDefault="00D36D19">
      <w:pPr>
        <w:rPr>
          <w:rFonts w:ascii="Times New Roman" w:eastAsia="Times New Roman" w:hAnsi="Times New Roman" w:cs="Times New Roman"/>
          <w:b/>
          <w:bCs/>
        </w:rPr>
      </w:pPr>
    </w:p>
    <w:p w14:paraId="1DE4A66A" w14:textId="77777777" w:rsidR="00D36D19" w:rsidRDefault="004377DE">
      <w:pPr>
        <w:pStyle w:val="BodyText"/>
        <w:spacing w:before="183" w:line="244" w:lineRule="auto"/>
        <w:ind w:left="100" w:right="118"/>
        <w:jc w:val="both"/>
      </w:pPr>
      <w:bookmarkStart w:id="71" w:name="_bookmark11"/>
      <w:bookmarkEnd w:id="71"/>
      <w:r>
        <w:rPr>
          <w:w w:val="105"/>
        </w:rPr>
        <w:t>Figure</w:t>
      </w:r>
      <w:r>
        <w:rPr>
          <w:spacing w:val="7"/>
          <w:w w:val="105"/>
        </w:rPr>
        <w:t xml:space="preserve"> </w:t>
      </w:r>
      <w:r>
        <w:rPr>
          <w:w w:val="105"/>
        </w:rPr>
        <w:t>2.7:</w:t>
      </w:r>
      <w:r>
        <w:rPr>
          <w:spacing w:val="34"/>
          <w:w w:val="105"/>
        </w:rPr>
        <w:t xml:space="preserve"> </w:t>
      </w:r>
      <w:r>
        <w:rPr>
          <w:w w:val="105"/>
        </w:rPr>
        <w:t>Chromospheric</w:t>
      </w:r>
      <w:r>
        <w:rPr>
          <w:spacing w:val="7"/>
          <w:w w:val="105"/>
        </w:rPr>
        <w:t xml:space="preserve"> </w:t>
      </w:r>
      <w:r>
        <w:rPr>
          <w:w w:val="105"/>
        </w:rPr>
        <w:t>spicules</w:t>
      </w:r>
      <w:r>
        <w:rPr>
          <w:spacing w:val="8"/>
          <w:w w:val="105"/>
        </w:rPr>
        <w:t xml:space="preserve"> </w:t>
      </w:r>
      <w:r>
        <w:rPr>
          <w:w w:val="105"/>
        </w:rPr>
        <w:t>visible</w:t>
      </w:r>
      <w:r>
        <w:rPr>
          <w:spacing w:val="7"/>
          <w:w w:val="105"/>
        </w:rPr>
        <w:t xml:space="preserve"> </w:t>
      </w:r>
      <w:r>
        <w:rPr>
          <w:w w:val="105"/>
        </w:rPr>
        <w:t>on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mb</w:t>
      </w:r>
      <w:hyperlink w:anchor="_bookmark0" w:history="1">
        <w:r>
          <w:rPr>
            <w:rFonts w:cs="Times New Roman"/>
            <w:spacing w:val="-2"/>
            <w:w w:val="105"/>
            <w:position w:val="8"/>
            <w:sz w:val="16"/>
            <w:szCs w:val="16"/>
          </w:rPr>
          <w:t>3</w:t>
        </w:r>
      </w:hyperlink>
      <w:r>
        <w:rPr>
          <w:rFonts w:cs="Times New Roman"/>
          <w:spacing w:val="14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sun,</w:t>
      </w:r>
      <w:r>
        <w:rPr>
          <w:spacing w:val="9"/>
          <w:w w:val="105"/>
        </w:rPr>
        <w:t xml:space="preserve"> </w:t>
      </w:r>
      <w:r>
        <w:rPr>
          <w:w w:val="105"/>
        </w:rPr>
        <w:t>imaged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H</w:t>
      </w:r>
      <w:r>
        <w:rPr>
          <w:rFonts w:ascii="Arial Unicode MS" w:eastAsia="Arial Unicode MS" w:hAnsi="Arial Unicode MS" w:cs="Arial Unicode MS"/>
          <w:w w:val="105"/>
        </w:rPr>
        <w:t>↵</w:t>
      </w:r>
      <w:r>
        <w:rPr>
          <w:w w:val="105"/>
        </w:rPr>
        <w:t>.</w:t>
      </w:r>
      <w:r>
        <w:rPr>
          <w:spacing w:val="35"/>
          <w:w w:val="105"/>
        </w:rPr>
        <w:t xml:space="preserve"> </w:t>
      </w:r>
      <w:r>
        <w:rPr>
          <w:w w:val="105"/>
        </w:rPr>
        <w:t>This</w:t>
      </w:r>
      <w:r>
        <w:rPr>
          <w:spacing w:val="8"/>
          <w:w w:val="105"/>
        </w:rPr>
        <w:t xml:space="preserve"> </w:t>
      </w:r>
      <w:r>
        <w:rPr>
          <w:w w:val="105"/>
        </w:rPr>
        <w:t>photo</w:t>
      </w:r>
      <w:r>
        <w:rPr>
          <w:spacing w:val="7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5"/>
          <w:w w:val="106"/>
        </w:rPr>
        <w:t xml:space="preserve"> </w:t>
      </w:r>
      <w:r>
        <w:rPr>
          <w:spacing w:val="-2"/>
          <w:w w:val="105"/>
        </w:rPr>
        <w:t>tak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31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9"/>
          <w:w w:val="105"/>
        </w:rPr>
        <w:t xml:space="preserve"> </w:t>
      </w:r>
      <w:r>
        <w:rPr>
          <w:w w:val="105"/>
        </w:rPr>
        <w:t>an</w:t>
      </w:r>
      <w:r>
        <w:rPr>
          <w:spacing w:val="30"/>
          <w:w w:val="105"/>
        </w:rPr>
        <w:t xml:space="preserve"> </w:t>
      </w:r>
      <w:r>
        <w:rPr>
          <w:w w:val="105"/>
        </w:rPr>
        <w:t>amateur</w:t>
      </w:r>
      <w:r>
        <w:rPr>
          <w:spacing w:val="31"/>
          <w:w w:val="105"/>
        </w:rPr>
        <w:t xml:space="preserve"> </w:t>
      </w:r>
      <w:r>
        <w:rPr>
          <w:w w:val="105"/>
        </w:rPr>
        <w:t>astronomer</w:t>
      </w:r>
      <w:r>
        <w:rPr>
          <w:spacing w:val="30"/>
          <w:w w:val="105"/>
        </w:rPr>
        <w:t xml:space="preserve"> </w:t>
      </w:r>
      <w:r>
        <w:rPr>
          <w:w w:val="105"/>
        </w:rPr>
        <w:t>from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ground,</w:t>
      </w:r>
      <w:r>
        <w:rPr>
          <w:spacing w:val="31"/>
          <w:w w:val="105"/>
        </w:rPr>
        <w:t xml:space="preserve"> </w:t>
      </w:r>
      <w:r>
        <w:rPr>
          <w:w w:val="105"/>
        </w:rPr>
        <w:t>Maxim</w:t>
      </w:r>
      <w:r>
        <w:rPr>
          <w:spacing w:val="30"/>
          <w:w w:val="105"/>
        </w:rPr>
        <w:t xml:space="preserve"> </w:t>
      </w:r>
      <w:proofErr w:type="spellStart"/>
      <w:r>
        <w:rPr>
          <w:spacing w:val="-2"/>
          <w:w w:val="105"/>
        </w:rPr>
        <w:t>Us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proofErr w:type="spellEnd"/>
      <w:r>
        <w:rPr>
          <w:spacing w:val="-1"/>
          <w:w w:val="105"/>
        </w:rPr>
        <w:t>.</w:t>
      </w:r>
    </w:p>
    <w:p w14:paraId="1DE4A66B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6C" w14:textId="77777777" w:rsidR="00D36D19" w:rsidRDefault="00D36D19">
      <w:pPr>
        <w:spacing w:before="4"/>
        <w:rPr>
          <w:rFonts w:ascii="Times New Roman" w:eastAsia="Times New Roman" w:hAnsi="Times New Roman" w:cs="Times New Roman"/>
          <w:sz w:val="20"/>
          <w:szCs w:val="20"/>
        </w:rPr>
      </w:pPr>
    </w:p>
    <w:p w14:paraId="1DE4A66D" w14:textId="77777777" w:rsidR="00D36D19" w:rsidRDefault="004377DE">
      <w:pPr>
        <w:pStyle w:val="BodyText"/>
        <w:spacing w:line="480" w:lineRule="exact"/>
        <w:ind w:left="100" w:right="117" w:firstLine="576"/>
        <w:jc w:val="both"/>
      </w:pP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w w:val="105"/>
        </w:rPr>
        <w:t>is</w:t>
      </w:r>
      <w:r>
        <w:rPr>
          <w:spacing w:val="31"/>
          <w:w w:val="105"/>
        </w:rPr>
        <w:t xml:space="preserve"> </w:t>
      </w:r>
      <w:r>
        <w:rPr>
          <w:w w:val="105"/>
        </w:rPr>
        <w:t>an</w:t>
      </w:r>
      <w:r>
        <w:rPr>
          <w:spacing w:val="30"/>
          <w:w w:val="105"/>
        </w:rPr>
        <w:t xml:space="preserve"> </w:t>
      </w:r>
      <w:r>
        <w:rPr>
          <w:w w:val="105"/>
        </w:rPr>
        <w:t>irregular</w:t>
      </w:r>
      <w:r>
        <w:rPr>
          <w:spacing w:val="31"/>
          <w:w w:val="105"/>
        </w:rPr>
        <w:t xml:space="preserve"> 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ay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un</w:t>
      </w:r>
      <w:r>
        <w:rPr>
          <w:spacing w:val="31"/>
          <w:w w:val="105"/>
        </w:rPr>
        <w:t xml:space="preserve"> </w:t>
      </w:r>
      <w:r>
        <w:rPr>
          <w:w w:val="105"/>
        </w:rPr>
        <w:t>that</w:t>
      </w:r>
      <w:r>
        <w:rPr>
          <w:spacing w:val="30"/>
          <w:w w:val="105"/>
        </w:rPr>
        <w:t xml:space="preserve"> </w:t>
      </w:r>
      <w:r>
        <w:rPr>
          <w:w w:val="105"/>
        </w:rPr>
        <w:t>mostly</w:t>
      </w:r>
      <w:r>
        <w:rPr>
          <w:spacing w:val="31"/>
          <w:w w:val="105"/>
        </w:rPr>
        <w:t xml:space="preserve"> </w:t>
      </w:r>
      <w:r>
        <w:rPr>
          <w:w w:val="105"/>
        </w:rPr>
        <w:t>consists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small</w:t>
      </w:r>
      <w:r>
        <w:rPr>
          <w:spacing w:val="30"/>
          <w:w w:val="105"/>
        </w:rPr>
        <w:t xml:space="preserve"> </w:t>
      </w:r>
      <w:r>
        <w:rPr>
          <w:w w:val="105"/>
        </w:rPr>
        <w:t>jets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kn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27"/>
          <w:w w:val="110"/>
        </w:rPr>
        <w:t xml:space="preserve"> </w:t>
      </w:r>
      <w:r>
        <w:rPr>
          <w:w w:val="105"/>
        </w:rPr>
        <w:t>as</w:t>
      </w:r>
      <w:r>
        <w:rPr>
          <w:spacing w:val="11"/>
          <w:w w:val="105"/>
        </w:rPr>
        <w:t xml:space="preserve"> </w:t>
      </w:r>
      <w:r>
        <w:rPr>
          <w:w w:val="105"/>
        </w:rPr>
        <w:t>spicules</w:t>
      </w:r>
      <w:r>
        <w:rPr>
          <w:spacing w:val="11"/>
          <w:w w:val="105"/>
        </w:rPr>
        <w:t xml:space="preserve"> </w:t>
      </w:r>
      <w:r>
        <w:rPr>
          <w:w w:val="105"/>
        </w:rPr>
        <w:t>(Figure</w:t>
      </w:r>
      <w:r>
        <w:rPr>
          <w:spacing w:val="12"/>
          <w:w w:val="105"/>
        </w:rPr>
        <w:t xml:space="preserve"> </w:t>
      </w:r>
      <w:hyperlink w:anchor="_bookmark11" w:history="1">
        <w:r>
          <w:rPr>
            <w:w w:val="105"/>
          </w:rPr>
          <w:t>2.</w:t>
        </w:r>
      </w:hyperlink>
      <w:r>
        <w:rPr>
          <w:w w:val="105"/>
        </w:rPr>
        <w:t>7).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12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11"/>
          <w:w w:val="105"/>
        </w:rPr>
        <w:t xml:space="preserve"> </w:t>
      </w:r>
      <w:r>
        <w:rPr>
          <w:w w:val="105"/>
        </w:rPr>
        <w:t>initially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isco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d</w:t>
      </w:r>
      <w:r>
        <w:rPr>
          <w:spacing w:val="12"/>
          <w:w w:val="105"/>
        </w:rPr>
        <w:t xml:space="preserve"> </w:t>
      </w:r>
      <w:r>
        <w:rPr>
          <w:w w:val="105"/>
        </w:rPr>
        <w:t>–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rvab</w:t>
      </w:r>
      <w:r>
        <w:rPr>
          <w:spacing w:val="-3"/>
          <w:w w:val="105"/>
        </w:rPr>
        <w:t>le</w:t>
      </w:r>
      <w:r>
        <w:rPr>
          <w:spacing w:val="12"/>
          <w:w w:val="105"/>
        </w:rPr>
        <w:t xml:space="preserve"> </w:t>
      </w:r>
      <w:r>
        <w:rPr>
          <w:w w:val="105"/>
        </w:rPr>
        <w:t>–</w:t>
      </w:r>
      <w:r>
        <w:rPr>
          <w:spacing w:val="11"/>
          <w:w w:val="105"/>
        </w:rPr>
        <w:t xml:space="preserve"> </w:t>
      </w:r>
      <w:r>
        <w:rPr>
          <w:w w:val="105"/>
        </w:rPr>
        <w:t>during</w:t>
      </w:r>
      <w:r>
        <w:rPr>
          <w:spacing w:val="49"/>
          <w:w w:val="99"/>
        </w:rPr>
        <w:t xml:space="preserve"> </w:t>
      </w:r>
      <w:r>
        <w:rPr>
          <w:w w:val="105"/>
        </w:rPr>
        <w:t>natural</w:t>
      </w:r>
      <w:r>
        <w:rPr>
          <w:spacing w:val="25"/>
          <w:w w:val="105"/>
        </w:rPr>
        <w:t xml:space="preserve"> </w:t>
      </w:r>
      <w:r>
        <w:rPr>
          <w:w w:val="105"/>
        </w:rPr>
        <w:t>solar</w:t>
      </w:r>
      <w:r>
        <w:rPr>
          <w:spacing w:val="26"/>
          <w:w w:val="105"/>
        </w:rPr>
        <w:t xml:space="preserve"> </w:t>
      </w:r>
      <w:r>
        <w:rPr>
          <w:w w:val="105"/>
        </w:rPr>
        <w:t>eclipses</w:t>
      </w:r>
      <w:r>
        <w:rPr>
          <w:spacing w:val="26"/>
          <w:w w:val="105"/>
        </w:rPr>
        <w:t xml:space="preserve"> </w:t>
      </w:r>
      <w:r>
        <w:rPr>
          <w:w w:val="105"/>
        </w:rPr>
        <w:t>for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few</w:t>
      </w:r>
      <w:r>
        <w:rPr>
          <w:spacing w:val="26"/>
          <w:w w:val="105"/>
        </w:rPr>
        <w:t xml:space="preserve"> </w:t>
      </w:r>
      <w:r>
        <w:rPr>
          <w:w w:val="105"/>
        </w:rPr>
        <w:t>seconds</w:t>
      </w:r>
      <w:r>
        <w:rPr>
          <w:spacing w:val="26"/>
          <w:w w:val="105"/>
        </w:rPr>
        <w:t xml:space="preserve"> </w:t>
      </w:r>
      <w:r>
        <w:rPr>
          <w:w w:val="105"/>
        </w:rPr>
        <w:t>around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total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26"/>
          <w:w w:val="105"/>
        </w:rPr>
        <w:t xml:space="preserve"> </w:t>
      </w:r>
      <w:r>
        <w:rPr>
          <w:w w:val="105"/>
        </w:rPr>
        <w:t>when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br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ght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phot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loc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d.</w:t>
      </w:r>
      <w:r>
        <w:rPr>
          <w:spacing w:val="35"/>
          <w:w w:val="109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ay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16"/>
          <w:w w:val="105"/>
        </w:rPr>
        <w:t xml:space="preserve"> </w:t>
      </w:r>
      <w:r>
        <w:rPr>
          <w:w w:val="105"/>
        </w:rPr>
        <w:t>has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dom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nant</w:t>
      </w:r>
      <w:r>
        <w:rPr>
          <w:spacing w:val="17"/>
          <w:w w:val="105"/>
        </w:rPr>
        <w:t xml:space="preserve"> </w:t>
      </w:r>
      <w:r>
        <w:rPr>
          <w:w w:val="105"/>
        </w:rPr>
        <w:t>red</w:t>
      </w:r>
      <w:r>
        <w:rPr>
          <w:spacing w:val="16"/>
          <w:w w:val="105"/>
        </w:rPr>
        <w:t xml:space="preserve"> </w:t>
      </w:r>
      <w:r>
        <w:rPr>
          <w:w w:val="105"/>
        </w:rPr>
        <w:t>color,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gu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selection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its</w:t>
      </w:r>
      <w:r>
        <w:rPr>
          <w:spacing w:val="16"/>
          <w:w w:val="105"/>
        </w:rPr>
        <w:t xml:space="preserve"> </w:t>
      </w:r>
      <w:r>
        <w:rPr>
          <w:w w:val="105"/>
        </w:rPr>
        <w:t>name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(“chromo”</w:t>
      </w:r>
      <w:r>
        <w:rPr>
          <w:spacing w:val="16"/>
          <w:w w:val="105"/>
        </w:rPr>
        <w:t xml:space="preserve"> </w:t>
      </w:r>
      <w:r>
        <w:rPr>
          <w:w w:val="105"/>
        </w:rPr>
        <w:t>comes</w:t>
      </w:r>
      <w:r>
        <w:rPr>
          <w:spacing w:val="16"/>
          <w:w w:val="105"/>
        </w:rPr>
        <w:t xml:space="preserve"> </w:t>
      </w:r>
      <w:r>
        <w:rPr>
          <w:w w:val="105"/>
        </w:rPr>
        <w:t>from</w:t>
      </w:r>
      <w:r>
        <w:rPr>
          <w:spacing w:val="29"/>
          <w:w w:val="103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Greek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ord</w:t>
      </w:r>
      <w:r>
        <w:rPr>
          <w:spacing w:val="38"/>
          <w:w w:val="105"/>
        </w:rPr>
        <w:t xml:space="preserve"> </w:t>
      </w:r>
      <w:r>
        <w:rPr>
          <w:w w:val="105"/>
        </w:rPr>
        <w:t>for</w:t>
      </w:r>
      <w:r>
        <w:rPr>
          <w:spacing w:val="37"/>
          <w:w w:val="105"/>
        </w:rPr>
        <w:t xml:space="preserve"> </w:t>
      </w:r>
      <w:r>
        <w:rPr>
          <w:w w:val="105"/>
        </w:rPr>
        <w:t>color).</w:t>
      </w:r>
      <w:r>
        <w:rPr>
          <w:spacing w:val="56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8"/>
          <w:w w:val="105"/>
        </w:rPr>
        <w:t xml:space="preserve"> </w:t>
      </w:r>
      <w:r>
        <w:rPr>
          <w:w w:val="105"/>
        </w:rPr>
        <w:t>red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38"/>
          <w:w w:val="105"/>
        </w:rPr>
        <w:t xml:space="preserve"> </w:t>
      </w:r>
      <w:r>
        <w:rPr>
          <w:w w:val="105"/>
        </w:rPr>
        <w:t>comes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mar</w:t>
      </w:r>
      <w:r>
        <w:rPr>
          <w:spacing w:val="-2"/>
          <w:w w:val="105"/>
        </w:rPr>
        <w:t>il</w:t>
      </w:r>
      <w:r>
        <w:rPr>
          <w:spacing w:val="-1"/>
          <w:w w:val="105"/>
        </w:rPr>
        <w:t>y</w:t>
      </w:r>
      <w:r>
        <w:rPr>
          <w:spacing w:val="38"/>
          <w:w w:val="105"/>
        </w:rPr>
        <w:t xml:space="preserve"> </w:t>
      </w:r>
      <w:r>
        <w:rPr>
          <w:w w:val="105"/>
        </w:rPr>
        <w:t>from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rFonts w:ascii="Arial Unicode MS" w:eastAsia="Arial Unicode MS" w:hAnsi="Arial Unicode MS" w:cs="Arial Unicode MS"/>
          <w:spacing w:val="-2"/>
          <w:w w:val="105"/>
        </w:rPr>
        <w:t>↵</w:t>
      </w:r>
      <w:r>
        <w:rPr>
          <w:rFonts w:ascii="Arial Unicode MS" w:eastAsia="Arial Unicode MS" w:hAnsi="Arial Unicode MS" w:cs="Arial Unicode MS"/>
          <w:spacing w:val="33"/>
          <w:w w:val="105"/>
        </w:rPr>
        <w:t xml:space="preserve"> </w:t>
      </w:r>
      <w:r>
        <w:rPr>
          <w:w w:val="105"/>
        </w:rPr>
        <w:t>emission.</w:t>
      </w:r>
      <w:r>
        <w:rPr>
          <w:spacing w:val="56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rFonts w:ascii="Arial Unicode MS" w:eastAsia="Arial Unicode MS" w:hAnsi="Arial Unicode MS" w:cs="Arial Unicode MS"/>
          <w:spacing w:val="-2"/>
          <w:w w:val="105"/>
        </w:rPr>
        <w:t>↵</w:t>
      </w:r>
      <w:r>
        <w:rPr>
          <w:rFonts w:ascii="Arial Unicode MS" w:eastAsia="Arial Unicode MS" w:hAnsi="Arial Unicode MS" w:cs="Arial Unicode MS"/>
          <w:spacing w:val="32"/>
          <w:w w:val="105"/>
        </w:rPr>
        <w:t xml:space="preserve"> </w:t>
      </w:r>
      <w:r>
        <w:rPr>
          <w:w w:val="105"/>
        </w:rPr>
        <w:t>comes</w:t>
      </w:r>
      <w:r>
        <w:rPr>
          <w:spacing w:val="37"/>
          <w:w w:val="105"/>
        </w:rPr>
        <w:t xml:space="preserve"> </w:t>
      </w:r>
      <w:r>
        <w:rPr>
          <w:w w:val="105"/>
        </w:rPr>
        <w:t>from</w:t>
      </w:r>
      <w:r>
        <w:rPr>
          <w:spacing w:val="37"/>
          <w:w w:val="103"/>
        </w:rPr>
        <w:t xml:space="preserve"> </w:t>
      </w:r>
      <w:r>
        <w:rPr>
          <w:w w:val="105"/>
        </w:rPr>
        <w:t>the</w:t>
      </w:r>
      <w:r>
        <w:rPr>
          <w:spacing w:val="51"/>
          <w:w w:val="105"/>
        </w:rPr>
        <w:t xml:space="preserve"> </w:t>
      </w:r>
      <w:proofErr w:type="gramStart"/>
      <w:r>
        <w:rPr>
          <w:rFonts w:cs="Times New Roman"/>
          <w:i/>
          <w:w w:val="105"/>
        </w:rPr>
        <w:t xml:space="preserve">n  </w:t>
      </w:r>
      <w:r>
        <w:rPr>
          <w:w w:val="115"/>
        </w:rPr>
        <w:t>=</w:t>
      </w:r>
      <w:proofErr w:type="gramEnd"/>
      <w:r>
        <w:rPr>
          <w:spacing w:val="54"/>
          <w:w w:val="115"/>
        </w:rPr>
        <w:t xml:space="preserve"> </w:t>
      </w:r>
      <w:r>
        <w:rPr>
          <w:w w:val="105"/>
        </w:rPr>
        <w:t xml:space="preserve">3 </w:t>
      </w:r>
      <w:r>
        <w:rPr>
          <w:spacing w:val="1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230"/>
        </w:rPr>
        <w:t>!</w:t>
      </w:r>
      <w:r>
        <w:rPr>
          <w:rFonts w:ascii="メイリオ" w:eastAsia="メイリオ" w:hAnsi="メイリオ" w:cs="メイリオ"/>
          <w:i/>
          <w:spacing w:val="-56"/>
          <w:w w:val="230"/>
        </w:rPr>
        <w:t xml:space="preserve"> </w:t>
      </w:r>
      <w:r>
        <w:rPr>
          <w:w w:val="105"/>
        </w:rPr>
        <w:t>2</w:t>
      </w:r>
      <w:r>
        <w:rPr>
          <w:spacing w:val="52"/>
          <w:w w:val="105"/>
        </w:rPr>
        <w:t xml:space="preserve"> </w:t>
      </w:r>
      <w:r>
        <w:rPr>
          <w:spacing w:val="-1"/>
          <w:w w:val="105"/>
        </w:rPr>
        <w:t>tran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52"/>
          <w:w w:val="105"/>
        </w:rPr>
        <w:t xml:space="preserve"> </w:t>
      </w:r>
      <w:r>
        <w:rPr>
          <w:w w:val="105"/>
        </w:rPr>
        <w:t>of</w:t>
      </w:r>
      <w:r>
        <w:rPr>
          <w:spacing w:val="51"/>
          <w:w w:val="105"/>
        </w:rPr>
        <w:t xml:space="preserve"> </w:t>
      </w:r>
      <w:r>
        <w:rPr>
          <w:spacing w:val="-1"/>
          <w:w w:val="105"/>
        </w:rPr>
        <w:t>hydr</w:t>
      </w:r>
      <w:r>
        <w:rPr>
          <w:spacing w:val="-2"/>
          <w:w w:val="105"/>
        </w:rPr>
        <w:t>oge</w:t>
      </w:r>
      <w:r>
        <w:rPr>
          <w:spacing w:val="-1"/>
          <w:w w:val="105"/>
        </w:rPr>
        <w:t>n</w:t>
      </w:r>
      <w:r>
        <w:rPr>
          <w:spacing w:val="52"/>
          <w:w w:val="105"/>
        </w:rPr>
        <w:t xml:space="preserve"> </w:t>
      </w:r>
      <w:r>
        <w:rPr>
          <w:w w:val="105"/>
        </w:rPr>
        <w:t>(Figure</w:t>
      </w:r>
      <w:r>
        <w:rPr>
          <w:spacing w:val="51"/>
          <w:w w:val="105"/>
        </w:rPr>
        <w:t xml:space="preserve"> </w:t>
      </w:r>
      <w:hyperlink w:anchor="_bookmark12" w:history="1">
        <w:r>
          <w:rPr>
            <w:w w:val="105"/>
          </w:rPr>
          <w:t>2.</w:t>
        </w:r>
      </w:hyperlink>
      <w:r>
        <w:rPr>
          <w:w w:val="105"/>
        </w:rPr>
        <w:t xml:space="preserve">8).  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52"/>
          <w:w w:val="105"/>
        </w:rPr>
        <w:t xml:space="preserve"> </w:t>
      </w:r>
      <w:r>
        <w:rPr>
          <w:w w:val="105"/>
        </w:rPr>
        <w:t>next</w:t>
      </w:r>
      <w:r>
        <w:rPr>
          <w:spacing w:val="52"/>
          <w:w w:val="105"/>
        </w:rPr>
        <w:t xml:space="preserve"> </w:t>
      </w:r>
      <w:r>
        <w:rPr>
          <w:w w:val="105"/>
        </w:rPr>
        <w:t>section</w:t>
      </w:r>
      <w:r>
        <w:rPr>
          <w:spacing w:val="52"/>
          <w:w w:val="105"/>
        </w:rPr>
        <w:t xml:space="preserve"> </w:t>
      </w:r>
      <w:r>
        <w:rPr>
          <w:w w:val="105"/>
        </w:rPr>
        <w:t>will</w:t>
      </w:r>
      <w:r>
        <w:rPr>
          <w:spacing w:val="51"/>
          <w:w w:val="105"/>
        </w:rPr>
        <w:t xml:space="preserve"> </w:t>
      </w:r>
      <w:r>
        <w:rPr>
          <w:w w:val="105"/>
        </w:rPr>
        <w:t>go</w:t>
      </w:r>
      <w:r>
        <w:rPr>
          <w:spacing w:val="52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51"/>
          <w:w w:val="105"/>
        </w:rPr>
        <w:t xml:space="preserve"> </w:t>
      </w:r>
      <w:r>
        <w:rPr>
          <w:w w:val="105"/>
        </w:rPr>
        <w:t>the</w:t>
      </w:r>
      <w:r>
        <w:rPr>
          <w:spacing w:val="53"/>
          <w:w w:val="105"/>
        </w:rPr>
        <w:t xml:space="preserve"> </w:t>
      </w:r>
      <w:r>
        <w:rPr>
          <w:w w:val="105"/>
        </w:rPr>
        <w:t>details</w:t>
      </w:r>
    </w:p>
    <w:p w14:paraId="1DE4A66E" w14:textId="77777777" w:rsidR="00D36D19" w:rsidRDefault="00D36D19">
      <w:pPr>
        <w:spacing w:line="480" w:lineRule="exact"/>
        <w:jc w:val="both"/>
        <w:sectPr w:rsidR="00D36D19">
          <w:headerReference w:type="default" r:id="rId20"/>
          <w:pgSz w:w="12240" w:h="15840"/>
          <w:pgMar w:top="1340" w:right="1320" w:bottom="280" w:left="1340" w:header="1132" w:footer="0" w:gutter="0"/>
          <w:cols w:space="720"/>
        </w:sectPr>
      </w:pPr>
    </w:p>
    <w:p w14:paraId="1DE4A66F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670" w14:textId="77777777" w:rsidR="00D36D19" w:rsidRDefault="004377DE">
      <w:pPr>
        <w:pStyle w:val="BodyText"/>
        <w:spacing w:before="58" w:line="455" w:lineRule="auto"/>
        <w:ind w:left="100" w:right="118"/>
        <w:jc w:val="both"/>
      </w:pPr>
      <w:r>
        <w:rPr>
          <w:w w:val="105"/>
        </w:rPr>
        <w:t>of</w:t>
      </w:r>
      <w:r>
        <w:rPr>
          <w:spacing w:val="40"/>
          <w:w w:val="105"/>
        </w:rPr>
        <w:t xml:space="preserve"> </w:t>
      </w:r>
      <w:r>
        <w:rPr>
          <w:w w:val="105"/>
        </w:rPr>
        <w:t>electromagnetic</w:t>
      </w:r>
      <w:r>
        <w:rPr>
          <w:spacing w:val="40"/>
          <w:w w:val="105"/>
        </w:rPr>
        <w:t xml:space="preserve"> </w:t>
      </w:r>
      <w:r>
        <w:rPr>
          <w:w w:val="105"/>
        </w:rPr>
        <w:t>radiation,</w:t>
      </w:r>
      <w:r>
        <w:rPr>
          <w:spacing w:val="44"/>
          <w:w w:val="105"/>
        </w:rPr>
        <w:t xml:space="preserve"> </w:t>
      </w:r>
      <w:r>
        <w:rPr>
          <w:w w:val="105"/>
        </w:rPr>
        <w:t>including</w:t>
      </w:r>
      <w:r>
        <w:rPr>
          <w:spacing w:val="40"/>
          <w:w w:val="105"/>
        </w:rPr>
        <w:t xml:space="preserve"> </w:t>
      </w:r>
      <w:r>
        <w:rPr>
          <w:w w:val="105"/>
        </w:rPr>
        <w:t>this</w:t>
      </w:r>
      <w:r>
        <w:rPr>
          <w:spacing w:val="41"/>
          <w:w w:val="105"/>
        </w:rPr>
        <w:t xml:space="preserve"> </w:t>
      </w:r>
      <w:r>
        <w:rPr>
          <w:w w:val="105"/>
        </w:rPr>
        <w:t>type</w:t>
      </w:r>
      <w:r>
        <w:rPr>
          <w:spacing w:val="40"/>
          <w:w w:val="105"/>
        </w:rPr>
        <w:t xml:space="preserve"> </w:t>
      </w:r>
      <w:r>
        <w:rPr>
          <w:w w:val="105"/>
        </w:rPr>
        <w:t>of</w:t>
      </w:r>
      <w:r>
        <w:rPr>
          <w:spacing w:val="40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1"/>
          <w:w w:val="105"/>
        </w:rPr>
        <w:t>-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issi</w:t>
      </w:r>
      <w:r>
        <w:rPr>
          <w:spacing w:val="-1"/>
          <w:w w:val="105"/>
        </w:rPr>
        <w:t>on.</w:t>
      </w:r>
      <w:r>
        <w:rPr>
          <w:spacing w:val="45"/>
          <w:w w:val="105"/>
        </w:rPr>
        <w:t xml:space="preserve"> </w:t>
      </w:r>
      <w:r>
        <w:rPr>
          <w:spacing w:val="-1"/>
          <w:w w:val="105"/>
        </w:rPr>
        <w:t>In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0"/>
          <w:w w:val="105"/>
        </w:rPr>
        <w:t xml:space="preserve"> </w:t>
      </w:r>
      <w:r>
        <w:rPr>
          <w:w w:val="105"/>
        </w:rPr>
        <w:t>can</w:t>
      </w:r>
      <w:r>
        <w:rPr>
          <w:spacing w:val="40"/>
          <w:w w:val="105"/>
        </w:rPr>
        <w:t xml:space="preserve"> </w:t>
      </w:r>
      <w:r>
        <w:rPr>
          <w:w w:val="105"/>
        </w:rPr>
        <w:t>use</w:t>
      </w:r>
      <w:r>
        <w:rPr>
          <w:spacing w:val="28"/>
          <w:w w:val="99"/>
        </w:rPr>
        <w:t xml:space="preserve"> </w:t>
      </w:r>
      <w:r>
        <w:rPr>
          <w:w w:val="105"/>
        </w:rPr>
        <w:t>filters</w:t>
      </w:r>
      <w:r>
        <w:rPr>
          <w:spacing w:val="43"/>
          <w:w w:val="105"/>
        </w:rPr>
        <w:t xml:space="preserve"> </w:t>
      </w:r>
      <w:r>
        <w:rPr>
          <w:w w:val="105"/>
        </w:rPr>
        <w:t>to</w:t>
      </w:r>
      <w:r>
        <w:rPr>
          <w:spacing w:val="44"/>
          <w:w w:val="105"/>
        </w:rPr>
        <w:t xml:space="preserve"> </w:t>
      </w:r>
      <w:r>
        <w:rPr>
          <w:w w:val="105"/>
        </w:rPr>
        <w:t>select</w:t>
      </w:r>
      <w:r>
        <w:rPr>
          <w:spacing w:val="44"/>
          <w:w w:val="105"/>
        </w:rPr>
        <w:t xml:space="preserve"> </w:t>
      </w:r>
      <w:r>
        <w:rPr>
          <w:w w:val="105"/>
        </w:rPr>
        <w:t>this</w:t>
      </w:r>
      <w:r>
        <w:rPr>
          <w:spacing w:val="44"/>
          <w:w w:val="105"/>
        </w:rPr>
        <w:t xml:space="preserve"> </w:t>
      </w:r>
      <w:r>
        <w:rPr>
          <w:w w:val="105"/>
        </w:rPr>
        <w:t>particular</w:t>
      </w:r>
      <w:r>
        <w:rPr>
          <w:spacing w:val="4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ngth,</w:t>
      </w:r>
      <w:r>
        <w:rPr>
          <w:spacing w:val="49"/>
          <w:w w:val="105"/>
        </w:rPr>
        <w:t xml:space="preserve"> </w:t>
      </w:r>
      <w:r>
        <w:rPr>
          <w:w w:val="105"/>
        </w:rPr>
        <w:t>making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45"/>
          <w:w w:val="105"/>
        </w:rPr>
        <w:t xml:space="preserve"> </w:t>
      </w:r>
      <w:r>
        <w:rPr>
          <w:w w:val="105"/>
        </w:rPr>
        <w:t>of</w:t>
      </w:r>
      <w:r>
        <w:rPr>
          <w:spacing w:val="44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43"/>
          <w:w w:val="105"/>
        </w:rPr>
        <w:t xml:space="preserve"> </w:t>
      </w:r>
      <w:r>
        <w:rPr>
          <w:w w:val="105"/>
        </w:rPr>
        <w:t>routine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10"/>
        </w:rPr>
        <w:t xml:space="preserve"> </w:t>
      </w:r>
      <w:r>
        <w:rPr>
          <w:w w:val="105"/>
        </w:rPr>
        <w:t>independent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sol</w:t>
      </w:r>
      <w:r>
        <w:rPr>
          <w:spacing w:val="-1"/>
          <w:w w:val="105"/>
        </w:rPr>
        <w:t>ar</w:t>
      </w:r>
      <w:r>
        <w:rPr>
          <w:spacing w:val="11"/>
          <w:w w:val="105"/>
        </w:rPr>
        <w:t xml:space="preserve"> </w:t>
      </w:r>
      <w:r>
        <w:rPr>
          <w:w w:val="105"/>
        </w:rPr>
        <w:t>eclipses.</w:t>
      </w:r>
    </w:p>
    <w:p w14:paraId="1DE4A671" w14:textId="77777777" w:rsidR="00D36D19" w:rsidRDefault="004377DE">
      <w:pPr>
        <w:spacing w:line="200" w:lineRule="atLeast"/>
        <w:ind w:left="251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1DE4A87E" wp14:editId="1DE4A87F">
            <wp:extent cx="2774060" cy="1778507"/>
            <wp:effectExtent l="0" t="0" r="0" b="0"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4060" cy="177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A672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73" w14:textId="77777777" w:rsidR="00D36D19" w:rsidRDefault="00D36D19">
      <w:pPr>
        <w:spacing w:before="4"/>
        <w:rPr>
          <w:rFonts w:ascii="Times New Roman" w:eastAsia="Times New Roman" w:hAnsi="Times New Roman" w:cs="Times New Roman"/>
          <w:sz w:val="25"/>
          <w:szCs w:val="25"/>
        </w:rPr>
      </w:pPr>
    </w:p>
    <w:p w14:paraId="1DE4A674" w14:textId="77777777" w:rsidR="00D36D19" w:rsidRDefault="004377DE">
      <w:pPr>
        <w:pStyle w:val="BodyText"/>
        <w:spacing w:line="257" w:lineRule="auto"/>
        <w:ind w:left="100" w:right="117"/>
        <w:jc w:val="both"/>
      </w:pPr>
      <w:bookmarkStart w:id="72" w:name="_bookmark12"/>
      <w:bookmarkEnd w:id="72"/>
      <w:r>
        <w:rPr>
          <w:w w:val="110"/>
        </w:rPr>
        <w:t>Figure 2.8:</w:t>
      </w:r>
      <w:r>
        <w:rPr>
          <w:spacing w:val="21"/>
          <w:w w:val="110"/>
        </w:rPr>
        <w:t xml:space="preserve"> </w:t>
      </w:r>
      <w:r>
        <w:rPr>
          <w:w w:val="110"/>
        </w:rPr>
        <w:t xml:space="preserve">Diagram of the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y</w:t>
      </w:r>
      <w:r>
        <w:rPr>
          <w:spacing w:val="-1"/>
          <w:w w:val="110"/>
        </w:rPr>
        <w:t>dr</w:t>
      </w:r>
      <w:r>
        <w:rPr>
          <w:spacing w:val="-2"/>
          <w:w w:val="110"/>
        </w:rPr>
        <w:t>oge</w:t>
      </w:r>
      <w:r>
        <w:rPr>
          <w:spacing w:val="-1"/>
          <w:w w:val="110"/>
        </w:rPr>
        <w:t>n</w:t>
      </w:r>
      <w:r>
        <w:rPr>
          <w:w w:val="110"/>
        </w:rPr>
        <w:t xml:space="preserve"> atom, with electron shells labeled (n).</w:t>
      </w:r>
      <w:r>
        <w:rPr>
          <w:spacing w:val="25"/>
          <w:w w:val="110"/>
        </w:rPr>
        <w:t xml:space="preserve"> 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wo</w:t>
      </w:r>
      <w:r>
        <w:rPr>
          <w:spacing w:val="-1"/>
          <w:w w:val="110"/>
        </w:rPr>
        <w:t xml:space="preserve"> </w:t>
      </w:r>
      <w:r>
        <w:rPr>
          <w:w w:val="110"/>
        </w:rPr>
        <w:t xml:space="preserve">important </w:t>
      </w:r>
      <w:proofErr w:type="spellStart"/>
      <w:r>
        <w:rPr>
          <w:w w:val="110"/>
        </w:rPr>
        <w:t>tran</w:t>
      </w:r>
      <w:proofErr w:type="spellEnd"/>
      <w:r>
        <w:rPr>
          <w:w w:val="110"/>
        </w:rPr>
        <w:t>-</w:t>
      </w:r>
      <w:r>
        <w:rPr>
          <w:spacing w:val="29"/>
          <w:w w:val="99"/>
        </w:rPr>
        <w:t xml:space="preserve"> </w:t>
      </w:r>
      <w:proofErr w:type="spellStart"/>
      <w:r>
        <w:rPr>
          <w:w w:val="110"/>
        </w:rPr>
        <w:t>sition</w:t>
      </w:r>
      <w:proofErr w:type="spellEnd"/>
      <w:r>
        <w:rPr>
          <w:spacing w:val="10"/>
          <w:w w:val="110"/>
        </w:rPr>
        <w:t xml:space="preserve"> </w:t>
      </w:r>
      <w:r>
        <w:rPr>
          <w:w w:val="110"/>
        </w:rPr>
        <w:t>series</w:t>
      </w:r>
      <w:r>
        <w:rPr>
          <w:spacing w:val="10"/>
          <w:w w:val="110"/>
        </w:rPr>
        <w:t xml:space="preserve"> </w:t>
      </w:r>
      <w:r>
        <w:rPr>
          <w:w w:val="110"/>
        </w:rPr>
        <w:t>are</w:t>
      </w:r>
      <w:r>
        <w:rPr>
          <w:spacing w:val="11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ifie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:</w:t>
      </w:r>
      <w:r>
        <w:rPr>
          <w:spacing w:val="40"/>
          <w:w w:val="110"/>
        </w:rPr>
        <w:t xml:space="preserve"> </w:t>
      </w:r>
      <w:proofErr w:type="gramStart"/>
      <w:r>
        <w:rPr>
          <w:w w:val="110"/>
        </w:rPr>
        <w:t>the</w:t>
      </w:r>
      <w:proofErr w:type="gramEnd"/>
      <w:r>
        <w:rPr>
          <w:spacing w:val="11"/>
          <w:w w:val="110"/>
        </w:rPr>
        <w:t xml:space="preserve"> </w:t>
      </w:r>
      <w:r>
        <w:rPr>
          <w:spacing w:val="-2"/>
          <w:w w:val="110"/>
        </w:rPr>
        <w:t>Balme</w:t>
      </w:r>
      <w:r>
        <w:rPr>
          <w:spacing w:val="-1"/>
          <w:w w:val="110"/>
        </w:rPr>
        <w:t>r</w:t>
      </w:r>
      <w:r>
        <w:rPr>
          <w:spacing w:val="10"/>
          <w:w w:val="110"/>
        </w:rPr>
        <w:t xml:space="preserve"> </w:t>
      </w:r>
      <w:r>
        <w:rPr>
          <w:w w:val="110"/>
        </w:rPr>
        <w:t>series</w:t>
      </w:r>
      <w:r>
        <w:rPr>
          <w:spacing w:val="10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11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cl</w:t>
      </w:r>
      <w:r>
        <w:rPr>
          <w:spacing w:val="-1"/>
          <w:w w:val="110"/>
        </w:rPr>
        <w:t>ud</w:t>
      </w:r>
      <w:r>
        <w:rPr>
          <w:spacing w:val="-2"/>
          <w:w w:val="110"/>
        </w:rPr>
        <w:t>es</w:t>
      </w:r>
      <w:r>
        <w:rPr>
          <w:spacing w:val="10"/>
          <w:w w:val="110"/>
        </w:rPr>
        <w:t xml:space="preserve"> </w:t>
      </w:r>
      <w:r>
        <w:rPr>
          <w:spacing w:val="-1"/>
          <w:w w:val="110"/>
        </w:rPr>
        <w:t>tran</w:t>
      </w:r>
      <w:r>
        <w:rPr>
          <w:spacing w:val="-2"/>
          <w:w w:val="110"/>
        </w:rPr>
        <w:t>si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ions</w:t>
      </w:r>
      <w:r>
        <w:rPr>
          <w:spacing w:val="10"/>
          <w:w w:val="110"/>
        </w:rPr>
        <w:t xml:space="preserve"> </w:t>
      </w:r>
      <w:r>
        <w:rPr>
          <w:w w:val="110"/>
        </w:rPr>
        <w:t>ending</w:t>
      </w:r>
      <w:r>
        <w:rPr>
          <w:spacing w:val="11"/>
          <w:w w:val="110"/>
        </w:rPr>
        <w:t xml:space="preserve"> </w:t>
      </w:r>
      <w:r>
        <w:rPr>
          <w:w w:val="110"/>
        </w:rPr>
        <w:t>at</w:t>
      </w:r>
      <w:r>
        <w:rPr>
          <w:spacing w:val="10"/>
          <w:w w:val="110"/>
        </w:rPr>
        <w:t xml:space="preserve"> </w:t>
      </w:r>
      <w:r>
        <w:rPr>
          <w:w w:val="110"/>
        </w:rPr>
        <w:t>n</w:t>
      </w:r>
      <w:r>
        <w:rPr>
          <w:spacing w:val="10"/>
          <w:w w:val="110"/>
        </w:rPr>
        <w:t xml:space="preserve"> </w:t>
      </w:r>
      <w:r>
        <w:rPr>
          <w:w w:val="110"/>
        </w:rPr>
        <w:t>=</w:t>
      </w:r>
      <w:r>
        <w:rPr>
          <w:spacing w:val="11"/>
          <w:w w:val="110"/>
        </w:rPr>
        <w:t xml:space="preserve"> </w:t>
      </w:r>
      <w:r>
        <w:rPr>
          <w:w w:val="110"/>
        </w:rPr>
        <w:t>2</w:t>
      </w:r>
      <w:r>
        <w:rPr>
          <w:spacing w:val="10"/>
          <w:w w:val="110"/>
        </w:rPr>
        <w:t xml:space="preserve"> </w:t>
      </w:r>
      <w:r>
        <w:rPr>
          <w:w w:val="110"/>
        </w:rPr>
        <w:t>and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61"/>
          <w:w w:val="99"/>
        </w:rPr>
        <w:t xml:space="preserve"> </w:t>
      </w:r>
      <w:r>
        <w:rPr>
          <w:w w:val="110"/>
        </w:rPr>
        <w:t>Lyman</w:t>
      </w:r>
      <w:r>
        <w:rPr>
          <w:spacing w:val="-13"/>
          <w:w w:val="110"/>
        </w:rPr>
        <w:t xml:space="preserve"> </w:t>
      </w:r>
      <w:r>
        <w:rPr>
          <w:w w:val="110"/>
        </w:rPr>
        <w:t>series</w:t>
      </w:r>
      <w:r>
        <w:rPr>
          <w:spacing w:val="-13"/>
          <w:w w:val="110"/>
        </w:rPr>
        <w:t xml:space="preserve"> </w:t>
      </w:r>
      <w:r>
        <w:rPr>
          <w:w w:val="110"/>
        </w:rPr>
        <w:t>with</w:t>
      </w:r>
      <w:r>
        <w:rPr>
          <w:spacing w:val="-13"/>
          <w:w w:val="110"/>
        </w:rPr>
        <w:t xml:space="preserve"> </w:t>
      </w:r>
      <w:r>
        <w:rPr>
          <w:w w:val="110"/>
        </w:rPr>
        <w:t>transitions</w:t>
      </w:r>
      <w:r>
        <w:rPr>
          <w:spacing w:val="-13"/>
          <w:w w:val="110"/>
        </w:rPr>
        <w:t xml:space="preserve"> </w:t>
      </w:r>
      <w:r>
        <w:rPr>
          <w:w w:val="110"/>
        </w:rPr>
        <w:t>ending</w:t>
      </w:r>
      <w:r>
        <w:rPr>
          <w:spacing w:val="-13"/>
          <w:w w:val="110"/>
        </w:rPr>
        <w:t xml:space="preserve"> </w:t>
      </w:r>
      <w:r>
        <w:rPr>
          <w:w w:val="110"/>
        </w:rPr>
        <w:t>at</w:t>
      </w:r>
      <w:r>
        <w:rPr>
          <w:spacing w:val="-13"/>
          <w:w w:val="110"/>
        </w:rPr>
        <w:t xml:space="preserve"> </w:t>
      </w:r>
      <w:r>
        <w:rPr>
          <w:w w:val="110"/>
        </w:rPr>
        <w:t>n</w:t>
      </w:r>
      <w:r>
        <w:rPr>
          <w:spacing w:val="-13"/>
          <w:w w:val="110"/>
        </w:rPr>
        <w:t xml:space="preserve"> </w:t>
      </w:r>
      <w:r>
        <w:rPr>
          <w:w w:val="110"/>
        </w:rPr>
        <w:t>=</w:t>
      </w:r>
      <w:r>
        <w:rPr>
          <w:spacing w:val="-13"/>
          <w:w w:val="110"/>
        </w:rPr>
        <w:t xml:space="preserve"> </w:t>
      </w:r>
      <w:r>
        <w:rPr>
          <w:w w:val="110"/>
        </w:rPr>
        <w:t>1.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vele</w:t>
      </w:r>
      <w:r>
        <w:rPr>
          <w:spacing w:val="-2"/>
          <w:w w:val="110"/>
        </w:rPr>
        <w:t>ngth</w:t>
      </w:r>
      <w:r>
        <w:rPr>
          <w:spacing w:val="-13"/>
          <w:w w:val="110"/>
        </w:rPr>
        <w:t xml:space="preserve"> </w:t>
      </w:r>
      <w:r>
        <w:rPr>
          <w:w w:val="110"/>
        </w:rPr>
        <w:t>and</w:t>
      </w:r>
      <w:r>
        <w:rPr>
          <w:spacing w:val="-13"/>
          <w:w w:val="110"/>
        </w:rPr>
        <w:t xml:space="preserve"> </w:t>
      </w:r>
      <w:r>
        <w:rPr>
          <w:w w:val="110"/>
        </w:rPr>
        <w:t>common</w:t>
      </w:r>
      <w:r>
        <w:rPr>
          <w:spacing w:val="-13"/>
          <w:w w:val="110"/>
        </w:rPr>
        <w:t xml:space="preserve"> </w:t>
      </w:r>
      <w:r>
        <w:rPr>
          <w:w w:val="110"/>
        </w:rPr>
        <w:t>name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for</w:t>
      </w:r>
      <w:r>
        <w:rPr>
          <w:spacing w:val="-13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es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tant</w:t>
      </w:r>
      <w:r>
        <w:rPr>
          <w:spacing w:val="27"/>
          <w:w w:val="138"/>
        </w:rPr>
        <w:t xml:space="preserve"> </w:t>
      </w:r>
      <w:r>
        <w:rPr>
          <w:w w:val="110"/>
        </w:rPr>
        <w:t>photon</w:t>
      </w:r>
      <w:r>
        <w:rPr>
          <w:spacing w:val="-24"/>
          <w:w w:val="110"/>
        </w:rPr>
        <w:t xml:space="preserve"> </w:t>
      </w:r>
      <w:r>
        <w:rPr>
          <w:w w:val="110"/>
        </w:rPr>
        <w:t>emission</w:t>
      </w:r>
      <w:r>
        <w:rPr>
          <w:spacing w:val="-23"/>
          <w:w w:val="110"/>
        </w:rPr>
        <w:t xml:space="preserve"> </w:t>
      </w:r>
      <w:r>
        <w:rPr>
          <w:w w:val="110"/>
        </w:rPr>
        <w:t>are</w:t>
      </w:r>
      <w:r>
        <w:rPr>
          <w:spacing w:val="-23"/>
          <w:w w:val="110"/>
        </w:rPr>
        <w:t xml:space="preserve"> </w:t>
      </w:r>
      <w:r>
        <w:rPr>
          <w:w w:val="110"/>
        </w:rPr>
        <w:t>also</w:t>
      </w:r>
      <w:r>
        <w:rPr>
          <w:spacing w:val="-23"/>
          <w:w w:val="110"/>
        </w:rPr>
        <w:t xml:space="preserve"> </w:t>
      </w:r>
      <w:r>
        <w:rPr>
          <w:w w:val="110"/>
        </w:rPr>
        <w:t>labeled.</w:t>
      </w:r>
    </w:p>
    <w:p w14:paraId="1DE4A675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76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77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78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20"/>
          <w:szCs w:val="20"/>
        </w:rPr>
      </w:pPr>
    </w:p>
    <w:p w14:paraId="1DE4A679" w14:textId="77777777" w:rsidR="00D36D19" w:rsidRDefault="004377DE">
      <w:pPr>
        <w:pStyle w:val="Heading2"/>
        <w:numPr>
          <w:ilvl w:val="2"/>
          <w:numId w:val="3"/>
        </w:numPr>
        <w:tabs>
          <w:tab w:val="left" w:pos="1214"/>
        </w:tabs>
        <w:ind w:left="1213"/>
        <w:jc w:val="both"/>
        <w:rPr>
          <w:b w:val="0"/>
          <w:bCs w:val="0"/>
        </w:rPr>
      </w:pPr>
      <w:bookmarkStart w:id="73" w:name="Electromagnetic_Radiation_From_Atoms_and"/>
      <w:bookmarkEnd w:id="73"/>
      <w:r>
        <w:rPr>
          <w:w w:val="115"/>
        </w:rPr>
        <w:t>Electromagnetic</w:t>
      </w:r>
      <w:r>
        <w:rPr>
          <w:spacing w:val="18"/>
          <w:w w:val="115"/>
        </w:rPr>
        <w:t xml:space="preserve"> </w:t>
      </w:r>
      <w:r>
        <w:rPr>
          <w:w w:val="115"/>
        </w:rPr>
        <w:t>Radiation</w:t>
      </w:r>
      <w:r>
        <w:rPr>
          <w:spacing w:val="18"/>
          <w:w w:val="115"/>
        </w:rPr>
        <w:t xml:space="preserve"> </w:t>
      </w:r>
      <w:proofErr w:type="gramStart"/>
      <w:r>
        <w:rPr>
          <w:spacing w:val="-6"/>
          <w:w w:val="115"/>
        </w:rPr>
        <w:t>F</w:t>
      </w:r>
      <w:r>
        <w:rPr>
          <w:spacing w:val="-7"/>
          <w:w w:val="115"/>
        </w:rPr>
        <w:t>rom</w:t>
      </w:r>
      <w:proofErr w:type="gramEnd"/>
      <w:r>
        <w:rPr>
          <w:spacing w:val="18"/>
          <w:w w:val="115"/>
        </w:rPr>
        <w:t xml:space="preserve"> </w:t>
      </w:r>
      <w:r>
        <w:rPr>
          <w:spacing w:val="-2"/>
          <w:w w:val="115"/>
        </w:rPr>
        <w:t>Atoms</w:t>
      </w:r>
      <w:r>
        <w:rPr>
          <w:spacing w:val="19"/>
          <w:w w:val="115"/>
        </w:rPr>
        <w:t xml:space="preserve"> </w:t>
      </w:r>
      <w:r>
        <w:rPr>
          <w:w w:val="115"/>
        </w:rPr>
        <w:t>and</w:t>
      </w:r>
      <w:r>
        <w:rPr>
          <w:spacing w:val="18"/>
          <w:w w:val="115"/>
        </w:rPr>
        <w:t xml:space="preserve"> </w:t>
      </w:r>
      <w:r>
        <w:rPr>
          <w:w w:val="115"/>
        </w:rPr>
        <w:t>Charged</w:t>
      </w:r>
      <w:r>
        <w:rPr>
          <w:spacing w:val="18"/>
          <w:w w:val="115"/>
        </w:rPr>
        <w:t xml:space="preserve"> </w:t>
      </w:r>
      <w:r>
        <w:rPr>
          <w:spacing w:val="-1"/>
          <w:w w:val="115"/>
        </w:rPr>
        <w:t>P</w:t>
      </w:r>
      <w:r>
        <w:rPr>
          <w:spacing w:val="-2"/>
          <w:w w:val="115"/>
        </w:rPr>
        <w:t>ar</w:t>
      </w:r>
      <w:r>
        <w:rPr>
          <w:spacing w:val="-1"/>
          <w:w w:val="115"/>
        </w:rPr>
        <w:t>ticles</w:t>
      </w:r>
    </w:p>
    <w:p w14:paraId="1DE4A67A" w14:textId="77777777" w:rsidR="00D36D19" w:rsidRDefault="00D36D19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1DE4A67B" w14:textId="14637F8C" w:rsidR="00D36D19" w:rsidRDefault="004377DE">
      <w:pPr>
        <w:pStyle w:val="BodyText"/>
        <w:spacing w:line="455" w:lineRule="auto"/>
        <w:ind w:left="100" w:right="118" w:firstLine="576"/>
        <w:jc w:val="both"/>
      </w:pPr>
      <w:r>
        <w:rPr>
          <w:w w:val="105"/>
        </w:rPr>
        <w:t>There</w:t>
      </w:r>
      <w:r>
        <w:rPr>
          <w:spacing w:val="7"/>
          <w:w w:val="105"/>
        </w:rPr>
        <w:t xml:space="preserve"> </w:t>
      </w:r>
      <w:r>
        <w:rPr>
          <w:w w:val="105"/>
        </w:rPr>
        <w:t>are</w:t>
      </w:r>
      <w:r>
        <w:rPr>
          <w:spacing w:val="8"/>
          <w:w w:val="105"/>
        </w:rPr>
        <w:t xml:space="preserve"> </w:t>
      </w:r>
      <w:r>
        <w:rPr>
          <w:w w:val="105"/>
        </w:rPr>
        <w:t>three</w:t>
      </w:r>
      <w:r>
        <w:rPr>
          <w:spacing w:val="7"/>
          <w:w w:val="105"/>
        </w:rPr>
        <w:t xml:space="preserve"> </w:t>
      </w:r>
      <w:r>
        <w:rPr>
          <w:w w:val="105"/>
        </w:rPr>
        <w:t>basic</w:t>
      </w:r>
      <w:r>
        <w:rPr>
          <w:spacing w:val="7"/>
          <w:w w:val="105"/>
        </w:rPr>
        <w:t xml:space="preserve"> </w:t>
      </w:r>
      <w:r>
        <w:rPr>
          <w:w w:val="105"/>
        </w:rPr>
        <w:t>types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electromagnetic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8"/>
          <w:w w:val="105"/>
        </w:rPr>
        <w:t xml:space="preserve"> </w:t>
      </w:r>
      <w:r>
        <w:rPr>
          <w:w w:val="105"/>
        </w:rPr>
        <w:t>that</w:t>
      </w:r>
      <w:r>
        <w:rPr>
          <w:spacing w:val="9"/>
          <w:w w:val="105"/>
        </w:rPr>
        <w:t xml:space="preserve"> </w:t>
      </w:r>
      <w:r>
        <w:rPr>
          <w:w w:val="105"/>
        </w:rPr>
        <w:t>are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7"/>
          <w:w w:val="105"/>
        </w:rPr>
        <w:t xml:space="preserve"> </w:t>
      </w:r>
      <w:r>
        <w:rPr>
          <w:w w:val="105"/>
        </w:rPr>
        <w:t>electron</w:t>
      </w:r>
      <w:r w:rsidR="00B02995">
        <w:rPr>
          <w:w w:val="105"/>
        </w:rPr>
        <w:t xml:space="preserve"> interaction with atoms</w:t>
      </w:r>
      <w:r>
        <w:rPr>
          <w:w w:val="105"/>
        </w:rPr>
        <w:t>:</w:t>
      </w:r>
      <w:r>
        <w:rPr>
          <w:spacing w:val="50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1"/>
          <w:w w:val="105"/>
        </w:rPr>
        <w:t>-</w:t>
      </w:r>
      <w:r>
        <w:rPr>
          <w:spacing w:val="28"/>
          <w:w w:val="99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nd,</w:t>
      </w:r>
      <w:r>
        <w:rPr>
          <w:spacing w:val="20"/>
          <w:w w:val="105"/>
        </w:rPr>
        <w:t xml:space="preserve"> </w:t>
      </w:r>
      <w:r>
        <w:rPr>
          <w:w w:val="105"/>
        </w:rPr>
        <w:t>free-bound,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free-free.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Add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y,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nu</w:t>
      </w:r>
      <w:r>
        <w:rPr>
          <w:spacing w:val="-3"/>
          <w:w w:val="105"/>
        </w:rPr>
        <w:t>clei</w:t>
      </w:r>
      <w:r>
        <w:rPr>
          <w:spacing w:val="21"/>
          <w:w w:val="105"/>
        </w:rPr>
        <w:t xml:space="preserve"> </w:t>
      </w:r>
      <w:r>
        <w:rPr>
          <w:w w:val="105"/>
        </w:rPr>
        <w:t>can</w:t>
      </w:r>
      <w:r>
        <w:rPr>
          <w:spacing w:val="20"/>
          <w:w w:val="105"/>
        </w:rPr>
        <w:t xml:space="preserve"> </w:t>
      </w:r>
      <w:r>
        <w:rPr>
          <w:w w:val="105"/>
        </w:rPr>
        <w:t>emit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photon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</w:p>
    <w:p w14:paraId="1DE4A67C" w14:textId="77777777" w:rsidR="00D36D19" w:rsidRDefault="004377DE">
      <w:pPr>
        <w:pStyle w:val="BodyText"/>
        <w:spacing w:before="8" w:line="455" w:lineRule="auto"/>
        <w:ind w:left="100" w:right="117" w:firstLine="576"/>
        <w:jc w:val="both"/>
      </w:pPr>
      <w:r>
        <w:rPr>
          <w:b/>
          <w:w w:val="105"/>
        </w:rPr>
        <w:t>Bound-bound</w:t>
      </w:r>
      <w:r>
        <w:rPr>
          <w:b/>
          <w:spacing w:val="46"/>
          <w:w w:val="105"/>
        </w:rPr>
        <w:t xml:space="preserve"> </w:t>
      </w:r>
      <w:r>
        <w:rPr>
          <w:w w:val="105"/>
        </w:rPr>
        <w:t>When</w:t>
      </w:r>
      <w:r>
        <w:rPr>
          <w:spacing w:val="57"/>
          <w:w w:val="105"/>
        </w:rPr>
        <w:t xml:space="preserve"> </w:t>
      </w:r>
      <w:r>
        <w:rPr>
          <w:w w:val="105"/>
        </w:rPr>
        <w:t>an</w:t>
      </w:r>
      <w:r>
        <w:rPr>
          <w:spacing w:val="57"/>
          <w:w w:val="105"/>
        </w:rPr>
        <w:t xml:space="preserve"> </w:t>
      </w:r>
      <w:r>
        <w:rPr>
          <w:w w:val="105"/>
        </w:rPr>
        <w:t>electron</w:t>
      </w:r>
      <w:r>
        <w:rPr>
          <w:spacing w:val="56"/>
          <w:w w:val="105"/>
        </w:rPr>
        <w:t xml:space="preserve"> </w:t>
      </w:r>
      <w:proofErr w:type="gramStart"/>
      <w:r>
        <w:rPr>
          <w:w w:val="105"/>
        </w:rPr>
        <w:t>transitions  from</w:t>
      </w:r>
      <w:proofErr w:type="gramEnd"/>
      <w:r>
        <w:rPr>
          <w:spacing w:val="57"/>
          <w:w w:val="105"/>
        </w:rPr>
        <w:t xml:space="preserve"> </w:t>
      </w:r>
      <w:r>
        <w:rPr>
          <w:w w:val="105"/>
        </w:rPr>
        <w:t>one</w:t>
      </w:r>
      <w:r>
        <w:rPr>
          <w:spacing w:val="56"/>
          <w:w w:val="105"/>
        </w:rPr>
        <w:t xml:space="preserve"> </w:t>
      </w:r>
      <w:r>
        <w:rPr>
          <w:w w:val="105"/>
        </w:rPr>
        <w:t>orbital  energy</w:t>
      </w:r>
      <w:r>
        <w:rPr>
          <w:spacing w:val="57"/>
          <w:w w:val="105"/>
        </w:rPr>
        <w:t xml:space="preserve"> </w:t>
      </w:r>
      <w:r>
        <w:rPr>
          <w:w w:val="105"/>
        </w:rPr>
        <w:t>of</w:t>
      </w:r>
      <w:r>
        <w:rPr>
          <w:spacing w:val="57"/>
          <w:w w:val="105"/>
        </w:rPr>
        <w:t xml:space="preserve"> </w:t>
      </w:r>
      <w:r>
        <w:rPr>
          <w:w w:val="105"/>
        </w:rPr>
        <w:t>an</w:t>
      </w:r>
      <w:r>
        <w:rPr>
          <w:spacing w:val="56"/>
          <w:w w:val="105"/>
        </w:rPr>
        <w:t xml:space="preserve"> </w:t>
      </w:r>
      <w:r>
        <w:rPr>
          <w:w w:val="105"/>
        </w:rPr>
        <w:t>atom  to</w:t>
      </w:r>
      <w:r>
        <w:rPr>
          <w:spacing w:val="57"/>
          <w:w w:val="105"/>
        </w:rPr>
        <w:t xml:space="preserve"> </w:t>
      </w:r>
      <w:r>
        <w:rPr>
          <w:w w:val="105"/>
        </w:rPr>
        <w:t>a</w:t>
      </w:r>
      <w:r>
        <w:rPr>
          <w:spacing w:val="27"/>
          <w:w w:val="111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50"/>
          <w:w w:val="105"/>
        </w:rPr>
        <w:t xml:space="preserve"> </w:t>
      </w:r>
      <w:r>
        <w:rPr>
          <w:w w:val="105"/>
        </w:rPr>
        <w:t>one,  a</w:t>
      </w:r>
      <w:r>
        <w:rPr>
          <w:spacing w:val="50"/>
          <w:w w:val="105"/>
        </w:rPr>
        <w:t xml:space="preserve"> </w:t>
      </w:r>
      <w:r>
        <w:rPr>
          <w:w w:val="105"/>
        </w:rPr>
        <w:t>photon</w:t>
      </w:r>
      <w:r>
        <w:rPr>
          <w:spacing w:val="51"/>
          <w:w w:val="105"/>
        </w:rPr>
        <w:t xml:space="preserve"> </w:t>
      </w:r>
      <w:r>
        <w:rPr>
          <w:w w:val="105"/>
        </w:rPr>
        <w:t>is</w:t>
      </w:r>
      <w:r>
        <w:rPr>
          <w:spacing w:val="50"/>
          <w:w w:val="105"/>
        </w:rPr>
        <w:t xml:space="preserve"> </w:t>
      </w:r>
      <w:r>
        <w:rPr>
          <w:w w:val="105"/>
        </w:rPr>
        <w:t>emitted</w:t>
      </w:r>
      <w:r>
        <w:rPr>
          <w:spacing w:val="50"/>
          <w:w w:val="105"/>
        </w:rPr>
        <w:t xml:space="preserve"> </w:t>
      </w:r>
      <w:r>
        <w:rPr>
          <w:w w:val="105"/>
        </w:rPr>
        <w:t>with</w:t>
      </w:r>
      <w:r>
        <w:rPr>
          <w:spacing w:val="51"/>
          <w:w w:val="105"/>
        </w:rPr>
        <w:t xml:space="preserve"> </w:t>
      </w:r>
      <w:r>
        <w:rPr>
          <w:w w:val="105"/>
        </w:rPr>
        <w:t>energy</w:t>
      </w:r>
      <w:r>
        <w:rPr>
          <w:spacing w:val="50"/>
          <w:w w:val="105"/>
        </w:rPr>
        <w:t xml:space="preserve"> </w:t>
      </w:r>
      <w:r>
        <w:rPr>
          <w:w w:val="105"/>
        </w:rPr>
        <w:t>equal</w:t>
      </w:r>
      <w:r>
        <w:rPr>
          <w:spacing w:val="49"/>
          <w:w w:val="105"/>
        </w:rPr>
        <w:t xml:space="preserve"> </w:t>
      </w:r>
      <w:r>
        <w:rPr>
          <w:w w:val="105"/>
        </w:rPr>
        <w:t>to</w:t>
      </w:r>
      <w:r>
        <w:rPr>
          <w:spacing w:val="50"/>
          <w:w w:val="105"/>
        </w:rPr>
        <w:t xml:space="preserve"> </w:t>
      </w:r>
      <w:r>
        <w:rPr>
          <w:w w:val="105"/>
        </w:rPr>
        <w:t>that</w:t>
      </w:r>
      <w:r>
        <w:rPr>
          <w:spacing w:val="51"/>
          <w:w w:val="105"/>
        </w:rPr>
        <w:t xml:space="preserve"> </w:t>
      </w:r>
      <w:r>
        <w:rPr>
          <w:w w:val="105"/>
        </w:rPr>
        <w:t>of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50"/>
          <w:w w:val="105"/>
        </w:rPr>
        <w:t xml:space="preserve"> </w:t>
      </w:r>
      <w:r>
        <w:rPr>
          <w:w w:val="105"/>
        </w:rPr>
        <w:t>transition.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D</w:t>
      </w:r>
      <w:r>
        <w:rPr>
          <w:spacing w:val="-4"/>
          <w:w w:val="105"/>
        </w:rPr>
        <w:t>ow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ard</w:t>
      </w:r>
      <w:r>
        <w:rPr>
          <w:spacing w:val="51"/>
          <w:w w:val="105"/>
        </w:rPr>
        <w:t xml:space="preserve"> </w:t>
      </w:r>
      <w:r>
        <w:rPr>
          <w:w w:val="105"/>
        </w:rPr>
        <w:t>energy</w:t>
      </w:r>
      <w:r>
        <w:rPr>
          <w:spacing w:val="26"/>
          <w:w w:val="101"/>
        </w:rPr>
        <w:t xml:space="preserve"> </w:t>
      </w:r>
      <w:r>
        <w:rPr>
          <w:w w:val="105"/>
        </w:rPr>
        <w:t>transitions</w:t>
      </w:r>
      <w:r>
        <w:rPr>
          <w:spacing w:val="18"/>
          <w:w w:val="105"/>
        </w:rPr>
        <w:t xml:space="preserve"> </w:t>
      </w:r>
      <w:r>
        <w:rPr>
          <w:w w:val="105"/>
        </w:rPr>
        <w:t>can</w:t>
      </w:r>
      <w:r>
        <w:rPr>
          <w:spacing w:val="18"/>
          <w:w w:val="105"/>
        </w:rPr>
        <w:t xml:space="preserve"> </w:t>
      </w:r>
      <w:r>
        <w:rPr>
          <w:w w:val="105"/>
        </w:rPr>
        <w:t>occur</w:t>
      </w:r>
      <w:r>
        <w:rPr>
          <w:spacing w:val="18"/>
          <w:w w:val="105"/>
        </w:rPr>
        <w:t xml:space="preserve"> </w:t>
      </w:r>
      <w:r>
        <w:rPr>
          <w:w w:val="105"/>
        </w:rPr>
        <w:t>spontaneously</w:t>
      </w:r>
      <w:r>
        <w:rPr>
          <w:spacing w:val="18"/>
          <w:w w:val="105"/>
        </w:rPr>
        <w:t xml:space="preserve"> </w:t>
      </w:r>
      <w:r>
        <w:rPr>
          <w:w w:val="105"/>
        </w:rPr>
        <w:t>or</w:t>
      </w:r>
      <w:r>
        <w:rPr>
          <w:spacing w:val="18"/>
          <w:w w:val="105"/>
        </w:rPr>
        <w:t xml:space="preserve"> </w:t>
      </w:r>
      <w:r>
        <w:rPr>
          <w:w w:val="105"/>
        </w:rPr>
        <w:t>through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collisional</w:t>
      </w:r>
      <w:r>
        <w:rPr>
          <w:spacing w:val="18"/>
          <w:w w:val="105"/>
        </w:rPr>
        <w:t xml:space="preserve"> </w:t>
      </w:r>
      <w:r>
        <w:rPr>
          <w:w w:val="105"/>
        </w:rPr>
        <w:t>de-excitation,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atom</w:t>
      </w:r>
      <w:r>
        <w:rPr>
          <w:spacing w:val="18"/>
          <w:w w:val="105"/>
        </w:rPr>
        <w:t xml:space="preserve"> </w:t>
      </w:r>
      <w:r>
        <w:rPr>
          <w:w w:val="105"/>
        </w:rPr>
        <w:t>impacts</w:t>
      </w:r>
      <w:r>
        <w:rPr>
          <w:spacing w:val="27"/>
        </w:rPr>
        <w:t xml:space="preserve"> </w:t>
      </w:r>
      <w:r>
        <w:rPr>
          <w:w w:val="105"/>
        </w:rPr>
        <w:t>another</w:t>
      </w:r>
      <w:r>
        <w:rPr>
          <w:spacing w:val="28"/>
          <w:w w:val="105"/>
        </w:rPr>
        <w:t xml:space="preserve"> </w:t>
      </w:r>
      <w:r>
        <w:rPr>
          <w:w w:val="105"/>
        </w:rPr>
        <w:t>particle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transfers</w:t>
      </w:r>
      <w:r>
        <w:rPr>
          <w:spacing w:val="29"/>
          <w:w w:val="105"/>
        </w:rPr>
        <w:t xml:space="preserve"> </w:t>
      </w:r>
      <w:r>
        <w:rPr>
          <w:w w:val="105"/>
        </w:rPr>
        <w:t>some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its</w:t>
      </w:r>
      <w:r>
        <w:rPr>
          <w:spacing w:val="29"/>
          <w:w w:val="105"/>
        </w:rPr>
        <w:t xml:space="preserve"> </w:t>
      </w:r>
      <w:r>
        <w:rPr>
          <w:w w:val="105"/>
        </w:rPr>
        <w:t>energy</w:t>
      </w:r>
      <w:r>
        <w:rPr>
          <w:spacing w:val="29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other</w:t>
      </w:r>
      <w:r>
        <w:rPr>
          <w:spacing w:val="29"/>
          <w:w w:val="105"/>
        </w:rPr>
        <w:t xml:space="preserve"> </w:t>
      </w:r>
      <w:r>
        <w:rPr>
          <w:w w:val="105"/>
        </w:rPr>
        <w:t>particle.</w:t>
      </w:r>
      <w:r>
        <w:rPr>
          <w:spacing w:val="6"/>
          <w:w w:val="105"/>
        </w:rPr>
        <w:t xml:space="preserve"> </w:t>
      </w:r>
      <w:r>
        <w:rPr>
          <w:spacing w:val="-3"/>
          <w:w w:val="105"/>
        </w:rPr>
        <w:t>Up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ard</w:t>
      </w:r>
      <w:r>
        <w:rPr>
          <w:spacing w:val="29"/>
          <w:w w:val="105"/>
        </w:rPr>
        <w:t xml:space="preserve"> </w:t>
      </w:r>
      <w:r>
        <w:rPr>
          <w:w w:val="105"/>
        </w:rPr>
        <w:t>energy</w:t>
      </w:r>
      <w:r>
        <w:rPr>
          <w:spacing w:val="29"/>
          <w:w w:val="105"/>
        </w:rPr>
        <w:t xml:space="preserve"> </w:t>
      </w:r>
      <w:r>
        <w:rPr>
          <w:w w:val="105"/>
        </w:rPr>
        <w:t>transitions</w:t>
      </w:r>
      <w:r>
        <w:rPr>
          <w:spacing w:val="27"/>
        </w:rPr>
        <w:t xml:space="preserve"> </w:t>
      </w:r>
      <w:r>
        <w:rPr>
          <w:w w:val="105"/>
        </w:rPr>
        <w:t>can</w:t>
      </w:r>
      <w:r>
        <w:rPr>
          <w:spacing w:val="45"/>
          <w:w w:val="105"/>
        </w:rPr>
        <w:t xml:space="preserve"> </w:t>
      </w:r>
      <w:r>
        <w:rPr>
          <w:w w:val="105"/>
        </w:rPr>
        <w:t>also</w:t>
      </w:r>
      <w:r>
        <w:rPr>
          <w:spacing w:val="46"/>
          <w:w w:val="105"/>
        </w:rPr>
        <w:t xml:space="preserve"> </w:t>
      </w:r>
      <w:r>
        <w:rPr>
          <w:spacing w:val="1"/>
          <w:w w:val="105"/>
        </w:rPr>
        <w:t>occ</w:t>
      </w:r>
      <w:r>
        <w:rPr>
          <w:w w:val="105"/>
        </w:rPr>
        <w:t>ur</w:t>
      </w:r>
      <w:r>
        <w:rPr>
          <w:spacing w:val="46"/>
          <w:w w:val="105"/>
        </w:rPr>
        <w:t xml:space="preserve"> </w:t>
      </w:r>
      <w:r>
        <w:rPr>
          <w:w w:val="105"/>
        </w:rPr>
        <w:t>through</w:t>
      </w:r>
      <w:r>
        <w:rPr>
          <w:spacing w:val="46"/>
          <w:w w:val="105"/>
        </w:rPr>
        <w:t xml:space="preserve"> </w:t>
      </w:r>
      <w:r>
        <w:rPr>
          <w:w w:val="105"/>
        </w:rPr>
        <w:t>collision</w:t>
      </w:r>
      <w:r>
        <w:rPr>
          <w:spacing w:val="45"/>
          <w:w w:val="105"/>
        </w:rPr>
        <w:t xml:space="preserve"> </w:t>
      </w:r>
      <w:r>
        <w:rPr>
          <w:w w:val="105"/>
        </w:rPr>
        <w:t>or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6"/>
          <w:w w:val="105"/>
        </w:rPr>
        <w:t xml:space="preserve"> </w:t>
      </w:r>
      <w:r>
        <w:rPr>
          <w:w w:val="105"/>
        </w:rPr>
        <w:t>absorption</w:t>
      </w:r>
      <w:r>
        <w:rPr>
          <w:spacing w:val="46"/>
          <w:w w:val="105"/>
        </w:rPr>
        <w:t xml:space="preserve"> </w:t>
      </w:r>
      <w:r>
        <w:rPr>
          <w:w w:val="105"/>
        </w:rPr>
        <w:t>of</w:t>
      </w:r>
      <w:r>
        <w:rPr>
          <w:spacing w:val="45"/>
          <w:w w:val="105"/>
        </w:rPr>
        <w:t xml:space="preserve"> </w:t>
      </w:r>
      <w:r>
        <w:rPr>
          <w:w w:val="105"/>
        </w:rPr>
        <w:t>a</w:t>
      </w:r>
      <w:r>
        <w:rPr>
          <w:spacing w:val="46"/>
          <w:w w:val="105"/>
        </w:rPr>
        <w:t xml:space="preserve"> </w:t>
      </w:r>
      <w:r>
        <w:rPr>
          <w:w w:val="105"/>
        </w:rPr>
        <w:t>photon.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45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46"/>
          <w:w w:val="105"/>
        </w:rPr>
        <w:t xml:space="preserve"> </w:t>
      </w:r>
      <w:r>
        <w:rPr>
          <w:w w:val="105"/>
        </w:rPr>
        <w:t>of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6"/>
          <w:w w:val="105"/>
        </w:rPr>
        <w:t xml:space="preserve"> </w:t>
      </w:r>
      <w:r>
        <w:rPr>
          <w:w w:val="105"/>
        </w:rPr>
        <w:t>emitted</w:t>
      </w:r>
      <w:r>
        <w:rPr>
          <w:spacing w:val="24"/>
          <w:w w:val="110"/>
        </w:rPr>
        <w:t xml:space="preserve"> </w:t>
      </w:r>
      <w:r>
        <w:rPr>
          <w:w w:val="105"/>
        </w:rPr>
        <w:t>photon</w:t>
      </w:r>
      <w:r>
        <w:rPr>
          <w:spacing w:val="35"/>
          <w:w w:val="105"/>
        </w:rPr>
        <w:t xml:space="preserve"> </w:t>
      </w:r>
      <w:r>
        <w:rPr>
          <w:w w:val="105"/>
        </w:rPr>
        <w:t>is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mar</w:t>
      </w:r>
      <w:r>
        <w:rPr>
          <w:spacing w:val="-2"/>
          <w:w w:val="105"/>
        </w:rPr>
        <w:t>il</w:t>
      </w:r>
      <w:r>
        <w:rPr>
          <w:spacing w:val="-1"/>
          <w:w w:val="105"/>
        </w:rPr>
        <w:t>y</w:t>
      </w:r>
      <w:r>
        <w:rPr>
          <w:spacing w:val="35"/>
          <w:w w:val="105"/>
        </w:rPr>
        <w:t xml:space="preserve"> </w:t>
      </w:r>
      <w:r>
        <w:rPr>
          <w:w w:val="105"/>
        </w:rPr>
        <w:t>determined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electronic</w:t>
      </w:r>
      <w:r>
        <w:rPr>
          <w:spacing w:val="35"/>
          <w:w w:val="105"/>
        </w:rPr>
        <w:t xml:space="preserve"> </w:t>
      </w:r>
      <w:r>
        <w:rPr>
          <w:w w:val="105"/>
        </w:rPr>
        <w:t>energy</w:t>
      </w:r>
      <w:r>
        <w:rPr>
          <w:spacing w:val="35"/>
          <w:w w:val="105"/>
        </w:rPr>
        <w:t xml:space="preserve"> </w:t>
      </w:r>
      <w:r>
        <w:rPr>
          <w:w w:val="105"/>
        </w:rPr>
        <w:t>transition</w:t>
      </w:r>
      <w:r>
        <w:rPr>
          <w:spacing w:val="35"/>
          <w:w w:val="105"/>
        </w:rPr>
        <w:t xml:space="preserve"> </w:t>
      </w:r>
      <w:r>
        <w:rPr>
          <w:w w:val="105"/>
        </w:rPr>
        <w:t>but</w:t>
      </w:r>
      <w:r>
        <w:rPr>
          <w:spacing w:val="35"/>
          <w:w w:val="105"/>
        </w:rPr>
        <w:t xml:space="preserve"> </w:t>
      </w:r>
      <w:r>
        <w:rPr>
          <w:w w:val="105"/>
        </w:rPr>
        <w:t>can</w:t>
      </w:r>
      <w:r>
        <w:rPr>
          <w:spacing w:val="35"/>
          <w:w w:val="105"/>
        </w:rPr>
        <w:t xml:space="preserve"> </w:t>
      </w:r>
      <w:r>
        <w:rPr>
          <w:w w:val="105"/>
        </w:rPr>
        <w:t>also</w:t>
      </w:r>
      <w:r>
        <w:rPr>
          <w:spacing w:val="35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fl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d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35"/>
          <w:w w:val="104"/>
        </w:rPr>
        <w:t xml:space="preserve"> </w:t>
      </w:r>
      <w:r>
        <w:rPr>
          <w:spacing w:val="-1"/>
          <w:w w:val="105"/>
        </w:rPr>
        <w:t>num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rou</w:t>
      </w:r>
      <w:r>
        <w:rPr>
          <w:spacing w:val="-2"/>
          <w:w w:val="105"/>
        </w:rPr>
        <w:t>s</w:t>
      </w:r>
      <w:r>
        <w:rPr>
          <w:spacing w:val="32"/>
          <w:w w:val="105"/>
        </w:rPr>
        <w:t xml:space="preserve"> </w:t>
      </w:r>
      <w:r>
        <w:rPr>
          <w:w w:val="105"/>
        </w:rPr>
        <w:t>other</w:t>
      </w:r>
      <w:r>
        <w:rPr>
          <w:spacing w:val="32"/>
          <w:w w:val="105"/>
        </w:rPr>
        <w:t xml:space="preserve"> </w:t>
      </w:r>
      <w:r>
        <w:rPr>
          <w:w w:val="105"/>
        </w:rPr>
        <w:t>processes.</w:t>
      </w:r>
      <w:r>
        <w:rPr>
          <w:spacing w:val="26"/>
          <w:w w:val="105"/>
        </w:rPr>
        <w:t xml:space="preserve"> </w:t>
      </w:r>
      <w:r>
        <w:rPr>
          <w:spacing w:val="-7"/>
          <w:w w:val="105"/>
        </w:rPr>
        <w:t>For</w:t>
      </w:r>
      <w:r>
        <w:rPr>
          <w:spacing w:val="32"/>
          <w:w w:val="105"/>
        </w:rPr>
        <w:t xml:space="preserve"> </w:t>
      </w:r>
      <w:r>
        <w:rPr>
          <w:w w:val="105"/>
        </w:rPr>
        <w:t>example,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strength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surrounding</w:t>
      </w:r>
      <w:r>
        <w:rPr>
          <w:spacing w:val="32"/>
          <w:w w:val="105"/>
        </w:rPr>
        <w:t xml:space="preserve"> </w:t>
      </w:r>
      <w:r>
        <w:rPr>
          <w:w w:val="105"/>
        </w:rPr>
        <w:t>magnetic</w:t>
      </w:r>
      <w:r>
        <w:rPr>
          <w:spacing w:val="32"/>
          <w:w w:val="105"/>
        </w:rPr>
        <w:t xml:space="preserve"> </w:t>
      </w:r>
      <w:r>
        <w:rPr>
          <w:w w:val="105"/>
        </w:rPr>
        <w:t>field</w:t>
      </w:r>
      <w:r>
        <w:rPr>
          <w:spacing w:val="32"/>
          <w:w w:val="105"/>
        </w:rPr>
        <w:t xml:space="preserve"> </w:t>
      </w:r>
      <w:r>
        <w:rPr>
          <w:w w:val="105"/>
        </w:rPr>
        <w:t>(Zeeman</w:t>
      </w:r>
      <w:r>
        <w:rPr>
          <w:spacing w:val="21"/>
          <w:w w:val="110"/>
        </w:rPr>
        <w:t xml:space="preserve"> </w:t>
      </w:r>
      <w:r>
        <w:rPr>
          <w:w w:val="105"/>
        </w:rPr>
        <w:t>splitting),</w:t>
      </w:r>
      <w:r>
        <w:rPr>
          <w:spacing w:val="19"/>
          <w:w w:val="105"/>
        </w:rPr>
        <w:t xml:space="preserve"> </w:t>
      </w:r>
      <w:r>
        <w:rPr>
          <w:w w:val="105"/>
        </w:rPr>
        <w:t>collisions</w:t>
      </w:r>
      <w:r>
        <w:rPr>
          <w:spacing w:val="17"/>
          <w:w w:val="105"/>
        </w:rPr>
        <w:t xml:space="preserve"> </w:t>
      </w:r>
      <w:r>
        <w:rPr>
          <w:w w:val="105"/>
        </w:rPr>
        <w:t>during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energy</w:t>
      </w:r>
      <w:r>
        <w:rPr>
          <w:spacing w:val="18"/>
          <w:w w:val="105"/>
        </w:rPr>
        <w:t xml:space="preserve"> </w:t>
      </w:r>
      <w:r>
        <w:rPr>
          <w:w w:val="105"/>
        </w:rPr>
        <w:t>transition,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e-of-si</w:t>
      </w:r>
      <w:r>
        <w:rPr>
          <w:spacing w:val="-1"/>
          <w:w w:val="105"/>
        </w:rPr>
        <w:t>ght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eloci</w:t>
      </w:r>
      <w:r>
        <w:rPr>
          <w:spacing w:val="-1"/>
          <w:w w:val="105"/>
        </w:rPr>
        <w:t>ty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atom</w:t>
      </w:r>
      <w:r>
        <w:rPr>
          <w:spacing w:val="23"/>
          <w:w w:val="103"/>
        </w:rPr>
        <w:t xml:space="preserve"> </w:t>
      </w:r>
      <w:r>
        <w:rPr>
          <w:w w:val="105"/>
        </w:rPr>
        <w:t>with</w:t>
      </w:r>
      <w:r>
        <w:rPr>
          <w:spacing w:val="9"/>
          <w:w w:val="105"/>
        </w:rPr>
        <w:t xml:space="preserve"> </w:t>
      </w:r>
      <w:r>
        <w:rPr>
          <w:w w:val="105"/>
        </w:rPr>
        <w:t>respect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(Dopp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r)</w:t>
      </w:r>
      <w:r>
        <w:rPr>
          <w:spacing w:val="9"/>
          <w:w w:val="105"/>
        </w:rPr>
        <w:t xml:space="preserve"> </w:t>
      </w:r>
      <w:r>
        <w:rPr>
          <w:w w:val="105"/>
        </w:rPr>
        <w:t>all</w:t>
      </w:r>
      <w:r>
        <w:rPr>
          <w:spacing w:val="9"/>
          <w:w w:val="105"/>
        </w:rPr>
        <w:t xml:space="preserve"> </w:t>
      </w:r>
      <w:r>
        <w:rPr>
          <w:w w:val="105"/>
        </w:rPr>
        <w:t>influence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final</w:t>
      </w:r>
      <w:r>
        <w:rPr>
          <w:spacing w:val="10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av</w:t>
      </w:r>
      <w:r>
        <w:rPr>
          <w:spacing w:val="-4"/>
          <w:w w:val="105"/>
        </w:rPr>
        <w:t>ele</w:t>
      </w:r>
      <w:r>
        <w:rPr>
          <w:spacing w:val="-3"/>
          <w:w w:val="105"/>
        </w:rPr>
        <w:t>ngth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photon</w:t>
      </w:r>
      <w:r>
        <w:rPr>
          <w:spacing w:val="9"/>
          <w:w w:val="105"/>
        </w:rPr>
        <w:t xml:space="preserve"> </w:t>
      </w:r>
      <w:r>
        <w:rPr>
          <w:w w:val="105"/>
        </w:rPr>
        <w:t>emitted</w:t>
      </w:r>
      <w:r>
        <w:rPr>
          <w:spacing w:val="10"/>
          <w:w w:val="105"/>
        </w:rPr>
        <w:t xml:space="preserve"> </w:t>
      </w:r>
      <w:r>
        <w:rPr>
          <w:w w:val="105"/>
        </w:rPr>
        <w:t>from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</w:p>
    <w:p w14:paraId="1DE4A67D" w14:textId="77777777" w:rsidR="00D36D19" w:rsidRDefault="00D36D19">
      <w:pPr>
        <w:spacing w:line="455" w:lineRule="auto"/>
        <w:jc w:val="both"/>
        <w:sectPr w:rsidR="00D36D19">
          <w:headerReference w:type="default" r:id="rId22"/>
          <w:pgSz w:w="12240" w:h="15840"/>
          <w:pgMar w:top="1340" w:right="1320" w:bottom="280" w:left="1340" w:header="1132" w:footer="0" w:gutter="0"/>
          <w:cols w:space="720"/>
        </w:sectPr>
      </w:pPr>
    </w:p>
    <w:p w14:paraId="1DE4A67E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67F" w14:textId="77777777" w:rsidR="00D36D19" w:rsidRDefault="004377DE">
      <w:pPr>
        <w:pStyle w:val="BodyText"/>
        <w:spacing w:before="58" w:line="442" w:lineRule="auto"/>
        <w:ind w:left="100" w:right="10"/>
      </w:pP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1"/>
          <w:w w:val="105"/>
        </w:rPr>
        <w:t>-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tran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on.</w:t>
      </w:r>
      <w:r>
        <w:rPr>
          <w:w w:val="105"/>
        </w:rPr>
        <w:t xml:space="preserve"> </w:t>
      </w:r>
      <w:r>
        <w:rPr>
          <w:spacing w:val="1"/>
          <w:w w:val="105"/>
        </w:rPr>
        <w:t xml:space="preserve"> </w:t>
      </w:r>
      <w:r>
        <w:rPr>
          <w:w w:val="105"/>
        </w:rPr>
        <w:t>These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other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e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ects</w:t>
      </w:r>
      <w:proofErr w:type="spellEnd"/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line</w:t>
      </w:r>
      <w:r>
        <w:rPr>
          <w:spacing w:val="29"/>
          <w:w w:val="105"/>
        </w:rPr>
        <w:t xml:space="preserve"> </w:t>
      </w:r>
      <w:r>
        <w:rPr>
          <w:w w:val="105"/>
        </w:rPr>
        <w:t>broadening,</w:t>
      </w:r>
      <w:r>
        <w:rPr>
          <w:spacing w:val="29"/>
          <w:w w:val="105"/>
        </w:rPr>
        <w:t xml:space="preserve"> </w:t>
      </w:r>
      <w:r>
        <w:rPr>
          <w:w w:val="105"/>
        </w:rPr>
        <w:t>sometimes</w:t>
      </w:r>
      <w:r>
        <w:rPr>
          <w:spacing w:val="29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point</w:t>
      </w:r>
      <w:r>
        <w:rPr>
          <w:spacing w:val="32"/>
          <w:w w:val="138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splitting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lines.</w:t>
      </w:r>
    </w:p>
    <w:p w14:paraId="1DE4A680" w14:textId="77777777" w:rsidR="00D36D19" w:rsidRDefault="004377DE">
      <w:pPr>
        <w:pStyle w:val="BodyText"/>
        <w:spacing w:before="21" w:line="453" w:lineRule="auto"/>
        <w:ind w:left="100" w:right="118" w:firstLine="576"/>
        <w:jc w:val="both"/>
      </w:pPr>
      <w:r>
        <w:rPr>
          <w:rFonts w:cs="Times New Roman"/>
          <w:b/>
          <w:bCs/>
          <w:spacing w:val="-2"/>
          <w:w w:val="105"/>
        </w:rPr>
        <w:t>Free-bound</w:t>
      </w:r>
      <w:r>
        <w:rPr>
          <w:rFonts w:cs="Times New Roman"/>
          <w:b/>
          <w:bCs/>
          <w:spacing w:val="4"/>
          <w:w w:val="105"/>
        </w:rPr>
        <w:t xml:space="preserve"> </w:t>
      </w:r>
      <w:r>
        <w:rPr>
          <w:w w:val="105"/>
        </w:rPr>
        <w:t>Also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kn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15"/>
          <w:w w:val="105"/>
        </w:rPr>
        <w:t xml:space="preserve"> </w:t>
      </w:r>
      <w:r>
        <w:rPr>
          <w:w w:val="105"/>
        </w:rPr>
        <w:t>as</w:t>
      </w:r>
      <w:r>
        <w:rPr>
          <w:spacing w:val="15"/>
          <w:w w:val="105"/>
        </w:rPr>
        <w:t xml:space="preserve"> </w:t>
      </w:r>
      <w:proofErr w:type="gramStart"/>
      <w:r>
        <w:rPr>
          <w:spacing w:val="-1"/>
          <w:w w:val="105"/>
        </w:rPr>
        <w:t>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w w:val="105"/>
        </w:rPr>
        <w:t xml:space="preserve"> 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omb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proofErr w:type="gramEnd"/>
      <w:r>
        <w:rPr>
          <w:spacing w:val="-1"/>
          <w:w w:val="105"/>
        </w:rPr>
        <w:t>,</w:t>
      </w:r>
      <w:r>
        <w:rPr>
          <w:w w:val="105"/>
        </w:rPr>
        <w:t xml:space="preserve"> </w:t>
      </w:r>
      <w:r>
        <w:rPr>
          <w:spacing w:val="26"/>
          <w:w w:val="105"/>
        </w:rPr>
        <w:t xml:space="preserve"> </w:t>
      </w:r>
      <w:r>
        <w:rPr>
          <w:w w:val="105"/>
        </w:rPr>
        <w:t xml:space="preserve">free-bound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transitions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are </w:t>
      </w:r>
      <w:r>
        <w:rPr>
          <w:spacing w:val="15"/>
          <w:w w:val="105"/>
        </w:rPr>
        <w:t xml:space="preserve"> </w:t>
      </w:r>
      <w:r>
        <w:rPr>
          <w:w w:val="105"/>
        </w:rPr>
        <w:t>those</w:t>
      </w:r>
      <w:r>
        <w:rPr>
          <w:spacing w:val="51"/>
          <w:w w:val="99"/>
        </w:rPr>
        <w:t xml:space="preserve"> </w:t>
      </w:r>
      <w:r>
        <w:rPr>
          <w:w w:val="105"/>
        </w:rPr>
        <w:t>where</w:t>
      </w:r>
      <w:r>
        <w:rPr>
          <w:spacing w:val="42"/>
          <w:w w:val="105"/>
        </w:rPr>
        <w:t xml:space="preserve"> </w:t>
      </w:r>
      <w:r>
        <w:rPr>
          <w:w w:val="105"/>
        </w:rPr>
        <w:t>an</w:t>
      </w:r>
      <w:r>
        <w:rPr>
          <w:spacing w:val="42"/>
          <w:w w:val="105"/>
        </w:rPr>
        <w:t xml:space="preserve"> </w:t>
      </w:r>
      <w:r>
        <w:rPr>
          <w:w w:val="105"/>
        </w:rPr>
        <w:t>atom</w:t>
      </w:r>
      <w:r>
        <w:rPr>
          <w:spacing w:val="42"/>
          <w:w w:val="105"/>
        </w:rPr>
        <w:t xml:space="preserve"> </w:t>
      </w:r>
      <w:r>
        <w:rPr>
          <w:w w:val="105"/>
        </w:rPr>
        <w:t>captures</w:t>
      </w:r>
      <w:r>
        <w:rPr>
          <w:spacing w:val="42"/>
          <w:w w:val="105"/>
        </w:rPr>
        <w:t xml:space="preserve"> </w:t>
      </w:r>
      <w:r>
        <w:rPr>
          <w:w w:val="105"/>
        </w:rPr>
        <w:t>a</w:t>
      </w:r>
      <w:r>
        <w:rPr>
          <w:spacing w:val="42"/>
          <w:w w:val="105"/>
        </w:rPr>
        <w:t xml:space="preserve"> </w:t>
      </w:r>
      <w:r>
        <w:rPr>
          <w:w w:val="105"/>
        </w:rPr>
        <w:t>free</w:t>
      </w:r>
      <w:r>
        <w:rPr>
          <w:spacing w:val="42"/>
          <w:w w:val="105"/>
        </w:rPr>
        <w:t xml:space="preserve"> </w:t>
      </w:r>
      <w:r>
        <w:rPr>
          <w:w w:val="105"/>
        </w:rPr>
        <w:t>electron.</w:t>
      </w:r>
      <w:r>
        <w:rPr>
          <w:spacing w:val="55"/>
          <w:w w:val="105"/>
        </w:rPr>
        <w:t xml:space="preserve"> </w:t>
      </w:r>
      <w:r>
        <w:rPr>
          <w:w w:val="105"/>
        </w:rPr>
        <w:t>When</w:t>
      </w:r>
      <w:r>
        <w:rPr>
          <w:spacing w:val="42"/>
          <w:w w:val="105"/>
        </w:rPr>
        <w:t xml:space="preserve"> </w:t>
      </w:r>
      <w:r>
        <w:rPr>
          <w:w w:val="105"/>
        </w:rPr>
        <w:t>a</w:t>
      </w:r>
      <w:r>
        <w:rPr>
          <w:spacing w:val="42"/>
          <w:w w:val="105"/>
        </w:rPr>
        <w:t xml:space="preserve"> </w:t>
      </w:r>
      <w:r>
        <w:rPr>
          <w:w w:val="105"/>
        </w:rPr>
        <w:t>free</w:t>
      </w:r>
      <w:r>
        <w:rPr>
          <w:spacing w:val="42"/>
          <w:w w:val="105"/>
        </w:rPr>
        <w:t xml:space="preserve"> </w:t>
      </w:r>
      <w:r>
        <w:rPr>
          <w:w w:val="105"/>
        </w:rPr>
        <w:t>electron</w:t>
      </w:r>
      <w:r>
        <w:rPr>
          <w:spacing w:val="42"/>
          <w:w w:val="105"/>
        </w:rPr>
        <w:t xml:space="preserve"> </w:t>
      </w:r>
      <w:r>
        <w:rPr>
          <w:w w:val="105"/>
        </w:rPr>
        <w:t>is</w:t>
      </w:r>
      <w:r>
        <w:rPr>
          <w:spacing w:val="43"/>
          <w:w w:val="105"/>
        </w:rPr>
        <w:t xml:space="preserve"> </w:t>
      </w:r>
      <w:r>
        <w:rPr>
          <w:w w:val="105"/>
        </w:rPr>
        <w:t>captured,</w:t>
      </w:r>
      <w:r>
        <w:rPr>
          <w:spacing w:val="47"/>
          <w:w w:val="105"/>
        </w:rPr>
        <w:t xml:space="preserve"> </w:t>
      </w:r>
      <w:r>
        <w:rPr>
          <w:w w:val="105"/>
        </w:rPr>
        <w:t>a</w:t>
      </w:r>
      <w:r>
        <w:rPr>
          <w:spacing w:val="42"/>
          <w:w w:val="105"/>
        </w:rPr>
        <w:t xml:space="preserve"> </w:t>
      </w:r>
      <w:r>
        <w:rPr>
          <w:w w:val="105"/>
        </w:rPr>
        <w:t>photon</w:t>
      </w:r>
      <w:r>
        <w:rPr>
          <w:spacing w:val="42"/>
          <w:w w:val="105"/>
        </w:rPr>
        <w:t xml:space="preserve"> </w:t>
      </w:r>
      <w:r>
        <w:rPr>
          <w:w w:val="105"/>
        </w:rPr>
        <w:t>is</w:t>
      </w:r>
      <w:r>
        <w:rPr>
          <w:spacing w:val="42"/>
          <w:w w:val="105"/>
        </w:rPr>
        <w:t xml:space="preserve"> </w:t>
      </w:r>
      <w:r>
        <w:rPr>
          <w:w w:val="105"/>
        </w:rPr>
        <w:t>emitted</w:t>
      </w:r>
      <w:r>
        <w:rPr>
          <w:w w:val="110"/>
        </w:rPr>
        <w:t xml:space="preserve"> </w:t>
      </w:r>
      <w:r>
        <w:rPr>
          <w:w w:val="105"/>
        </w:rPr>
        <w:t>with</w:t>
      </w:r>
      <w:r>
        <w:rPr>
          <w:spacing w:val="23"/>
          <w:w w:val="105"/>
        </w:rPr>
        <w:t xml:space="preserve"> </w:t>
      </w:r>
      <w:r>
        <w:rPr>
          <w:w w:val="105"/>
        </w:rPr>
        <w:t>energy</w:t>
      </w:r>
      <w:r>
        <w:rPr>
          <w:spacing w:val="24"/>
          <w:w w:val="105"/>
        </w:rPr>
        <w:t xml:space="preserve"> </w:t>
      </w:r>
      <w:r>
        <w:rPr>
          <w:w w:val="105"/>
        </w:rPr>
        <w:t>equal</w:t>
      </w:r>
      <w:r>
        <w:rPr>
          <w:spacing w:val="24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proofErr w:type="spellStart"/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erence</w:t>
      </w:r>
      <w:proofErr w:type="spellEnd"/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kinetic</w:t>
      </w:r>
      <w:r>
        <w:rPr>
          <w:spacing w:val="24"/>
          <w:w w:val="105"/>
        </w:rPr>
        <w:t xml:space="preserve"> </w:t>
      </w:r>
      <w:r>
        <w:rPr>
          <w:w w:val="105"/>
        </w:rPr>
        <w:t>energy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free</w:t>
      </w:r>
      <w:r>
        <w:rPr>
          <w:spacing w:val="24"/>
          <w:w w:val="105"/>
        </w:rPr>
        <w:t xml:space="preserve"> </w:t>
      </w:r>
      <w:r>
        <w:rPr>
          <w:w w:val="105"/>
        </w:rPr>
        <w:t>electron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energy</w:t>
      </w:r>
      <w:r>
        <w:rPr>
          <w:spacing w:val="20"/>
          <w:w w:val="101"/>
        </w:rPr>
        <w:t xml:space="preserve"> </w:t>
      </w:r>
      <w:r>
        <w:rPr>
          <w:w w:val="105"/>
        </w:rPr>
        <w:t>of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36"/>
          <w:w w:val="105"/>
        </w:rPr>
        <w:t xml:space="preserve"> </w:t>
      </w:r>
      <w:r>
        <w:rPr>
          <w:w w:val="105"/>
        </w:rPr>
        <w:t>atomic</w:t>
      </w:r>
      <w:r>
        <w:rPr>
          <w:spacing w:val="37"/>
          <w:w w:val="105"/>
        </w:rPr>
        <w:t xml:space="preserve"> </w:t>
      </w:r>
      <w:r>
        <w:rPr>
          <w:w w:val="105"/>
        </w:rPr>
        <w:t>state.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orbitals</w:t>
      </w:r>
      <w:r>
        <w:rPr>
          <w:spacing w:val="37"/>
          <w:w w:val="105"/>
        </w:rPr>
        <w:t xml:space="preserve"> </w:t>
      </w:r>
      <w:r>
        <w:rPr>
          <w:w w:val="105"/>
        </w:rPr>
        <w:t>of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atom</w:t>
      </w:r>
      <w:r>
        <w:rPr>
          <w:spacing w:val="37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36"/>
          <w:w w:val="105"/>
        </w:rPr>
        <w:t xml:space="preserve"> </w:t>
      </w:r>
      <w:r>
        <w:rPr>
          <w:w w:val="105"/>
        </w:rPr>
        <w:t>discrete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(quant</w:t>
      </w:r>
      <w:r>
        <w:rPr>
          <w:spacing w:val="-2"/>
          <w:w w:val="105"/>
        </w:rPr>
        <w:t>ize</w:t>
      </w:r>
      <w:r>
        <w:rPr>
          <w:spacing w:val="-1"/>
          <w:w w:val="105"/>
        </w:rPr>
        <w:t>d)</w:t>
      </w:r>
      <w:r>
        <w:rPr>
          <w:spacing w:val="37"/>
          <w:w w:val="105"/>
        </w:rPr>
        <w:t xml:space="preserve"> </w:t>
      </w:r>
      <w:r>
        <w:rPr>
          <w:w w:val="105"/>
        </w:rPr>
        <w:t>energy</w:t>
      </w:r>
      <w:r>
        <w:rPr>
          <w:spacing w:val="36"/>
          <w:w w:val="105"/>
        </w:rPr>
        <w:t xml:space="preserve"> </w:t>
      </w:r>
      <w:r>
        <w:rPr>
          <w:spacing w:val="-3"/>
          <w:w w:val="105"/>
        </w:rPr>
        <w:t>valu</w:t>
      </w:r>
      <w:r>
        <w:rPr>
          <w:spacing w:val="-4"/>
          <w:w w:val="105"/>
        </w:rPr>
        <w:t>es</w:t>
      </w:r>
      <w:r>
        <w:rPr>
          <w:spacing w:val="37"/>
          <w:w w:val="105"/>
        </w:rPr>
        <w:t xml:space="preserve"> </w:t>
      </w:r>
      <w:r>
        <w:rPr>
          <w:w w:val="105"/>
        </w:rPr>
        <w:t>but</w:t>
      </w:r>
      <w:r>
        <w:rPr>
          <w:spacing w:val="27"/>
          <w:w w:val="138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kinetic</w:t>
      </w:r>
      <w:r>
        <w:rPr>
          <w:spacing w:val="24"/>
          <w:w w:val="105"/>
        </w:rPr>
        <w:t xml:space="preserve"> </w:t>
      </w:r>
      <w:r>
        <w:rPr>
          <w:w w:val="105"/>
        </w:rPr>
        <w:t>energy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free</w:t>
      </w:r>
      <w:r>
        <w:rPr>
          <w:spacing w:val="25"/>
          <w:w w:val="105"/>
        </w:rPr>
        <w:t xml:space="preserve"> </w:t>
      </w:r>
      <w:r>
        <w:rPr>
          <w:w w:val="105"/>
        </w:rPr>
        <w:t>electrons</w:t>
      </w:r>
      <w:r>
        <w:rPr>
          <w:spacing w:val="24"/>
          <w:w w:val="105"/>
        </w:rPr>
        <w:t xml:space="preserve"> </w:t>
      </w:r>
      <w:r>
        <w:rPr>
          <w:w w:val="105"/>
        </w:rPr>
        <w:t>exists</w:t>
      </w:r>
      <w:r>
        <w:rPr>
          <w:spacing w:val="25"/>
          <w:w w:val="105"/>
        </w:rPr>
        <w:t xml:space="preserve"> </w:t>
      </w:r>
      <w:r>
        <w:rPr>
          <w:w w:val="105"/>
        </w:rPr>
        <w:t>on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nuum.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24"/>
          <w:w w:val="105"/>
        </w:rPr>
        <w:t xml:space="preserve"> </w:t>
      </w:r>
      <w:r>
        <w:rPr>
          <w:w w:val="105"/>
        </w:rPr>
        <w:t>from</w:t>
      </w:r>
      <w:r>
        <w:rPr>
          <w:spacing w:val="25"/>
          <w:w w:val="105"/>
        </w:rPr>
        <w:t xml:space="preserve"> </w:t>
      </w:r>
      <w:r>
        <w:rPr>
          <w:w w:val="105"/>
        </w:rPr>
        <w:t>free-bound</w:t>
      </w:r>
      <w:r>
        <w:rPr>
          <w:spacing w:val="24"/>
          <w:w w:val="105"/>
        </w:rPr>
        <w:t xml:space="preserve"> </w:t>
      </w:r>
      <w:r>
        <w:rPr>
          <w:w w:val="105"/>
        </w:rPr>
        <w:t>transitions</w:t>
      </w:r>
      <w:r>
        <w:rPr>
          <w:spacing w:val="41"/>
        </w:rPr>
        <w:t xml:space="preserve"> </w:t>
      </w:r>
      <w:r>
        <w:rPr>
          <w:w w:val="105"/>
        </w:rPr>
        <w:t>is</w:t>
      </w:r>
      <w:r>
        <w:rPr>
          <w:spacing w:val="24"/>
          <w:w w:val="105"/>
        </w:rPr>
        <w:t xml:space="preserve"> </w:t>
      </w:r>
      <w:r>
        <w:rPr>
          <w:w w:val="105"/>
        </w:rPr>
        <w:t>also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nuum</w:t>
      </w:r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24"/>
          <w:w w:val="105"/>
        </w:rPr>
        <w:t xml:space="preserve"> </w:t>
      </w:r>
      <w:r>
        <w:rPr>
          <w:w w:val="105"/>
        </w:rPr>
        <w:t>though</w:t>
      </w:r>
      <w:r>
        <w:rPr>
          <w:spacing w:val="25"/>
          <w:w w:val="105"/>
        </w:rPr>
        <w:t xml:space="preserve"> </w:t>
      </w:r>
      <w:r>
        <w:rPr>
          <w:w w:val="105"/>
        </w:rPr>
        <w:t>it</w:t>
      </w:r>
      <w:r>
        <w:rPr>
          <w:spacing w:val="24"/>
          <w:w w:val="105"/>
        </w:rPr>
        <w:t xml:space="preserve"> </w:t>
      </w:r>
      <w:r>
        <w:rPr>
          <w:w w:val="105"/>
        </w:rPr>
        <w:t>has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25"/>
          <w:w w:val="105"/>
        </w:rPr>
        <w:t xml:space="preserve"> </w:t>
      </w:r>
      <w:r>
        <w:rPr>
          <w:w w:val="105"/>
        </w:rPr>
        <w:t>limit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efi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energy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29"/>
          <w:w w:val="110"/>
        </w:rPr>
        <w:t xml:space="preserve"> </w:t>
      </w:r>
      <w:r>
        <w:rPr>
          <w:w w:val="105"/>
        </w:rPr>
        <w:t>state</w:t>
      </w:r>
      <w:r>
        <w:rPr>
          <w:spacing w:val="23"/>
          <w:w w:val="105"/>
        </w:rPr>
        <w:t xml:space="preserve"> </w:t>
      </w:r>
      <w:r>
        <w:rPr>
          <w:w w:val="105"/>
        </w:rPr>
        <w:t>it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captured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o.</w:t>
      </w:r>
      <w:r>
        <w:rPr>
          <w:spacing w:val="5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se</w:t>
      </w:r>
      <w:r>
        <w:rPr>
          <w:spacing w:val="24"/>
          <w:w w:val="105"/>
        </w:rPr>
        <w:t xml:space="preserve"> </w:t>
      </w:r>
      <w:r>
        <w:rPr>
          <w:w w:val="105"/>
        </w:rPr>
        <w:t>process</w:t>
      </w:r>
      <w:r>
        <w:rPr>
          <w:spacing w:val="23"/>
          <w:w w:val="105"/>
        </w:rPr>
        <w:t xml:space="preserve"> </w:t>
      </w:r>
      <w:r>
        <w:rPr>
          <w:w w:val="105"/>
        </w:rPr>
        <w:t>(bound-free)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4"/>
          <w:w w:val="105"/>
        </w:rPr>
        <w:t xml:space="preserve"> </w:t>
      </w:r>
      <w:r>
        <w:rPr>
          <w:w w:val="105"/>
        </w:rPr>
        <w:t>ionization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spacing w:val="1"/>
          <w:w w:val="105"/>
        </w:rPr>
        <w:t>occ</w:t>
      </w:r>
      <w:r>
        <w:rPr>
          <w:w w:val="105"/>
        </w:rPr>
        <w:t>ur</w:t>
      </w:r>
      <w:r>
        <w:rPr>
          <w:spacing w:val="1"/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w w:val="105"/>
        </w:rPr>
        <w:t>when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photon</w:t>
      </w:r>
      <w:r>
        <w:rPr>
          <w:spacing w:val="42"/>
          <w:w w:val="104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absorbed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4"/>
          <w:w w:val="105"/>
        </w:rPr>
        <w:t xml:space="preserve"> </w:t>
      </w:r>
      <w:r>
        <w:rPr>
          <w:w w:val="105"/>
        </w:rPr>
        <w:t>an</w:t>
      </w:r>
      <w:r>
        <w:rPr>
          <w:spacing w:val="24"/>
          <w:w w:val="105"/>
        </w:rPr>
        <w:t xml:space="preserve"> </w:t>
      </w:r>
      <w:r>
        <w:rPr>
          <w:w w:val="105"/>
        </w:rPr>
        <w:t>atom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an</w:t>
      </w:r>
      <w:r>
        <w:rPr>
          <w:spacing w:val="24"/>
          <w:w w:val="105"/>
        </w:rPr>
        <w:t xml:space="preserve"> </w:t>
      </w:r>
      <w:r>
        <w:rPr>
          <w:w w:val="105"/>
        </w:rPr>
        <w:t>electron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4"/>
          <w:w w:val="105"/>
        </w:rPr>
        <w:t xml:space="preserve"> </w:t>
      </w:r>
      <w:r>
        <w:rPr>
          <w:w w:val="105"/>
        </w:rPr>
        <w:t>liberated.</w:t>
      </w:r>
    </w:p>
    <w:p w14:paraId="1DE4A681" w14:textId="77777777" w:rsidR="00D36D19" w:rsidRDefault="004377DE">
      <w:pPr>
        <w:pStyle w:val="BodyText"/>
        <w:tabs>
          <w:tab w:val="left" w:pos="1907"/>
        </w:tabs>
        <w:spacing w:before="10" w:line="455" w:lineRule="auto"/>
        <w:ind w:left="100" w:right="117" w:firstLine="576"/>
        <w:jc w:val="right"/>
      </w:pPr>
      <w:r>
        <w:rPr>
          <w:rFonts w:cs="Times New Roman"/>
          <w:b/>
          <w:bCs/>
          <w:spacing w:val="-3"/>
          <w:w w:val="105"/>
        </w:rPr>
        <w:t>Free-free</w:t>
      </w:r>
      <w:r>
        <w:rPr>
          <w:rFonts w:cs="Times New Roman"/>
          <w:b/>
          <w:bCs/>
          <w:spacing w:val="-3"/>
          <w:w w:val="105"/>
        </w:rPr>
        <w:tab/>
      </w:r>
      <w:r>
        <w:rPr>
          <w:w w:val="105"/>
        </w:rPr>
        <w:t>Also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kn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30"/>
          <w:w w:val="105"/>
        </w:rPr>
        <w:t xml:space="preserve"> </w:t>
      </w:r>
      <w:r>
        <w:rPr>
          <w:w w:val="105"/>
        </w:rPr>
        <w:t>as</w:t>
      </w:r>
      <w:r>
        <w:rPr>
          <w:spacing w:val="30"/>
          <w:w w:val="105"/>
        </w:rPr>
        <w:t xml:space="preserve"> </w:t>
      </w:r>
      <w:r>
        <w:rPr>
          <w:w w:val="105"/>
        </w:rPr>
        <w:t>Bremsstrahlung</w:t>
      </w:r>
      <w:r>
        <w:rPr>
          <w:spacing w:val="29"/>
          <w:w w:val="105"/>
        </w:rPr>
        <w:t xml:space="preserve"> </w:t>
      </w:r>
      <w:r>
        <w:rPr>
          <w:w w:val="105"/>
        </w:rPr>
        <w:t>(“braking</w:t>
      </w:r>
      <w:r>
        <w:rPr>
          <w:spacing w:val="28"/>
          <w:w w:val="105"/>
        </w:rPr>
        <w:t xml:space="preserve"> </w:t>
      </w:r>
      <w:r>
        <w:rPr>
          <w:w w:val="105"/>
        </w:rPr>
        <w:t>radiation”),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any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ac</w:t>
      </w:r>
      <w:r>
        <w:rPr>
          <w:spacing w:val="-2"/>
          <w:w w:val="105"/>
        </w:rPr>
        <w:t>cele</w:t>
      </w:r>
      <w:r>
        <w:rPr>
          <w:spacing w:val="-1"/>
          <w:w w:val="105"/>
        </w:rPr>
        <w:t>rat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har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d</w:t>
      </w:r>
      <w:r>
        <w:rPr>
          <w:spacing w:val="41"/>
          <w:w w:val="110"/>
        </w:rPr>
        <w:t xml:space="preserve"> </w:t>
      </w:r>
      <w:r>
        <w:rPr>
          <w:w w:val="105"/>
        </w:rPr>
        <w:t>particle</w:t>
      </w:r>
      <w:r>
        <w:rPr>
          <w:spacing w:val="12"/>
          <w:w w:val="105"/>
        </w:rPr>
        <w:t xml:space="preserve"> </w:t>
      </w:r>
      <w:r>
        <w:rPr>
          <w:w w:val="105"/>
        </w:rPr>
        <w:t>emits</w:t>
      </w:r>
      <w:r>
        <w:rPr>
          <w:spacing w:val="13"/>
          <w:w w:val="105"/>
        </w:rPr>
        <w:t xml:space="preserve"> </w:t>
      </w:r>
      <w:r>
        <w:rPr>
          <w:w w:val="105"/>
        </w:rPr>
        <w:t>photons</w:t>
      </w:r>
      <w:r>
        <w:rPr>
          <w:spacing w:val="12"/>
          <w:w w:val="105"/>
        </w:rPr>
        <w:t xml:space="preserve"> </w:t>
      </w:r>
      <w:r>
        <w:rPr>
          <w:w w:val="105"/>
        </w:rPr>
        <w:t>according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ax</w:t>
      </w:r>
      <w:r>
        <w:rPr>
          <w:spacing w:val="-2"/>
          <w:w w:val="105"/>
        </w:rPr>
        <w:t>well’s</w:t>
      </w:r>
      <w:r>
        <w:rPr>
          <w:spacing w:val="13"/>
          <w:w w:val="105"/>
        </w:rPr>
        <w:t xml:space="preserve"> </w:t>
      </w:r>
      <w:r>
        <w:rPr>
          <w:w w:val="105"/>
        </w:rPr>
        <w:t>equations.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tant</w:t>
      </w:r>
      <w:r>
        <w:rPr>
          <w:spacing w:val="13"/>
          <w:w w:val="105"/>
        </w:rPr>
        <w:t xml:space="preserve"> </w:t>
      </w:r>
      <w:r>
        <w:rPr>
          <w:w w:val="105"/>
        </w:rPr>
        <w:t>emission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on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nuum</w:t>
      </w:r>
      <w:r>
        <w:rPr>
          <w:spacing w:val="23"/>
          <w:w w:val="106"/>
        </w:rPr>
        <w:t xml:space="preserve"> </w:t>
      </w:r>
      <w:r>
        <w:rPr>
          <w:w w:val="105"/>
        </w:rPr>
        <w:t>because</w:t>
      </w:r>
      <w:r>
        <w:rPr>
          <w:spacing w:val="21"/>
          <w:w w:val="105"/>
        </w:rPr>
        <w:t xml:space="preserve"> </w:t>
      </w:r>
      <w:r>
        <w:rPr>
          <w:w w:val="105"/>
        </w:rPr>
        <w:t>there</w:t>
      </w:r>
      <w:r>
        <w:rPr>
          <w:spacing w:val="22"/>
          <w:w w:val="105"/>
        </w:rPr>
        <w:t xml:space="preserve"> </w:t>
      </w:r>
      <w:r>
        <w:rPr>
          <w:w w:val="105"/>
        </w:rPr>
        <w:t>are</w:t>
      </w:r>
      <w:r>
        <w:rPr>
          <w:spacing w:val="22"/>
          <w:w w:val="105"/>
        </w:rPr>
        <w:t xml:space="preserve"> </w:t>
      </w:r>
      <w:r>
        <w:rPr>
          <w:w w:val="105"/>
        </w:rPr>
        <w:t>no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quantum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traint</w:t>
      </w:r>
      <w:r>
        <w:rPr>
          <w:spacing w:val="-2"/>
          <w:w w:val="105"/>
        </w:rPr>
        <w:t>s</w:t>
      </w:r>
      <w:r>
        <w:rPr>
          <w:spacing w:val="22"/>
          <w:w w:val="105"/>
        </w:rPr>
        <w:t xml:space="preserve"> </w:t>
      </w:r>
      <w:r>
        <w:rPr>
          <w:w w:val="105"/>
        </w:rPr>
        <w:t>on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ic</w:t>
      </w:r>
      <w:r>
        <w:rPr>
          <w:spacing w:val="22"/>
          <w:w w:val="105"/>
        </w:rPr>
        <w:t xml:space="preserve"> </w:t>
      </w:r>
      <w:r>
        <w:rPr>
          <w:w w:val="105"/>
        </w:rPr>
        <w:t>energy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free</w:t>
      </w:r>
      <w:r>
        <w:rPr>
          <w:spacing w:val="22"/>
          <w:w w:val="105"/>
        </w:rPr>
        <w:t xml:space="preserve"> </w:t>
      </w:r>
      <w:r>
        <w:rPr>
          <w:w w:val="105"/>
        </w:rPr>
        <w:t>particles</w:t>
      </w:r>
      <w:r>
        <w:rPr>
          <w:spacing w:val="21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efore</w:t>
      </w:r>
      <w:r>
        <w:rPr>
          <w:spacing w:val="22"/>
          <w:w w:val="105"/>
        </w:rPr>
        <w:t xml:space="preserve"> </w:t>
      </w:r>
      <w:r>
        <w:rPr>
          <w:w w:val="105"/>
        </w:rPr>
        <w:t>or</w:t>
      </w:r>
      <w:r>
        <w:rPr>
          <w:spacing w:val="22"/>
          <w:w w:val="105"/>
        </w:rPr>
        <w:t xml:space="preserve"> </w:t>
      </w:r>
      <w:r>
        <w:rPr>
          <w:w w:val="105"/>
        </w:rPr>
        <w:t>after</w:t>
      </w:r>
      <w:r>
        <w:rPr>
          <w:spacing w:val="22"/>
          <w:w w:val="105"/>
        </w:rPr>
        <w:t xml:space="preserve"> </w:t>
      </w:r>
      <w:r>
        <w:rPr>
          <w:w w:val="105"/>
        </w:rPr>
        <w:t>an</w:t>
      </w:r>
      <w:r>
        <w:rPr>
          <w:spacing w:val="34"/>
          <w:w w:val="110"/>
        </w:rPr>
        <w:t xml:space="preserve"> </w:t>
      </w:r>
      <w:r>
        <w:rPr>
          <w:w w:val="105"/>
        </w:rPr>
        <w:t>acceleration</w:t>
      </w:r>
      <w:r>
        <w:rPr>
          <w:spacing w:val="30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nt.</w:t>
      </w:r>
      <w:r>
        <w:rPr>
          <w:w w:val="105"/>
        </w:rPr>
        <w:t xml:space="preserve"> </w:t>
      </w:r>
      <w:r>
        <w:rPr>
          <w:spacing w:val="22"/>
          <w:w w:val="105"/>
        </w:rPr>
        <w:t xml:space="preserve"> </w:t>
      </w:r>
      <w:r>
        <w:rPr>
          <w:w w:val="105"/>
        </w:rPr>
        <w:t>Because</w:t>
      </w:r>
      <w:r>
        <w:rPr>
          <w:spacing w:val="31"/>
          <w:w w:val="105"/>
        </w:rPr>
        <w:t xml:space="preserve"> </w:t>
      </w:r>
      <w:r>
        <w:rPr>
          <w:w w:val="105"/>
        </w:rPr>
        <w:t>electrons</w:t>
      </w:r>
      <w:r>
        <w:rPr>
          <w:spacing w:val="31"/>
          <w:w w:val="105"/>
        </w:rPr>
        <w:t xml:space="preserve"> </w:t>
      </w:r>
      <w:r>
        <w:rPr>
          <w:w w:val="105"/>
        </w:rPr>
        <w:t>are</w:t>
      </w:r>
      <w:r>
        <w:rPr>
          <w:spacing w:val="31"/>
          <w:w w:val="105"/>
        </w:rPr>
        <w:t xml:space="preserve"> </w:t>
      </w:r>
      <w:r>
        <w:rPr>
          <w:spacing w:val="-4"/>
          <w:w w:val="105"/>
        </w:rPr>
        <w:t>mu</w:t>
      </w:r>
      <w:r>
        <w:rPr>
          <w:spacing w:val="-5"/>
          <w:w w:val="105"/>
        </w:rPr>
        <w:t>c</w:t>
      </w:r>
      <w:r>
        <w:rPr>
          <w:spacing w:val="-4"/>
          <w:w w:val="105"/>
        </w:rPr>
        <w:t>h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less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mas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w w:val="105"/>
        </w:rPr>
        <w:t>than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nu</w:t>
      </w:r>
      <w:r>
        <w:rPr>
          <w:spacing w:val="-2"/>
          <w:w w:val="105"/>
        </w:rPr>
        <w:t>clei</w:t>
      </w:r>
      <w:r>
        <w:rPr>
          <w:spacing w:val="-1"/>
          <w:w w:val="105"/>
        </w:rPr>
        <w:t>,</w:t>
      </w:r>
      <w:r>
        <w:rPr>
          <w:spacing w:val="33"/>
          <w:w w:val="105"/>
        </w:rPr>
        <w:t xml:space="preserve"> </w:t>
      </w:r>
      <w:r>
        <w:rPr>
          <w:w w:val="105"/>
        </w:rPr>
        <w:t>they</w:t>
      </w:r>
      <w:r>
        <w:rPr>
          <w:spacing w:val="31"/>
          <w:w w:val="105"/>
        </w:rPr>
        <w:t xml:space="preserve"> </w:t>
      </w:r>
      <w:r>
        <w:rPr>
          <w:w w:val="105"/>
        </w:rPr>
        <w:t>tend</w:t>
      </w:r>
      <w:r>
        <w:rPr>
          <w:spacing w:val="31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w w:val="105"/>
        </w:rPr>
        <w:t>experience</w:t>
      </w:r>
      <w:r>
        <w:rPr>
          <w:spacing w:val="27"/>
          <w:w w:val="99"/>
        </w:rPr>
        <w:t xml:space="preserve"> </w:t>
      </w:r>
      <w:r>
        <w:rPr>
          <w:spacing w:val="-2"/>
          <w:w w:val="105"/>
        </w:rPr>
        <w:t>many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ges</w:t>
      </w:r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direction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p</w:t>
      </w:r>
      <w:r>
        <w:rPr>
          <w:spacing w:val="1"/>
          <w:w w:val="105"/>
        </w:rPr>
        <w:t>ee</w:t>
      </w:r>
      <w:r>
        <w:rPr>
          <w:w w:val="105"/>
        </w:rPr>
        <w:t>d</w:t>
      </w:r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w w:val="105"/>
        </w:rPr>
        <w:t>dynamic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plasma.  </w:t>
      </w:r>
      <w:r>
        <w:rPr>
          <w:spacing w:val="-2"/>
          <w:w w:val="105"/>
        </w:rPr>
        <w:t>Ev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ght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t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nu</w:t>
      </w:r>
      <w:r>
        <w:rPr>
          <w:spacing w:val="-2"/>
          <w:w w:val="105"/>
        </w:rPr>
        <w:t>cle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s</w:t>
      </w:r>
      <w:r>
        <w:rPr>
          <w:spacing w:val="25"/>
          <w:w w:val="105"/>
        </w:rPr>
        <w:t xml:space="preserve"> </w:t>
      </w:r>
      <w:r>
        <w:rPr>
          <w:w w:val="105"/>
        </w:rPr>
        <w:t>–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hydr</w:t>
      </w:r>
      <w:r>
        <w:rPr>
          <w:spacing w:val="-2"/>
          <w:w w:val="105"/>
        </w:rPr>
        <w:t>oge</w:t>
      </w:r>
      <w:r>
        <w:rPr>
          <w:spacing w:val="-1"/>
          <w:w w:val="105"/>
        </w:rPr>
        <w:t>n,</w:t>
      </w:r>
      <w:r>
        <w:rPr>
          <w:spacing w:val="23"/>
          <w:w w:val="109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34"/>
          <w:w w:val="105"/>
        </w:rPr>
        <w:t xml:space="preserve"> </w:t>
      </w:r>
      <w:r>
        <w:rPr>
          <w:w w:val="105"/>
        </w:rPr>
        <w:t>is</w:t>
      </w:r>
      <w:r>
        <w:rPr>
          <w:spacing w:val="34"/>
          <w:w w:val="105"/>
        </w:rPr>
        <w:t xml:space="preserve"> </w:t>
      </w:r>
      <w:r>
        <w:rPr>
          <w:w w:val="105"/>
        </w:rPr>
        <w:t>just</w:t>
      </w:r>
      <w:r>
        <w:rPr>
          <w:spacing w:val="35"/>
          <w:w w:val="105"/>
        </w:rPr>
        <w:t xml:space="preserve"> </w:t>
      </w:r>
      <w:r>
        <w:rPr>
          <w:w w:val="105"/>
        </w:rPr>
        <w:t>a</w:t>
      </w:r>
      <w:r>
        <w:rPr>
          <w:spacing w:val="34"/>
          <w:w w:val="105"/>
        </w:rPr>
        <w:t xml:space="preserve"> </w:t>
      </w:r>
      <w:r>
        <w:rPr>
          <w:w w:val="105"/>
        </w:rPr>
        <w:t>proton</w:t>
      </w:r>
      <w:r>
        <w:rPr>
          <w:spacing w:val="34"/>
          <w:w w:val="105"/>
        </w:rPr>
        <w:t xml:space="preserve"> </w:t>
      </w:r>
      <w:r>
        <w:rPr>
          <w:w w:val="105"/>
        </w:rPr>
        <w:t>–</w:t>
      </w:r>
      <w:r>
        <w:rPr>
          <w:spacing w:val="35"/>
          <w:w w:val="105"/>
        </w:rPr>
        <w:t xml:space="preserve"> </w:t>
      </w:r>
      <w:r>
        <w:rPr>
          <w:w w:val="105"/>
        </w:rPr>
        <w:t>is</w:t>
      </w:r>
      <w:r>
        <w:rPr>
          <w:spacing w:val="34"/>
          <w:w w:val="105"/>
        </w:rPr>
        <w:t xml:space="preserve"> </w:t>
      </w:r>
      <w:r>
        <w:rPr>
          <w:w w:val="105"/>
        </w:rPr>
        <w:t>1836</w:t>
      </w:r>
      <w:r>
        <w:rPr>
          <w:spacing w:val="34"/>
          <w:w w:val="105"/>
        </w:rPr>
        <w:t xml:space="preserve"> </w:t>
      </w:r>
      <w:r>
        <w:rPr>
          <w:w w:val="105"/>
        </w:rPr>
        <w:t>times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av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r</w:t>
      </w:r>
      <w:r>
        <w:rPr>
          <w:spacing w:val="34"/>
          <w:w w:val="105"/>
        </w:rPr>
        <w:t xml:space="preserve"> </w:t>
      </w:r>
      <w:r>
        <w:rPr>
          <w:w w:val="105"/>
        </w:rPr>
        <w:t>than</w:t>
      </w:r>
      <w:r>
        <w:rPr>
          <w:spacing w:val="34"/>
          <w:w w:val="105"/>
        </w:rPr>
        <w:t xml:space="preserve"> </w:t>
      </w:r>
      <w:r>
        <w:rPr>
          <w:w w:val="105"/>
        </w:rPr>
        <w:t>an</w:t>
      </w:r>
      <w:r>
        <w:rPr>
          <w:spacing w:val="35"/>
          <w:w w:val="105"/>
        </w:rPr>
        <w:t xml:space="preserve"> </w:t>
      </w:r>
      <w:r>
        <w:rPr>
          <w:w w:val="105"/>
        </w:rPr>
        <w:t xml:space="preserve">electron. </w:t>
      </w:r>
      <w:r>
        <w:rPr>
          <w:spacing w:val="38"/>
          <w:w w:val="105"/>
        </w:rPr>
        <w:t xml:space="preserve"> </w:t>
      </w:r>
      <w:r>
        <w:rPr>
          <w:w w:val="105"/>
        </w:rPr>
        <w:t>So,</w:t>
      </w:r>
      <w:r>
        <w:rPr>
          <w:spacing w:val="39"/>
          <w:w w:val="105"/>
        </w:rPr>
        <w:t xml:space="preserve"> </w:t>
      </w:r>
      <w:r>
        <w:rPr>
          <w:w w:val="105"/>
        </w:rPr>
        <w:t>while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nu</w:t>
      </w:r>
      <w:r>
        <w:rPr>
          <w:spacing w:val="-2"/>
          <w:w w:val="105"/>
        </w:rPr>
        <w:t>cle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s</w:t>
      </w:r>
      <w:r>
        <w:rPr>
          <w:spacing w:val="34"/>
          <w:w w:val="105"/>
        </w:rPr>
        <w:t xml:space="preserve"> </w:t>
      </w:r>
      <w:r>
        <w:rPr>
          <w:w w:val="105"/>
        </w:rPr>
        <w:t>will</w:t>
      </w:r>
      <w:r>
        <w:rPr>
          <w:spacing w:val="35"/>
          <w:w w:val="105"/>
        </w:rPr>
        <w:t xml:space="preserve"> </w:t>
      </w:r>
      <w:r>
        <w:rPr>
          <w:w w:val="105"/>
        </w:rPr>
        <w:t>also</w:t>
      </w:r>
      <w:r>
        <w:rPr>
          <w:spacing w:val="25"/>
          <w:w w:val="99"/>
        </w:rPr>
        <w:t xml:space="preserve"> </w:t>
      </w:r>
      <w:r>
        <w:rPr>
          <w:w w:val="105"/>
        </w:rPr>
        <w:t>experience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han</w:t>
      </w:r>
      <w:r>
        <w:rPr>
          <w:spacing w:val="-3"/>
          <w:w w:val="105"/>
        </w:rPr>
        <w:t>ge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kinetic</w:t>
      </w:r>
      <w:r>
        <w:rPr>
          <w:spacing w:val="17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gy</w:t>
      </w:r>
      <w:r>
        <w:rPr>
          <w:spacing w:val="-3"/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it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w w:val="105"/>
        </w:rPr>
        <w:t>negligible</w:t>
      </w:r>
      <w:r>
        <w:rPr>
          <w:spacing w:val="16"/>
          <w:w w:val="105"/>
        </w:rPr>
        <w:t xml:space="preserve"> </w:t>
      </w:r>
      <w:r>
        <w:rPr>
          <w:w w:val="105"/>
        </w:rPr>
        <w:t>compared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electron’s.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acceleration</w:t>
      </w:r>
      <w:r>
        <w:rPr>
          <w:spacing w:val="25"/>
          <w:w w:val="104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this</w:t>
      </w:r>
      <w:r>
        <w:rPr>
          <w:spacing w:val="-3"/>
          <w:w w:val="105"/>
        </w:rPr>
        <w:t xml:space="preserve"> </w:t>
      </w:r>
      <w:r>
        <w:rPr>
          <w:w w:val="105"/>
        </w:rPr>
        <w:t>case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mediated</w:t>
      </w:r>
      <w:r>
        <w:rPr>
          <w:spacing w:val="-4"/>
          <w:w w:val="105"/>
        </w:rPr>
        <w:t xml:space="preserve"> </w:t>
      </w:r>
      <w:r>
        <w:rPr>
          <w:w w:val="105"/>
        </w:rPr>
        <w:t>through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owe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l</w:t>
      </w:r>
      <w:r>
        <w:rPr>
          <w:spacing w:val="-3"/>
          <w:w w:val="105"/>
        </w:rPr>
        <w:t xml:space="preserve"> </w:t>
      </w:r>
      <w:r>
        <w:rPr>
          <w:w w:val="105"/>
        </w:rPr>
        <w:t>electromagnetic</w:t>
      </w:r>
      <w:r>
        <w:rPr>
          <w:spacing w:val="-4"/>
          <w:w w:val="105"/>
        </w:rPr>
        <w:t xml:space="preserve"> </w:t>
      </w:r>
      <w:r>
        <w:rPr>
          <w:w w:val="105"/>
        </w:rPr>
        <w:t>force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-4"/>
          <w:w w:val="105"/>
        </w:rPr>
        <w:t xml:space="preserve"> </w:t>
      </w:r>
      <w:r>
        <w:rPr>
          <w:w w:val="105"/>
        </w:rPr>
        <w:t>these</w:t>
      </w:r>
      <w:r>
        <w:rPr>
          <w:spacing w:val="-3"/>
          <w:w w:val="105"/>
        </w:rPr>
        <w:t xml:space="preserve"> </w:t>
      </w:r>
      <w:r>
        <w:rPr>
          <w:w w:val="105"/>
        </w:rPr>
        <w:t>oppositely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har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d</w:t>
      </w:r>
      <w:r>
        <w:rPr>
          <w:spacing w:val="27"/>
          <w:w w:val="110"/>
        </w:rPr>
        <w:t xml:space="preserve"> </w:t>
      </w:r>
      <w:r>
        <w:rPr>
          <w:w w:val="105"/>
        </w:rPr>
        <w:t>particles.</w:t>
      </w:r>
      <w:r>
        <w:rPr>
          <w:spacing w:val="54"/>
          <w:w w:val="105"/>
        </w:rPr>
        <w:t xml:space="preserve"> </w:t>
      </w:r>
      <w:r>
        <w:rPr>
          <w:w w:val="105"/>
        </w:rPr>
        <w:t>It</w:t>
      </w:r>
      <w:r>
        <w:rPr>
          <w:spacing w:val="22"/>
          <w:w w:val="105"/>
        </w:rPr>
        <w:t xml:space="preserve"> </w:t>
      </w:r>
      <w:r>
        <w:rPr>
          <w:w w:val="105"/>
        </w:rPr>
        <w:t>is</w:t>
      </w:r>
      <w:r>
        <w:rPr>
          <w:spacing w:val="22"/>
          <w:w w:val="105"/>
        </w:rPr>
        <w:t xml:space="preserve"> </w:t>
      </w:r>
      <w:r>
        <w:rPr>
          <w:w w:val="105"/>
        </w:rPr>
        <w:t>also</w:t>
      </w:r>
      <w:r>
        <w:rPr>
          <w:spacing w:val="22"/>
          <w:w w:val="105"/>
        </w:rPr>
        <w:t xml:space="preserve"> </w:t>
      </w:r>
      <w:r>
        <w:rPr>
          <w:w w:val="105"/>
        </w:rPr>
        <w:t>possible</w:t>
      </w:r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similarly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har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d</w:t>
      </w:r>
      <w:r>
        <w:rPr>
          <w:spacing w:val="22"/>
          <w:w w:val="105"/>
        </w:rPr>
        <w:t xml:space="preserve"> </w:t>
      </w:r>
      <w:r>
        <w:rPr>
          <w:w w:val="105"/>
        </w:rPr>
        <w:t>ions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w w:val="105"/>
        </w:rPr>
        <w:t>accelerate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22"/>
          <w:w w:val="105"/>
        </w:rPr>
        <w:t xml:space="preserve"> </w:t>
      </w:r>
      <w:r>
        <w:rPr>
          <w:w w:val="105"/>
        </w:rPr>
        <w:t>other,</w:t>
      </w:r>
      <w:r>
        <w:rPr>
          <w:spacing w:val="22"/>
          <w:w w:val="105"/>
        </w:rPr>
        <w:t xml:space="preserve"> </w:t>
      </w:r>
      <w:r>
        <w:rPr>
          <w:w w:val="105"/>
        </w:rPr>
        <w:t>or</w:t>
      </w:r>
      <w:r>
        <w:rPr>
          <w:spacing w:val="22"/>
          <w:w w:val="105"/>
        </w:rPr>
        <w:t xml:space="preserve"> </w:t>
      </w:r>
      <w:r>
        <w:rPr>
          <w:w w:val="105"/>
        </w:rPr>
        <w:t>electrons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7"/>
          <w:w w:val="99"/>
        </w:rPr>
        <w:t xml:space="preserve"> </w:t>
      </w:r>
      <w:r>
        <w:rPr>
          <w:w w:val="105"/>
        </w:rPr>
        <w:t>accelerate</w:t>
      </w:r>
      <w:r>
        <w:rPr>
          <w:spacing w:val="13"/>
          <w:w w:val="105"/>
        </w:rPr>
        <w:t xml:space="preserve"> </w:t>
      </w:r>
      <w:r>
        <w:rPr>
          <w:w w:val="105"/>
        </w:rPr>
        <w:t>other</w:t>
      </w:r>
      <w:r>
        <w:rPr>
          <w:spacing w:val="13"/>
          <w:w w:val="105"/>
        </w:rPr>
        <w:t xml:space="preserve"> </w:t>
      </w:r>
      <w:r>
        <w:rPr>
          <w:w w:val="105"/>
        </w:rPr>
        <w:t>electrons,</w:t>
      </w:r>
      <w:r>
        <w:rPr>
          <w:spacing w:val="15"/>
          <w:w w:val="105"/>
        </w:rPr>
        <w:t xml:space="preserve"> </w:t>
      </w:r>
      <w:r>
        <w:rPr>
          <w:w w:val="105"/>
        </w:rPr>
        <w:t>but</w:t>
      </w:r>
      <w:r>
        <w:rPr>
          <w:spacing w:val="13"/>
          <w:w w:val="105"/>
        </w:rPr>
        <w:t xml:space="preserve"> </w:t>
      </w:r>
      <w:r>
        <w:rPr>
          <w:w w:val="105"/>
        </w:rPr>
        <w:t>these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are</w:t>
      </w:r>
      <w:r>
        <w:rPr>
          <w:spacing w:val="13"/>
          <w:w w:val="105"/>
        </w:rPr>
        <w:t xml:space="preserve"> </w:t>
      </w:r>
      <w:r>
        <w:rPr>
          <w:w w:val="105"/>
        </w:rPr>
        <w:t>not</w:t>
      </w:r>
      <w:r>
        <w:rPr>
          <w:spacing w:val="13"/>
          <w:w w:val="105"/>
        </w:rPr>
        <w:t xml:space="preserve"> </w:t>
      </w:r>
      <w:r>
        <w:rPr>
          <w:w w:val="105"/>
        </w:rPr>
        <w:t>responsible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dom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nant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3"/>
          <w:w w:val="105"/>
        </w:rPr>
        <w:t xml:space="preserve"> </w:t>
      </w:r>
      <w:r>
        <w:rPr>
          <w:w w:val="105"/>
        </w:rPr>
        <w:t>emission.</w:t>
      </w:r>
      <w:r>
        <w:rPr>
          <w:spacing w:val="29"/>
          <w:w w:val="109"/>
        </w:rPr>
        <w:t xml:space="preserve"> </w:t>
      </w:r>
      <w:proofErr w:type="gramStart"/>
      <w:r>
        <w:rPr>
          <w:rFonts w:cs="Times New Roman"/>
          <w:b/>
          <w:bCs/>
          <w:w w:val="105"/>
        </w:rPr>
        <w:t xml:space="preserve">Nuclear </w:t>
      </w:r>
      <w:r>
        <w:rPr>
          <w:rFonts w:cs="Times New Roman"/>
          <w:b/>
          <w:bCs/>
          <w:spacing w:val="16"/>
          <w:w w:val="105"/>
        </w:rPr>
        <w:t xml:space="preserve"> </w:t>
      </w:r>
      <w:r>
        <w:rPr>
          <w:rFonts w:cs="Times New Roman"/>
          <w:b/>
          <w:bCs/>
          <w:spacing w:val="-2"/>
          <w:w w:val="105"/>
        </w:rPr>
        <w:t>decay</w:t>
      </w:r>
      <w:proofErr w:type="gramEnd"/>
      <w:r>
        <w:rPr>
          <w:rFonts w:cs="Times New Roman"/>
          <w:b/>
          <w:bCs/>
          <w:spacing w:val="-2"/>
          <w:w w:val="105"/>
        </w:rPr>
        <w:tab/>
      </w:r>
      <w:r>
        <w:rPr>
          <w:w w:val="105"/>
        </w:rPr>
        <w:t>Nuclei</w:t>
      </w:r>
      <w:r>
        <w:rPr>
          <w:spacing w:val="33"/>
          <w:w w:val="105"/>
        </w:rPr>
        <w:t xml:space="preserve"> </w:t>
      </w:r>
      <w:r>
        <w:rPr>
          <w:w w:val="105"/>
        </w:rPr>
        <w:t>can</w:t>
      </w:r>
      <w:r>
        <w:rPr>
          <w:spacing w:val="40"/>
          <w:w w:val="105"/>
        </w:rPr>
        <w:t xml:space="preserve"> </w:t>
      </w:r>
      <w:r>
        <w:rPr>
          <w:w w:val="105"/>
        </w:rPr>
        <w:t>also</w:t>
      </w:r>
      <w:r>
        <w:rPr>
          <w:spacing w:val="41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0"/>
          <w:w w:val="105"/>
        </w:rPr>
        <w:t xml:space="preserve"> </w:t>
      </w:r>
      <w:r>
        <w:rPr>
          <w:w w:val="105"/>
        </w:rPr>
        <w:t>excited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40"/>
          <w:w w:val="105"/>
        </w:rPr>
        <w:t xml:space="preserve"> </w:t>
      </w:r>
      <w:r>
        <w:rPr>
          <w:w w:val="105"/>
        </w:rPr>
        <w:t>energy</w:t>
      </w:r>
      <w:r>
        <w:rPr>
          <w:spacing w:val="41"/>
          <w:w w:val="105"/>
        </w:rPr>
        <w:t xml:space="preserve"> </w:t>
      </w:r>
      <w:r>
        <w:rPr>
          <w:w w:val="105"/>
        </w:rPr>
        <w:t>state</w:t>
      </w:r>
      <w:r>
        <w:rPr>
          <w:spacing w:val="40"/>
          <w:w w:val="105"/>
        </w:rPr>
        <w:t xml:space="preserve"> </w:t>
      </w:r>
      <w:r>
        <w:rPr>
          <w:w w:val="105"/>
        </w:rPr>
        <w:t>through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owe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l</w:t>
      </w:r>
      <w:r>
        <w:rPr>
          <w:spacing w:val="21"/>
          <w:w w:val="98"/>
        </w:rPr>
        <w:t xml:space="preserve"> </w:t>
      </w:r>
      <w:r>
        <w:rPr>
          <w:w w:val="105"/>
        </w:rPr>
        <w:t xml:space="preserve">collisions. </w:t>
      </w:r>
      <w:r>
        <w:rPr>
          <w:spacing w:val="28"/>
          <w:w w:val="105"/>
        </w:rPr>
        <w:t xml:space="preserve"> </w:t>
      </w:r>
      <w:r>
        <w:rPr>
          <w:w w:val="105"/>
        </w:rPr>
        <w:t>When</w:t>
      </w:r>
      <w:r>
        <w:rPr>
          <w:spacing w:val="35"/>
          <w:w w:val="105"/>
        </w:rPr>
        <w:t xml:space="preserve"> </w:t>
      </w:r>
      <w:r>
        <w:rPr>
          <w:w w:val="105"/>
        </w:rPr>
        <w:t>they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turn</w:t>
      </w:r>
      <w:r>
        <w:rPr>
          <w:spacing w:val="35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w w:val="105"/>
        </w:rPr>
        <w:t>a</w:t>
      </w:r>
      <w:r>
        <w:rPr>
          <w:spacing w:val="35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34"/>
          <w:w w:val="105"/>
        </w:rPr>
        <w:t xml:space="preserve"> </w:t>
      </w:r>
      <w:r>
        <w:rPr>
          <w:w w:val="105"/>
        </w:rPr>
        <w:t>energy</w:t>
      </w:r>
      <w:r>
        <w:rPr>
          <w:spacing w:val="35"/>
          <w:w w:val="105"/>
        </w:rPr>
        <w:t xml:space="preserve"> </w:t>
      </w:r>
      <w:r>
        <w:rPr>
          <w:w w:val="105"/>
        </w:rPr>
        <w:t>state,</w:t>
      </w:r>
      <w:r>
        <w:rPr>
          <w:spacing w:val="38"/>
          <w:w w:val="105"/>
        </w:rPr>
        <w:t xml:space="preserve"> </w:t>
      </w:r>
      <w:r>
        <w:rPr>
          <w:w w:val="105"/>
        </w:rPr>
        <w:t>a</w:t>
      </w:r>
      <w:r>
        <w:rPr>
          <w:spacing w:val="34"/>
          <w:w w:val="105"/>
        </w:rPr>
        <w:t xml:space="preserve"> </w:t>
      </w:r>
      <w:r>
        <w:rPr>
          <w:w w:val="105"/>
        </w:rPr>
        <w:t>photon</w:t>
      </w:r>
      <w:r>
        <w:rPr>
          <w:spacing w:val="34"/>
          <w:w w:val="105"/>
        </w:rPr>
        <w:t xml:space="preserve"> </w:t>
      </w:r>
      <w:r>
        <w:rPr>
          <w:w w:val="105"/>
        </w:rPr>
        <w:t>is</w:t>
      </w:r>
      <w:r>
        <w:rPr>
          <w:spacing w:val="35"/>
          <w:w w:val="105"/>
        </w:rPr>
        <w:t xml:space="preserve"> </w:t>
      </w:r>
      <w:r>
        <w:rPr>
          <w:w w:val="105"/>
        </w:rPr>
        <w:t>emitted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w w:val="105"/>
        </w:rPr>
        <w:t>is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typ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35"/>
          <w:w w:val="105"/>
        </w:rPr>
        <w:t xml:space="preserve"> </w:t>
      </w:r>
      <w:r>
        <w:rPr>
          <w:w w:val="105"/>
        </w:rPr>
        <w:t>in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</w:p>
    <w:p w14:paraId="1DE4A682" w14:textId="77777777" w:rsidR="00D36D19" w:rsidRDefault="004377DE">
      <w:pPr>
        <w:pStyle w:val="BodyText"/>
        <w:spacing w:before="8"/>
        <w:ind w:left="100"/>
        <w:rPr>
          <w:ins w:id="74" w:author="Microsoft Office User" w:date="2016-03-10T10:02:00Z"/>
          <w:w w:val="105"/>
        </w:rPr>
      </w:pPr>
      <w:r>
        <w:rPr>
          <w:w w:val="105"/>
        </w:rPr>
        <w:t>gamma</w:t>
      </w:r>
      <w:r>
        <w:rPr>
          <w:spacing w:val="24"/>
          <w:w w:val="105"/>
        </w:rPr>
        <w:t xml:space="preserve"> </w:t>
      </w:r>
      <w:r>
        <w:rPr>
          <w:w w:val="105"/>
        </w:rPr>
        <w:t>range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spectrum.</w:t>
      </w:r>
      <w:bookmarkStart w:id="75" w:name="_GoBack"/>
    </w:p>
    <w:p w14:paraId="0C62FEE5" w14:textId="797668DE" w:rsidR="00817854" w:rsidRDefault="00400668">
      <w:pPr>
        <w:pStyle w:val="BodyText"/>
        <w:spacing w:before="8"/>
        <w:ind w:left="100"/>
      </w:pPr>
      <w:ins w:id="76" w:author="Microsoft Office User" w:date="2016-03-10T10:02:00Z">
        <w:r>
          <w:rPr>
            <w:w w:val="105"/>
          </w:rPr>
          <w:t xml:space="preserve">&lt;&lt; YOU COULD SHOW EXAMPLES IN SOLAR SPECTRUM </w:t>
        </w:r>
      </w:ins>
      <w:ins w:id="77" w:author="Microsoft Office User" w:date="2016-03-10T10:03:00Z">
        <w:r>
          <w:rPr>
            <w:w w:val="105"/>
          </w:rPr>
          <w:t>–</w:t>
        </w:r>
      </w:ins>
      <w:ins w:id="78" w:author="Microsoft Office User" w:date="2016-03-10T10:02:00Z">
        <w:r>
          <w:rPr>
            <w:w w:val="105"/>
          </w:rPr>
          <w:t xml:space="preserve"> PLANCK </w:t>
        </w:r>
      </w:ins>
      <w:ins w:id="79" w:author="Microsoft Office User" w:date="2016-03-10T10:03:00Z">
        <w:r>
          <w:rPr>
            <w:w w:val="105"/>
          </w:rPr>
          <w:t>CONTINUUM IN THE VISIBLE, ABSORPTION/EMISSION LINE</w:t>
        </w:r>
        <w:r w:rsidR="009D1789">
          <w:rPr>
            <w:w w:val="105"/>
          </w:rPr>
          <w:t xml:space="preserve"> SUCH AS MG II h&amp;k FOR BOUND-BOUND, H I CONTINNUM FOR FREE-BOUND, AND </w:t>
        </w:r>
      </w:ins>
      <w:ins w:id="80" w:author="Microsoft Office User" w:date="2016-03-10T10:04:00Z">
        <w:r w:rsidR="00EE034B">
          <w:rPr>
            <w:w w:val="105"/>
          </w:rPr>
          <w:t>X-RAY FOR BREMSTRALUNG.&gt;&gt;</w:t>
        </w:r>
      </w:ins>
      <w:bookmarkEnd w:id="75"/>
    </w:p>
    <w:p w14:paraId="1DE4A683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84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24"/>
          <w:szCs w:val="24"/>
        </w:rPr>
      </w:pPr>
    </w:p>
    <w:p w14:paraId="1DE4A685" w14:textId="77777777" w:rsidR="00D36D19" w:rsidRDefault="004377DE">
      <w:pPr>
        <w:pStyle w:val="Heading2"/>
        <w:numPr>
          <w:ilvl w:val="2"/>
          <w:numId w:val="3"/>
        </w:numPr>
        <w:tabs>
          <w:tab w:val="left" w:pos="1214"/>
        </w:tabs>
        <w:ind w:left="1213"/>
        <w:rPr>
          <w:b w:val="0"/>
          <w:bCs w:val="0"/>
        </w:rPr>
      </w:pPr>
      <w:bookmarkStart w:id="81" w:name="Transition_Region"/>
      <w:bookmarkEnd w:id="81"/>
      <w:r>
        <w:rPr>
          <w:spacing w:val="-3"/>
          <w:w w:val="115"/>
        </w:rPr>
        <w:t>T</w:t>
      </w:r>
      <w:r>
        <w:rPr>
          <w:spacing w:val="-4"/>
          <w:w w:val="115"/>
        </w:rPr>
        <w:t>ran</w:t>
      </w:r>
      <w:r>
        <w:rPr>
          <w:spacing w:val="-3"/>
          <w:w w:val="115"/>
        </w:rPr>
        <w:t>s</w:t>
      </w:r>
      <w:r>
        <w:rPr>
          <w:spacing w:val="-4"/>
          <w:w w:val="115"/>
        </w:rPr>
        <w:t>i</w:t>
      </w:r>
      <w:r>
        <w:rPr>
          <w:spacing w:val="-3"/>
          <w:w w:val="115"/>
        </w:rPr>
        <w:t>t</w:t>
      </w:r>
      <w:r>
        <w:rPr>
          <w:spacing w:val="-4"/>
          <w:w w:val="115"/>
        </w:rPr>
        <w:t>ion</w:t>
      </w:r>
      <w:r>
        <w:rPr>
          <w:spacing w:val="19"/>
          <w:w w:val="115"/>
        </w:rPr>
        <w:t xml:space="preserve"> </w:t>
      </w:r>
      <w:r>
        <w:rPr>
          <w:w w:val="115"/>
        </w:rPr>
        <w:t>Region</w:t>
      </w:r>
    </w:p>
    <w:p w14:paraId="1DE4A686" w14:textId="77777777" w:rsidR="00D36D19" w:rsidRDefault="00D36D19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1DE4A687" w14:textId="77777777" w:rsidR="00D36D19" w:rsidRDefault="004377DE">
      <w:pPr>
        <w:pStyle w:val="BodyText"/>
        <w:spacing w:line="362" w:lineRule="auto"/>
        <w:ind w:left="100" w:right="118" w:firstLine="576"/>
        <w:jc w:val="both"/>
      </w:pP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transition</w:t>
      </w:r>
      <w:r>
        <w:rPr>
          <w:spacing w:val="37"/>
          <w:w w:val="105"/>
        </w:rPr>
        <w:t xml:space="preserve"> </w:t>
      </w:r>
      <w:r>
        <w:rPr>
          <w:w w:val="105"/>
        </w:rPr>
        <w:t>region</w:t>
      </w:r>
      <w:r>
        <w:rPr>
          <w:spacing w:val="37"/>
          <w:w w:val="105"/>
        </w:rPr>
        <w:t xml:space="preserve"> </w:t>
      </w:r>
      <w:r>
        <w:rPr>
          <w:w w:val="105"/>
        </w:rPr>
        <w:t>is</w:t>
      </w:r>
      <w:r>
        <w:rPr>
          <w:spacing w:val="37"/>
          <w:w w:val="105"/>
        </w:rPr>
        <w:t xml:space="preserve"> </w:t>
      </w:r>
      <w:r>
        <w:rPr>
          <w:w w:val="105"/>
        </w:rPr>
        <w:t>defined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rapid</w:t>
      </w:r>
      <w:r>
        <w:rPr>
          <w:spacing w:val="37"/>
          <w:w w:val="105"/>
        </w:rPr>
        <w:t xml:space="preserve"> </w:t>
      </w:r>
      <w:r>
        <w:rPr>
          <w:w w:val="105"/>
        </w:rPr>
        <w:t>increase</w:t>
      </w:r>
      <w:r>
        <w:rPr>
          <w:spacing w:val="37"/>
          <w:w w:val="105"/>
        </w:rPr>
        <w:t xml:space="preserve"> </w:t>
      </w:r>
      <w:r>
        <w:rPr>
          <w:w w:val="105"/>
        </w:rPr>
        <w:t>in</w:t>
      </w:r>
      <w:r>
        <w:rPr>
          <w:spacing w:val="36"/>
          <w:w w:val="105"/>
        </w:rPr>
        <w:t xml:space="preserve"> </w:t>
      </w:r>
      <w:r>
        <w:rPr>
          <w:w w:val="105"/>
        </w:rPr>
        <w:t>temperature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o-</w:t>
      </w:r>
      <w:r>
        <w:rPr>
          <w:spacing w:val="26"/>
          <w:w w:val="99"/>
        </w:rPr>
        <w:t xml:space="preserve"> </w:t>
      </w:r>
      <w:r>
        <w:rPr>
          <w:w w:val="105"/>
        </w:rPr>
        <w:t>sphere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corona</w:t>
      </w:r>
      <w:r>
        <w:rPr>
          <w:spacing w:val="25"/>
          <w:w w:val="105"/>
        </w:rPr>
        <w:t xml:space="preserve"> </w:t>
      </w:r>
      <w:r>
        <w:rPr>
          <w:w w:val="105"/>
        </w:rPr>
        <w:t>(see</w:t>
      </w:r>
      <w:r>
        <w:rPr>
          <w:spacing w:val="26"/>
          <w:w w:val="105"/>
        </w:rPr>
        <w:t xml:space="preserve"> </w:t>
      </w:r>
      <w:r>
        <w:rPr>
          <w:w w:val="105"/>
        </w:rPr>
        <w:t>Figure</w:t>
      </w:r>
      <w:r>
        <w:rPr>
          <w:spacing w:val="25"/>
          <w:w w:val="105"/>
        </w:rPr>
        <w:t xml:space="preserve"> </w:t>
      </w:r>
      <w:hyperlink w:anchor="_bookmark2" w:history="1">
        <w:r>
          <w:rPr>
            <w:w w:val="105"/>
          </w:rPr>
          <w:t>2.</w:t>
        </w:r>
      </w:hyperlink>
      <w:r>
        <w:rPr>
          <w:w w:val="105"/>
        </w:rPr>
        <w:t xml:space="preserve">2). </w:t>
      </w:r>
      <w:r>
        <w:rPr>
          <w:spacing w:val="14"/>
          <w:w w:val="105"/>
        </w:rPr>
        <w:t xml:space="preserve"> </w:t>
      </w:r>
      <w:r>
        <w:rPr>
          <w:w w:val="105"/>
        </w:rPr>
        <w:t>It</w:t>
      </w:r>
      <w:r>
        <w:rPr>
          <w:spacing w:val="26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only</w:t>
      </w:r>
      <w:r>
        <w:rPr>
          <w:spacing w:val="26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⇠</w:t>
      </w:r>
      <w:r>
        <w:rPr>
          <w:w w:val="105"/>
        </w:rPr>
        <w:t>100</w:t>
      </w:r>
      <w:r>
        <w:rPr>
          <w:spacing w:val="25"/>
          <w:w w:val="105"/>
        </w:rPr>
        <w:t xml:space="preserve"> </w:t>
      </w:r>
      <w:r>
        <w:rPr>
          <w:w w:val="105"/>
        </w:rPr>
        <w:t>km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th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k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ill</w:t>
      </w:r>
      <w:r>
        <w:rPr>
          <w:spacing w:val="25"/>
          <w:w w:val="105"/>
        </w:rPr>
        <w:t xml:space="preserve"> </w:t>
      </w:r>
      <w:r>
        <w:rPr>
          <w:w w:val="105"/>
        </w:rPr>
        <w:t>defined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pat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y.</w:t>
      </w:r>
      <w:r>
        <w:rPr>
          <w:w w:val="105"/>
        </w:rPr>
        <w:t xml:space="preserve"> 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it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</w:p>
    <w:p w14:paraId="1DE4A688" w14:textId="77777777" w:rsidR="00D36D19" w:rsidRDefault="00D36D19">
      <w:pPr>
        <w:spacing w:line="362" w:lineRule="auto"/>
        <w:jc w:val="both"/>
        <w:sectPr w:rsidR="00D36D19">
          <w:headerReference w:type="default" r:id="rId23"/>
          <w:pgSz w:w="12240" w:h="15840"/>
          <w:pgMar w:top="1340" w:right="1320" w:bottom="280" w:left="1340" w:header="1132" w:footer="0" w:gutter="0"/>
          <w:pgNumType w:start="12"/>
          <w:cols w:space="720"/>
        </w:sectPr>
      </w:pPr>
    </w:p>
    <w:p w14:paraId="1DE4A689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68A" w14:textId="77777777" w:rsidR="00D36D19" w:rsidRDefault="004377DE">
      <w:pPr>
        <w:pStyle w:val="BodyText"/>
        <w:spacing w:before="58" w:line="455" w:lineRule="auto"/>
        <w:ind w:left="100" w:right="117"/>
        <w:jc w:val="both"/>
      </w:pP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spicules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?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spacing w:val="1"/>
          <w:w w:val="105"/>
        </w:rPr>
        <w:t>loops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6"/>
          <w:w w:val="105"/>
        </w:rPr>
        <w:t xml:space="preserve"> </w:t>
      </w:r>
      <w:r>
        <w:rPr>
          <w:w w:val="105"/>
        </w:rPr>
        <w:t>regions?</w:t>
      </w:r>
      <w:r>
        <w:rPr>
          <w:spacing w:val="11"/>
          <w:w w:val="105"/>
        </w:rPr>
        <w:t xml:space="preserve"> </w:t>
      </w:r>
      <w:r>
        <w:rPr>
          <w:w w:val="105"/>
        </w:rPr>
        <w:t>Its</w:t>
      </w:r>
      <w:r>
        <w:rPr>
          <w:spacing w:val="26"/>
          <w:w w:val="105"/>
        </w:rPr>
        <w:t xml:space="preserve"> </w:t>
      </w:r>
      <w:r>
        <w:rPr>
          <w:w w:val="105"/>
        </w:rPr>
        <w:t>location</w:t>
      </w:r>
      <w:r>
        <w:rPr>
          <w:spacing w:val="26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not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obv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ou</w:t>
      </w:r>
      <w:r>
        <w:rPr>
          <w:spacing w:val="-2"/>
          <w:w w:val="105"/>
        </w:rPr>
        <w:t>s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10"/>
        </w:rPr>
        <w:t xml:space="preserve"> </w:t>
      </w:r>
      <w:r>
        <w:rPr>
          <w:w w:val="105"/>
        </w:rPr>
        <w:t>its</w:t>
      </w:r>
      <w:r>
        <w:rPr>
          <w:spacing w:val="8"/>
          <w:w w:val="105"/>
        </w:rPr>
        <w:t xml:space="preserve"> </w:t>
      </w:r>
      <w:r>
        <w:rPr>
          <w:w w:val="105"/>
        </w:rPr>
        <w:t>existence</w:t>
      </w:r>
      <w:r>
        <w:rPr>
          <w:spacing w:val="9"/>
          <w:w w:val="105"/>
        </w:rPr>
        <w:t xml:space="preserve"> </w:t>
      </w:r>
      <w:r>
        <w:rPr>
          <w:w w:val="105"/>
        </w:rPr>
        <w:t>seems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defy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</w:t>
      </w:r>
      <w:r>
        <w:rPr>
          <w:spacing w:val="-3"/>
          <w:w w:val="105"/>
        </w:rPr>
        <w:t>ws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thermodynamics.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isco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ry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h</w:t>
      </w:r>
      <w:r>
        <w:rPr>
          <w:spacing w:val="-4"/>
          <w:w w:val="105"/>
        </w:rPr>
        <w:t>ow</w:t>
      </w:r>
      <w:r>
        <w:rPr>
          <w:spacing w:val="9"/>
          <w:w w:val="105"/>
        </w:rPr>
        <w:t xml:space="preserve"> </w:t>
      </w:r>
      <w:r>
        <w:rPr>
          <w:w w:val="105"/>
        </w:rPr>
        <w:t>hot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corona</w:t>
      </w:r>
      <w:r>
        <w:rPr>
          <w:spacing w:val="39"/>
          <w:w w:val="111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that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4"/>
          <w:w w:val="105"/>
        </w:rPr>
        <w:t xml:space="preserve"> </w:t>
      </w:r>
      <w:r>
        <w:rPr>
          <w:w w:val="105"/>
        </w:rPr>
        <w:t>transition</w:t>
      </w:r>
      <w:r>
        <w:rPr>
          <w:spacing w:val="24"/>
          <w:w w:val="105"/>
        </w:rPr>
        <w:t xml:space="preserve"> </w:t>
      </w:r>
      <w:r>
        <w:rPr>
          <w:w w:val="105"/>
        </w:rPr>
        <w:t>region</w:t>
      </w:r>
      <w:r>
        <w:rPr>
          <w:spacing w:val="25"/>
          <w:w w:val="105"/>
        </w:rPr>
        <w:t xml:space="preserve"> </w:t>
      </w:r>
      <w:r>
        <w:rPr>
          <w:w w:val="105"/>
        </w:rPr>
        <w:t>existed</w:t>
      </w:r>
      <w:r>
        <w:rPr>
          <w:spacing w:val="24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ontr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al.</w:t>
      </w:r>
      <w:r>
        <w:rPr>
          <w:spacing w:val="1"/>
          <w:w w:val="105"/>
        </w:rPr>
        <w:t xml:space="preserve"> </w:t>
      </w:r>
      <w:r>
        <w:rPr>
          <w:w w:val="105"/>
        </w:rPr>
        <w:t>It</w:t>
      </w:r>
      <w:r>
        <w:rPr>
          <w:spacing w:val="24"/>
          <w:w w:val="105"/>
        </w:rPr>
        <w:t xml:space="preserve"> </w:t>
      </w:r>
      <w:r>
        <w:rPr>
          <w:w w:val="105"/>
        </w:rPr>
        <w:t>depended</w:t>
      </w:r>
      <w:r>
        <w:rPr>
          <w:spacing w:val="24"/>
          <w:w w:val="105"/>
        </w:rPr>
        <w:t xml:space="preserve"> </w:t>
      </w:r>
      <w:r>
        <w:rPr>
          <w:w w:val="105"/>
        </w:rPr>
        <w:t>on</w:t>
      </w:r>
      <w:r>
        <w:rPr>
          <w:spacing w:val="25"/>
          <w:w w:val="105"/>
        </w:rPr>
        <w:t xml:space="preserve"> </w:t>
      </w:r>
      <w:r>
        <w:rPr>
          <w:w w:val="105"/>
        </w:rPr>
        <w:t>temperature-sensitive</w:t>
      </w:r>
      <w:r>
        <w:rPr>
          <w:spacing w:val="43"/>
          <w:w w:val="99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17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ow</w:t>
      </w:r>
      <w:r>
        <w:rPr>
          <w:spacing w:val="18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ecome</w:t>
      </w:r>
      <w:r>
        <w:rPr>
          <w:spacing w:val="17"/>
          <w:w w:val="105"/>
        </w:rPr>
        <w:t xml:space="preserve"> </w:t>
      </w:r>
      <w:r>
        <w:rPr>
          <w:w w:val="105"/>
        </w:rPr>
        <w:t>routine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widely</w:t>
      </w:r>
      <w:r>
        <w:rPr>
          <w:spacing w:val="18"/>
          <w:w w:val="105"/>
        </w:rPr>
        <w:t xml:space="preserve"> </w:t>
      </w:r>
      <w:r>
        <w:rPr>
          <w:w w:val="105"/>
        </w:rPr>
        <w:t>accepted.</w:t>
      </w:r>
    </w:p>
    <w:p w14:paraId="1DE4A68B" w14:textId="11FA7DD3" w:rsidR="00D36D19" w:rsidRDefault="004377DE">
      <w:pPr>
        <w:pStyle w:val="BodyText"/>
        <w:spacing w:before="8" w:line="455" w:lineRule="auto"/>
        <w:ind w:left="100" w:right="118" w:firstLine="576"/>
        <w:jc w:val="both"/>
      </w:pPr>
      <w:r>
        <w:rPr>
          <w:w w:val="105"/>
        </w:rPr>
        <w:t>There</w:t>
      </w:r>
      <w:r>
        <w:rPr>
          <w:spacing w:val="19"/>
          <w:w w:val="105"/>
        </w:rPr>
        <w:t xml:space="preserve"> </w:t>
      </w:r>
      <w:r>
        <w:rPr>
          <w:w w:val="105"/>
        </w:rPr>
        <w:t>are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ral</w:t>
      </w:r>
      <w:r>
        <w:rPr>
          <w:spacing w:val="19"/>
          <w:w w:val="105"/>
        </w:rPr>
        <w:t xml:space="preserve"> </w:t>
      </w:r>
      <w:r>
        <w:rPr>
          <w:w w:val="105"/>
        </w:rPr>
        <w:t>means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20"/>
          <w:w w:val="105"/>
        </w:rPr>
        <w:t xml:space="preserve"> </w:t>
      </w:r>
      <w:r>
        <w:rPr>
          <w:w w:val="105"/>
        </w:rPr>
        <w:t>temperature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solar</w:t>
      </w:r>
      <w:r>
        <w:rPr>
          <w:spacing w:val="20"/>
          <w:w w:val="105"/>
        </w:rPr>
        <w:t xml:space="preserve"> </w:t>
      </w:r>
      <w:r>
        <w:rPr>
          <w:w w:val="105"/>
        </w:rPr>
        <w:t>atmosphere</w:t>
      </w:r>
      <w:r>
        <w:rPr>
          <w:spacing w:val="20"/>
          <w:w w:val="105"/>
        </w:rPr>
        <w:t xml:space="preserve"> </w:t>
      </w:r>
      <w:r>
        <w:rPr>
          <w:w w:val="105"/>
        </w:rPr>
        <w:t>can</w:t>
      </w:r>
      <w:r>
        <w:rPr>
          <w:spacing w:val="1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inferred.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99"/>
        </w:rPr>
        <w:t xml:space="preserve"> </w:t>
      </w:r>
      <w:r>
        <w:rPr>
          <w:w w:val="105"/>
        </w:rPr>
        <w:t>simplest</w:t>
      </w:r>
      <w:r>
        <w:rPr>
          <w:spacing w:val="40"/>
          <w:w w:val="105"/>
        </w:rPr>
        <w:t xml:space="preserve"> </w:t>
      </w:r>
      <w:r>
        <w:rPr>
          <w:w w:val="105"/>
        </w:rPr>
        <w:t>is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an</w:t>
      </w:r>
      <w:r>
        <w:rPr>
          <w:spacing w:val="41"/>
          <w:w w:val="105"/>
        </w:rPr>
        <w:t xml:space="preserve"> </w:t>
      </w:r>
      <w:r>
        <w:rPr>
          <w:w w:val="105"/>
        </w:rPr>
        <w:t>emission</w:t>
      </w:r>
      <w:r>
        <w:rPr>
          <w:spacing w:val="41"/>
          <w:w w:val="105"/>
        </w:rPr>
        <w:t xml:space="preserve"> </w:t>
      </w:r>
      <w:r>
        <w:rPr>
          <w:w w:val="105"/>
        </w:rPr>
        <w:t>line</w:t>
      </w:r>
      <w:r>
        <w:rPr>
          <w:spacing w:val="41"/>
          <w:w w:val="105"/>
        </w:rPr>
        <w:t xml:space="preserve"> </w:t>
      </w:r>
      <w:r>
        <w:rPr>
          <w:w w:val="105"/>
        </w:rPr>
        <w:t>that</w:t>
      </w:r>
      <w:r>
        <w:rPr>
          <w:spacing w:val="41"/>
          <w:w w:val="105"/>
        </w:rPr>
        <w:t xml:space="preserve"> </w:t>
      </w:r>
      <w:r>
        <w:rPr>
          <w:w w:val="105"/>
        </w:rPr>
        <w:t>has</w:t>
      </w:r>
      <w:r>
        <w:rPr>
          <w:spacing w:val="41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ee</w:t>
      </w:r>
      <w:r>
        <w:rPr>
          <w:w w:val="105"/>
        </w:rPr>
        <w:t>n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ifie</w:t>
      </w:r>
      <w:r>
        <w:rPr>
          <w:spacing w:val="-1"/>
          <w:w w:val="105"/>
        </w:rPr>
        <w:t>d</w:t>
      </w:r>
      <w:r>
        <w:rPr>
          <w:spacing w:val="41"/>
          <w:w w:val="105"/>
        </w:rPr>
        <w:t xml:space="preserve"> </w:t>
      </w:r>
      <w:r>
        <w:rPr>
          <w:w w:val="105"/>
        </w:rPr>
        <w:t>in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aboratory,</w:t>
      </w:r>
      <w:r>
        <w:rPr>
          <w:spacing w:val="47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57"/>
          <w:w w:val="110"/>
        </w:rPr>
        <w:t xml:space="preserve"> </w:t>
      </w:r>
      <w:r>
        <w:rPr>
          <w:w w:val="105"/>
        </w:rPr>
        <w:t>specifies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30"/>
          <w:w w:val="105"/>
        </w:rPr>
        <w:t xml:space="preserve"> </w:t>
      </w:r>
      <w:r>
        <w:rPr>
          <w:w w:val="105"/>
        </w:rPr>
        <w:t>ion</w:t>
      </w:r>
      <w:r>
        <w:rPr>
          <w:spacing w:val="31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1"/>
          <w:w w:val="105"/>
        </w:rPr>
        <w:t>-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30"/>
          <w:w w:val="105"/>
        </w:rPr>
        <w:t xml:space="preserve"> </w:t>
      </w:r>
      <w:r>
        <w:rPr>
          <w:w w:val="105"/>
        </w:rPr>
        <w:t>transition.</w:t>
      </w:r>
      <w:r>
        <w:rPr>
          <w:spacing w:val="7"/>
          <w:w w:val="105"/>
        </w:rPr>
        <w:t xml:space="preserve"> </w:t>
      </w:r>
      <w:r>
        <w:rPr>
          <w:w w:val="105"/>
        </w:rPr>
        <w:t>Additional</w:t>
      </w:r>
      <w:r>
        <w:rPr>
          <w:spacing w:val="30"/>
          <w:w w:val="105"/>
        </w:rPr>
        <w:t xml:space="preserve"> </w:t>
      </w:r>
      <w:r>
        <w:rPr>
          <w:w w:val="105"/>
        </w:rPr>
        <w:t>laboratory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8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theory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iz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41"/>
          <w:w w:val="105"/>
        </w:rPr>
        <w:t xml:space="preserve"> </w:t>
      </w:r>
      <w:r>
        <w:rPr>
          <w:w w:val="105"/>
        </w:rPr>
        <w:t>fraction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2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42"/>
          <w:w w:val="105"/>
        </w:rPr>
        <w:t xml:space="preserve"> </w:t>
      </w:r>
      <w:r>
        <w:rPr>
          <w:w w:val="105"/>
        </w:rPr>
        <w:t>as</w:t>
      </w:r>
      <w:r>
        <w:rPr>
          <w:spacing w:val="41"/>
          <w:w w:val="105"/>
        </w:rPr>
        <w:t xml:space="preserve"> </w:t>
      </w:r>
      <w:r>
        <w:rPr>
          <w:w w:val="105"/>
        </w:rPr>
        <w:t>a</w:t>
      </w:r>
      <w:r>
        <w:rPr>
          <w:spacing w:val="42"/>
          <w:w w:val="105"/>
        </w:rPr>
        <w:t xml:space="preserve"> </w:t>
      </w:r>
      <w:r>
        <w:rPr>
          <w:w w:val="105"/>
        </w:rPr>
        <w:t>function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2"/>
          <w:w w:val="105"/>
        </w:rPr>
        <w:t xml:space="preserve"> </w:t>
      </w:r>
      <w:r>
        <w:rPr>
          <w:w w:val="105"/>
        </w:rPr>
        <w:t>temperature</w:t>
      </w:r>
      <w:r>
        <w:rPr>
          <w:spacing w:val="41"/>
          <w:w w:val="105"/>
        </w:rPr>
        <w:t xml:space="preserve"> </w:t>
      </w:r>
      <w:r>
        <w:rPr>
          <w:w w:val="105"/>
        </w:rPr>
        <w:t>(</w:t>
      </w:r>
      <w:r w:rsidR="007B0C3D">
        <w:rPr>
          <w:w w:val="105"/>
        </w:rPr>
        <w:t xml:space="preserve">e.g., see </w:t>
      </w:r>
      <w:r>
        <w:rPr>
          <w:w w:val="105"/>
        </w:rPr>
        <w:t>Figure</w:t>
      </w:r>
      <w:r>
        <w:rPr>
          <w:spacing w:val="33"/>
          <w:w w:val="99"/>
        </w:rPr>
        <w:t xml:space="preserve"> </w:t>
      </w:r>
      <w:hyperlink w:anchor="_bookmark13" w:history="1">
        <w:r>
          <w:rPr>
            <w:w w:val="105"/>
          </w:rPr>
          <w:t>2.</w:t>
        </w:r>
      </w:hyperlink>
      <w:r>
        <w:rPr>
          <w:w w:val="105"/>
        </w:rPr>
        <w:t>9</w:t>
      </w:r>
      <w:r w:rsidR="00B13DEC">
        <w:rPr>
          <w:w w:val="105"/>
        </w:rPr>
        <w:t xml:space="preserve"> </w:t>
      </w:r>
      <w:r w:rsidR="007B0C3D">
        <w:rPr>
          <w:w w:val="105"/>
        </w:rPr>
        <w:t>for Fe ions</w:t>
      </w:r>
      <w:r>
        <w:rPr>
          <w:w w:val="105"/>
        </w:rPr>
        <w:t>).</w:t>
      </w:r>
      <w:r>
        <w:rPr>
          <w:spacing w:val="57"/>
          <w:w w:val="105"/>
        </w:rPr>
        <w:t xml:space="preserve"> </w:t>
      </w:r>
      <w:r>
        <w:rPr>
          <w:w w:val="105"/>
        </w:rPr>
        <w:t>A</w:t>
      </w:r>
      <w:r>
        <w:rPr>
          <w:spacing w:val="43"/>
          <w:w w:val="105"/>
        </w:rPr>
        <w:t xml:space="preserve"> </w:t>
      </w:r>
      <w:r>
        <w:rPr>
          <w:w w:val="105"/>
        </w:rPr>
        <w:t>higher</w:t>
      </w:r>
      <w:r>
        <w:rPr>
          <w:spacing w:val="43"/>
          <w:w w:val="105"/>
        </w:rPr>
        <w:t xml:space="preserve"> </w:t>
      </w:r>
      <w:r>
        <w:rPr>
          <w:w w:val="105"/>
        </w:rPr>
        <w:t>temperature</w:t>
      </w:r>
      <w:r>
        <w:rPr>
          <w:spacing w:val="42"/>
          <w:w w:val="105"/>
        </w:rPr>
        <w:t xml:space="preserve"> </w:t>
      </w:r>
      <w:r>
        <w:rPr>
          <w:w w:val="105"/>
        </w:rPr>
        <w:t>results</w:t>
      </w:r>
      <w:r>
        <w:rPr>
          <w:spacing w:val="43"/>
          <w:w w:val="105"/>
        </w:rPr>
        <w:t xml:space="preserve"> </w:t>
      </w:r>
      <w:r>
        <w:rPr>
          <w:w w:val="105"/>
        </w:rPr>
        <w:t>in</w:t>
      </w:r>
      <w:r>
        <w:rPr>
          <w:spacing w:val="43"/>
          <w:w w:val="105"/>
        </w:rPr>
        <w:t xml:space="preserve"> </w:t>
      </w:r>
      <w:r>
        <w:rPr>
          <w:w w:val="105"/>
        </w:rPr>
        <w:t>greater</w:t>
      </w:r>
      <w:r>
        <w:rPr>
          <w:spacing w:val="43"/>
          <w:w w:val="105"/>
        </w:rPr>
        <w:t xml:space="preserve"> </w:t>
      </w:r>
      <w:r>
        <w:rPr>
          <w:w w:val="105"/>
        </w:rPr>
        <w:t xml:space="preserve">ionization. 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3"/>
          <w:w w:val="105"/>
        </w:rPr>
        <w:t xml:space="preserve"> </w:t>
      </w:r>
      <w:r>
        <w:rPr>
          <w:w w:val="105"/>
        </w:rPr>
        <w:t>an</w:t>
      </w:r>
      <w:r>
        <w:rPr>
          <w:spacing w:val="43"/>
          <w:w w:val="105"/>
        </w:rPr>
        <w:t xml:space="preserve"> </w:t>
      </w:r>
      <w:r>
        <w:rPr>
          <w:w w:val="105"/>
        </w:rPr>
        <w:t>emission</w:t>
      </w:r>
      <w:r>
        <w:rPr>
          <w:spacing w:val="43"/>
          <w:w w:val="105"/>
        </w:rPr>
        <w:t xml:space="preserve"> </w:t>
      </w:r>
      <w:r>
        <w:rPr>
          <w:w w:val="105"/>
        </w:rPr>
        <w:t>line</w:t>
      </w:r>
      <w:r>
        <w:rPr>
          <w:spacing w:val="39"/>
          <w:w w:val="99"/>
        </w:rPr>
        <w:t xml:space="preserve"> </w:t>
      </w:r>
      <w:r>
        <w:rPr>
          <w:spacing w:val="-2"/>
          <w:w w:val="105"/>
        </w:rPr>
        <w:t>kn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correspond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particular</w:t>
      </w:r>
      <w:r>
        <w:rPr>
          <w:spacing w:val="13"/>
          <w:w w:val="105"/>
        </w:rPr>
        <w:t xml:space="preserve"> </w:t>
      </w:r>
      <w:r>
        <w:rPr>
          <w:w w:val="105"/>
        </w:rPr>
        <w:t>ion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an</w:t>
      </w:r>
      <w:r>
        <w:rPr>
          <w:spacing w:val="13"/>
          <w:w w:val="105"/>
        </w:rPr>
        <w:t xml:space="preserve"> </w:t>
      </w:r>
      <w:r>
        <w:rPr>
          <w:w w:val="105"/>
        </w:rPr>
        <w:t>indicator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that</w:t>
      </w:r>
      <w:r>
        <w:rPr>
          <w:spacing w:val="13"/>
          <w:w w:val="105"/>
        </w:rPr>
        <w:t xml:space="preserve"> </w:t>
      </w:r>
      <w:r>
        <w:rPr>
          <w:w w:val="105"/>
        </w:rPr>
        <w:t>ion’s</w:t>
      </w:r>
      <w:r>
        <w:rPr>
          <w:spacing w:val="13"/>
          <w:w w:val="105"/>
        </w:rPr>
        <w:t xml:space="preserve"> </w:t>
      </w:r>
      <w:r>
        <w:rPr>
          <w:w w:val="105"/>
        </w:rPr>
        <w:t>existence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remote</w:t>
      </w:r>
      <w:r>
        <w:rPr>
          <w:spacing w:val="13"/>
          <w:w w:val="105"/>
        </w:rPr>
        <w:t xml:space="preserve"> </w:t>
      </w:r>
      <w:r>
        <w:rPr>
          <w:w w:val="105"/>
        </w:rPr>
        <w:t>plasma</w:t>
      </w:r>
      <w:r>
        <w:rPr>
          <w:spacing w:val="29"/>
          <w:w w:val="111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an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appr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w w:val="105"/>
        </w:rPr>
        <w:t>temperature</w:t>
      </w:r>
      <w:r>
        <w:rPr>
          <w:spacing w:val="20"/>
          <w:w w:val="105"/>
        </w:rPr>
        <w:t xml:space="preserve"> </w:t>
      </w:r>
      <w:r>
        <w:rPr>
          <w:w w:val="105"/>
        </w:rPr>
        <w:t>can</w:t>
      </w:r>
      <w:r>
        <w:rPr>
          <w:spacing w:val="1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inferred.</w:t>
      </w:r>
      <w:r>
        <w:rPr>
          <w:spacing w:val="48"/>
          <w:w w:val="105"/>
        </w:rPr>
        <w:t xml:space="preserve"> </w:t>
      </w:r>
      <w:r>
        <w:rPr>
          <w:spacing w:val="-4"/>
          <w:w w:val="105"/>
        </w:rPr>
        <w:t>Tab</w:t>
      </w:r>
      <w:r>
        <w:rPr>
          <w:spacing w:val="-5"/>
          <w:w w:val="105"/>
        </w:rPr>
        <w:t>le</w:t>
      </w:r>
      <w:r>
        <w:rPr>
          <w:spacing w:val="20"/>
          <w:w w:val="105"/>
        </w:rPr>
        <w:t xml:space="preserve"> </w:t>
      </w:r>
      <w:hyperlink w:anchor="_bookmark14" w:history="1">
        <w:r>
          <w:rPr>
            <w:w w:val="105"/>
          </w:rPr>
          <w:t>2.1</w:t>
        </w:r>
      </w:hyperlink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es</w:t>
      </w:r>
      <w:r>
        <w:rPr>
          <w:spacing w:val="20"/>
          <w:w w:val="105"/>
        </w:rPr>
        <w:t xml:space="preserve"> </w:t>
      </w:r>
      <w:r>
        <w:rPr>
          <w:w w:val="105"/>
        </w:rPr>
        <w:t>some</w:t>
      </w:r>
      <w:r>
        <w:rPr>
          <w:spacing w:val="19"/>
          <w:w w:val="105"/>
        </w:rPr>
        <w:t xml:space="preserve"> </w:t>
      </w:r>
      <w:r>
        <w:rPr>
          <w:w w:val="105"/>
        </w:rPr>
        <w:t>examples</w:t>
      </w:r>
      <w:r>
        <w:rPr>
          <w:spacing w:val="20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ionization</w:t>
      </w:r>
      <w:r>
        <w:rPr>
          <w:spacing w:val="27"/>
          <w:w w:val="104"/>
        </w:rPr>
        <w:t xml:space="preserve"> </w:t>
      </w:r>
      <w:r>
        <w:rPr>
          <w:w w:val="105"/>
        </w:rPr>
        <w:t>state,</w:t>
      </w:r>
      <w:r>
        <w:rPr>
          <w:spacing w:val="44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40"/>
          <w:w w:val="105"/>
        </w:rPr>
        <w:t xml:space="preserve"> </w:t>
      </w:r>
      <w:r>
        <w:rPr>
          <w:w w:val="105"/>
        </w:rPr>
        <w:t>temperature,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kn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39"/>
          <w:w w:val="105"/>
        </w:rPr>
        <w:t xml:space="preserve"> </w:t>
      </w:r>
      <w:r>
        <w:rPr>
          <w:w w:val="105"/>
        </w:rPr>
        <w:t>emission</w:t>
      </w:r>
      <w:r>
        <w:rPr>
          <w:spacing w:val="40"/>
          <w:w w:val="105"/>
        </w:rPr>
        <w:t xml:space="preserve"> </w:t>
      </w:r>
      <w:r>
        <w:rPr>
          <w:w w:val="105"/>
        </w:rPr>
        <w:t>line,</w:t>
      </w:r>
      <w:r>
        <w:rPr>
          <w:spacing w:val="4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will</w:t>
      </w:r>
      <w:r>
        <w:rPr>
          <w:spacing w:val="3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0"/>
          <w:w w:val="105"/>
        </w:rPr>
        <w:t xml:space="preserve"> </w:t>
      </w:r>
      <w:r>
        <w:rPr>
          <w:w w:val="105"/>
        </w:rPr>
        <w:t>used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xt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40"/>
          <w:w w:val="105"/>
        </w:rPr>
        <w:t xml:space="preserve"> </w:t>
      </w:r>
      <w:r>
        <w:rPr>
          <w:w w:val="105"/>
        </w:rPr>
        <w:t>in</w:t>
      </w:r>
      <w:r>
        <w:rPr>
          <w:spacing w:val="54"/>
          <w:w w:val="110"/>
        </w:rPr>
        <w:t xml:space="preserve"> </w:t>
      </w:r>
      <w:r>
        <w:rPr>
          <w:w w:val="105"/>
        </w:rPr>
        <w:t xml:space="preserve">later 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hapt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</w:p>
    <w:p w14:paraId="1DE4A68C" w14:textId="77777777" w:rsidR="00D36D19" w:rsidRDefault="004377DE">
      <w:pPr>
        <w:spacing w:line="200" w:lineRule="atLeast"/>
        <w:ind w:left="137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1DE4A880" wp14:editId="1DE4A881">
            <wp:extent cx="4343400" cy="1525619"/>
            <wp:effectExtent l="0" t="0" r="0" b="0"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2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A68D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8E" w14:textId="605F96B8" w:rsidR="00D36D19" w:rsidRDefault="004377DE">
      <w:pPr>
        <w:pStyle w:val="BodyText"/>
        <w:spacing w:before="172" w:line="257" w:lineRule="auto"/>
        <w:ind w:left="100" w:right="118"/>
        <w:jc w:val="both"/>
      </w:pPr>
      <w:bookmarkStart w:id="82" w:name="_bookmark13"/>
      <w:bookmarkEnd w:id="82"/>
      <w:r>
        <w:rPr>
          <w:w w:val="105"/>
        </w:rPr>
        <w:t>Figure</w:t>
      </w:r>
      <w:r>
        <w:rPr>
          <w:spacing w:val="53"/>
          <w:w w:val="105"/>
        </w:rPr>
        <w:t xml:space="preserve"> </w:t>
      </w:r>
      <w:r>
        <w:rPr>
          <w:w w:val="105"/>
        </w:rPr>
        <w:t>2.9:</w:t>
      </w:r>
      <w:r>
        <w:rPr>
          <w:spacing w:val="57"/>
          <w:w w:val="105"/>
        </w:rPr>
        <w:t xml:space="preserve"> </w:t>
      </w:r>
      <w:r>
        <w:rPr>
          <w:w w:val="105"/>
        </w:rPr>
        <w:t>Ionization</w:t>
      </w:r>
      <w:r>
        <w:rPr>
          <w:spacing w:val="53"/>
          <w:w w:val="105"/>
        </w:rPr>
        <w:t xml:space="preserve"> </w:t>
      </w:r>
      <w:r>
        <w:rPr>
          <w:w w:val="105"/>
        </w:rPr>
        <w:t>fraction</w:t>
      </w:r>
      <w:r>
        <w:rPr>
          <w:spacing w:val="54"/>
          <w:w w:val="105"/>
        </w:rPr>
        <w:t xml:space="preserve"> </w:t>
      </w:r>
      <w:r>
        <w:rPr>
          <w:w w:val="105"/>
        </w:rPr>
        <w:t>for</w:t>
      </w:r>
      <w:r>
        <w:rPr>
          <w:spacing w:val="54"/>
          <w:w w:val="105"/>
        </w:rPr>
        <w:t xml:space="preserve"> </w:t>
      </w:r>
      <w:r>
        <w:rPr>
          <w:spacing w:val="-9"/>
          <w:w w:val="105"/>
        </w:rPr>
        <w:t>F</w:t>
      </w:r>
      <w:r>
        <w:rPr>
          <w:spacing w:val="-10"/>
          <w:w w:val="105"/>
        </w:rPr>
        <w:t>e</w:t>
      </w:r>
      <w:r>
        <w:rPr>
          <w:spacing w:val="54"/>
          <w:w w:val="105"/>
        </w:rPr>
        <w:t xml:space="preserve"> </w:t>
      </w:r>
      <w:r>
        <w:rPr>
          <w:w w:val="105"/>
        </w:rPr>
        <w:t>as</w:t>
      </w:r>
      <w:r>
        <w:rPr>
          <w:spacing w:val="53"/>
          <w:w w:val="105"/>
        </w:rPr>
        <w:t xml:space="preserve"> </w:t>
      </w:r>
      <w:r>
        <w:rPr>
          <w:w w:val="105"/>
        </w:rPr>
        <w:t>a</w:t>
      </w:r>
      <w:r>
        <w:rPr>
          <w:spacing w:val="53"/>
          <w:w w:val="105"/>
        </w:rPr>
        <w:t xml:space="preserve"> </w:t>
      </w:r>
      <w:r>
        <w:rPr>
          <w:w w:val="105"/>
        </w:rPr>
        <w:t>function</w:t>
      </w:r>
      <w:r>
        <w:rPr>
          <w:spacing w:val="54"/>
          <w:w w:val="105"/>
        </w:rPr>
        <w:t xml:space="preserve"> </w:t>
      </w:r>
      <w:r>
        <w:rPr>
          <w:w w:val="105"/>
        </w:rPr>
        <w:t>of</w:t>
      </w:r>
      <w:r>
        <w:rPr>
          <w:spacing w:val="53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gy</w:t>
      </w:r>
      <w:r>
        <w:rPr>
          <w:spacing w:val="-3"/>
          <w:w w:val="105"/>
        </w:rPr>
        <w:t>.</w:t>
      </w:r>
      <w:r>
        <w:rPr>
          <w:spacing w:val="34"/>
          <w:w w:val="105"/>
        </w:rPr>
        <w:t xml:space="preserve"> </w:t>
      </w:r>
      <w:proofErr w:type="gramStart"/>
      <w:r>
        <w:rPr>
          <w:spacing w:val="-2"/>
          <w:w w:val="105"/>
        </w:rPr>
        <w:t>He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w w:val="105"/>
        </w:rPr>
        <w:t xml:space="preserve"> </w:t>
      </w:r>
      <w:r>
        <w:rPr>
          <w:spacing w:val="5"/>
          <w:w w:val="105"/>
        </w:rPr>
        <w:t xml:space="preserve"> </w:t>
      </w:r>
      <w:r>
        <w:rPr>
          <w:w w:val="105"/>
        </w:rPr>
        <w:t>energy</w:t>
      </w:r>
      <w:proofErr w:type="gramEnd"/>
      <w:r>
        <w:rPr>
          <w:spacing w:val="53"/>
          <w:w w:val="105"/>
        </w:rPr>
        <w:t xml:space="preserve"> </w:t>
      </w:r>
      <w:r>
        <w:rPr>
          <w:w w:val="105"/>
        </w:rPr>
        <w:t>and</w:t>
      </w:r>
      <w:r>
        <w:rPr>
          <w:spacing w:val="54"/>
          <w:w w:val="105"/>
        </w:rPr>
        <w:t xml:space="preserve"> </w:t>
      </w:r>
      <w:r>
        <w:rPr>
          <w:w w:val="105"/>
        </w:rPr>
        <w:t>temperature</w:t>
      </w:r>
      <w:r>
        <w:rPr>
          <w:spacing w:val="27"/>
          <w:w w:val="99"/>
        </w:rPr>
        <w:t xml:space="preserve"> </w:t>
      </w:r>
      <w:r>
        <w:rPr>
          <w:w w:val="105"/>
        </w:rPr>
        <w:t>are</w:t>
      </w:r>
      <w:r>
        <w:rPr>
          <w:spacing w:val="3"/>
          <w:w w:val="105"/>
        </w:rPr>
        <w:t xml:space="preserve"> </w:t>
      </w:r>
      <w:r>
        <w:rPr>
          <w:w w:val="105"/>
        </w:rPr>
        <w:t>related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tant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valu</w:t>
      </w:r>
      <w:r>
        <w:rPr>
          <w:spacing w:val="-4"/>
          <w:w w:val="105"/>
        </w:rPr>
        <w:t>e</w:t>
      </w:r>
      <w:r>
        <w:rPr>
          <w:spacing w:val="3"/>
          <w:w w:val="105"/>
        </w:rPr>
        <w:t xml:space="preserve"> </w:t>
      </w:r>
      <w:r>
        <w:rPr>
          <w:w w:val="105"/>
        </w:rPr>
        <w:t>(Boltzmann’s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tant)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are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qu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val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nt.</w:t>
      </w:r>
      <w:r>
        <w:rPr>
          <w:spacing w:val="40"/>
          <w:w w:val="105"/>
        </w:rPr>
        <w:t xml:space="preserve"> </w:t>
      </w:r>
      <w:r>
        <w:rPr>
          <w:w w:val="105"/>
        </w:rPr>
        <w:t>Charge</w:t>
      </w:r>
      <w:r>
        <w:rPr>
          <w:spacing w:val="4"/>
          <w:w w:val="105"/>
        </w:rPr>
        <w:t xml:space="preserve"> </w:t>
      </w:r>
      <w:r>
        <w:rPr>
          <w:w w:val="105"/>
        </w:rPr>
        <w:t>state</w:t>
      </w:r>
      <w:r>
        <w:rPr>
          <w:spacing w:val="25"/>
          <w:w w:val="99"/>
        </w:rPr>
        <w:t xml:space="preserve"> </w:t>
      </w:r>
      <w:r>
        <w:rPr>
          <w:w w:val="105"/>
        </w:rPr>
        <w:t>abundance</w:t>
      </w:r>
      <w:r>
        <w:rPr>
          <w:spacing w:val="28"/>
          <w:w w:val="105"/>
        </w:rPr>
        <w:t xml:space="preserve"> </w:t>
      </w:r>
      <w:r>
        <w:rPr>
          <w:w w:val="105"/>
        </w:rPr>
        <w:t>is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product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ntal</w:t>
      </w:r>
      <w:r>
        <w:rPr>
          <w:spacing w:val="29"/>
          <w:w w:val="105"/>
        </w:rPr>
        <w:t xml:space="preserve"> </w:t>
      </w:r>
      <w:r>
        <w:rPr>
          <w:w w:val="105"/>
        </w:rPr>
        <w:t>abundance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r>
        <w:rPr>
          <w:w w:val="105"/>
        </w:rPr>
        <w:t>ionic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ract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on.</w:t>
      </w:r>
      <w:r>
        <w:rPr>
          <w:spacing w:val="10"/>
          <w:w w:val="105"/>
        </w:rPr>
        <w:t xml:space="preserve"> </w:t>
      </w:r>
      <w:r>
        <w:rPr>
          <w:w w:val="105"/>
        </w:rPr>
        <w:t>Figure</w:t>
      </w:r>
      <w:r>
        <w:rPr>
          <w:spacing w:val="28"/>
          <w:w w:val="105"/>
        </w:rPr>
        <w:t xml:space="preserve"> </w:t>
      </w:r>
      <w:r>
        <w:rPr>
          <w:w w:val="105"/>
        </w:rPr>
        <w:t>courtesy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hyperlink w:anchor="_bookmark36" w:history="1">
        <w:r>
          <w:rPr>
            <w:spacing w:val="-1"/>
            <w:w w:val="105"/>
          </w:rPr>
          <w:t>P</w:t>
        </w:r>
        <w:r>
          <w:rPr>
            <w:spacing w:val="-2"/>
            <w:w w:val="105"/>
          </w:rPr>
          <w:t>e</w:t>
        </w:r>
        <w:r>
          <w:rPr>
            <w:spacing w:val="-1"/>
            <w:w w:val="105"/>
          </w:rPr>
          <w:t>t</w:t>
        </w:r>
        <w:r>
          <w:rPr>
            <w:spacing w:val="-2"/>
            <w:w w:val="105"/>
          </w:rPr>
          <w:t>e</w:t>
        </w:r>
        <w:r>
          <w:rPr>
            <w:spacing w:val="-1"/>
            <w:w w:val="105"/>
          </w:rPr>
          <w:t>r</w:t>
        </w:r>
        <w:r>
          <w:rPr>
            <w:spacing w:val="-2"/>
            <w:w w:val="105"/>
          </w:rPr>
          <w:t>s</w:t>
        </w:r>
        <w:r>
          <w:rPr>
            <w:spacing w:val="-1"/>
            <w:w w:val="105"/>
          </w:rPr>
          <w:t>on</w:t>
        </w:r>
      </w:hyperlink>
      <w:r>
        <w:rPr>
          <w:spacing w:val="38"/>
          <w:w w:val="104"/>
        </w:rPr>
        <w:t xml:space="preserve"> </w:t>
      </w:r>
      <w:hyperlink w:anchor="_bookmark36" w:history="1">
        <w:r>
          <w:rPr>
            <w:w w:val="105"/>
          </w:rPr>
          <w:t>and</w:t>
        </w:r>
        <w:r>
          <w:rPr>
            <w:spacing w:val="32"/>
            <w:w w:val="105"/>
          </w:rPr>
          <w:t xml:space="preserve"> </w:t>
        </w:r>
        <w:r>
          <w:rPr>
            <w:spacing w:val="-3"/>
            <w:w w:val="105"/>
          </w:rPr>
          <w:t>Fab</w:t>
        </w:r>
        <w:r>
          <w:rPr>
            <w:spacing w:val="-4"/>
            <w:w w:val="105"/>
          </w:rPr>
          <w:t>i</w:t>
        </w:r>
        <w:r>
          <w:rPr>
            <w:spacing w:val="-3"/>
            <w:w w:val="105"/>
          </w:rPr>
          <w:t>an</w:t>
        </w:r>
      </w:hyperlink>
      <w:r>
        <w:rPr>
          <w:spacing w:val="32"/>
          <w:w w:val="105"/>
        </w:rPr>
        <w:t xml:space="preserve"> </w:t>
      </w:r>
      <w:r>
        <w:rPr>
          <w:w w:val="105"/>
        </w:rPr>
        <w:t>(</w:t>
      </w:r>
      <w:hyperlink w:anchor="_bookmark36" w:history="1">
        <w:r>
          <w:rPr>
            <w:w w:val="105"/>
          </w:rPr>
          <w:t>2006)</w:t>
        </w:r>
      </w:hyperlink>
      <w:r>
        <w:rPr>
          <w:w w:val="105"/>
        </w:rPr>
        <w:t>.</w:t>
      </w:r>
      <w:ins w:id="83" w:author="Microsoft Office User" w:date="2016-03-10T10:13:00Z">
        <w:r w:rsidR="006425D9">
          <w:rPr>
            <w:w w:val="105"/>
          </w:rPr>
          <w:t xml:space="preserve"> </w:t>
        </w:r>
        <w:r w:rsidR="00E41C5E">
          <w:rPr>
            <w:w w:val="105"/>
          </w:rPr>
          <w:t xml:space="preserve">&lt;&lt;THIS ABUNDANCE LOOKS LIKE THAT OF THE FULL SUN AND NOT JUST Fe. THAT IS, FOR JUST Fe THE PEAKS SHOULD BE APPROACHING A VALUE </w:t>
        </w:r>
        <w:r w:rsidR="00C121BE">
          <w:rPr>
            <w:w w:val="105"/>
          </w:rPr>
          <w:t>OF ABOUT 1.0.&gt;&gt;</w:t>
        </w:r>
      </w:ins>
    </w:p>
    <w:p w14:paraId="1DE4A68F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90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91" w14:textId="77777777" w:rsidR="00D36D19" w:rsidRDefault="004377DE">
      <w:pPr>
        <w:pStyle w:val="BodyText"/>
        <w:spacing w:before="181" w:line="441" w:lineRule="auto"/>
        <w:ind w:left="100" w:right="118" w:firstLine="576"/>
        <w:jc w:val="both"/>
      </w:pP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next</w:t>
      </w:r>
      <w:r>
        <w:rPr>
          <w:spacing w:val="12"/>
          <w:w w:val="105"/>
        </w:rPr>
        <w:t xml:space="preserve"> </w:t>
      </w:r>
      <w:r>
        <w:rPr>
          <w:w w:val="105"/>
        </w:rPr>
        <w:t>most</w:t>
      </w:r>
      <w:r>
        <w:rPr>
          <w:spacing w:val="13"/>
          <w:w w:val="105"/>
        </w:rPr>
        <w:t xml:space="preserve"> </w:t>
      </w:r>
      <w:r>
        <w:rPr>
          <w:w w:val="105"/>
        </w:rPr>
        <w:t>common</w:t>
      </w:r>
      <w:r>
        <w:rPr>
          <w:spacing w:val="12"/>
          <w:w w:val="105"/>
        </w:rPr>
        <w:t xml:space="preserve"> </w:t>
      </w:r>
      <w:r>
        <w:rPr>
          <w:w w:val="105"/>
        </w:rPr>
        <w:t>method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temperature</w:t>
      </w:r>
      <w:r>
        <w:rPr>
          <w:spacing w:val="13"/>
          <w:w w:val="105"/>
        </w:rPr>
        <w:t xml:space="preserve"> </w:t>
      </w:r>
      <w:r>
        <w:rPr>
          <w:w w:val="105"/>
        </w:rPr>
        <w:t>determination</w:t>
      </w:r>
      <w:r>
        <w:rPr>
          <w:spacing w:val="12"/>
          <w:w w:val="105"/>
        </w:rPr>
        <w:t xml:space="preserve"> </w:t>
      </w:r>
      <w:r>
        <w:rPr>
          <w:w w:val="105"/>
        </w:rPr>
        <w:t>uses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ratio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13"/>
          <w:w w:val="105"/>
        </w:rPr>
        <w:t xml:space="preserve"> </w:t>
      </w:r>
      <w:r>
        <w:rPr>
          <w:w w:val="105"/>
        </w:rPr>
        <w:t>emission</w:t>
      </w:r>
      <w:r>
        <w:rPr>
          <w:spacing w:val="26"/>
          <w:w w:val="104"/>
        </w:rPr>
        <w:t xml:space="preserve"> </w:t>
      </w:r>
      <w:r>
        <w:rPr>
          <w:w w:val="105"/>
        </w:rPr>
        <w:t>lines.</w:t>
      </w:r>
      <w:r>
        <w:rPr>
          <w:spacing w:val="52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fl</w:t>
      </w:r>
      <w:r>
        <w:rPr>
          <w:spacing w:val="-1"/>
          <w:w w:val="105"/>
        </w:rPr>
        <w:t>ux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17"/>
          <w:w w:val="105"/>
        </w:rPr>
        <w:t xml:space="preserve"> </w:t>
      </w:r>
      <w:r>
        <w:rPr>
          <w:w w:val="105"/>
        </w:rPr>
        <w:t>line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dependent</w:t>
      </w:r>
      <w:r>
        <w:rPr>
          <w:spacing w:val="16"/>
          <w:w w:val="105"/>
        </w:rPr>
        <w:t xml:space="preserve"> </w:t>
      </w:r>
      <w:r>
        <w:rPr>
          <w:w w:val="105"/>
        </w:rPr>
        <w:t>on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energy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1"/>
          <w:w w:val="105"/>
        </w:rPr>
        <w:t>-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tran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on,</w:t>
      </w:r>
      <w:r>
        <w:rPr>
          <w:spacing w:val="18"/>
          <w:w w:val="105"/>
        </w:rPr>
        <w:t xml:space="preserve"> </w:t>
      </w:r>
      <w:proofErr w:type="gramStart"/>
      <w:r>
        <w:rPr>
          <w:rFonts w:ascii="Apple Symbols"/>
          <w:spacing w:val="1"/>
          <w:w w:val="105"/>
        </w:rPr>
        <w:t>l:!</w:t>
      </w:r>
      <w:proofErr w:type="gramEnd"/>
      <w:r>
        <w:rPr>
          <w:i/>
          <w:spacing w:val="1"/>
          <w:w w:val="105"/>
        </w:rPr>
        <w:t>E</w:t>
      </w:r>
      <w:r>
        <w:rPr>
          <w:spacing w:val="1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99"/>
        </w:rPr>
        <w:t xml:space="preserve"> </w:t>
      </w:r>
      <w:r>
        <w:rPr>
          <w:w w:val="105"/>
        </w:rPr>
        <w:t>collision</w:t>
      </w:r>
      <w:r>
        <w:rPr>
          <w:spacing w:val="14"/>
          <w:w w:val="105"/>
        </w:rPr>
        <w:t xml:space="preserve"> </w:t>
      </w:r>
      <w:r>
        <w:rPr>
          <w:w w:val="105"/>
        </w:rPr>
        <w:t>rates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w w:val="105"/>
        </w:rPr>
        <w:t>that</w:t>
      </w:r>
      <w:r>
        <w:rPr>
          <w:spacing w:val="14"/>
          <w:w w:val="105"/>
        </w:rPr>
        <w:t xml:space="preserve"> </w:t>
      </w:r>
      <w:r>
        <w:rPr>
          <w:w w:val="105"/>
        </w:rPr>
        <w:t>transition.</w:t>
      </w:r>
      <w:r>
        <w:rPr>
          <w:spacing w:val="5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ratio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line</w:t>
      </w:r>
      <w:r>
        <w:rPr>
          <w:spacing w:val="15"/>
          <w:w w:val="105"/>
        </w:rPr>
        <w:t xml:space="preserve"> </w:t>
      </w:r>
      <w:r>
        <w:rPr>
          <w:w w:val="105"/>
        </w:rPr>
        <w:t>fluxes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temperature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w w:val="105"/>
        </w:rPr>
        <w:t>if</w:t>
      </w:r>
      <w:r>
        <w:rPr>
          <w:spacing w:val="14"/>
          <w:w w:val="105"/>
        </w:rPr>
        <w:t xml:space="preserve"> </w:t>
      </w:r>
      <w:r>
        <w:rPr>
          <w:rFonts w:ascii="Apple Symbols"/>
          <w:spacing w:val="3"/>
          <w:w w:val="105"/>
        </w:rPr>
        <w:t>l:!</w:t>
      </w:r>
      <w:r>
        <w:rPr>
          <w:i/>
          <w:spacing w:val="3"/>
          <w:w w:val="105"/>
        </w:rPr>
        <w:t>E</w:t>
      </w:r>
      <w:r>
        <w:rPr>
          <w:i/>
          <w:spacing w:val="9"/>
          <w:w w:val="105"/>
        </w:rPr>
        <w:t xml:space="preserve"> </w:t>
      </w:r>
      <w:r>
        <w:rPr>
          <w:i/>
          <w:w w:val="105"/>
        </w:rPr>
        <w:t>&gt;</w:t>
      </w:r>
      <w:r>
        <w:rPr>
          <w:i/>
          <w:spacing w:val="14"/>
          <w:w w:val="105"/>
        </w:rPr>
        <w:t xml:space="preserve"> </w:t>
      </w:r>
      <w:r>
        <w:rPr>
          <w:i/>
          <w:spacing w:val="4"/>
          <w:w w:val="105"/>
        </w:rPr>
        <w:t>k</w:t>
      </w:r>
      <w:r>
        <w:rPr>
          <w:i/>
          <w:spacing w:val="4"/>
          <w:w w:val="105"/>
          <w:position w:val="-2"/>
          <w:sz w:val="16"/>
        </w:rPr>
        <w:t>B</w:t>
      </w:r>
      <w:r>
        <w:rPr>
          <w:i/>
          <w:spacing w:val="5"/>
          <w:w w:val="105"/>
        </w:rPr>
        <w:t>T</w:t>
      </w:r>
      <w:r>
        <w:rPr>
          <w:i/>
          <w:spacing w:val="-21"/>
          <w:w w:val="105"/>
        </w:rPr>
        <w:t xml:space="preserve"> </w:t>
      </w:r>
      <w:r>
        <w:rPr>
          <w:w w:val="105"/>
        </w:rPr>
        <w:t>.</w:t>
      </w:r>
      <w:r>
        <w:rPr>
          <w:spacing w:val="24"/>
          <w:w w:val="109"/>
        </w:rPr>
        <w:t xml:space="preserve"> </w:t>
      </w:r>
      <w:r>
        <w:rPr>
          <w:w w:val="105"/>
        </w:rPr>
        <w:t>This</w:t>
      </w:r>
      <w:r>
        <w:rPr>
          <w:spacing w:val="3"/>
          <w:w w:val="105"/>
        </w:rPr>
        <w:t xml:space="preserve"> </w:t>
      </w:r>
      <w:r>
        <w:rPr>
          <w:spacing w:val="1"/>
          <w:w w:val="105"/>
        </w:rPr>
        <w:t>me</w:t>
      </w:r>
      <w:r>
        <w:rPr>
          <w:w w:val="105"/>
        </w:rPr>
        <w:t>th</w:t>
      </w:r>
      <w:r>
        <w:rPr>
          <w:spacing w:val="1"/>
          <w:w w:val="105"/>
        </w:rPr>
        <w:t>o</w:t>
      </w:r>
      <w:r>
        <w:rPr>
          <w:w w:val="105"/>
        </w:rPr>
        <w:t>d</w:t>
      </w:r>
      <w:r>
        <w:rPr>
          <w:spacing w:val="4"/>
          <w:w w:val="105"/>
        </w:rPr>
        <w:t xml:space="preserve"> </w:t>
      </w:r>
      <w:r>
        <w:rPr>
          <w:w w:val="105"/>
        </w:rPr>
        <w:t>can</w:t>
      </w:r>
      <w:r>
        <w:rPr>
          <w:spacing w:val="5"/>
          <w:w w:val="105"/>
        </w:rPr>
        <w:t xml:space="preserve"> </w:t>
      </w:r>
      <w:r>
        <w:rPr>
          <w:w w:val="105"/>
        </w:rPr>
        <w:t>handle</w:t>
      </w:r>
      <w:r>
        <w:rPr>
          <w:spacing w:val="4"/>
          <w:w w:val="105"/>
        </w:rPr>
        <w:t xml:space="preserve"> </w:t>
      </w:r>
      <w:r>
        <w:rPr>
          <w:w w:val="105"/>
        </w:rPr>
        <w:t>non-isothermal</w:t>
      </w:r>
      <w:r>
        <w:rPr>
          <w:spacing w:val="4"/>
          <w:w w:val="105"/>
        </w:rPr>
        <w:t xml:space="preserve"> </w:t>
      </w:r>
      <w:r>
        <w:rPr>
          <w:w w:val="105"/>
        </w:rPr>
        <w:t>plasmas</w:t>
      </w:r>
      <w:r>
        <w:rPr>
          <w:spacing w:val="5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grat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collision</w:t>
      </w:r>
      <w:r>
        <w:rPr>
          <w:spacing w:val="4"/>
          <w:w w:val="105"/>
        </w:rPr>
        <w:t xml:space="preserve"> </w:t>
      </w:r>
      <w:r>
        <w:rPr>
          <w:w w:val="105"/>
        </w:rPr>
        <w:t>rates</w:t>
      </w:r>
      <w:r>
        <w:rPr>
          <w:spacing w:val="5"/>
          <w:w w:val="105"/>
        </w:rPr>
        <w:t xml:space="preserve"> </w:t>
      </w:r>
      <w:r>
        <w:rPr>
          <w:spacing w:val="-5"/>
          <w:w w:val="105"/>
        </w:rPr>
        <w:t>ove</w:t>
      </w:r>
      <w:r>
        <w:rPr>
          <w:spacing w:val="-4"/>
          <w:w w:val="105"/>
        </w:rPr>
        <w:t>r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This</w:t>
      </w:r>
    </w:p>
    <w:p w14:paraId="1DE4A692" w14:textId="77777777" w:rsidR="00D36D19" w:rsidRDefault="00D36D19">
      <w:pPr>
        <w:spacing w:line="441" w:lineRule="auto"/>
        <w:jc w:val="both"/>
        <w:sectPr w:rsidR="00D36D19">
          <w:headerReference w:type="default" r:id="rId25"/>
          <w:pgSz w:w="12240" w:h="15840"/>
          <w:pgMar w:top="1340" w:right="1320" w:bottom="280" w:left="1340" w:header="1132" w:footer="0" w:gutter="0"/>
          <w:pgNumType w:start="13"/>
          <w:cols w:space="720"/>
        </w:sectPr>
      </w:pPr>
    </w:p>
    <w:p w14:paraId="1DE4A693" w14:textId="77777777" w:rsidR="00D36D19" w:rsidRDefault="004377DE">
      <w:pPr>
        <w:pStyle w:val="BodyText"/>
        <w:spacing w:before="129"/>
        <w:ind w:left="3187"/>
      </w:pPr>
      <w:bookmarkStart w:id="84" w:name="_bookmark14"/>
      <w:bookmarkEnd w:id="84"/>
      <w:r>
        <w:rPr>
          <w:spacing w:val="-4"/>
          <w:w w:val="105"/>
        </w:rPr>
        <w:lastRenderedPageBreak/>
        <w:t>Tab</w:t>
      </w:r>
      <w:r>
        <w:rPr>
          <w:spacing w:val="-5"/>
          <w:w w:val="105"/>
        </w:rPr>
        <w:t>le</w:t>
      </w:r>
      <w:r>
        <w:rPr>
          <w:spacing w:val="4"/>
          <w:w w:val="105"/>
        </w:rPr>
        <w:t xml:space="preserve"> </w:t>
      </w:r>
      <w:r>
        <w:rPr>
          <w:w w:val="105"/>
        </w:rPr>
        <w:t>2.1:</w:t>
      </w:r>
      <w:r>
        <w:rPr>
          <w:spacing w:val="25"/>
          <w:w w:val="105"/>
        </w:rPr>
        <w:t xml:space="preserve"> </w:t>
      </w:r>
      <w:r>
        <w:rPr>
          <w:w w:val="105"/>
        </w:rPr>
        <w:t>Selected</w:t>
      </w:r>
      <w:r>
        <w:rPr>
          <w:spacing w:val="5"/>
          <w:w w:val="105"/>
        </w:rPr>
        <w:t xml:space="preserve"> </w:t>
      </w:r>
      <w:r>
        <w:rPr>
          <w:w w:val="105"/>
        </w:rPr>
        <w:t>emission</w:t>
      </w:r>
      <w:r>
        <w:rPr>
          <w:spacing w:val="4"/>
          <w:w w:val="105"/>
        </w:rPr>
        <w:t xml:space="preserve"> </w:t>
      </w:r>
      <w:r>
        <w:rPr>
          <w:w w:val="105"/>
        </w:rPr>
        <w:t>lines</w:t>
      </w:r>
    </w:p>
    <w:p w14:paraId="1DE4A694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95" w14:textId="77777777" w:rsidR="00D36D19" w:rsidRDefault="00D36D19">
      <w:pPr>
        <w:spacing w:before="1"/>
        <w:rPr>
          <w:rFonts w:ascii="Times New Roman" w:eastAsia="Times New Roman" w:hAnsi="Times New Roman" w:cs="Times New Roman"/>
          <w:sz w:val="21"/>
          <w:szCs w:val="21"/>
        </w:rPr>
      </w:pPr>
    </w:p>
    <w:tbl>
      <w:tblPr>
        <w:tblW w:w="0" w:type="auto"/>
        <w:tblInd w:w="237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9"/>
        <w:gridCol w:w="1754"/>
        <w:gridCol w:w="1940"/>
      </w:tblGrid>
      <w:tr w:rsidR="00D36D19" w14:paraId="1DE4A69A" w14:textId="77777777">
        <w:trPr>
          <w:trHeight w:hRule="exact" w:val="841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1DE4A696" w14:textId="77777777" w:rsidR="00D36D19" w:rsidRDefault="004377DE">
            <w:pPr>
              <w:pStyle w:val="TableParagraph"/>
              <w:spacing w:line="238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Ion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1DE4A697" w14:textId="77777777" w:rsidR="00D36D19" w:rsidRDefault="004377DE">
            <w:pPr>
              <w:pStyle w:val="TableParagraph"/>
              <w:spacing w:line="238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hAnsi="Times New Roman"/>
                <w:spacing w:val="-18"/>
                <w:w w:val="105"/>
              </w:rPr>
              <w:t>W</w:t>
            </w:r>
            <w:r>
              <w:rPr>
                <w:rFonts w:ascii="Times New Roman" w:hAnsi="Times New Roman"/>
                <w:spacing w:val="-7"/>
                <w:w w:val="105"/>
              </w:rPr>
              <w:t>av</w:t>
            </w:r>
            <w:r>
              <w:rPr>
                <w:rFonts w:ascii="Times New Roman" w:hAnsi="Times New Roman"/>
                <w:w w:val="105"/>
              </w:rPr>
              <w:t>elength</w:t>
            </w:r>
            <w:r>
              <w:rPr>
                <w:rFonts w:ascii="Times New Roman" w:hAnsi="Times New Roman"/>
                <w:spacing w:val="42"/>
                <w:w w:val="105"/>
              </w:rPr>
              <w:t xml:space="preserve"> </w:t>
            </w:r>
            <w:r>
              <w:rPr>
                <w:rFonts w:ascii="Times New Roman" w:hAnsi="Times New Roman"/>
                <w:w w:val="105"/>
              </w:rPr>
              <w:t>(</w:t>
            </w:r>
            <w:r>
              <w:rPr>
                <w:rFonts w:ascii="Times New Roman" w:hAnsi="Times New Roman"/>
                <w:spacing w:val="-172"/>
                <w:w w:val="105"/>
                <w:position w:val="4"/>
              </w:rPr>
              <w:t>˚</w:t>
            </w:r>
            <w:r>
              <w:rPr>
                <w:rFonts w:ascii="Times New Roman" w:hAnsi="Times New Roman"/>
                <w:w w:val="105"/>
              </w:rPr>
              <w:t>A)</w:t>
            </w:r>
          </w:p>
        </w:tc>
        <w:tc>
          <w:tcPr>
            <w:tcW w:w="1940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1DE4A698" w14:textId="77777777" w:rsidR="00D36D19" w:rsidRDefault="004377DE">
            <w:pPr>
              <w:pStyle w:val="TableParagraph"/>
              <w:tabs>
                <w:tab w:val="left" w:pos="888"/>
              </w:tabs>
              <w:spacing w:line="238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  <w:w w:val="105"/>
              </w:rPr>
              <w:t>P</w:t>
            </w:r>
            <w:r>
              <w:rPr>
                <w:rFonts w:ascii="Times New Roman"/>
                <w:spacing w:val="-3"/>
                <w:w w:val="105"/>
              </w:rPr>
              <w:t>e</w:t>
            </w:r>
            <w:r>
              <w:rPr>
                <w:rFonts w:ascii="Times New Roman"/>
                <w:spacing w:val="-2"/>
                <w:w w:val="105"/>
              </w:rPr>
              <w:t>ak</w:t>
            </w:r>
            <w:r>
              <w:rPr>
                <w:rFonts w:ascii="Times New Roman"/>
                <w:spacing w:val="-2"/>
                <w:w w:val="105"/>
              </w:rPr>
              <w:tab/>
            </w:r>
            <w:r>
              <w:rPr>
                <w:rFonts w:ascii="Times New Roman"/>
                <w:w w:val="110"/>
              </w:rPr>
              <w:t>formation</w:t>
            </w:r>
          </w:p>
          <w:p w14:paraId="1DE4A699" w14:textId="77777777" w:rsidR="00D36D19" w:rsidRDefault="004377DE">
            <w:pPr>
              <w:pStyle w:val="TableParagraph"/>
              <w:spacing w:before="18" w:line="257" w:lineRule="auto"/>
              <w:ind w:left="115" w:right="643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10"/>
              </w:rPr>
              <w:t>temperature</w:t>
            </w:r>
            <w:r>
              <w:rPr>
                <w:rFonts w:ascii="Times New Roman"/>
                <w:spacing w:val="26"/>
                <w:w w:val="99"/>
              </w:rPr>
              <w:t xml:space="preserve"> </w:t>
            </w:r>
            <w:r>
              <w:rPr>
                <w:rFonts w:ascii="Times New Roman"/>
                <w:w w:val="110"/>
              </w:rPr>
              <w:t>(MK)</w:t>
            </w:r>
          </w:p>
        </w:tc>
      </w:tr>
      <w:tr w:rsidR="00D36D19" w14:paraId="1DE4A69E" w14:textId="77777777">
        <w:trPr>
          <w:trHeight w:hRule="exact" w:val="299"/>
        </w:trPr>
        <w:tc>
          <w:tcPr>
            <w:tcW w:w="1109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9B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Fe</w:t>
            </w:r>
            <w:r>
              <w:rPr>
                <w:rFonts w:ascii="Times New Roman"/>
                <w:spacing w:val="19"/>
                <w:w w:val="105"/>
              </w:rPr>
              <w:t xml:space="preserve"> </w:t>
            </w:r>
            <w:r>
              <w:rPr>
                <w:rFonts w:ascii="Times New Roman"/>
                <w:spacing w:val="-1"/>
                <w:w w:val="105"/>
              </w:rPr>
              <w:t>IX</w:t>
            </w:r>
          </w:p>
        </w:tc>
        <w:tc>
          <w:tcPr>
            <w:tcW w:w="1754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9C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171</w:t>
            </w:r>
          </w:p>
        </w:tc>
        <w:tc>
          <w:tcPr>
            <w:tcW w:w="1940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9D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0.63</w:t>
            </w:r>
          </w:p>
        </w:tc>
      </w:tr>
      <w:tr w:rsidR="00D36D19" w14:paraId="1DE4A6A2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9F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Fe</w:t>
            </w:r>
            <w:r>
              <w:rPr>
                <w:rFonts w:ascii="Times New Roman"/>
                <w:spacing w:val="1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X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0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177</w:t>
            </w:r>
          </w:p>
        </w:tc>
        <w:tc>
          <w:tcPr>
            <w:tcW w:w="1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1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0.93</w:t>
            </w:r>
          </w:p>
        </w:tc>
      </w:tr>
      <w:tr w:rsidR="00D36D19" w14:paraId="1DE4A6A6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3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20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XI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4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180</w:t>
            </w:r>
          </w:p>
        </w:tc>
        <w:tc>
          <w:tcPr>
            <w:tcW w:w="1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5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1.15</w:t>
            </w:r>
          </w:p>
        </w:tc>
      </w:tr>
      <w:tr w:rsidR="00D36D19" w14:paraId="1DE4A6AA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7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23"/>
                <w:w w:val="105"/>
              </w:rPr>
              <w:t xml:space="preserve"> </w:t>
            </w:r>
            <w:r>
              <w:rPr>
                <w:rFonts w:ascii="Times New Roman"/>
                <w:spacing w:val="2"/>
                <w:w w:val="105"/>
              </w:rPr>
              <w:t>XI</w:t>
            </w:r>
            <w:r>
              <w:rPr>
                <w:rFonts w:ascii="Times New Roman"/>
                <w:spacing w:val="1"/>
                <w:w w:val="105"/>
              </w:rPr>
              <w:t>I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8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195</w:t>
            </w:r>
          </w:p>
        </w:tc>
        <w:tc>
          <w:tcPr>
            <w:tcW w:w="1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9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1.26</w:t>
            </w:r>
          </w:p>
        </w:tc>
      </w:tr>
      <w:tr w:rsidR="00D36D19" w14:paraId="1DE4A6AE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B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25"/>
                <w:w w:val="105"/>
              </w:rPr>
              <w:t xml:space="preserve"> </w:t>
            </w:r>
            <w:r>
              <w:rPr>
                <w:rFonts w:ascii="Times New Roman"/>
                <w:spacing w:val="3"/>
                <w:w w:val="105"/>
              </w:rPr>
              <w:t>XI</w:t>
            </w:r>
            <w:r>
              <w:rPr>
                <w:rFonts w:ascii="Times New Roman"/>
                <w:spacing w:val="2"/>
                <w:w w:val="105"/>
              </w:rPr>
              <w:t>II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C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202</w:t>
            </w:r>
          </w:p>
        </w:tc>
        <w:tc>
          <w:tcPr>
            <w:tcW w:w="1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D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1.58</w:t>
            </w:r>
          </w:p>
        </w:tc>
      </w:tr>
      <w:tr w:rsidR="00D36D19" w14:paraId="1DE4A6B2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F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1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XIV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0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211</w:t>
            </w:r>
          </w:p>
        </w:tc>
        <w:tc>
          <w:tcPr>
            <w:tcW w:w="1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1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1.86</w:t>
            </w:r>
          </w:p>
        </w:tc>
      </w:tr>
      <w:tr w:rsidR="00D36D19" w14:paraId="1DE4A6B6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3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16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XV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4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284</w:t>
            </w:r>
          </w:p>
        </w:tc>
        <w:tc>
          <w:tcPr>
            <w:tcW w:w="1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5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2.19</w:t>
            </w:r>
          </w:p>
        </w:tc>
      </w:tr>
      <w:tr w:rsidR="00D36D19" w14:paraId="1DE4A6BA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7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15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XVI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8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335</w:t>
            </w:r>
          </w:p>
        </w:tc>
        <w:tc>
          <w:tcPr>
            <w:tcW w:w="1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9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2.69</w:t>
            </w:r>
          </w:p>
        </w:tc>
      </w:tr>
      <w:tr w:rsidR="00D36D19" w14:paraId="1DE4A6BE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B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19"/>
                <w:w w:val="105"/>
              </w:rPr>
              <w:t xml:space="preserve"> </w:t>
            </w:r>
            <w:r>
              <w:rPr>
                <w:rFonts w:ascii="Times New Roman"/>
                <w:spacing w:val="2"/>
                <w:w w:val="105"/>
              </w:rPr>
              <w:t>XVI</w:t>
            </w:r>
            <w:r>
              <w:rPr>
                <w:rFonts w:ascii="Times New Roman"/>
                <w:spacing w:val="1"/>
                <w:w w:val="105"/>
              </w:rPr>
              <w:t>II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C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94</w:t>
            </w:r>
          </w:p>
        </w:tc>
        <w:tc>
          <w:tcPr>
            <w:tcW w:w="1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D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6.46</w:t>
            </w:r>
          </w:p>
        </w:tc>
      </w:tr>
      <w:tr w:rsidR="00D36D19" w14:paraId="1DE4A6C2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F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16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XX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C0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132</w:t>
            </w:r>
          </w:p>
        </w:tc>
        <w:tc>
          <w:tcPr>
            <w:tcW w:w="1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C1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9.33</w:t>
            </w:r>
          </w:p>
        </w:tc>
      </w:tr>
    </w:tbl>
    <w:p w14:paraId="1DE4A6C3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C4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C5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C6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C7" w14:textId="77777777" w:rsidR="00D36D19" w:rsidRDefault="00D36D19">
      <w:pPr>
        <w:spacing w:before="11"/>
        <w:rPr>
          <w:rFonts w:ascii="Times New Roman" w:eastAsia="Times New Roman" w:hAnsi="Times New Roman" w:cs="Times New Roman"/>
          <w:sz w:val="28"/>
          <w:szCs w:val="28"/>
        </w:rPr>
      </w:pPr>
    </w:p>
    <w:p w14:paraId="1DE4A6C8" w14:textId="77777777" w:rsidR="00D36D19" w:rsidRDefault="004377DE">
      <w:pPr>
        <w:pStyle w:val="BodyText"/>
        <w:spacing w:before="58" w:line="455" w:lineRule="auto"/>
        <w:ind w:left="100" w:right="118"/>
        <w:jc w:val="both"/>
      </w:pPr>
      <w:r>
        <w:rPr>
          <w:spacing w:val="1"/>
          <w:w w:val="110"/>
        </w:rPr>
        <w:t>me</w:t>
      </w:r>
      <w:r>
        <w:rPr>
          <w:w w:val="110"/>
        </w:rPr>
        <w:t>t</w:t>
      </w:r>
      <w:r>
        <w:rPr>
          <w:spacing w:val="1"/>
          <w:w w:val="110"/>
        </w:rPr>
        <w:t>hod</w:t>
      </w:r>
      <w:r>
        <w:rPr>
          <w:spacing w:val="-4"/>
          <w:w w:val="110"/>
        </w:rPr>
        <w:t xml:space="preserve"> </w:t>
      </w:r>
      <w:r>
        <w:rPr>
          <w:w w:val="110"/>
        </w:rPr>
        <w:t>fails</w:t>
      </w:r>
      <w:r>
        <w:rPr>
          <w:spacing w:val="-3"/>
          <w:w w:val="110"/>
        </w:rPr>
        <w:t xml:space="preserve"> </w:t>
      </w:r>
      <w:r>
        <w:rPr>
          <w:w w:val="110"/>
        </w:rPr>
        <w:t>if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lines</w:t>
      </w:r>
      <w:r>
        <w:rPr>
          <w:spacing w:val="-3"/>
          <w:w w:val="110"/>
        </w:rPr>
        <w:t xml:space="preserve"> </w:t>
      </w:r>
      <w:r>
        <w:rPr>
          <w:w w:val="110"/>
        </w:rPr>
        <w:t>used</w:t>
      </w:r>
      <w:r>
        <w:rPr>
          <w:spacing w:val="-4"/>
          <w:w w:val="110"/>
        </w:rPr>
        <w:t xml:space="preserve"> ha</w:t>
      </w:r>
      <w:r>
        <w:rPr>
          <w:spacing w:val="-5"/>
          <w:w w:val="110"/>
        </w:rPr>
        <w:t>ve</w:t>
      </w:r>
      <w:r>
        <w:rPr>
          <w:spacing w:val="-3"/>
          <w:w w:val="110"/>
        </w:rPr>
        <w:t xml:space="preserve"> </w:t>
      </w:r>
      <w:r>
        <w:rPr>
          <w:w w:val="110"/>
        </w:rPr>
        <w:t>source</w:t>
      </w:r>
      <w:r>
        <w:rPr>
          <w:spacing w:val="-3"/>
          <w:w w:val="110"/>
        </w:rPr>
        <w:t xml:space="preserve"> </w:t>
      </w:r>
      <w:r>
        <w:rPr>
          <w:w w:val="110"/>
        </w:rPr>
        <w:t>regions</w:t>
      </w:r>
      <w:r>
        <w:rPr>
          <w:spacing w:val="-4"/>
          <w:w w:val="110"/>
        </w:rPr>
        <w:t xml:space="preserve"> </w:t>
      </w:r>
      <w:r>
        <w:rPr>
          <w:w w:val="110"/>
        </w:rPr>
        <w:t>that</w:t>
      </w:r>
      <w:r>
        <w:rPr>
          <w:spacing w:val="-3"/>
          <w:w w:val="110"/>
        </w:rPr>
        <w:t xml:space="preserve"> </w:t>
      </w:r>
      <w:r>
        <w:rPr>
          <w:w w:val="110"/>
        </w:rPr>
        <w:t>are</w:t>
      </w:r>
      <w:r>
        <w:rPr>
          <w:spacing w:val="-3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is</w:t>
      </w:r>
      <w:r>
        <w:rPr>
          <w:spacing w:val="-1"/>
          <w:w w:val="110"/>
        </w:rPr>
        <w:t>tant</w:t>
      </w:r>
      <w:r>
        <w:rPr>
          <w:spacing w:val="-4"/>
          <w:w w:val="110"/>
        </w:rPr>
        <w:t xml:space="preserve"> </w:t>
      </w:r>
      <w:r>
        <w:rPr>
          <w:w w:val="110"/>
        </w:rPr>
        <w:t>from</w:t>
      </w:r>
      <w:r>
        <w:rPr>
          <w:spacing w:val="-3"/>
          <w:w w:val="110"/>
        </w:rPr>
        <w:t xml:space="preserve"> eac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 xml:space="preserve"> </w:t>
      </w:r>
      <w:r>
        <w:rPr>
          <w:w w:val="110"/>
        </w:rPr>
        <w:t>other</w:t>
      </w:r>
      <w:r>
        <w:rPr>
          <w:spacing w:val="-4"/>
          <w:w w:val="110"/>
        </w:rPr>
        <w:t xml:space="preserve"> </w:t>
      </w:r>
      <w:r>
        <w:rPr>
          <w:w w:val="110"/>
        </w:rPr>
        <w:t>so</w:t>
      </w:r>
      <w:r>
        <w:rPr>
          <w:spacing w:val="-3"/>
          <w:w w:val="110"/>
        </w:rPr>
        <w:t xml:space="preserve"> </w:t>
      </w:r>
      <w:r>
        <w:rPr>
          <w:w w:val="110"/>
        </w:rPr>
        <w:t>care</w:t>
      </w:r>
      <w:r>
        <w:rPr>
          <w:spacing w:val="-3"/>
          <w:w w:val="110"/>
        </w:rPr>
        <w:t xml:space="preserve"> m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t</w:t>
      </w:r>
      <w:r>
        <w:rPr>
          <w:spacing w:val="-4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27"/>
          <w:w w:val="99"/>
        </w:rPr>
        <w:t xml:space="preserve"> 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ake</w:t>
      </w:r>
      <w:r>
        <w:rPr>
          <w:spacing w:val="-2"/>
          <w:w w:val="110"/>
        </w:rPr>
        <w:t>n</w:t>
      </w:r>
      <w:r>
        <w:rPr>
          <w:spacing w:val="-9"/>
          <w:w w:val="110"/>
        </w:rPr>
        <w:t xml:space="preserve"> </w:t>
      </w:r>
      <w:r>
        <w:rPr>
          <w:w w:val="110"/>
        </w:rPr>
        <w:t>when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source</w:t>
      </w:r>
      <w:r>
        <w:rPr>
          <w:spacing w:val="-9"/>
          <w:w w:val="110"/>
        </w:rPr>
        <w:t xml:space="preserve"> </w:t>
      </w:r>
      <w:r>
        <w:rPr>
          <w:w w:val="110"/>
        </w:rPr>
        <w:t>plasma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ai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</w:t>
      </w:r>
      <w:r>
        <w:rPr>
          <w:spacing w:val="-8"/>
          <w:w w:val="110"/>
        </w:rPr>
        <w:t xml:space="preserve"> </w:t>
      </w:r>
      <w:r>
        <w:rPr>
          <w:w w:val="110"/>
        </w:rPr>
        <w:t>spatial</w:t>
      </w:r>
      <w:r>
        <w:rPr>
          <w:spacing w:val="-9"/>
          <w:w w:val="110"/>
        </w:rPr>
        <w:t xml:space="preserve"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ions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temperature,</w:t>
      </w:r>
      <w:r>
        <w:rPr>
          <w:spacing w:val="-7"/>
          <w:w w:val="110"/>
        </w:rPr>
        <w:t xml:space="preserve"> </w:t>
      </w:r>
      <w:r>
        <w:rPr>
          <w:w w:val="110"/>
        </w:rPr>
        <w:t>as</w:t>
      </w:r>
      <w:r>
        <w:rPr>
          <w:spacing w:val="-8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case</w:t>
      </w:r>
      <w:r>
        <w:rPr>
          <w:spacing w:val="41"/>
          <w:w w:val="99"/>
        </w:rPr>
        <w:t xml:space="preserve"> </w:t>
      </w:r>
      <w:r>
        <w:rPr>
          <w:w w:val="110"/>
        </w:rPr>
        <w:t>with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sun.</w:t>
      </w:r>
      <w:r>
        <w:rPr>
          <w:spacing w:val="44"/>
          <w:w w:val="110"/>
        </w:rPr>
        <w:t xml:space="preserve"> </w:t>
      </w:r>
      <w:r>
        <w:rPr>
          <w:spacing w:val="-3"/>
          <w:w w:val="110"/>
        </w:rPr>
        <w:t>Ad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ionally</w:t>
      </w:r>
      <w:r>
        <w:rPr>
          <w:spacing w:val="-2"/>
          <w:w w:val="110"/>
        </w:rPr>
        <w:t>,</w:t>
      </w:r>
      <w:r>
        <w:rPr>
          <w:spacing w:val="9"/>
          <w:w w:val="110"/>
        </w:rPr>
        <w:t xml:space="preserve"> </w:t>
      </w:r>
      <w:r>
        <w:rPr>
          <w:w w:val="110"/>
        </w:rPr>
        <w:t>this</w:t>
      </w:r>
      <w:r>
        <w:rPr>
          <w:spacing w:val="7"/>
          <w:w w:val="110"/>
        </w:rPr>
        <w:t xml:space="preserve"> </w:t>
      </w:r>
      <w:r>
        <w:rPr>
          <w:w w:val="110"/>
        </w:rPr>
        <w:t>method</w:t>
      </w:r>
      <w:r>
        <w:rPr>
          <w:spacing w:val="6"/>
          <w:w w:val="110"/>
        </w:rPr>
        <w:t xml:space="preserve"> </w:t>
      </w:r>
      <w:r>
        <w:rPr>
          <w:w w:val="110"/>
        </w:rPr>
        <w:t>depends</w:t>
      </w:r>
      <w:r>
        <w:rPr>
          <w:spacing w:val="7"/>
          <w:w w:val="110"/>
        </w:rPr>
        <w:t xml:space="preserve"> </w:t>
      </w:r>
      <w:r>
        <w:rPr>
          <w:w w:val="110"/>
        </w:rPr>
        <w:t>on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el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ive</w:t>
      </w:r>
      <w:r>
        <w:rPr>
          <w:spacing w:val="7"/>
          <w:w w:val="110"/>
        </w:rPr>
        <w:t xml:space="preserve"> </w:t>
      </w:r>
      <w:r>
        <w:rPr>
          <w:w w:val="110"/>
        </w:rPr>
        <w:t>ion</w:t>
      </w:r>
      <w:r>
        <w:rPr>
          <w:spacing w:val="7"/>
          <w:w w:val="110"/>
        </w:rPr>
        <w:t xml:space="preserve"> </w:t>
      </w:r>
      <w:r>
        <w:rPr>
          <w:w w:val="110"/>
        </w:rPr>
        <w:t>abundances,</w:t>
      </w:r>
      <w:r>
        <w:rPr>
          <w:spacing w:val="9"/>
          <w:w w:val="110"/>
        </w:rPr>
        <w:t xml:space="preserve"> </w:t>
      </w:r>
      <w:r>
        <w:rPr>
          <w:w w:val="110"/>
        </w:rPr>
        <w:t>so</w:t>
      </w:r>
      <w:r>
        <w:rPr>
          <w:spacing w:val="6"/>
          <w:w w:val="110"/>
        </w:rPr>
        <w:t xml:space="preserve"> </w:t>
      </w:r>
      <w:r>
        <w:rPr>
          <w:w w:val="110"/>
        </w:rPr>
        <w:t>if</w:t>
      </w:r>
      <w:r>
        <w:rPr>
          <w:spacing w:val="7"/>
          <w:w w:val="110"/>
        </w:rPr>
        <w:t xml:space="preserve"> </w:t>
      </w:r>
      <w:r>
        <w:rPr>
          <w:w w:val="110"/>
        </w:rPr>
        <w:t>ionization</w:t>
      </w:r>
      <w:r>
        <w:rPr>
          <w:spacing w:val="41"/>
          <w:w w:val="104"/>
        </w:rPr>
        <w:t xml:space="preserve"> </w:t>
      </w:r>
      <w:r>
        <w:rPr>
          <w:w w:val="110"/>
        </w:rPr>
        <w:t>balance</w:t>
      </w:r>
      <w:r>
        <w:rPr>
          <w:spacing w:val="3"/>
          <w:w w:val="110"/>
        </w:rPr>
        <w:t xml:space="preserve"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ies</w:t>
      </w:r>
      <w:r>
        <w:rPr>
          <w:spacing w:val="3"/>
          <w:w w:val="110"/>
        </w:rPr>
        <w:t xml:space="preserve"> </w:t>
      </w:r>
      <w:r>
        <w:rPr>
          <w:w w:val="110"/>
        </w:rPr>
        <w:t>with</w:t>
      </w:r>
      <w:r>
        <w:rPr>
          <w:spacing w:val="4"/>
          <w:w w:val="110"/>
        </w:rPr>
        <w:t xml:space="preserve"> </w:t>
      </w:r>
      <w:r>
        <w:rPr>
          <w:w w:val="110"/>
        </w:rPr>
        <w:t>time,</w:t>
      </w:r>
      <w:r>
        <w:rPr>
          <w:spacing w:val="3"/>
          <w:w w:val="110"/>
        </w:rPr>
        <w:t xml:space="preserve"> </w:t>
      </w:r>
      <w:r>
        <w:rPr>
          <w:w w:val="110"/>
        </w:rPr>
        <w:t>that</w:t>
      </w:r>
      <w:r>
        <w:rPr>
          <w:spacing w:val="4"/>
          <w:w w:val="110"/>
        </w:rPr>
        <w:t xml:space="preserve"> </w:t>
      </w:r>
      <w:r>
        <w:rPr>
          <w:w w:val="110"/>
        </w:rPr>
        <w:t>time</w:t>
      </w:r>
      <w:r>
        <w:rPr>
          <w:spacing w:val="3"/>
          <w:w w:val="110"/>
        </w:rPr>
        <w:t xml:space="preserve"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</w:t>
      </w:r>
      <w:r>
        <w:rPr>
          <w:spacing w:val="4"/>
          <w:w w:val="110"/>
        </w:rPr>
        <w:t xml:space="preserve"> </w:t>
      </w:r>
      <w:r>
        <w:rPr>
          <w:spacing w:val="-3"/>
          <w:w w:val="110"/>
        </w:rPr>
        <w:t>m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t</w:t>
      </w:r>
      <w:r>
        <w:rPr>
          <w:spacing w:val="3"/>
          <w:w w:val="110"/>
        </w:rPr>
        <w:t xml:space="preserve"> be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ake</w:t>
      </w:r>
      <w:r>
        <w:rPr>
          <w:spacing w:val="-2"/>
          <w:w w:val="110"/>
        </w:rPr>
        <w:t>n</w:t>
      </w:r>
      <w:r>
        <w:rPr>
          <w:spacing w:val="3"/>
          <w:w w:val="110"/>
        </w:rPr>
        <w:t xml:space="preserve"> 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o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accou</w:t>
      </w:r>
      <w:r>
        <w:rPr>
          <w:spacing w:val="-1"/>
          <w:w w:val="110"/>
        </w:rPr>
        <w:t>nt.</w:t>
      </w:r>
      <w:r>
        <w:rPr>
          <w:spacing w:val="26"/>
          <w:w w:val="110"/>
        </w:rPr>
        <w:t xml:space="preserve"> </w:t>
      </w:r>
      <w:r>
        <w:rPr>
          <w:w w:val="110"/>
        </w:rPr>
        <w:t>Line</w:t>
      </w:r>
      <w:r>
        <w:rPr>
          <w:spacing w:val="3"/>
          <w:w w:val="110"/>
        </w:rPr>
        <w:t xml:space="preserve"> </w:t>
      </w:r>
      <w:r>
        <w:rPr>
          <w:w w:val="110"/>
        </w:rPr>
        <w:t>ratios</w:t>
      </w:r>
      <w:r>
        <w:rPr>
          <w:spacing w:val="4"/>
          <w:w w:val="110"/>
        </w:rPr>
        <w:t xml:space="preserve"> </w:t>
      </w:r>
      <w:r>
        <w:rPr>
          <w:w w:val="110"/>
        </w:rPr>
        <w:t>are</w:t>
      </w:r>
      <w:r>
        <w:rPr>
          <w:spacing w:val="3"/>
          <w:w w:val="110"/>
        </w:rPr>
        <w:t xml:space="preserve"> </w:t>
      </w:r>
      <w:r>
        <w:rPr>
          <w:w w:val="110"/>
        </w:rPr>
        <w:t>not</w:t>
      </w:r>
      <w:r>
        <w:rPr>
          <w:spacing w:val="3"/>
          <w:w w:val="110"/>
        </w:rPr>
        <w:t xml:space="preserve"> </w:t>
      </w:r>
      <w:r>
        <w:rPr>
          <w:w w:val="110"/>
        </w:rPr>
        <w:t>used</w:t>
      </w:r>
      <w:r>
        <w:rPr>
          <w:spacing w:val="29"/>
          <w:w w:val="110"/>
        </w:rPr>
        <w:t xml:space="preserve"> </w:t>
      </w:r>
      <w:r>
        <w:rPr>
          <w:w w:val="110"/>
        </w:rPr>
        <w:t>for</w:t>
      </w:r>
      <w:r>
        <w:rPr>
          <w:spacing w:val="-1"/>
          <w:w w:val="110"/>
        </w:rPr>
        <w:t xml:space="preserve"> </w:t>
      </w:r>
      <w:r>
        <w:rPr>
          <w:w w:val="110"/>
        </w:rPr>
        <w:t>temperature determination</w:t>
      </w:r>
      <w:r>
        <w:rPr>
          <w:spacing w:val="1"/>
          <w:w w:val="110"/>
        </w:rPr>
        <w:t xml:space="preserve"> </w:t>
      </w:r>
      <w:r>
        <w:rPr>
          <w:w w:val="110"/>
        </w:rPr>
        <w:t>in this dissertation.</w:t>
      </w:r>
    </w:p>
    <w:p w14:paraId="1DE4A6C9" w14:textId="77777777" w:rsidR="00D36D19" w:rsidRDefault="004377DE">
      <w:pPr>
        <w:pStyle w:val="BodyText"/>
        <w:spacing w:before="8" w:line="455" w:lineRule="auto"/>
        <w:ind w:left="100" w:right="118" w:firstLine="576"/>
        <w:jc w:val="both"/>
      </w:pP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m</w:t>
      </w:r>
      <w:r>
        <w:rPr>
          <w:spacing w:val="35"/>
          <w:w w:val="105"/>
        </w:rPr>
        <w:t xml:space="preserve"> </w:t>
      </w:r>
      <w:r>
        <w:rPr>
          <w:w w:val="105"/>
        </w:rPr>
        <w:t>responsible</w:t>
      </w:r>
      <w:r>
        <w:rPr>
          <w:spacing w:val="35"/>
          <w:w w:val="105"/>
        </w:rPr>
        <w:t xml:space="preserve"> </w:t>
      </w:r>
      <w:r>
        <w:rPr>
          <w:w w:val="105"/>
        </w:rPr>
        <w:t>for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rapid</w:t>
      </w:r>
      <w:r>
        <w:rPr>
          <w:spacing w:val="35"/>
          <w:w w:val="105"/>
        </w:rPr>
        <w:t xml:space="preserve"> </w:t>
      </w:r>
      <w:r>
        <w:rPr>
          <w:w w:val="105"/>
        </w:rPr>
        <w:t>temperature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han</w:t>
      </w:r>
      <w:r>
        <w:rPr>
          <w:spacing w:val="-3"/>
          <w:w w:val="105"/>
        </w:rPr>
        <w:t>ge</w:t>
      </w:r>
      <w:r>
        <w:rPr>
          <w:spacing w:val="35"/>
          <w:w w:val="105"/>
        </w:rPr>
        <w:t xml:space="preserve"> </w:t>
      </w:r>
      <w:r>
        <w:rPr>
          <w:w w:val="105"/>
        </w:rPr>
        <w:t>through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transition</w:t>
      </w:r>
      <w:r>
        <w:rPr>
          <w:spacing w:val="35"/>
          <w:w w:val="105"/>
        </w:rPr>
        <w:t xml:space="preserve"> </w:t>
      </w:r>
      <w:r>
        <w:rPr>
          <w:w w:val="105"/>
        </w:rPr>
        <w:t>region</w:t>
      </w:r>
      <w:r>
        <w:rPr>
          <w:spacing w:val="38"/>
          <w:w w:val="104"/>
        </w:rPr>
        <w:t xml:space="preserve"> </w:t>
      </w:r>
      <w:r>
        <w:rPr>
          <w:w w:val="105"/>
        </w:rPr>
        <w:t>remains</w:t>
      </w:r>
      <w:r>
        <w:rPr>
          <w:spacing w:val="11"/>
          <w:w w:val="105"/>
        </w:rPr>
        <w:t xml:space="preserve"> </w:t>
      </w:r>
      <w:r>
        <w:rPr>
          <w:spacing w:val="1"/>
          <w:w w:val="105"/>
        </w:rPr>
        <w:t>p</w:t>
      </w:r>
      <w:r>
        <w:rPr>
          <w:spacing w:val="2"/>
          <w:w w:val="105"/>
        </w:rPr>
        <w:t>o</w:t>
      </w:r>
      <w:r>
        <w:rPr>
          <w:spacing w:val="1"/>
          <w:w w:val="105"/>
        </w:rPr>
        <w:t>or</w:t>
      </w:r>
      <w:r>
        <w:rPr>
          <w:spacing w:val="2"/>
          <w:w w:val="105"/>
        </w:rPr>
        <w:t>ly</w:t>
      </w:r>
      <w:r>
        <w:rPr>
          <w:spacing w:val="12"/>
          <w:w w:val="105"/>
        </w:rPr>
        <w:t xml:space="preserve"> </w:t>
      </w:r>
      <w:r>
        <w:rPr>
          <w:w w:val="105"/>
        </w:rPr>
        <w:t>und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s</w:t>
      </w:r>
      <w:r>
        <w:rPr>
          <w:w w:val="105"/>
        </w:rPr>
        <w:t>t</w:t>
      </w:r>
      <w:r>
        <w:rPr>
          <w:spacing w:val="1"/>
          <w:w w:val="105"/>
        </w:rPr>
        <w:t>oo</w:t>
      </w:r>
      <w:r>
        <w:rPr>
          <w:w w:val="105"/>
        </w:rPr>
        <w:t>d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one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biggest</w:t>
      </w:r>
      <w:r>
        <w:rPr>
          <w:spacing w:val="11"/>
          <w:w w:val="105"/>
        </w:rPr>
        <w:t xml:space="preserve"> </w:t>
      </w:r>
      <w:r>
        <w:rPr>
          <w:w w:val="105"/>
        </w:rPr>
        <w:t>problems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solar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sics</w:t>
      </w:r>
      <w:r>
        <w:rPr>
          <w:spacing w:val="-1"/>
          <w:w w:val="105"/>
        </w:rPr>
        <w:t>.</w:t>
      </w:r>
      <w:r>
        <w:rPr>
          <w:spacing w:val="43"/>
          <w:w w:val="105"/>
        </w:rPr>
        <w:t xml:space="preserve"> </w:t>
      </w:r>
      <w:r>
        <w:rPr>
          <w:w w:val="105"/>
        </w:rPr>
        <w:t>Theories</w:t>
      </w:r>
      <w:r>
        <w:rPr>
          <w:spacing w:val="11"/>
          <w:w w:val="105"/>
        </w:rPr>
        <w:t xml:space="preserve"> </w:t>
      </w:r>
      <w:r>
        <w:rPr>
          <w:w w:val="105"/>
        </w:rPr>
        <w:t>ab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99"/>
        </w:rPr>
        <w:t xml:space="preserve"> </w:t>
      </w:r>
      <w:r>
        <w:rPr>
          <w:w w:val="105"/>
        </w:rPr>
        <w:t>explain</w:t>
      </w:r>
      <w:r>
        <w:rPr>
          <w:spacing w:val="20"/>
          <w:w w:val="105"/>
        </w:rPr>
        <w:t xml:space="preserve"> </w:t>
      </w:r>
      <w:r>
        <w:rPr>
          <w:w w:val="105"/>
        </w:rPr>
        <w:t>it</w:t>
      </w:r>
      <w:r>
        <w:rPr>
          <w:spacing w:val="21"/>
          <w:w w:val="105"/>
        </w:rPr>
        <w:t xml:space="preserve"> </w:t>
      </w:r>
      <w:r>
        <w:rPr>
          <w:w w:val="105"/>
        </w:rPr>
        <w:t>but</w:t>
      </w:r>
      <w:r>
        <w:rPr>
          <w:spacing w:val="21"/>
          <w:w w:val="105"/>
        </w:rPr>
        <w:t xml:space="preserve"> </w:t>
      </w:r>
      <w:r>
        <w:rPr>
          <w:w w:val="105"/>
        </w:rPr>
        <w:t>are</w:t>
      </w:r>
      <w:r>
        <w:rPr>
          <w:spacing w:val="21"/>
          <w:w w:val="105"/>
        </w:rPr>
        <w:t xml:space="preserve"> </w:t>
      </w:r>
      <w:r>
        <w:rPr>
          <w:w w:val="105"/>
        </w:rPr>
        <w:t>beyond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spacing w:val="1"/>
          <w:w w:val="105"/>
        </w:rPr>
        <w:t>scope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this</w:t>
      </w:r>
      <w:r>
        <w:rPr>
          <w:spacing w:val="20"/>
          <w:w w:val="105"/>
        </w:rPr>
        <w:t xml:space="preserve"> </w:t>
      </w:r>
      <w:r>
        <w:rPr>
          <w:w w:val="105"/>
        </w:rPr>
        <w:t>dissertation.</w:t>
      </w:r>
      <w:r>
        <w:rPr>
          <w:spacing w:val="54"/>
          <w:w w:val="105"/>
        </w:rPr>
        <w:t xml:space="preserve"> </w:t>
      </w:r>
      <w:r>
        <w:rPr>
          <w:w w:val="105"/>
        </w:rPr>
        <w:t>Here,</w:t>
      </w:r>
      <w:r>
        <w:rPr>
          <w:spacing w:val="22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21"/>
          <w:w w:val="105"/>
        </w:rPr>
        <w:t xml:space="preserve"> </w:t>
      </w:r>
      <w:r>
        <w:rPr>
          <w:w w:val="105"/>
        </w:rPr>
        <w:t>simply</w:t>
      </w:r>
      <w:r>
        <w:rPr>
          <w:spacing w:val="20"/>
          <w:w w:val="105"/>
        </w:rPr>
        <w:t xml:space="preserve"> </w:t>
      </w:r>
      <w:r>
        <w:rPr>
          <w:w w:val="105"/>
        </w:rPr>
        <w:t>accept</w:t>
      </w:r>
      <w:r>
        <w:rPr>
          <w:spacing w:val="21"/>
          <w:w w:val="105"/>
        </w:rPr>
        <w:t xml:space="preserve"> </w:t>
      </w:r>
      <w:r>
        <w:rPr>
          <w:w w:val="105"/>
        </w:rPr>
        <w:t>that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transition</w:t>
      </w:r>
      <w:r>
        <w:rPr>
          <w:spacing w:val="22"/>
          <w:w w:val="104"/>
        </w:rPr>
        <w:t xml:space="preserve"> </w:t>
      </w:r>
      <w:r>
        <w:rPr>
          <w:w w:val="105"/>
        </w:rPr>
        <w:t>region</w:t>
      </w:r>
      <w:r>
        <w:rPr>
          <w:spacing w:val="24"/>
          <w:w w:val="105"/>
        </w:rPr>
        <w:t xml:space="preserve"> </w:t>
      </w:r>
      <w:r>
        <w:rPr>
          <w:i/>
          <w:spacing w:val="-4"/>
          <w:w w:val="105"/>
        </w:rPr>
        <w:t>does</w:t>
      </w:r>
      <w:r>
        <w:rPr>
          <w:i/>
          <w:spacing w:val="44"/>
          <w:w w:val="105"/>
        </w:rPr>
        <w:t xml:space="preserve"> </w:t>
      </w:r>
      <w:r>
        <w:rPr>
          <w:w w:val="105"/>
        </w:rPr>
        <w:t>lead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spacing w:val="-4"/>
          <w:w w:val="105"/>
        </w:rPr>
        <w:t>mu</w:t>
      </w:r>
      <w:r>
        <w:rPr>
          <w:spacing w:val="-5"/>
          <w:w w:val="105"/>
        </w:rPr>
        <w:t>c</w:t>
      </w:r>
      <w:r>
        <w:rPr>
          <w:spacing w:val="-4"/>
          <w:w w:val="105"/>
        </w:rPr>
        <w:t>h</w:t>
      </w:r>
      <w:r>
        <w:rPr>
          <w:spacing w:val="25"/>
          <w:w w:val="105"/>
        </w:rPr>
        <w:t xml:space="preserve"> </w:t>
      </w:r>
      <w:r>
        <w:rPr>
          <w:w w:val="105"/>
        </w:rPr>
        <w:t>hotter</w:t>
      </w:r>
      <w:r>
        <w:rPr>
          <w:spacing w:val="25"/>
          <w:w w:val="105"/>
        </w:rPr>
        <w:t xml:space="preserve"> </w:t>
      </w:r>
      <w:r>
        <w:rPr>
          <w:w w:val="105"/>
        </w:rPr>
        <w:t>corona,</w:t>
      </w:r>
      <w:r>
        <w:rPr>
          <w:spacing w:val="24"/>
          <w:w w:val="105"/>
        </w:rPr>
        <w:t xml:space="preserve"> </w:t>
      </w:r>
      <w:r>
        <w:rPr>
          <w:w w:val="105"/>
        </w:rPr>
        <w:t>an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onal</w:t>
      </w:r>
      <w:r>
        <w:rPr>
          <w:spacing w:val="24"/>
          <w:w w:val="105"/>
        </w:rPr>
        <w:t xml:space="preserve"> </w:t>
      </w:r>
      <w:r>
        <w:rPr>
          <w:w w:val="105"/>
        </w:rPr>
        <w:t>fact</w:t>
      </w:r>
      <w:r>
        <w:rPr>
          <w:spacing w:val="26"/>
          <w:w w:val="105"/>
        </w:rPr>
        <w:t xml:space="preserve"> </w:t>
      </w:r>
      <w:r>
        <w:rPr>
          <w:w w:val="105"/>
        </w:rPr>
        <w:t>that</w:t>
      </w:r>
      <w:r>
        <w:rPr>
          <w:spacing w:val="24"/>
          <w:w w:val="105"/>
        </w:rPr>
        <w:t xml:space="preserve"> </w:t>
      </w:r>
      <w:r>
        <w:rPr>
          <w:w w:val="105"/>
        </w:rPr>
        <w:t>has</w:t>
      </w:r>
      <w:r>
        <w:rPr>
          <w:spacing w:val="24"/>
          <w:w w:val="105"/>
        </w:rPr>
        <w:t xml:space="preserve"> </w:t>
      </w:r>
      <w:r>
        <w:rPr>
          <w:w w:val="105"/>
        </w:rPr>
        <w:t>long</w:t>
      </w:r>
      <w:r>
        <w:rPr>
          <w:spacing w:val="24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ee</w:t>
      </w:r>
      <w:r>
        <w:rPr>
          <w:w w:val="105"/>
        </w:rPr>
        <w:t>n</w:t>
      </w:r>
      <w:r>
        <w:rPr>
          <w:spacing w:val="26"/>
          <w:w w:val="105"/>
        </w:rPr>
        <w:t xml:space="preserve"> </w:t>
      </w:r>
      <w:r>
        <w:rPr>
          <w:w w:val="105"/>
        </w:rPr>
        <w:t>established.</w:t>
      </w:r>
    </w:p>
    <w:p w14:paraId="1DE4A6CA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27"/>
          <w:szCs w:val="27"/>
        </w:rPr>
      </w:pPr>
    </w:p>
    <w:p w14:paraId="1DE4A6CB" w14:textId="77777777" w:rsidR="00D36D19" w:rsidRDefault="004377DE">
      <w:pPr>
        <w:pStyle w:val="Heading2"/>
        <w:numPr>
          <w:ilvl w:val="2"/>
          <w:numId w:val="3"/>
        </w:numPr>
        <w:tabs>
          <w:tab w:val="left" w:pos="1214"/>
        </w:tabs>
        <w:ind w:left="1213"/>
        <w:jc w:val="both"/>
        <w:rPr>
          <w:b w:val="0"/>
          <w:bCs w:val="0"/>
        </w:rPr>
      </w:pPr>
      <w:bookmarkStart w:id="85" w:name="Thermodynamic_Equilibrium"/>
      <w:bookmarkEnd w:id="85"/>
      <w:r>
        <w:rPr>
          <w:w w:val="115"/>
        </w:rPr>
        <w:t>Thermodynamic</w:t>
      </w:r>
      <w:r>
        <w:rPr>
          <w:spacing w:val="-36"/>
          <w:w w:val="115"/>
        </w:rPr>
        <w:t xml:space="preserve"> </w:t>
      </w:r>
      <w:r>
        <w:rPr>
          <w:w w:val="115"/>
        </w:rPr>
        <w:t>Equilibrium</w:t>
      </w:r>
    </w:p>
    <w:p w14:paraId="1DE4A6CC" w14:textId="77777777" w:rsidR="00D36D19" w:rsidRDefault="00D36D19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1DE4A6CD" w14:textId="5643D50F" w:rsidR="00D36D19" w:rsidRDefault="00BC55F2">
      <w:pPr>
        <w:pStyle w:val="BodyText"/>
        <w:spacing w:line="455" w:lineRule="auto"/>
        <w:ind w:left="100" w:right="119" w:firstLine="576"/>
        <w:jc w:val="both"/>
      </w:pPr>
      <w:ins w:id="86" w:author="Microsoft Office User" w:date="2016-03-10T10:19:00Z">
        <w:r>
          <w:rPr>
            <w:w w:val="105"/>
          </w:rPr>
          <w:t>&lt;&lt;</w:t>
        </w:r>
        <w:r w:rsidR="00C566EA">
          <w:rPr>
            <w:w w:val="105"/>
          </w:rPr>
          <w:t>I THINK THIS SECTION BELONGS WITH (AFTER) THE ELECTROMAGNETIC RADIATION SECTION.  YOU COULD FIRST DEFINE THERMODYNAMIC EQUILIBRIUM</w:t>
        </w:r>
      </w:ins>
      <w:ins w:id="87" w:author="Microsoft Office User" w:date="2016-03-10T10:20:00Z">
        <w:r w:rsidR="00C566EA">
          <w:rPr>
            <w:w w:val="105"/>
          </w:rPr>
          <w:t xml:space="preserve"> RELATIONSHIP FOR RADIATION</w:t>
        </w:r>
        <w:r w:rsidR="0009373A">
          <w:rPr>
            <w:w w:val="105"/>
          </w:rPr>
          <w:t xml:space="preserve"> TO START OFF THIS SECTION.&gt;</w:t>
        </w:r>
        <w:proofErr w:type="gramStart"/>
        <w:r w:rsidR="0009373A">
          <w:rPr>
            <w:w w:val="105"/>
          </w:rPr>
          <w:t xml:space="preserve">&gt; </w:t>
        </w:r>
      </w:ins>
      <w:ins w:id="88" w:author="Microsoft Office User" w:date="2016-03-10T10:19:00Z">
        <w:r w:rsidR="00C566EA">
          <w:rPr>
            <w:w w:val="105"/>
          </w:rPr>
          <w:t xml:space="preserve"> </w:t>
        </w:r>
      </w:ins>
      <w:r w:rsidR="004377DE">
        <w:rPr>
          <w:w w:val="105"/>
        </w:rPr>
        <w:t>A</w:t>
      </w:r>
      <w:proofErr w:type="gramEnd"/>
      <w:r w:rsidR="004377DE">
        <w:rPr>
          <w:spacing w:val="57"/>
          <w:w w:val="105"/>
        </w:rPr>
        <w:t xml:space="preserve"> </w:t>
      </w:r>
      <w:r w:rsidR="004377DE">
        <w:rPr>
          <w:w w:val="105"/>
        </w:rPr>
        <w:t>large,</w:t>
      </w:r>
      <w:r w:rsidR="004377DE">
        <w:rPr>
          <w:spacing w:val="9"/>
          <w:w w:val="105"/>
        </w:rPr>
        <w:t xml:space="preserve"> </w:t>
      </w:r>
      <w:r w:rsidR="004377DE">
        <w:rPr>
          <w:w w:val="105"/>
        </w:rPr>
        <w:t xml:space="preserve">dynamic  </w:t>
      </w:r>
      <w:r w:rsidR="004377DE">
        <w:rPr>
          <w:spacing w:val="2"/>
          <w:w w:val="105"/>
        </w:rPr>
        <w:t>b</w:t>
      </w:r>
      <w:r w:rsidR="004377DE">
        <w:rPr>
          <w:spacing w:val="3"/>
          <w:w w:val="105"/>
        </w:rPr>
        <w:t>o</w:t>
      </w:r>
      <w:r w:rsidR="004377DE">
        <w:rPr>
          <w:spacing w:val="2"/>
          <w:w w:val="105"/>
        </w:rPr>
        <w:t>d</w:t>
      </w:r>
      <w:r w:rsidR="004377DE">
        <w:rPr>
          <w:spacing w:val="3"/>
          <w:w w:val="105"/>
        </w:rPr>
        <w:t>y</w:t>
      </w:r>
      <w:r w:rsidR="004377DE">
        <w:rPr>
          <w:spacing w:val="57"/>
          <w:w w:val="105"/>
        </w:rPr>
        <w:t xml:space="preserve"> </w:t>
      </w:r>
      <w:r w:rsidR="004377DE">
        <w:rPr>
          <w:spacing w:val="-3"/>
          <w:w w:val="105"/>
        </w:rPr>
        <w:t>s</w:t>
      </w:r>
      <w:r w:rsidR="004377DE">
        <w:rPr>
          <w:spacing w:val="-2"/>
          <w:w w:val="105"/>
        </w:rPr>
        <w:t>u</w:t>
      </w:r>
      <w:r w:rsidR="004377DE">
        <w:rPr>
          <w:spacing w:val="-3"/>
          <w:w w:val="105"/>
        </w:rPr>
        <w:t>c</w:t>
      </w:r>
      <w:r w:rsidR="004377DE">
        <w:rPr>
          <w:spacing w:val="-2"/>
          <w:w w:val="105"/>
        </w:rPr>
        <w:t>h</w:t>
      </w:r>
      <w:r w:rsidR="004377DE">
        <w:rPr>
          <w:w w:val="105"/>
        </w:rPr>
        <w:t xml:space="preserve">  as</w:t>
      </w:r>
      <w:r w:rsidR="004377DE">
        <w:rPr>
          <w:spacing w:val="57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57"/>
          <w:w w:val="105"/>
        </w:rPr>
        <w:t xml:space="preserve"> </w:t>
      </w:r>
      <w:r w:rsidR="004377DE">
        <w:rPr>
          <w:w w:val="105"/>
        </w:rPr>
        <w:t>sun  shouldn’t</w:t>
      </w:r>
      <w:r w:rsidR="004377DE">
        <w:rPr>
          <w:spacing w:val="57"/>
          <w:w w:val="105"/>
        </w:rPr>
        <w:t xml:space="preserve"> </w:t>
      </w:r>
      <w:r w:rsidR="004377DE">
        <w:rPr>
          <w:spacing w:val="2"/>
          <w:w w:val="105"/>
        </w:rPr>
        <w:t>b</w:t>
      </w:r>
      <w:r w:rsidR="004377DE">
        <w:rPr>
          <w:spacing w:val="3"/>
          <w:w w:val="105"/>
        </w:rPr>
        <w:t>e</w:t>
      </w:r>
      <w:r w:rsidR="004377DE">
        <w:rPr>
          <w:w w:val="105"/>
        </w:rPr>
        <w:t xml:space="preserve">  expected</w:t>
      </w:r>
      <w:r w:rsidR="004377DE">
        <w:rPr>
          <w:spacing w:val="57"/>
          <w:w w:val="105"/>
        </w:rPr>
        <w:t xml:space="preserve"> </w:t>
      </w:r>
      <w:r w:rsidR="004377DE">
        <w:rPr>
          <w:w w:val="105"/>
        </w:rPr>
        <w:t xml:space="preserve">to  </w:t>
      </w:r>
      <w:r w:rsidR="004377DE">
        <w:rPr>
          <w:spacing w:val="2"/>
          <w:w w:val="105"/>
        </w:rPr>
        <w:t>b</w:t>
      </w:r>
      <w:r w:rsidR="004377DE">
        <w:rPr>
          <w:spacing w:val="3"/>
          <w:w w:val="105"/>
        </w:rPr>
        <w:t>e</w:t>
      </w:r>
      <w:r w:rsidR="004377DE">
        <w:rPr>
          <w:spacing w:val="57"/>
          <w:w w:val="105"/>
        </w:rPr>
        <w:t xml:space="preserve"> </w:t>
      </w:r>
      <w:r w:rsidR="004377DE">
        <w:rPr>
          <w:w w:val="105"/>
        </w:rPr>
        <w:t>in  thermodynamic</w:t>
      </w:r>
      <w:r w:rsidR="004377DE">
        <w:rPr>
          <w:spacing w:val="26"/>
          <w:w w:val="99"/>
        </w:rPr>
        <w:t xml:space="preserve"> </w:t>
      </w:r>
      <w:r w:rsidR="004377DE">
        <w:rPr>
          <w:w w:val="105"/>
        </w:rPr>
        <w:t>equilibrium</w:t>
      </w:r>
      <w:r w:rsidR="004377DE">
        <w:rPr>
          <w:spacing w:val="1"/>
          <w:w w:val="105"/>
        </w:rPr>
        <w:t xml:space="preserve"> 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v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ry</w:t>
      </w:r>
      <w:r w:rsidR="004377DE">
        <w:rPr>
          <w:spacing w:val="-2"/>
          <w:w w:val="105"/>
        </w:rPr>
        <w:t>w</w:t>
      </w:r>
      <w:r w:rsidR="004377DE">
        <w:rPr>
          <w:spacing w:val="-1"/>
          <w:w w:val="105"/>
        </w:rPr>
        <w:t>h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r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.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1"/>
          <w:w w:val="105"/>
        </w:rPr>
        <w:t xml:space="preserve"> </w:t>
      </w:r>
      <w:r w:rsidR="004377DE">
        <w:rPr>
          <w:w w:val="105"/>
        </w:rPr>
        <w:t>term</w:t>
      </w:r>
      <w:r w:rsidR="004377DE">
        <w:rPr>
          <w:spacing w:val="1"/>
          <w:w w:val="105"/>
        </w:rPr>
        <w:t xml:space="preserve"> “local </w:t>
      </w:r>
      <w:r w:rsidR="004377DE">
        <w:rPr>
          <w:w w:val="105"/>
        </w:rPr>
        <w:t>thermodynamic</w:t>
      </w:r>
      <w:r w:rsidR="004377DE">
        <w:rPr>
          <w:spacing w:val="2"/>
          <w:w w:val="105"/>
        </w:rPr>
        <w:t xml:space="preserve"> </w:t>
      </w:r>
      <w:r w:rsidR="004377DE">
        <w:rPr>
          <w:w w:val="105"/>
        </w:rPr>
        <w:t>equilibrium</w:t>
      </w:r>
      <w:r w:rsidR="004377DE">
        <w:rPr>
          <w:spacing w:val="1"/>
          <w:w w:val="105"/>
        </w:rPr>
        <w:t xml:space="preserve"> </w:t>
      </w:r>
      <w:r w:rsidR="004377DE">
        <w:rPr>
          <w:spacing w:val="-4"/>
          <w:w w:val="105"/>
        </w:rPr>
        <w:t>(</w:t>
      </w:r>
      <w:r w:rsidR="004377DE">
        <w:rPr>
          <w:spacing w:val="-5"/>
          <w:w w:val="105"/>
        </w:rPr>
        <w:t>L</w:t>
      </w:r>
      <w:r w:rsidR="004377DE">
        <w:rPr>
          <w:spacing w:val="-4"/>
          <w:w w:val="105"/>
        </w:rPr>
        <w:t>TE</w:t>
      </w:r>
      <w:proofErr w:type="gramStart"/>
      <w:r w:rsidR="004377DE">
        <w:rPr>
          <w:spacing w:val="-4"/>
          <w:w w:val="105"/>
        </w:rPr>
        <w:t>)”</w:t>
      </w:r>
      <w:r w:rsidR="004377DE">
        <w:rPr>
          <w:w w:val="105"/>
        </w:rPr>
        <w:t xml:space="preserve"> </w:t>
      </w:r>
      <w:r w:rsidR="004377DE">
        <w:rPr>
          <w:spacing w:val="1"/>
          <w:w w:val="105"/>
        </w:rPr>
        <w:t xml:space="preserve"> </w:t>
      </w:r>
      <w:r w:rsidR="004377DE">
        <w:rPr>
          <w:w w:val="105"/>
        </w:rPr>
        <w:t>appreciates</w:t>
      </w:r>
      <w:proofErr w:type="gramEnd"/>
      <w:r w:rsidR="004377DE">
        <w:rPr>
          <w:w w:val="105"/>
        </w:rPr>
        <w:t xml:space="preserve"> </w:t>
      </w:r>
      <w:r w:rsidR="004377DE">
        <w:rPr>
          <w:spacing w:val="1"/>
          <w:w w:val="105"/>
        </w:rPr>
        <w:t xml:space="preserve"> </w:t>
      </w:r>
      <w:r w:rsidR="004377DE">
        <w:rPr>
          <w:w w:val="105"/>
        </w:rPr>
        <w:t>this.</w:t>
      </w:r>
      <w:r w:rsidR="004377DE">
        <w:rPr>
          <w:spacing w:val="33"/>
          <w:w w:val="109"/>
        </w:rPr>
        <w:t xml:space="preserve"> </w:t>
      </w:r>
      <w:r w:rsidR="004377DE">
        <w:rPr>
          <w:w w:val="105"/>
        </w:rPr>
        <w:t>There</w:t>
      </w:r>
      <w:r w:rsidR="004377DE">
        <w:rPr>
          <w:spacing w:val="4"/>
          <w:w w:val="105"/>
        </w:rPr>
        <w:t xml:space="preserve"> </w:t>
      </w:r>
      <w:r w:rsidR="004377DE">
        <w:rPr>
          <w:w w:val="105"/>
        </w:rPr>
        <w:t>are</w:t>
      </w:r>
      <w:r w:rsidR="004377DE">
        <w:rPr>
          <w:spacing w:val="4"/>
          <w:w w:val="105"/>
        </w:rPr>
        <w:t xml:space="preserve"> </w:t>
      </w:r>
      <w:r w:rsidR="004377DE">
        <w:rPr>
          <w:spacing w:val="-2"/>
          <w:w w:val="105"/>
        </w:rPr>
        <w:t>many</w:t>
      </w:r>
      <w:r w:rsidR="004377DE">
        <w:rPr>
          <w:spacing w:val="4"/>
          <w:w w:val="105"/>
        </w:rPr>
        <w:t xml:space="preserve"> </w:t>
      </w:r>
      <w:r w:rsidR="004377DE">
        <w:rPr>
          <w:spacing w:val="-1"/>
          <w:w w:val="105"/>
        </w:rPr>
        <w:t>v</w:t>
      </w:r>
      <w:r w:rsidR="004377DE">
        <w:rPr>
          <w:spacing w:val="-2"/>
          <w:w w:val="105"/>
        </w:rPr>
        <w:t>ol</w:t>
      </w:r>
      <w:r w:rsidR="004377DE">
        <w:rPr>
          <w:spacing w:val="-1"/>
          <w:w w:val="105"/>
        </w:rPr>
        <w:t>um</w:t>
      </w:r>
      <w:r w:rsidR="004377DE">
        <w:rPr>
          <w:spacing w:val="-2"/>
          <w:w w:val="105"/>
        </w:rPr>
        <w:t>es</w:t>
      </w:r>
      <w:r w:rsidR="004377DE">
        <w:rPr>
          <w:spacing w:val="6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4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4"/>
          <w:w w:val="105"/>
        </w:rPr>
        <w:t xml:space="preserve"> </w:t>
      </w:r>
      <w:r w:rsidR="004377DE">
        <w:rPr>
          <w:spacing w:val="-2"/>
          <w:w w:val="105"/>
        </w:rPr>
        <w:t>s</w:t>
      </w:r>
      <w:r w:rsidR="004377DE">
        <w:rPr>
          <w:spacing w:val="-1"/>
          <w:w w:val="105"/>
        </w:rPr>
        <w:t>un</w:t>
      </w:r>
      <w:r w:rsidR="004377DE">
        <w:rPr>
          <w:spacing w:val="5"/>
          <w:w w:val="105"/>
        </w:rPr>
        <w:t xml:space="preserve"> </w:t>
      </w:r>
      <w:r w:rsidR="004377DE">
        <w:rPr>
          <w:w w:val="105"/>
        </w:rPr>
        <w:t>where</w:t>
      </w:r>
      <w:r w:rsidR="004377DE">
        <w:rPr>
          <w:spacing w:val="4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4"/>
          <w:w w:val="105"/>
        </w:rPr>
        <w:t xml:space="preserve"> </w:t>
      </w:r>
      <w:r w:rsidR="004377DE">
        <w:rPr>
          <w:spacing w:val="-3"/>
          <w:w w:val="105"/>
        </w:rPr>
        <w:t>l</w:t>
      </w:r>
      <w:r w:rsidR="004377DE">
        <w:rPr>
          <w:spacing w:val="-2"/>
          <w:w w:val="105"/>
        </w:rPr>
        <w:t>a</w:t>
      </w:r>
      <w:r w:rsidR="004377DE">
        <w:rPr>
          <w:spacing w:val="-3"/>
          <w:w w:val="105"/>
        </w:rPr>
        <w:t>ws</w:t>
      </w:r>
      <w:r w:rsidR="004377DE">
        <w:rPr>
          <w:spacing w:val="5"/>
          <w:w w:val="105"/>
        </w:rPr>
        <w:t xml:space="preserve"> </w:t>
      </w:r>
      <w:r w:rsidR="004377DE">
        <w:rPr>
          <w:w w:val="105"/>
        </w:rPr>
        <w:t>and</w:t>
      </w:r>
      <w:r w:rsidR="004377DE">
        <w:rPr>
          <w:spacing w:val="4"/>
          <w:w w:val="105"/>
        </w:rPr>
        <w:t xml:space="preserve"> </w:t>
      </w:r>
      <w:r w:rsidR="004377DE">
        <w:rPr>
          <w:spacing w:val="-2"/>
          <w:w w:val="105"/>
        </w:rPr>
        <w:t>c</w:t>
      </w:r>
      <w:r w:rsidR="004377DE">
        <w:rPr>
          <w:spacing w:val="-1"/>
          <w:w w:val="105"/>
        </w:rPr>
        <w:t>onv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n</w:t>
      </w:r>
      <w:r w:rsidR="004377DE">
        <w:rPr>
          <w:spacing w:val="-2"/>
          <w:w w:val="105"/>
        </w:rPr>
        <w:t>ie</w:t>
      </w:r>
      <w:r w:rsidR="004377DE">
        <w:rPr>
          <w:spacing w:val="-1"/>
          <w:w w:val="105"/>
        </w:rPr>
        <w:t>n</w:t>
      </w:r>
      <w:r w:rsidR="004377DE">
        <w:rPr>
          <w:spacing w:val="-2"/>
          <w:w w:val="105"/>
        </w:rPr>
        <w:t>ces</w:t>
      </w:r>
      <w:r w:rsidR="004377DE">
        <w:rPr>
          <w:spacing w:val="4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5"/>
          <w:w w:val="105"/>
        </w:rPr>
        <w:t xml:space="preserve"> </w:t>
      </w:r>
      <w:r w:rsidR="004377DE">
        <w:rPr>
          <w:w w:val="105"/>
        </w:rPr>
        <w:t>thermodynamic</w:t>
      </w:r>
      <w:r w:rsidR="004377DE">
        <w:rPr>
          <w:spacing w:val="4"/>
          <w:w w:val="105"/>
        </w:rPr>
        <w:t xml:space="preserve"> </w:t>
      </w:r>
      <w:r w:rsidR="004377DE">
        <w:rPr>
          <w:w w:val="105"/>
        </w:rPr>
        <w:t>equilibrium</w:t>
      </w:r>
      <w:r w:rsidR="004377DE">
        <w:rPr>
          <w:spacing w:val="27"/>
          <w:w w:val="106"/>
        </w:rPr>
        <w:t xml:space="preserve"> </w:t>
      </w:r>
      <w:r w:rsidR="004377DE">
        <w:rPr>
          <w:w w:val="105"/>
        </w:rPr>
        <w:t>can</w:t>
      </w:r>
      <w:r w:rsidR="004377DE">
        <w:rPr>
          <w:spacing w:val="21"/>
          <w:w w:val="105"/>
        </w:rPr>
        <w:t xml:space="preserve"> </w:t>
      </w:r>
      <w:r w:rsidR="004377DE">
        <w:rPr>
          <w:spacing w:val="2"/>
          <w:w w:val="105"/>
        </w:rPr>
        <w:t>b</w:t>
      </w:r>
      <w:r w:rsidR="004377DE">
        <w:rPr>
          <w:spacing w:val="3"/>
          <w:w w:val="105"/>
        </w:rPr>
        <w:t>e</w:t>
      </w:r>
      <w:r w:rsidR="004377DE">
        <w:rPr>
          <w:spacing w:val="22"/>
          <w:w w:val="105"/>
        </w:rPr>
        <w:t xml:space="preserve"> </w:t>
      </w:r>
      <w:r w:rsidR="004377DE">
        <w:rPr>
          <w:w w:val="105"/>
        </w:rPr>
        <w:t>applied.</w:t>
      </w:r>
      <w:r w:rsidR="004377DE">
        <w:rPr>
          <w:spacing w:val="49"/>
          <w:w w:val="105"/>
        </w:rPr>
        <w:t xml:space="preserve"> </w:t>
      </w:r>
      <w:r w:rsidR="004377DE">
        <w:rPr>
          <w:spacing w:val="-8"/>
          <w:w w:val="105"/>
        </w:rPr>
        <w:t>L</w:t>
      </w:r>
      <w:r w:rsidR="004377DE">
        <w:rPr>
          <w:spacing w:val="-7"/>
          <w:w w:val="105"/>
        </w:rPr>
        <w:t>TE</w:t>
      </w:r>
      <w:r w:rsidR="004377DE">
        <w:rPr>
          <w:spacing w:val="23"/>
          <w:w w:val="105"/>
        </w:rPr>
        <w:t xml:space="preserve"> </w:t>
      </w:r>
      <w:r w:rsidR="004377DE">
        <w:rPr>
          <w:w w:val="105"/>
        </w:rPr>
        <w:t>is</w:t>
      </w:r>
      <w:r w:rsidR="004377DE">
        <w:rPr>
          <w:spacing w:val="22"/>
          <w:w w:val="105"/>
        </w:rPr>
        <w:t xml:space="preserve"> </w:t>
      </w:r>
      <w:r w:rsidR="004377DE">
        <w:rPr>
          <w:w w:val="105"/>
        </w:rPr>
        <w:t>a</w:t>
      </w:r>
      <w:r w:rsidR="004377DE">
        <w:rPr>
          <w:spacing w:val="22"/>
          <w:w w:val="105"/>
        </w:rPr>
        <w:t xml:space="preserve"> </w:t>
      </w:r>
      <w:r w:rsidR="004377DE">
        <w:rPr>
          <w:spacing w:val="2"/>
          <w:w w:val="105"/>
        </w:rPr>
        <w:t>goo</w:t>
      </w:r>
      <w:r w:rsidR="004377DE">
        <w:rPr>
          <w:spacing w:val="1"/>
          <w:w w:val="105"/>
        </w:rPr>
        <w:t>d</w:t>
      </w:r>
      <w:r w:rsidR="004377DE">
        <w:rPr>
          <w:spacing w:val="21"/>
          <w:w w:val="105"/>
        </w:rPr>
        <w:t xml:space="preserve"> </w:t>
      </w:r>
      <w:r w:rsidR="004377DE">
        <w:rPr>
          <w:spacing w:val="-1"/>
          <w:w w:val="105"/>
        </w:rPr>
        <w:t>as</w:t>
      </w:r>
      <w:r w:rsidR="004377DE">
        <w:rPr>
          <w:spacing w:val="-2"/>
          <w:w w:val="105"/>
        </w:rPr>
        <w:t>s</w:t>
      </w:r>
      <w:r w:rsidR="004377DE">
        <w:rPr>
          <w:spacing w:val="-1"/>
          <w:w w:val="105"/>
        </w:rPr>
        <w:t>umpt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on</w:t>
      </w:r>
      <w:r w:rsidR="004377DE">
        <w:rPr>
          <w:spacing w:val="23"/>
          <w:w w:val="105"/>
        </w:rPr>
        <w:t xml:space="preserve"> </w:t>
      </w:r>
      <w:r w:rsidR="004377DE">
        <w:rPr>
          <w:w w:val="105"/>
        </w:rPr>
        <w:t>when</w:t>
      </w:r>
      <w:r w:rsidR="004377DE">
        <w:rPr>
          <w:spacing w:val="22"/>
          <w:w w:val="105"/>
        </w:rPr>
        <w:t xml:space="preserve"> </w:t>
      </w:r>
      <w:r w:rsidR="004377DE">
        <w:rPr>
          <w:w w:val="105"/>
        </w:rPr>
        <w:t>three</w:t>
      </w:r>
      <w:r w:rsidR="004377DE">
        <w:rPr>
          <w:spacing w:val="22"/>
          <w:w w:val="105"/>
        </w:rPr>
        <w:t xml:space="preserve"> </w:t>
      </w:r>
      <w:r w:rsidR="004377DE">
        <w:rPr>
          <w:w w:val="105"/>
        </w:rPr>
        <w:t>basic</w:t>
      </w:r>
      <w:r w:rsidR="004377DE">
        <w:rPr>
          <w:spacing w:val="21"/>
          <w:w w:val="105"/>
        </w:rPr>
        <w:t xml:space="preserve"> </w:t>
      </w:r>
      <w:r w:rsidR="004377DE">
        <w:rPr>
          <w:w w:val="105"/>
        </w:rPr>
        <w:t>criteria</w:t>
      </w:r>
      <w:r w:rsidR="004377DE">
        <w:rPr>
          <w:spacing w:val="22"/>
          <w:w w:val="105"/>
        </w:rPr>
        <w:t xml:space="preserve"> </w:t>
      </w:r>
      <w:r w:rsidR="004377DE">
        <w:rPr>
          <w:w w:val="105"/>
        </w:rPr>
        <w:t>are</w:t>
      </w:r>
      <w:r w:rsidR="004377DE">
        <w:rPr>
          <w:spacing w:val="22"/>
          <w:w w:val="105"/>
        </w:rPr>
        <w:t xml:space="preserve"> </w:t>
      </w:r>
      <w:r w:rsidR="004377DE">
        <w:rPr>
          <w:w w:val="105"/>
        </w:rPr>
        <w:t>met:</w:t>
      </w:r>
      <w:r w:rsidR="004377DE">
        <w:rPr>
          <w:spacing w:val="49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22"/>
          <w:w w:val="105"/>
        </w:rPr>
        <w:t xml:space="preserve"> </w:t>
      </w:r>
      <w:r w:rsidR="004377DE">
        <w:rPr>
          <w:w w:val="105"/>
        </w:rPr>
        <w:t>electron</w:t>
      </w:r>
      <w:r w:rsidR="004377DE">
        <w:rPr>
          <w:spacing w:val="21"/>
          <w:w w:val="105"/>
        </w:rPr>
        <w:t xml:space="preserve"> </w:t>
      </w:r>
      <w:r w:rsidR="004377DE">
        <w:rPr>
          <w:w w:val="105"/>
        </w:rPr>
        <w:t>and</w:t>
      </w:r>
      <w:r w:rsidR="004377DE">
        <w:rPr>
          <w:spacing w:val="22"/>
          <w:w w:val="105"/>
        </w:rPr>
        <w:t xml:space="preserve"> </w:t>
      </w:r>
      <w:r w:rsidR="004377DE">
        <w:rPr>
          <w:w w:val="105"/>
        </w:rPr>
        <w:t>ion</w:t>
      </w:r>
    </w:p>
    <w:p w14:paraId="1DE4A6CE" w14:textId="77777777" w:rsidR="00D36D19" w:rsidRDefault="00D36D19">
      <w:pPr>
        <w:spacing w:line="455" w:lineRule="auto"/>
        <w:jc w:val="both"/>
        <w:sectPr w:rsidR="00D36D19">
          <w:pgSz w:w="12240" w:h="15840"/>
          <w:pgMar w:top="1340" w:right="1320" w:bottom="280" w:left="1340" w:header="1132" w:footer="0" w:gutter="0"/>
          <w:cols w:space="720"/>
        </w:sectPr>
      </w:pPr>
    </w:p>
    <w:p w14:paraId="1DE4A6CF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6D0" w14:textId="77777777" w:rsidR="00D36D19" w:rsidRDefault="004377DE">
      <w:pPr>
        <w:pStyle w:val="BodyText"/>
        <w:spacing w:before="58" w:line="455" w:lineRule="auto"/>
        <w:ind w:left="100" w:right="118"/>
        <w:jc w:val="both"/>
      </w:pPr>
      <w:r>
        <w:rPr>
          <w:spacing w:val="-2"/>
          <w:w w:val="110"/>
        </w:rPr>
        <w:t>veloci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-10"/>
          <w:w w:val="110"/>
        </w:rPr>
        <w:t xml:space="preserve"> </w:t>
      </w:r>
      <w:r>
        <w:rPr>
          <w:w w:val="110"/>
        </w:rPr>
        <w:t>distribution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10"/>
          <w:w w:val="110"/>
        </w:rPr>
        <w:t xml:space="preserve"> </w:t>
      </w:r>
      <w:proofErr w:type="spellStart"/>
      <w:r>
        <w:rPr>
          <w:spacing w:val="-2"/>
          <w:w w:val="110"/>
        </w:rPr>
        <w:t>Maxwelli</w:t>
      </w:r>
      <w:r>
        <w:rPr>
          <w:spacing w:val="-1"/>
          <w:w w:val="110"/>
        </w:rPr>
        <w:t>an</w:t>
      </w:r>
      <w:proofErr w:type="spellEnd"/>
      <w:r>
        <w:rPr>
          <w:spacing w:val="-1"/>
          <w:w w:val="110"/>
        </w:rPr>
        <w:t>,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plasma</w:t>
      </w:r>
      <w:r>
        <w:rPr>
          <w:spacing w:val="-10"/>
          <w:w w:val="110"/>
        </w:rPr>
        <w:t xml:space="preserve"> </w:t>
      </w:r>
      <w:r>
        <w:rPr>
          <w:w w:val="110"/>
        </w:rPr>
        <w:t>is</w:t>
      </w:r>
      <w:r>
        <w:rPr>
          <w:spacing w:val="-10"/>
          <w:w w:val="110"/>
        </w:rPr>
        <w:t xml:space="preserve"> </w:t>
      </w:r>
      <w:r>
        <w:rPr>
          <w:w w:val="110"/>
        </w:rPr>
        <w:t>only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weakly</w:t>
      </w:r>
      <w:r>
        <w:rPr>
          <w:spacing w:val="-9"/>
          <w:w w:val="110"/>
        </w:rPr>
        <w:t xml:space="preserve"> </w:t>
      </w:r>
      <w:r>
        <w:rPr>
          <w:spacing w:val="-2"/>
          <w:w w:val="110"/>
        </w:rPr>
        <w:t>ionize</w:t>
      </w:r>
      <w:r>
        <w:rPr>
          <w:spacing w:val="-1"/>
          <w:w w:val="110"/>
        </w:rPr>
        <w:t>d</w:t>
      </w:r>
      <w:r>
        <w:rPr>
          <w:spacing w:val="-9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</w:t>
      </w:r>
      <w:r>
        <w:rPr>
          <w:spacing w:val="-10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Saha</w:t>
      </w:r>
      <w:r>
        <w:rPr>
          <w:spacing w:val="-10"/>
          <w:w w:val="110"/>
        </w:rPr>
        <w:t xml:space="preserve"> </w:t>
      </w:r>
      <w:r>
        <w:rPr>
          <w:w w:val="110"/>
        </w:rPr>
        <w:t>equation</w:t>
      </w:r>
      <w:r>
        <w:rPr>
          <w:spacing w:val="29"/>
          <w:w w:val="104"/>
        </w:rPr>
        <w:t xml:space="preserve"> </w:t>
      </w:r>
      <w:r>
        <w:rPr>
          <w:w w:val="110"/>
        </w:rPr>
        <w:t>holds,</w:t>
      </w:r>
      <w:r>
        <w:rPr>
          <w:spacing w:val="31"/>
          <w:w w:val="110"/>
        </w:rPr>
        <w:t xml:space="preserve"> </w:t>
      </w:r>
      <w:r>
        <w:rPr>
          <w:w w:val="110"/>
        </w:rPr>
        <w:t>and</w:t>
      </w:r>
      <w:r>
        <w:rPr>
          <w:spacing w:val="25"/>
          <w:w w:val="110"/>
        </w:rPr>
        <w:t xml:space="preserve"> </w:t>
      </w:r>
      <w:r>
        <w:rPr>
          <w:w w:val="110"/>
        </w:rPr>
        <w:t>collisional</w:t>
      </w:r>
      <w:r>
        <w:rPr>
          <w:spacing w:val="26"/>
          <w:w w:val="110"/>
        </w:rPr>
        <w:t xml:space="preserve"> </w:t>
      </w:r>
      <w:r>
        <w:rPr>
          <w:w w:val="110"/>
        </w:rPr>
        <w:t>excitation</w:t>
      </w:r>
      <w:r>
        <w:rPr>
          <w:spacing w:val="25"/>
          <w:w w:val="110"/>
        </w:rPr>
        <w:t xml:space="preserve"> </w:t>
      </w:r>
      <w:r>
        <w:rPr>
          <w:w w:val="110"/>
        </w:rPr>
        <w:t>dominates</w:t>
      </w:r>
      <w:r>
        <w:rPr>
          <w:spacing w:val="26"/>
          <w:w w:val="110"/>
        </w:rPr>
        <w:t xml:space="preserve"> </w:t>
      </w:r>
      <w:r>
        <w:rPr>
          <w:spacing w:val="-1"/>
          <w:w w:val="110"/>
        </w:rPr>
        <w:t>rad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ive</w:t>
      </w:r>
      <w:r>
        <w:rPr>
          <w:spacing w:val="25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</w:t>
      </w:r>
      <w:r>
        <w:rPr>
          <w:spacing w:val="25"/>
          <w:w w:val="110"/>
        </w:rPr>
        <w:t xml:space="preserve"> </w:t>
      </w:r>
      <w:r>
        <w:rPr>
          <w:w w:val="110"/>
        </w:rPr>
        <w:t>that</w:t>
      </w:r>
      <w:r>
        <w:rPr>
          <w:spacing w:val="26"/>
          <w:w w:val="110"/>
        </w:rPr>
        <w:t xml:space="preserve"> </w:t>
      </w:r>
      <w:r>
        <w:rPr>
          <w:w w:val="110"/>
        </w:rPr>
        <w:t>the</w:t>
      </w:r>
      <w:r>
        <w:rPr>
          <w:spacing w:val="25"/>
          <w:w w:val="110"/>
        </w:rPr>
        <w:t xml:space="preserve"> </w:t>
      </w:r>
      <w:r>
        <w:rPr>
          <w:spacing w:val="-2"/>
          <w:w w:val="110"/>
        </w:rPr>
        <w:t>Bol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zm</w:t>
      </w:r>
      <w:r>
        <w:rPr>
          <w:spacing w:val="-1"/>
          <w:w w:val="110"/>
        </w:rPr>
        <w:t>ann</w:t>
      </w:r>
      <w:r>
        <w:rPr>
          <w:spacing w:val="26"/>
          <w:w w:val="110"/>
        </w:rPr>
        <w:t xml:space="preserve"> </w:t>
      </w:r>
      <w:r>
        <w:rPr>
          <w:w w:val="110"/>
        </w:rPr>
        <w:t>equation</w:t>
      </w:r>
      <w:r>
        <w:rPr>
          <w:spacing w:val="25"/>
          <w:w w:val="110"/>
        </w:rPr>
        <w:t xml:space="preserve"> </w:t>
      </w:r>
      <w:r>
        <w:rPr>
          <w:w w:val="110"/>
        </w:rPr>
        <w:t>can</w:t>
      </w:r>
      <w:r>
        <w:rPr>
          <w:spacing w:val="26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25"/>
          <w:w w:val="99"/>
        </w:rPr>
        <w:t xml:space="preserve"> </w:t>
      </w:r>
      <w:r>
        <w:rPr>
          <w:w w:val="110"/>
        </w:rPr>
        <w:t>applied.</w:t>
      </w:r>
    </w:p>
    <w:p w14:paraId="1DE4A6D1" w14:textId="77777777" w:rsidR="00D36D19" w:rsidRDefault="004377DE">
      <w:pPr>
        <w:pStyle w:val="BodyText"/>
        <w:spacing w:before="8"/>
        <w:ind w:left="676"/>
      </w:pP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ax</w:t>
      </w:r>
      <w:r>
        <w:rPr>
          <w:spacing w:val="-2"/>
          <w:w w:val="105"/>
        </w:rPr>
        <w:t>well-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z</w:t>
      </w:r>
      <w:r>
        <w:rPr>
          <w:spacing w:val="-1"/>
          <w:w w:val="105"/>
        </w:rPr>
        <w:t>mann</w:t>
      </w:r>
      <w:r>
        <w:rPr>
          <w:spacing w:val="24"/>
          <w:w w:val="105"/>
        </w:rPr>
        <w:t xml:space="preserve"> </w:t>
      </w:r>
      <w:r>
        <w:rPr>
          <w:w w:val="105"/>
        </w:rPr>
        <w:t>equation</w:t>
      </w:r>
      <w:r>
        <w:rPr>
          <w:spacing w:val="23"/>
          <w:w w:val="105"/>
        </w:rPr>
        <w:t xml:space="preserve"> </w:t>
      </w:r>
      <w:r>
        <w:rPr>
          <w:w w:val="105"/>
        </w:rPr>
        <w:t>describes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eloci</w:t>
      </w:r>
      <w:r>
        <w:rPr>
          <w:spacing w:val="-1"/>
          <w:w w:val="105"/>
        </w:rPr>
        <w:t>ty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tr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but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population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par-</w:t>
      </w:r>
    </w:p>
    <w:p w14:paraId="1DE4A6D2" w14:textId="77777777" w:rsidR="00D36D19" w:rsidRDefault="00D36D19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14:paraId="1DE4A6D3" w14:textId="77777777" w:rsidR="00D36D19" w:rsidRDefault="004377DE">
      <w:pPr>
        <w:pStyle w:val="BodyText"/>
        <w:ind w:left="100"/>
        <w:jc w:val="both"/>
      </w:pPr>
      <w:proofErr w:type="spellStart"/>
      <w:r>
        <w:rPr>
          <w:spacing w:val="-1"/>
          <w:w w:val="105"/>
        </w:rPr>
        <w:t>tic</w:t>
      </w:r>
      <w:r>
        <w:rPr>
          <w:spacing w:val="-2"/>
          <w:w w:val="105"/>
        </w:rPr>
        <w:t>les</w:t>
      </w:r>
      <w:proofErr w:type="spellEnd"/>
      <w:r>
        <w:rPr>
          <w:spacing w:val="-2"/>
          <w:w w:val="105"/>
        </w:rPr>
        <w:t>:</w:t>
      </w:r>
    </w:p>
    <w:p w14:paraId="1DE4A6D4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D5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  <w:sectPr w:rsidR="00D36D19">
          <w:pgSz w:w="12240" w:h="15840"/>
          <w:pgMar w:top="1340" w:right="1320" w:bottom="280" w:left="1340" w:header="1132" w:footer="0" w:gutter="0"/>
          <w:cols w:space="720"/>
        </w:sectPr>
      </w:pPr>
    </w:p>
    <w:p w14:paraId="1DE4A6D6" w14:textId="43E35DAD" w:rsidR="00D36D19" w:rsidRDefault="00E86034">
      <w:pPr>
        <w:tabs>
          <w:tab w:val="left" w:pos="4535"/>
        </w:tabs>
        <w:spacing w:before="70" w:line="193" w:lineRule="auto"/>
        <w:ind w:left="3194" w:right="200" w:firstLine="704"/>
        <w:rPr>
          <w:rFonts w:ascii="Times New Roman" w:eastAsia="Times New Roman" w:hAnsi="Times New Roman" w:cs="Times New Roman"/>
        </w:rPr>
      </w:pPr>
      <w:r>
        <w:rPr>
          <w:noProof/>
          <w:lang w:eastAsia="ja-JP"/>
        </w:rPr>
        <w:lastRenderedPageBreak/>
        <mc:AlternateContent>
          <mc:Choice Requires="wpg">
            <w:drawing>
              <wp:anchor distT="0" distB="0" distL="114300" distR="114300" simplePos="0" relativeHeight="503284616" behindDoc="1" locked="0" layoutInCell="1" allowOverlap="1" wp14:anchorId="1DE4A882" wp14:editId="4139078C">
                <wp:simplePos x="0" y="0"/>
                <wp:positionH relativeFrom="page">
                  <wp:posOffset>3465195</wp:posOffset>
                </wp:positionH>
                <wp:positionV relativeFrom="paragraph">
                  <wp:posOffset>167640</wp:posOffset>
                </wp:positionV>
                <wp:extent cx="712470" cy="1270"/>
                <wp:effectExtent l="0" t="2540" r="13335" b="8890"/>
                <wp:wrapNone/>
                <wp:docPr id="62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2470" cy="1270"/>
                          <a:chOff x="5457" y="264"/>
                          <a:chExt cx="1122" cy="2"/>
                        </a:xfrm>
                      </wpg:grpSpPr>
                      <wps:wsp>
                        <wps:cNvPr id="63" name="Freeform 29"/>
                        <wps:cNvSpPr>
                          <a:spLocks/>
                        </wps:cNvSpPr>
                        <wps:spPr bwMode="auto">
                          <a:xfrm>
                            <a:off x="5457" y="264"/>
                            <a:ext cx="1122" cy="2"/>
                          </a:xfrm>
                          <a:custGeom>
                            <a:avLst/>
                            <a:gdLst>
                              <a:gd name="T0" fmla="+- 0 5457 5457"/>
                              <a:gd name="T1" fmla="*/ T0 w 1122"/>
                              <a:gd name="T2" fmla="+- 0 6579 5457"/>
                              <a:gd name="T3" fmla="*/ T2 w 112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122">
                                <a:moveTo>
                                  <a:pt x="0" y="0"/>
                                </a:moveTo>
                                <a:lnTo>
                                  <a:pt x="1122" y="0"/>
                                </a:lnTo>
                              </a:path>
                            </a:pathLst>
                          </a:custGeom>
                          <a:noFill/>
                          <a:ln w="553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51F037" id="Group_x0020_28" o:spid="_x0000_s1026" style="position:absolute;margin-left:272.85pt;margin-top:13.2pt;width:56.1pt;height:.1pt;z-index:-31864;mso-position-horizontal-relative:page" coordorigin="5457,264" coordsize="1122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">
                <v:polyline id="Freeform_x0020_29" o:spid="_x0000_s1027" style="position:absolute;visibility:visible;mso-wrap-style:square;v-text-anchor:top" points="5457,264,6579,264" coordsize="1122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9q3fwgAA&#10;ANsAAAAPAAAAZHJzL2Rvd25yZXYueG1sRI9Ba8JAFITvQv/D8gredKO2UlJXKaJgvTURen1kX5Ng&#10;9m26uybx37uC4HGYmW+Y1WYwjejI+dqygtk0AUFcWF1zqeCU7ycfIHxA1thYJgVX8rBZv4xWmGrb&#10;8w91WShFhLBPUUEVQptK6YuKDPqpbYmj92edwRClK6V22Ee4aeQ8SZbSYM1xocKWthUV5+xiFPwf&#10;v3c55tf+19mtLCh5x7euVWr8Onx9ggg0hGf40T5oBcsF3L/EHyDXN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v2rd/CAAAA2wAAAA8AAAAAAAAAAAAAAAAAlwIAAGRycy9kb3du&#10;cmV2LnhtbFBLBQYAAAAABAAEAPUAAACGAwAAAAA=&#10;" filled="f" strokeweight="5537emu">
                  <v:path arrowok="t" o:connecttype="custom" o:connectlocs="0,0;1122,0" o:connectangles="0,0"/>
                </v:polyline>
                <w10:wrap anchorx="page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503284640" behindDoc="1" locked="0" layoutInCell="1" allowOverlap="1" wp14:anchorId="1DE4A883" wp14:editId="3F9A7FA1">
                <wp:simplePos x="0" y="0"/>
                <wp:positionH relativeFrom="page">
                  <wp:posOffset>3582035</wp:posOffset>
                </wp:positionH>
                <wp:positionV relativeFrom="paragraph">
                  <wp:posOffset>398145</wp:posOffset>
                </wp:positionV>
                <wp:extent cx="418465" cy="1270"/>
                <wp:effectExtent l="635" t="4445" r="12700" b="6985"/>
                <wp:wrapNone/>
                <wp:docPr id="60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" cy="1270"/>
                          <a:chOff x="5642" y="627"/>
                          <a:chExt cx="659" cy="2"/>
                        </a:xfrm>
                      </wpg:grpSpPr>
                      <wps:wsp>
                        <wps:cNvPr id="61" name="Freeform 27"/>
                        <wps:cNvSpPr>
                          <a:spLocks/>
                        </wps:cNvSpPr>
                        <wps:spPr bwMode="auto">
                          <a:xfrm>
                            <a:off x="5642" y="627"/>
                            <a:ext cx="659" cy="2"/>
                          </a:xfrm>
                          <a:custGeom>
                            <a:avLst/>
                            <a:gdLst>
                              <a:gd name="T0" fmla="+- 0 5642 5642"/>
                              <a:gd name="T1" fmla="*/ T0 w 659"/>
                              <a:gd name="T2" fmla="+- 0 6300 5642"/>
                              <a:gd name="T3" fmla="*/ T2 w 65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59">
                                <a:moveTo>
                                  <a:pt x="0" y="0"/>
                                </a:moveTo>
                                <a:lnTo>
                                  <a:pt x="658" y="0"/>
                                </a:lnTo>
                              </a:path>
                            </a:pathLst>
                          </a:custGeom>
                          <a:noFill/>
                          <a:ln w="553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BB656A" id="Group_x0020_26" o:spid="_x0000_s1026" style="position:absolute;margin-left:282.05pt;margin-top:31.35pt;width:32.95pt;height:.1pt;z-index:-31840;mso-position-horizontal-relative:page" coordorigin="5642,627" coordsize="659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">
                <v:polyline id="Freeform_x0020_27" o:spid="_x0000_s1027" style="position:absolute;visibility:visible;mso-wrap-style:square;v-text-anchor:top" points="5642,627,6300,627" coordsize="659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ejhBwQAA&#10;ANsAAAAPAAAAZHJzL2Rvd25yZXYueG1sRI9Lq8IwFIT3wv0P4Vxwp6kVH1SjiCAouLGK60Nz+sDm&#10;pDTR9v77G0FwOczMN8x625tavKh1lWUFk3EEgjizuuJCwe16GC1BOI+ssbZMCv7IwXbzM1hjom3H&#10;F3qlvhABwi5BBaX3TSKly0oy6Ma2IQ5ebluDPsi2kLrFLsBNLeMomkuDFYeFEhval5Q90qdR8Ejx&#10;mt/3Xb7Iz6dZfYnjxW0aKzX87XcrEJ56/w1/2ketYD6B95fwA+TmH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LHo4QcEAAADbAAAADwAAAAAAAAAAAAAAAACXAgAAZHJzL2Rvd25y&#10;ZXYueG1sUEsFBgAAAAAEAAQA9QAAAIUDAAAAAA==&#10;" filled="f" strokeweight="5537emu">
                  <v:path arrowok="t" o:connecttype="custom" o:connectlocs="0,0;658,0" o:connectangles="0,0"/>
                </v:polyline>
                <w10:wrap anchorx="page"/>
              </v:group>
            </w:pict>
          </mc:Fallback>
        </mc:AlternateContent>
      </w:r>
      <w:r w:rsidR="004377DE">
        <w:rPr>
          <w:rFonts w:ascii="AppleMyungjo" w:eastAsia="AppleMyungjo" w:hAnsi="AppleMyungjo" w:cs="AppleMyungjo"/>
          <w:w w:val="155"/>
        </w:rPr>
        <w:t>s</w:t>
      </w:r>
      <w:r w:rsidR="004377DE">
        <w:rPr>
          <w:rFonts w:ascii="AppleMyungjo" w:eastAsia="AppleMyungjo" w:hAnsi="AppleMyungjo" w:cs="AppleMyungjo"/>
          <w:w w:val="155"/>
          <w:position w:val="-10"/>
        </w:rPr>
        <w:t>✓</w:t>
      </w:r>
      <w:r w:rsidR="004377DE">
        <w:rPr>
          <w:rFonts w:ascii="AppleMyungjo" w:eastAsia="AppleMyungjo" w:hAnsi="AppleMyungjo" w:cs="AppleMyungjo"/>
          <w:w w:val="155"/>
          <w:position w:val="-10"/>
        </w:rPr>
        <w:tab/>
      </w:r>
      <w:r w:rsidR="004377DE">
        <w:rPr>
          <w:rFonts w:ascii="Times New Roman" w:eastAsia="Times New Roman" w:hAnsi="Times New Roman" w:cs="Times New Roman"/>
          <w:i/>
          <w:w w:val="120"/>
          <w:position w:val="-26"/>
        </w:rPr>
        <w:t xml:space="preserve">m </w:t>
      </w:r>
      <w:r w:rsidR="004377DE">
        <w:rPr>
          <w:rFonts w:ascii="Times New Roman" w:eastAsia="Times New Roman" w:hAnsi="Times New Roman" w:cs="Times New Roman"/>
          <w:i/>
          <w:w w:val="155"/>
        </w:rPr>
        <w:t>f</w:t>
      </w:r>
      <w:r w:rsidR="004377DE">
        <w:rPr>
          <w:rFonts w:ascii="Times New Roman" w:eastAsia="Times New Roman" w:hAnsi="Times New Roman" w:cs="Times New Roman"/>
          <w:i/>
          <w:spacing w:val="-76"/>
          <w:w w:val="155"/>
        </w:rPr>
        <w:t xml:space="preserve"> </w:t>
      </w:r>
      <w:r w:rsidR="004377DE">
        <w:rPr>
          <w:rFonts w:ascii="Times New Roman" w:eastAsia="Times New Roman" w:hAnsi="Times New Roman" w:cs="Times New Roman"/>
          <w:spacing w:val="4"/>
          <w:w w:val="135"/>
        </w:rPr>
        <w:t>(</w:t>
      </w:r>
      <w:r w:rsidR="004377DE">
        <w:rPr>
          <w:rFonts w:ascii="Times New Roman" w:eastAsia="Times New Roman" w:hAnsi="Times New Roman" w:cs="Times New Roman"/>
          <w:i/>
          <w:spacing w:val="5"/>
          <w:w w:val="135"/>
        </w:rPr>
        <w:t>v</w:t>
      </w:r>
      <w:r w:rsidR="004377DE">
        <w:rPr>
          <w:rFonts w:ascii="Times New Roman" w:eastAsia="Times New Roman" w:hAnsi="Times New Roman" w:cs="Times New Roman"/>
          <w:spacing w:val="4"/>
          <w:w w:val="135"/>
        </w:rPr>
        <w:t>)</w:t>
      </w:r>
      <w:r w:rsidR="004377DE">
        <w:rPr>
          <w:rFonts w:ascii="Times New Roman" w:eastAsia="Times New Roman" w:hAnsi="Times New Roman" w:cs="Times New Roman"/>
          <w:spacing w:val="-50"/>
          <w:w w:val="135"/>
        </w:rPr>
        <w:t xml:space="preserve"> </w:t>
      </w:r>
      <w:r w:rsidR="004377DE">
        <w:rPr>
          <w:rFonts w:ascii="Times New Roman" w:eastAsia="Times New Roman" w:hAnsi="Times New Roman" w:cs="Times New Roman"/>
          <w:w w:val="135"/>
        </w:rPr>
        <w:t>=</w:t>
      </w:r>
      <w:r w:rsidR="004377DE">
        <w:rPr>
          <w:rFonts w:ascii="Times New Roman" w:eastAsia="Times New Roman" w:hAnsi="Times New Roman" w:cs="Times New Roman"/>
          <w:spacing w:val="5"/>
        </w:rPr>
        <w:t xml:space="preserve"> </w:t>
      </w:r>
    </w:p>
    <w:p w14:paraId="1DE4A6D7" w14:textId="77777777" w:rsidR="00D36D19" w:rsidRDefault="004377DE">
      <w:pPr>
        <w:spacing w:line="176" w:lineRule="exact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4"/>
        </w:rPr>
        <w:t>2</w:t>
      </w:r>
      <w:r>
        <w:rPr>
          <w:rFonts w:ascii="Arial Unicode MS" w:eastAsia="Arial Unicode MS" w:hAnsi="Arial Unicode MS" w:cs="Arial Unicode MS"/>
          <w:spacing w:val="5"/>
        </w:rPr>
        <w:t>⇡</w:t>
      </w:r>
      <w:r>
        <w:rPr>
          <w:rFonts w:ascii="Times New Roman" w:eastAsia="Times New Roman" w:hAnsi="Times New Roman" w:cs="Times New Roman"/>
          <w:i/>
          <w:spacing w:val="3"/>
        </w:rPr>
        <w:t>k</w:t>
      </w:r>
      <w:r>
        <w:rPr>
          <w:rFonts w:ascii="Times New Roman" w:eastAsia="Times New Roman" w:hAnsi="Times New Roman" w:cs="Times New Roman"/>
          <w:i/>
          <w:spacing w:val="3"/>
          <w:position w:val="-2"/>
          <w:sz w:val="16"/>
          <w:szCs w:val="16"/>
        </w:rPr>
        <w:t>B</w:t>
      </w:r>
      <w:r>
        <w:rPr>
          <w:rFonts w:ascii="Times New Roman" w:eastAsia="Times New Roman" w:hAnsi="Times New Roman" w:cs="Times New Roman"/>
          <w:i/>
          <w:spacing w:val="3"/>
        </w:rPr>
        <w:t>T</w:t>
      </w:r>
    </w:p>
    <w:p w14:paraId="1DE4A6D8" w14:textId="77777777" w:rsidR="00D36D19" w:rsidRDefault="004377DE">
      <w:pPr>
        <w:tabs>
          <w:tab w:val="left" w:pos="1022"/>
        </w:tabs>
        <w:spacing w:before="124" w:line="335" w:lineRule="exact"/>
        <w:ind w:left="14"/>
        <w:rPr>
          <w:rFonts w:ascii="Times New Roman" w:eastAsia="Times New Roman" w:hAnsi="Times New Roman" w:cs="Times New Roman"/>
          <w:sz w:val="12"/>
          <w:szCs w:val="12"/>
        </w:rPr>
      </w:pPr>
      <w:r>
        <w:rPr>
          <w:w w:val="80"/>
        </w:rPr>
        <w:br w:type="column"/>
      </w:r>
      <w:r>
        <w:rPr>
          <w:rFonts w:ascii="AppleMyungjo" w:eastAsia="AppleMyungjo" w:hAnsi="AppleMyungjo" w:cs="AppleMyungjo"/>
          <w:w w:val="80"/>
          <w:position w:val="12"/>
        </w:rPr>
        <w:lastRenderedPageBreak/>
        <w:t>◆</w:t>
      </w:r>
      <w:r>
        <w:rPr>
          <w:rFonts w:ascii="Times New Roman" w:eastAsia="Times New Roman" w:hAnsi="Times New Roman" w:cs="Times New Roman"/>
          <w:w w:val="80"/>
          <w:position w:val="6"/>
          <w:sz w:val="16"/>
          <w:szCs w:val="16"/>
        </w:rPr>
        <w:t>3</w:t>
      </w:r>
      <w:r>
        <w:rPr>
          <w:rFonts w:ascii="Times New Roman" w:eastAsia="Times New Roman" w:hAnsi="Times New Roman" w:cs="Times New Roman"/>
          <w:w w:val="80"/>
          <w:position w:val="6"/>
          <w:sz w:val="16"/>
          <w:szCs w:val="16"/>
        </w:rPr>
        <w:tab/>
      </w:r>
      <w:r>
        <w:rPr>
          <w:rFonts w:ascii="Times New Roman" w:eastAsia="Times New Roman" w:hAnsi="Times New Roman" w:cs="Times New Roman"/>
          <w:i/>
          <w:w w:val="120"/>
          <w:sz w:val="12"/>
          <w:szCs w:val="12"/>
        </w:rPr>
        <w:t>mv</w:t>
      </w:r>
      <w:r>
        <w:rPr>
          <w:rFonts w:ascii="Times New Roman" w:eastAsia="Times New Roman" w:hAnsi="Times New Roman" w:cs="Times New Roman"/>
          <w:spacing w:val="1"/>
          <w:w w:val="120"/>
          <w:position w:val="5"/>
          <w:sz w:val="12"/>
          <w:szCs w:val="12"/>
        </w:rPr>
        <w:t>2</w:t>
      </w:r>
    </w:p>
    <w:p w14:paraId="1DE4A6D9" w14:textId="23CDA1E4" w:rsidR="00D36D19" w:rsidRDefault="00E86034">
      <w:pPr>
        <w:tabs>
          <w:tab w:val="left" w:pos="4041"/>
        </w:tabs>
        <w:spacing w:line="282" w:lineRule="exact"/>
        <w:ind w:left="269"/>
        <w:rPr>
          <w:rFonts w:ascii="Times New Roman" w:eastAsia="Times New Roman" w:hAnsi="Times New Roman" w:cs="Times New Roman"/>
        </w:rPr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503284664" behindDoc="1" locked="0" layoutInCell="1" allowOverlap="1" wp14:anchorId="1DE4A884" wp14:editId="72618F91">
                <wp:simplePos x="0" y="0"/>
                <wp:positionH relativeFrom="page">
                  <wp:posOffset>4626610</wp:posOffset>
                </wp:positionH>
                <wp:positionV relativeFrom="paragraph">
                  <wp:posOffset>35560</wp:posOffset>
                </wp:positionV>
                <wp:extent cx="245110" cy="1270"/>
                <wp:effectExtent l="3810" t="0" r="17780" b="13970"/>
                <wp:wrapNone/>
                <wp:docPr id="58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5110" cy="1270"/>
                          <a:chOff x="7286" y="56"/>
                          <a:chExt cx="386" cy="2"/>
                        </a:xfrm>
                      </wpg:grpSpPr>
                      <wps:wsp>
                        <wps:cNvPr id="59" name="Freeform 25"/>
                        <wps:cNvSpPr>
                          <a:spLocks/>
                        </wps:cNvSpPr>
                        <wps:spPr bwMode="auto">
                          <a:xfrm>
                            <a:off x="7286" y="56"/>
                            <a:ext cx="386" cy="2"/>
                          </a:xfrm>
                          <a:custGeom>
                            <a:avLst/>
                            <a:gdLst>
                              <a:gd name="T0" fmla="+- 0 7286 7286"/>
                              <a:gd name="T1" fmla="*/ T0 w 386"/>
                              <a:gd name="T2" fmla="+- 0 7671 7286"/>
                              <a:gd name="T3" fmla="*/ T2 w 38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86">
                                <a:moveTo>
                                  <a:pt x="0" y="0"/>
                                </a:moveTo>
                                <a:lnTo>
                                  <a:pt x="385" y="0"/>
                                </a:lnTo>
                              </a:path>
                            </a:pathLst>
                          </a:custGeom>
                          <a:noFill/>
                          <a:ln w="455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2E8C3F" id="Group_x0020_24" o:spid="_x0000_s1026" style="position:absolute;margin-left:364.3pt;margin-top:2.8pt;width:19.3pt;height:.1pt;z-index:-31816;mso-position-horizontal-relative:page" coordorigin="7286,56" coordsize="386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">
                <v:polyline id="Freeform_x0020_25" o:spid="_x0000_s1027" style="position:absolute;visibility:visible;mso-wrap-style:square;v-text-anchor:top" points="7286,56,7671,56" coordsize="386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27zVxAAA&#10;ANsAAAAPAAAAZHJzL2Rvd25yZXYueG1sRI9PawIxFMTvBb9DeEJvNWvFoqtRNGARe/Hfxdtj89xd&#10;3LxsN6mm374pFHocZuY3zHwZbSPu1PnasYLhIANBXDhTc6ngfNq8TED4gGywcUwKvsnDctF7mmNu&#10;3IMPdD+GUiQI+xwVVCG0uZS+qMiiH7iWOHlX11kMSXalNB0+Etw28jXL3qTFmtNChS3piorb8csq&#10;uK71aTuS73utd59u93GJelxEpZ77cTUDESiG//Bfe2sUjKfw+yX9ALn4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9u81cQAAADbAAAADwAAAAAAAAAAAAAAAACXAgAAZHJzL2Rv&#10;d25yZXYueG1sUEsFBgAAAAAEAAQA9QAAAIgDAAAAAA==&#10;" filled="f" strokeweight="4559emu">
                  <v:path arrowok="t" o:connecttype="custom" o:connectlocs="0,0;385,0" o:connectangles="0,0"/>
                </v:polyline>
                <w10:wrap anchorx="page"/>
              </v:group>
            </w:pict>
          </mc:Fallback>
        </mc:AlternateContent>
      </w:r>
      <w:r w:rsidR="004377DE">
        <w:rPr>
          <w:rFonts w:ascii="Times New Roman" w:eastAsia="Times New Roman" w:hAnsi="Times New Roman" w:cs="Times New Roman"/>
          <w:spacing w:val="4"/>
          <w:w w:val="115"/>
        </w:rPr>
        <w:t>4</w:t>
      </w:r>
      <w:r w:rsidR="004377DE">
        <w:rPr>
          <w:rFonts w:ascii="Arial Unicode MS" w:eastAsia="Arial Unicode MS" w:hAnsi="Arial Unicode MS" w:cs="Arial Unicode MS"/>
          <w:spacing w:val="5"/>
          <w:w w:val="115"/>
        </w:rPr>
        <w:t>⇡</w:t>
      </w:r>
      <w:r w:rsidR="004377DE">
        <w:rPr>
          <w:rFonts w:ascii="Times New Roman" w:eastAsia="Times New Roman" w:hAnsi="Times New Roman" w:cs="Times New Roman"/>
          <w:i/>
          <w:spacing w:val="4"/>
          <w:w w:val="115"/>
        </w:rPr>
        <w:t>v</w:t>
      </w:r>
      <w:r w:rsidR="004377DE">
        <w:rPr>
          <w:rFonts w:ascii="Times New Roman" w:eastAsia="Times New Roman" w:hAnsi="Times New Roman" w:cs="Times New Roman"/>
          <w:spacing w:val="4"/>
          <w:w w:val="115"/>
          <w:position w:val="9"/>
          <w:sz w:val="16"/>
          <w:szCs w:val="16"/>
        </w:rPr>
        <w:t>2</w:t>
      </w:r>
      <w:r w:rsidR="004377DE">
        <w:rPr>
          <w:rFonts w:ascii="Times New Roman" w:eastAsia="Times New Roman" w:hAnsi="Times New Roman" w:cs="Times New Roman"/>
          <w:i/>
          <w:spacing w:val="4"/>
          <w:w w:val="115"/>
        </w:rPr>
        <w:t>e</w:t>
      </w:r>
      <w:r w:rsidR="004377DE">
        <w:rPr>
          <w:rFonts w:ascii="Times New Roman" w:eastAsia="Times New Roman" w:hAnsi="Times New Roman" w:cs="Times New Roman"/>
          <w:i/>
          <w:spacing w:val="1"/>
          <w:w w:val="115"/>
          <w:position w:val="13"/>
          <w:sz w:val="16"/>
          <w:szCs w:val="16"/>
        </w:rPr>
        <w:t>-</w:t>
      </w:r>
      <w:r w:rsidR="004377DE">
        <w:rPr>
          <w:rFonts w:ascii="Times New Roman" w:eastAsia="Times New Roman" w:hAnsi="Times New Roman" w:cs="Times New Roman"/>
          <w:i/>
          <w:spacing w:val="9"/>
          <w:w w:val="115"/>
          <w:position w:val="13"/>
          <w:sz w:val="16"/>
          <w:szCs w:val="16"/>
        </w:rPr>
        <w:t xml:space="preserve"> </w:t>
      </w:r>
      <w:r w:rsidR="004377DE">
        <w:rPr>
          <w:rFonts w:ascii="Times New Roman" w:eastAsia="Times New Roman" w:hAnsi="Times New Roman" w:cs="Times New Roman"/>
          <w:spacing w:val="2"/>
          <w:w w:val="115"/>
          <w:position w:val="6"/>
          <w:sz w:val="12"/>
          <w:szCs w:val="12"/>
        </w:rPr>
        <w:t>2</w:t>
      </w:r>
      <w:r w:rsidR="004377DE">
        <w:rPr>
          <w:rFonts w:ascii="Times New Roman" w:eastAsia="Times New Roman" w:hAnsi="Times New Roman" w:cs="Times New Roman"/>
          <w:i/>
          <w:spacing w:val="2"/>
          <w:w w:val="115"/>
          <w:position w:val="6"/>
          <w:sz w:val="12"/>
          <w:szCs w:val="12"/>
        </w:rPr>
        <w:t>k</w:t>
      </w:r>
      <w:r w:rsidR="004377DE">
        <w:rPr>
          <w:rFonts w:ascii="Times New Roman" w:eastAsia="Times New Roman" w:hAnsi="Times New Roman" w:cs="Times New Roman"/>
          <w:i/>
          <w:spacing w:val="2"/>
          <w:w w:val="115"/>
          <w:position w:val="2"/>
          <w:sz w:val="12"/>
          <w:szCs w:val="12"/>
        </w:rPr>
        <w:t>B</w:t>
      </w:r>
      <w:r w:rsidR="004377DE">
        <w:rPr>
          <w:rFonts w:ascii="Times New Roman" w:eastAsia="Times New Roman" w:hAnsi="Times New Roman" w:cs="Times New Roman"/>
          <w:i/>
          <w:spacing w:val="2"/>
          <w:w w:val="115"/>
          <w:position w:val="6"/>
          <w:sz w:val="12"/>
          <w:szCs w:val="12"/>
        </w:rPr>
        <w:t>T</w:t>
      </w:r>
      <w:r w:rsidR="004377DE">
        <w:rPr>
          <w:rFonts w:ascii="Times New Roman" w:eastAsia="Times New Roman" w:hAnsi="Times New Roman" w:cs="Times New Roman"/>
          <w:i/>
          <w:spacing w:val="2"/>
          <w:w w:val="115"/>
          <w:position w:val="6"/>
          <w:sz w:val="12"/>
          <w:szCs w:val="12"/>
        </w:rPr>
        <w:tab/>
      </w:r>
      <w:r w:rsidR="004377DE">
        <w:rPr>
          <w:rFonts w:ascii="Times New Roman" w:eastAsia="Times New Roman" w:hAnsi="Times New Roman" w:cs="Times New Roman"/>
          <w:w w:val="115"/>
        </w:rPr>
        <w:t>(2.3)</w:t>
      </w:r>
    </w:p>
    <w:p w14:paraId="1DE4A6DA" w14:textId="77777777" w:rsidR="00D36D19" w:rsidRDefault="00D36D19">
      <w:pPr>
        <w:spacing w:line="282" w:lineRule="exact"/>
        <w:rPr>
          <w:rFonts w:ascii="Times New Roman" w:eastAsia="Times New Roman" w:hAnsi="Times New Roman" w:cs="Times New Roman"/>
        </w:rPr>
        <w:sectPr w:rsidR="00D36D19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4930" w:space="40"/>
            <w:col w:w="4610"/>
          </w:cols>
        </w:sectPr>
      </w:pPr>
    </w:p>
    <w:p w14:paraId="1DE4A6DB" w14:textId="77777777" w:rsidR="00D36D19" w:rsidRDefault="00D36D19">
      <w:pPr>
        <w:spacing w:before="5"/>
        <w:rPr>
          <w:rFonts w:ascii="Times New Roman" w:eastAsia="Times New Roman" w:hAnsi="Times New Roman" w:cs="Times New Roman"/>
          <w:sz w:val="11"/>
          <w:szCs w:val="11"/>
        </w:rPr>
      </w:pPr>
    </w:p>
    <w:p w14:paraId="1DE4A6DC" w14:textId="77777777" w:rsidR="00D36D19" w:rsidRDefault="004377DE">
      <w:pPr>
        <w:pStyle w:val="BodyText"/>
        <w:spacing w:before="58" w:line="455" w:lineRule="auto"/>
        <w:ind w:left="100" w:right="117"/>
        <w:jc w:val="both"/>
      </w:pPr>
      <w:r>
        <w:rPr>
          <w:w w:val="110"/>
        </w:rPr>
        <w:t>where</w:t>
      </w:r>
      <w:r>
        <w:rPr>
          <w:spacing w:val="-6"/>
          <w:w w:val="110"/>
        </w:rPr>
        <w:t xml:space="preserve"> </w:t>
      </w:r>
      <w:r>
        <w:rPr>
          <w:i/>
          <w:w w:val="145"/>
        </w:rPr>
        <w:t>f</w:t>
      </w:r>
      <w:r>
        <w:rPr>
          <w:i/>
          <w:spacing w:val="-6"/>
          <w:w w:val="145"/>
        </w:rPr>
        <w:t xml:space="preserve"> </w:t>
      </w:r>
      <w:r>
        <w:rPr>
          <w:w w:val="110"/>
        </w:rPr>
        <w:t>is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ob</w:t>
      </w:r>
      <w:r>
        <w:rPr>
          <w:spacing w:val="-1"/>
          <w:w w:val="110"/>
        </w:rPr>
        <w:t>ab</w:t>
      </w:r>
      <w:r>
        <w:rPr>
          <w:spacing w:val="-2"/>
          <w:w w:val="110"/>
        </w:rPr>
        <w:t>ili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si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y</w:t>
      </w:r>
      <w:r>
        <w:rPr>
          <w:spacing w:val="-6"/>
          <w:w w:val="110"/>
        </w:rPr>
        <w:t xml:space="preserve"> </w:t>
      </w:r>
      <w:r>
        <w:rPr>
          <w:w w:val="110"/>
        </w:rPr>
        <w:t>function,</w:t>
      </w:r>
      <w:r>
        <w:rPr>
          <w:spacing w:val="-5"/>
          <w:w w:val="110"/>
        </w:rPr>
        <w:t xml:space="preserve"> </w:t>
      </w:r>
      <w:r>
        <w:rPr>
          <w:i/>
          <w:w w:val="110"/>
        </w:rPr>
        <w:t xml:space="preserve">v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spacing w:val="-4"/>
          <w:w w:val="110"/>
        </w:rPr>
        <w:t>velo</w:t>
      </w:r>
      <w:r>
        <w:rPr>
          <w:spacing w:val="-3"/>
          <w:w w:val="110"/>
        </w:rPr>
        <w:t>cit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i/>
          <w:w w:val="110"/>
        </w:rPr>
        <w:t>m</w:t>
      </w:r>
      <w:r>
        <w:rPr>
          <w:i/>
          <w:spacing w:val="-6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w w:val="110"/>
        </w:rPr>
        <w:t>particle</w:t>
      </w:r>
      <w:r>
        <w:rPr>
          <w:spacing w:val="-6"/>
          <w:w w:val="110"/>
        </w:rPr>
        <w:t xml:space="preserve"> </w:t>
      </w:r>
      <w:r>
        <w:rPr>
          <w:w w:val="110"/>
        </w:rPr>
        <w:t>mass,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other</w:t>
      </w:r>
      <w:r>
        <w:rPr>
          <w:spacing w:val="-7"/>
          <w:w w:val="110"/>
        </w:rPr>
        <w:t xml:space="preserve"> </w:t>
      </w:r>
      <w:r>
        <w:rPr>
          <w:w w:val="110"/>
        </w:rPr>
        <w:t>terms</w:t>
      </w:r>
      <w:r>
        <w:rPr>
          <w:spacing w:val="-6"/>
          <w:w w:val="110"/>
        </w:rPr>
        <w:t xml:space="preserve"> </w:t>
      </w:r>
      <w:r>
        <w:rPr>
          <w:w w:val="110"/>
        </w:rPr>
        <w:t>are</w:t>
      </w:r>
      <w:r>
        <w:rPr>
          <w:spacing w:val="-6"/>
          <w:w w:val="110"/>
        </w:rPr>
        <w:t xml:space="preserve"> </w:t>
      </w:r>
      <w:r>
        <w:rPr>
          <w:w w:val="110"/>
        </w:rPr>
        <w:t>as</w:t>
      </w:r>
      <w:r>
        <w:rPr>
          <w:spacing w:val="29"/>
          <w:w w:val="106"/>
        </w:rPr>
        <w:t xml:space="preserve"> </w:t>
      </w:r>
      <w:r>
        <w:rPr>
          <w:w w:val="110"/>
        </w:rPr>
        <w:t>previously</w:t>
      </w:r>
      <w:r>
        <w:rPr>
          <w:spacing w:val="-37"/>
          <w:w w:val="110"/>
        </w:rPr>
        <w:t xml:space="preserve"> </w:t>
      </w:r>
      <w:r>
        <w:rPr>
          <w:w w:val="110"/>
        </w:rPr>
        <w:t>defined.</w:t>
      </w:r>
      <w:r>
        <w:rPr>
          <w:spacing w:val="-20"/>
          <w:w w:val="110"/>
        </w:rPr>
        <w:t xml:space="preserve"> </w:t>
      </w:r>
      <w:r>
        <w:rPr>
          <w:w w:val="110"/>
        </w:rPr>
        <w:t>This</w:t>
      </w:r>
      <w:r>
        <w:rPr>
          <w:spacing w:val="-37"/>
          <w:w w:val="110"/>
        </w:rPr>
        <w:t xml:space="preserve"> </w:t>
      </w:r>
      <w:r>
        <w:rPr>
          <w:w w:val="110"/>
        </w:rPr>
        <w:t>is</w:t>
      </w:r>
      <w:r>
        <w:rPr>
          <w:spacing w:val="-36"/>
          <w:w w:val="110"/>
        </w:rPr>
        <w:t xml:space="preserve"> </w:t>
      </w:r>
      <w:r>
        <w:rPr>
          <w:w w:val="110"/>
        </w:rPr>
        <w:t>a</w:t>
      </w:r>
      <w:r>
        <w:rPr>
          <w:spacing w:val="-36"/>
          <w:w w:val="110"/>
        </w:rPr>
        <w:t xml:space="preserve"> </w:t>
      </w:r>
      <w:r>
        <w:rPr>
          <w:spacing w:val="-4"/>
          <w:w w:val="110"/>
        </w:rPr>
        <w:t>vali</w:t>
      </w:r>
      <w:r>
        <w:rPr>
          <w:spacing w:val="-3"/>
          <w:w w:val="110"/>
        </w:rPr>
        <w:t>d</w:t>
      </w:r>
      <w:r>
        <w:rPr>
          <w:spacing w:val="-37"/>
          <w:w w:val="110"/>
        </w:rPr>
        <w:t xml:space="preserve"> </w:t>
      </w:r>
      <w:r>
        <w:rPr>
          <w:w w:val="110"/>
        </w:rPr>
        <w:t>description</w:t>
      </w:r>
      <w:r>
        <w:rPr>
          <w:spacing w:val="-36"/>
          <w:w w:val="110"/>
        </w:rPr>
        <w:t xml:space="preserve"> </w:t>
      </w:r>
      <w:r>
        <w:rPr>
          <w:w w:val="110"/>
        </w:rPr>
        <w:t>for</w:t>
      </w:r>
      <w:r>
        <w:rPr>
          <w:spacing w:val="-36"/>
          <w:w w:val="110"/>
        </w:rPr>
        <w:t xml:space="preserve"> </w:t>
      </w:r>
      <w:r>
        <w:rPr>
          <w:w w:val="110"/>
        </w:rPr>
        <w:t>processes</w:t>
      </w:r>
      <w:r>
        <w:rPr>
          <w:spacing w:val="-37"/>
          <w:w w:val="110"/>
        </w:rPr>
        <w:t xml:space="preserve"> 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volvi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g</w:t>
      </w:r>
      <w:r>
        <w:rPr>
          <w:spacing w:val="-36"/>
          <w:w w:val="110"/>
        </w:rPr>
        <w:t xml:space="preserve"> </w:t>
      </w:r>
      <w:r>
        <w:rPr>
          <w:w w:val="110"/>
        </w:rPr>
        <w:t>only</w:t>
      </w:r>
      <w:r>
        <w:rPr>
          <w:spacing w:val="-36"/>
          <w:w w:val="110"/>
        </w:rPr>
        <w:t xml:space="preserve"> </w:t>
      </w:r>
      <w:r>
        <w:rPr>
          <w:spacing w:val="-3"/>
          <w:w w:val="110"/>
        </w:rPr>
        <w:t>con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nuu</w:t>
      </w:r>
      <w:r>
        <w:rPr>
          <w:spacing w:val="-3"/>
          <w:w w:val="110"/>
        </w:rPr>
        <w:t>m</w:t>
      </w:r>
      <w:r>
        <w:rPr>
          <w:spacing w:val="-37"/>
          <w:w w:val="110"/>
        </w:rPr>
        <w:t xml:space="preserve"> </w:t>
      </w:r>
      <w:r>
        <w:rPr>
          <w:w w:val="110"/>
        </w:rPr>
        <w:t>emission</w:t>
      </w:r>
      <w:r>
        <w:rPr>
          <w:spacing w:val="-36"/>
          <w:w w:val="110"/>
        </w:rPr>
        <w:t xml:space="preserve"> </w:t>
      </w:r>
      <w:r>
        <w:rPr>
          <w:w w:val="110"/>
        </w:rPr>
        <w:t>(free-</w:t>
      </w:r>
      <w:r>
        <w:rPr>
          <w:spacing w:val="41"/>
          <w:w w:val="99"/>
        </w:rPr>
        <w:t xml:space="preserve"> </w:t>
      </w:r>
      <w:r>
        <w:rPr>
          <w:w w:val="110"/>
        </w:rPr>
        <w:t>free</w:t>
      </w:r>
      <w:r>
        <w:rPr>
          <w:spacing w:val="-16"/>
          <w:w w:val="110"/>
        </w:rPr>
        <w:t xml:space="preserve"> </w:t>
      </w:r>
      <w:r>
        <w:rPr>
          <w:w w:val="110"/>
        </w:rPr>
        <w:t>and</w:t>
      </w:r>
      <w:r>
        <w:rPr>
          <w:spacing w:val="-15"/>
          <w:w w:val="110"/>
        </w:rPr>
        <w:t xml:space="preserve"> </w:t>
      </w:r>
      <w:r>
        <w:rPr>
          <w:w w:val="110"/>
        </w:rPr>
        <w:t>free-bound)</w:t>
      </w:r>
      <w:r>
        <w:rPr>
          <w:spacing w:val="-15"/>
          <w:w w:val="110"/>
        </w:rPr>
        <w:t xml:space="preserve"> </w:t>
      </w:r>
      <w:r>
        <w:rPr>
          <w:w w:val="110"/>
        </w:rPr>
        <w:t>and</w:t>
      </w:r>
      <w:r>
        <w:rPr>
          <w:spacing w:val="-15"/>
          <w:w w:val="110"/>
        </w:rPr>
        <w:t xml:space="preserve"> </w:t>
      </w:r>
      <w:r>
        <w:rPr>
          <w:w w:val="110"/>
        </w:rPr>
        <w:t>is</w:t>
      </w:r>
      <w:r>
        <w:rPr>
          <w:spacing w:val="-15"/>
          <w:w w:val="110"/>
        </w:rPr>
        <w:t xml:space="preserve"> </w:t>
      </w:r>
      <w:r>
        <w:rPr>
          <w:w w:val="110"/>
        </w:rPr>
        <w:t>usually</w:t>
      </w:r>
      <w:r>
        <w:rPr>
          <w:spacing w:val="-15"/>
          <w:w w:val="110"/>
        </w:rPr>
        <w:t xml:space="preserve"> </w:t>
      </w:r>
      <w:r>
        <w:rPr>
          <w:spacing w:val="-4"/>
          <w:w w:val="110"/>
        </w:rPr>
        <w:t>vali</w:t>
      </w:r>
      <w:r>
        <w:rPr>
          <w:spacing w:val="-3"/>
          <w:w w:val="110"/>
        </w:rPr>
        <w:t>d</w:t>
      </w:r>
      <w:r>
        <w:rPr>
          <w:spacing w:val="-15"/>
          <w:w w:val="110"/>
        </w:rPr>
        <w:t xml:space="preserve"> </w:t>
      </w:r>
      <w:r>
        <w:rPr>
          <w:w w:val="110"/>
        </w:rPr>
        <w:t>for</w:t>
      </w:r>
      <w:r>
        <w:rPr>
          <w:spacing w:val="-15"/>
          <w:w w:val="110"/>
        </w:rPr>
        <w:t xml:space="preserve"> </w:t>
      </w:r>
      <w:r>
        <w:rPr>
          <w:w w:val="110"/>
        </w:rPr>
        <w:t>atoms</w:t>
      </w:r>
      <w:r>
        <w:rPr>
          <w:spacing w:val="-15"/>
          <w:w w:val="110"/>
        </w:rPr>
        <w:t xml:space="preserve"> </w:t>
      </w:r>
      <w:r>
        <w:rPr>
          <w:w w:val="110"/>
        </w:rPr>
        <w:t>and</w:t>
      </w:r>
      <w:r>
        <w:rPr>
          <w:spacing w:val="-15"/>
          <w:w w:val="110"/>
        </w:rPr>
        <w:t xml:space="preserve"> </w:t>
      </w:r>
      <w:r>
        <w:rPr>
          <w:w w:val="110"/>
        </w:rPr>
        <w:t>ions</w:t>
      </w:r>
      <w:r>
        <w:rPr>
          <w:spacing w:val="-16"/>
          <w:w w:val="110"/>
        </w:rPr>
        <w:t xml:space="preserve"> </w:t>
      </w:r>
      <w:r>
        <w:rPr>
          <w:w w:val="110"/>
        </w:rPr>
        <w:t>in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w w:val="110"/>
        </w:rPr>
        <w:t>sun.</w:t>
      </w:r>
      <w:r>
        <w:rPr>
          <w:spacing w:val="9"/>
          <w:w w:val="110"/>
        </w:rPr>
        <w:t xml:space="preserve"> </w:t>
      </w:r>
      <w:r>
        <w:rPr>
          <w:spacing w:val="-1"/>
          <w:w w:val="110"/>
        </w:rPr>
        <w:t>Part</w:t>
      </w:r>
      <w:r>
        <w:rPr>
          <w:spacing w:val="-2"/>
          <w:w w:val="110"/>
        </w:rPr>
        <w:t>icle</w:t>
      </w:r>
      <w:r>
        <w:rPr>
          <w:spacing w:val="-15"/>
          <w:w w:val="110"/>
        </w:rPr>
        <w:t xml:space="preserve"> </w:t>
      </w:r>
      <w:r>
        <w:rPr>
          <w:w w:val="110"/>
        </w:rPr>
        <w:t>acceleration</w:t>
      </w:r>
      <w:r>
        <w:rPr>
          <w:spacing w:val="-15"/>
          <w:w w:val="110"/>
        </w:rPr>
        <w:t xml:space="preserve"> </w:t>
      </w:r>
      <w:r>
        <w:rPr>
          <w:w w:val="110"/>
        </w:rPr>
        <w:t>during</w:t>
      </w:r>
      <w:r>
        <w:rPr>
          <w:spacing w:val="22"/>
          <w:w w:val="99"/>
        </w:rPr>
        <w:t xml:space="preserve"> </w:t>
      </w:r>
      <w:r>
        <w:rPr>
          <w:w w:val="110"/>
        </w:rPr>
        <w:t>solar</w:t>
      </w:r>
      <w:r>
        <w:rPr>
          <w:spacing w:val="-18"/>
          <w:w w:val="110"/>
        </w:rPr>
        <w:t xml:space="preserve"> </w:t>
      </w:r>
      <w:r>
        <w:rPr>
          <w:w w:val="110"/>
        </w:rPr>
        <w:t>flares</w:t>
      </w:r>
      <w:r>
        <w:rPr>
          <w:spacing w:val="-18"/>
          <w:w w:val="110"/>
        </w:rPr>
        <w:t xml:space="preserve"> </w:t>
      </w:r>
      <w:r>
        <w:rPr>
          <w:w w:val="110"/>
        </w:rPr>
        <w:t>can</w:t>
      </w:r>
      <w:r>
        <w:rPr>
          <w:spacing w:val="-18"/>
          <w:w w:val="110"/>
        </w:rPr>
        <w:t xml:space="preserve"> </w:t>
      </w:r>
      <w:r>
        <w:rPr>
          <w:w w:val="110"/>
        </w:rPr>
        <w:t>push</w:t>
      </w:r>
      <w:r>
        <w:rPr>
          <w:spacing w:val="-18"/>
          <w:w w:val="110"/>
        </w:rPr>
        <w:t xml:space="preserve"> </w:t>
      </w:r>
      <w:r>
        <w:rPr>
          <w:w w:val="110"/>
        </w:rPr>
        <w:t>a</w:t>
      </w:r>
      <w:r>
        <w:rPr>
          <w:spacing w:val="-18"/>
          <w:w w:val="110"/>
        </w:rPr>
        <w:t xml:space="preserve"> </w:t>
      </w:r>
      <w:r>
        <w:rPr>
          <w:w w:val="110"/>
        </w:rPr>
        <w:t>population</w:t>
      </w:r>
      <w:r>
        <w:rPr>
          <w:spacing w:val="-18"/>
          <w:w w:val="110"/>
        </w:rPr>
        <w:t xml:space="preserve"> </w:t>
      </w:r>
      <w:r>
        <w:rPr>
          <w:w w:val="110"/>
        </w:rPr>
        <w:t>of</w:t>
      </w:r>
      <w:r>
        <w:rPr>
          <w:spacing w:val="-18"/>
          <w:w w:val="110"/>
        </w:rPr>
        <w:t xml:space="preserve"> </w:t>
      </w:r>
      <w:r>
        <w:rPr>
          <w:w w:val="110"/>
        </w:rPr>
        <w:t>electrons</w:t>
      </w:r>
      <w:r>
        <w:rPr>
          <w:spacing w:val="-17"/>
          <w:w w:val="110"/>
        </w:rPr>
        <w:t xml:space="preserve"> </w:t>
      </w:r>
      <w:r>
        <w:rPr>
          <w:w w:val="110"/>
        </w:rPr>
        <w:t>and</w:t>
      </w:r>
      <w:r>
        <w:rPr>
          <w:spacing w:val="-18"/>
          <w:w w:val="110"/>
        </w:rPr>
        <w:t xml:space="preserve"> </w:t>
      </w:r>
      <w:r>
        <w:rPr>
          <w:w w:val="110"/>
        </w:rPr>
        <w:t>ions</w:t>
      </w:r>
      <w:r>
        <w:rPr>
          <w:spacing w:val="-18"/>
          <w:w w:val="110"/>
        </w:rPr>
        <w:t xml:space="preserve"> </w:t>
      </w:r>
      <w:r>
        <w:rPr>
          <w:w w:val="110"/>
        </w:rPr>
        <w:t>outside</w:t>
      </w:r>
      <w:r>
        <w:rPr>
          <w:spacing w:val="-18"/>
          <w:w w:val="110"/>
        </w:rPr>
        <w:t xml:space="preserve"> </w:t>
      </w:r>
      <w:r>
        <w:rPr>
          <w:w w:val="110"/>
        </w:rPr>
        <w:t>of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proofErr w:type="spellStart"/>
      <w:r>
        <w:rPr>
          <w:spacing w:val="-2"/>
          <w:w w:val="110"/>
        </w:rPr>
        <w:t>Maxwelli</w:t>
      </w:r>
      <w:r>
        <w:rPr>
          <w:spacing w:val="-1"/>
          <w:w w:val="110"/>
        </w:rPr>
        <w:t>an</w:t>
      </w:r>
      <w:proofErr w:type="spellEnd"/>
      <w:r>
        <w:rPr>
          <w:spacing w:val="-18"/>
          <w:w w:val="110"/>
        </w:rPr>
        <w:t xml:space="preserve"> </w:t>
      </w:r>
      <w:r>
        <w:rPr>
          <w:w w:val="110"/>
        </w:rPr>
        <w:t>distribution.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29"/>
          <w:w w:val="99"/>
        </w:rPr>
        <w:t xml:space="preserve"> </w:t>
      </w:r>
      <w:r>
        <w:rPr>
          <w:w w:val="110"/>
        </w:rPr>
        <w:t>Saha</w:t>
      </w:r>
      <w:r>
        <w:rPr>
          <w:spacing w:val="-14"/>
          <w:w w:val="110"/>
        </w:rPr>
        <w:t xml:space="preserve"> </w:t>
      </w:r>
      <w:r>
        <w:rPr>
          <w:w w:val="110"/>
        </w:rPr>
        <w:t>equation</w:t>
      </w:r>
      <w:r>
        <w:rPr>
          <w:spacing w:val="-14"/>
          <w:w w:val="110"/>
        </w:rPr>
        <w:t xml:space="preserve"> </w:t>
      </w:r>
      <w:r>
        <w:rPr>
          <w:w w:val="110"/>
        </w:rPr>
        <w:t>describes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ionization</w:t>
      </w:r>
      <w:r>
        <w:rPr>
          <w:spacing w:val="-13"/>
          <w:w w:val="110"/>
        </w:rPr>
        <w:t xml:space="preserve"> </w:t>
      </w:r>
      <w:r>
        <w:rPr>
          <w:w w:val="110"/>
        </w:rPr>
        <w:t>state</w:t>
      </w:r>
      <w:r>
        <w:rPr>
          <w:spacing w:val="-14"/>
          <w:w w:val="110"/>
        </w:rPr>
        <w:t xml:space="preserve"> </w:t>
      </w:r>
      <w:r>
        <w:rPr>
          <w:w w:val="110"/>
        </w:rPr>
        <w:t>of</w:t>
      </w:r>
      <w:r>
        <w:rPr>
          <w:spacing w:val="-14"/>
          <w:w w:val="110"/>
        </w:rPr>
        <w:t xml:space="preserve"> </w:t>
      </w:r>
      <w:r>
        <w:rPr>
          <w:w w:val="110"/>
        </w:rPr>
        <w:t>a</w:t>
      </w:r>
      <w:r>
        <w:rPr>
          <w:spacing w:val="-14"/>
          <w:w w:val="110"/>
        </w:rPr>
        <w:t xml:space="preserve"> </w:t>
      </w:r>
      <w:r>
        <w:rPr>
          <w:w w:val="110"/>
        </w:rPr>
        <w:t>plasma</w:t>
      </w:r>
      <w:r>
        <w:rPr>
          <w:spacing w:val="-13"/>
          <w:w w:val="110"/>
        </w:rPr>
        <w:t xml:space="preserve"> </w:t>
      </w:r>
      <w:r>
        <w:rPr>
          <w:w w:val="110"/>
        </w:rPr>
        <w:t>as</w:t>
      </w:r>
      <w:r>
        <w:rPr>
          <w:spacing w:val="-14"/>
          <w:w w:val="110"/>
        </w:rPr>
        <w:t xml:space="preserve"> </w:t>
      </w:r>
      <w:r>
        <w:rPr>
          <w:w w:val="110"/>
        </w:rPr>
        <w:t>a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f</w:t>
      </w:r>
      <w:r>
        <w:rPr>
          <w:spacing w:val="-1"/>
          <w:w w:val="110"/>
        </w:rPr>
        <w:t>un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ion</w:t>
      </w:r>
      <w:r>
        <w:rPr>
          <w:spacing w:val="-14"/>
          <w:w w:val="110"/>
        </w:rPr>
        <w:t xml:space="preserve"> </w:t>
      </w:r>
      <w:r>
        <w:rPr>
          <w:w w:val="110"/>
        </w:rPr>
        <w:t>of</w:t>
      </w:r>
      <w:r>
        <w:rPr>
          <w:spacing w:val="-13"/>
          <w:w w:val="110"/>
        </w:rPr>
        <w:t xml:space="preserve"> </w:t>
      </w:r>
      <w:r>
        <w:rPr>
          <w:w w:val="110"/>
        </w:rPr>
        <w:t>temperature</w:t>
      </w:r>
      <w:r>
        <w:rPr>
          <w:spacing w:val="-14"/>
          <w:w w:val="110"/>
        </w:rPr>
        <w:t xml:space="preserve"> </w:t>
      </w:r>
      <w:r>
        <w:rPr>
          <w:w w:val="110"/>
        </w:rPr>
        <w:t>and</w:t>
      </w:r>
      <w:r>
        <w:rPr>
          <w:spacing w:val="-14"/>
          <w:w w:val="110"/>
        </w:rPr>
        <w:t xml:space="preserve"> </w:t>
      </w:r>
      <w:r>
        <w:rPr>
          <w:w w:val="110"/>
        </w:rPr>
        <w:t>pressure:</w:t>
      </w:r>
    </w:p>
    <w:p w14:paraId="1DE4A6DD" w14:textId="77777777" w:rsidR="00D36D19" w:rsidRDefault="00D36D19">
      <w:pPr>
        <w:spacing w:before="8"/>
        <w:rPr>
          <w:rFonts w:ascii="Times New Roman" w:eastAsia="Times New Roman" w:hAnsi="Times New Roman" w:cs="Times New Roman"/>
          <w:sz w:val="23"/>
          <w:szCs w:val="23"/>
        </w:rPr>
      </w:pPr>
    </w:p>
    <w:p w14:paraId="1DE4A6DE" w14:textId="77777777" w:rsidR="00D36D19" w:rsidRDefault="00D36D19">
      <w:pPr>
        <w:rPr>
          <w:rFonts w:ascii="Times New Roman" w:eastAsia="Times New Roman" w:hAnsi="Times New Roman" w:cs="Times New Roman"/>
          <w:sz w:val="23"/>
          <w:szCs w:val="23"/>
        </w:rPr>
        <w:sectPr w:rsidR="00D36D19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1DE4A6DF" w14:textId="77777777" w:rsidR="00D36D19" w:rsidRDefault="004377DE">
      <w:pPr>
        <w:spacing w:before="71" w:line="317" w:lineRule="exact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i/>
          <w:spacing w:val="1"/>
          <w:w w:val="130"/>
          <w:position w:val="3"/>
          <w:u w:val="single" w:color="000000"/>
        </w:rPr>
        <w:lastRenderedPageBreak/>
        <w:t>n</w:t>
      </w:r>
      <w:r>
        <w:rPr>
          <w:rFonts w:ascii="Times New Roman"/>
          <w:i/>
          <w:spacing w:val="1"/>
          <w:w w:val="130"/>
          <w:sz w:val="16"/>
          <w:u w:val="single" w:color="000000"/>
        </w:rPr>
        <w:t>i</w:t>
      </w:r>
      <w:r>
        <w:rPr>
          <w:rFonts w:ascii="Times New Roman"/>
          <w:spacing w:val="1"/>
          <w:w w:val="130"/>
          <w:sz w:val="16"/>
          <w:u w:val="single" w:color="000000"/>
        </w:rPr>
        <w:t>+1</w:t>
      </w:r>
      <w:r>
        <w:rPr>
          <w:rFonts w:ascii="Times New Roman"/>
          <w:i/>
          <w:spacing w:val="1"/>
          <w:w w:val="130"/>
          <w:position w:val="3"/>
          <w:u w:val="single" w:color="000000"/>
        </w:rPr>
        <w:t>n</w:t>
      </w:r>
      <w:r>
        <w:rPr>
          <w:rFonts w:ascii="Times New Roman"/>
          <w:i/>
          <w:spacing w:val="1"/>
          <w:w w:val="130"/>
          <w:sz w:val="16"/>
          <w:u w:val="single" w:color="000000"/>
        </w:rPr>
        <w:t>e</w:t>
      </w:r>
      <w:r>
        <w:rPr>
          <w:rFonts w:ascii="Times New Roman"/>
          <w:i/>
          <w:spacing w:val="6"/>
          <w:w w:val="130"/>
          <w:sz w:val="16"/>
          <w:u w:val="single" w:color="000000"/>
        </w:rPr>
        <w:t xml:space="preserve"> </w:t>
      </w:r>
      <w:r>
        <w:rPr>
          <w:rFonts w:ascii="Times New Roman"/>
          <w:w w:val="130"/>
          <w:position w:val="-10"/>
        </w:rPr>
        <w:t>=</w:t>
      </w:r>
      <w:r>
        <w:rPr>
          <w:rFonts w:ascii="Times New Roman"/>
          <w:spacing w:val="-19"/>
          <w:w w:val="130"/>
          <w:position w:val="-10"/>
        </w:rPr>
        <w:t xml:space="preserve"> </w:t>
      </w:r>
      <w:r>
        <w:rPr>
          <w:rFonts w:ascii="Times New Roman"/>
          <w:w w:val="130"/>
          <w:position w:val="3"/>
          <w:u w:val="single" w:color="000000"/>
        </w:rPr>
        <w:t>2</w:t>
      </w:r>
      <w:r>
        <w:rPr>
          <w:rFonts w:ascii="Times New Roman"/>
          <w:i/>
          <w:w w:val="130"/>
          <w:position w:val="3"/>
          <w:u w:val="single" w:color="000000"/>
        </w:rPr>
        <w:t>g</w:t>
      </w:r>
      <w:r>
        <w:rPr>
          <w:rFonts w:ascii="Times New Roman"/>
          <w:i/>
          <w:w w:val="130"/>
          <w:sz w:val="16"/>
          <w:u w:val="single" w:color="000000"/>
        </w:rPr>
        <w:t>i</w:t>
      </w:r>
      <w:r>
        <w:rPr>
          <w:rFonts w:ascii="Times New Roman"/>
          <w:w w:val="130"/>
          <w:sz w:val="16"/>
          <w:u w:val="single" w:color="000000"/>
        </w:rPr>
        <w:t>+1</w:t>
      </w:r>
      <w:r>
        <w:rPr>
          <w:rFonts w:ascii="Times New Roman"/>
          <w:spacing w:val="-32"/>
          <w:w w:val="130"/>
          <w:sz w:val="16"/>
          <w:u w:val="single" w:color="000000"/>
        </w:rPr>
        <w:t xml:space="preserve"> </w:t>
      </w:r>
      <w:r>
        <w:rPr>
          <w:rFonts w:ascii="Times New Roman"/>
          <w:i/>
          <w:w w:val="130"/>
          <w:position w:val="-10"/>
        </w:rPr>
        <w:t>e</w:t>
      </w:r>
      <w:r>
        <w:rPr>
          <w:rFonts w:ascii="Times New Roman"/>
          <w:i/>
          <w:w w:val="130"/>
          <w:position w:val="1"/>
          <w:sz w:val="16"/>
        </w:rPr>
        <w:t>-</w:t>
      </w:r>
    </w:p>
    <w:p w14:paraId="1DE4A6E0" w14:textId="77777777" w:rsidR="00D36D19" w:rsidRDefault="004377DE">
      <w:pPr>
        <w:spacing w:before="59" w:line="175" w:lineRule="exact"/>
        <w:ind w:left="-17"/>
        <w:rPr>
          <w:rFonts w:ascii="Times New Roman" w:eastAsia="Times New Roman" w:hAnsi="Times New Roman" w:cs="Times New Roman"/>
          <w:sz w:val="12"/>
          <w:szCs w:val="12"/>
        </w:rPr>
      </w:pPr>
      <w:r>
        <w:br w:type="column"/>
      </w:r>
      <w:r>
        <w:rPr>
          <w:rFonts w:ascii="Arial Unicode MS" w:eastAsia="Arial Unicode MS" w:hAnsi="Arial Unicode MS" w:cs="Arial Unicode MS"/>
          <w:spacing w:val="1"/>
          <w:position w:val="4"/>
          <w:sz w:val="12"/>
          <w:szCs w:val="12"/>
          <w:u w:val="single" w:color="000000"/>
        </w:rPr>
        <w:lastRenderedPageBreak/>
        <w:t>✏</w:t>
      </w:r>
      <w:r>
        <w:rPr>
          <w:rFonts w:ascii="Times New Roman" w:eastAsia="Times New Roman" w:hAnsi="Times New Roman" w:cs="Times New Roman"/>
          <w:i/>
          <w:sz w:val="12"/>
          <w:szCs w:val="12"/>
          <w:u w:val="single" w:color="000000"/>
        </w:rPr>
        <w:t>i</w:t>
      </w:r>
      <w:r>
        <w:rPr>
          <w:rFonts w:ascii="Times New Roman" w:eastAsia="Times New Roman" w:hAnsi="Times New Roman" w:cs="Times New Roman"/>
          <w:sz w:val="12"/>
          <w:szCs w:val="12"/>
          <w:u w:val="single" w:color="000000"/>
        </w:rPr>
        <w:t xml:space="preserve">+1  </w:t>
      </w:r>
      <w:r>
        <w:rPr>
          <w:rFonts w:ascii="Times New Roman" w:eastAsia="Times New Roman" w:hAnsi="Times New Roman" w:cs="Times New Roman"/>
          <w:spacing w:val="22"/>
          <w:sz w:val="12"/>
          <w:szCs w:val="12"/>
          <w:u w:val="single" w:color="000000"/>
        </w:rPr>
        <w:t xml:space="preserve"> </w:t>
      </w:r>
      <w:r>
        <w:rPr>
          <w:rFonts w:ascii="Arial Unicode MS" w:eastAsia="Arial Unicode MS" w:hAnsi="Arial Unicode MS" w:cs="Arial Unicode MS"/>
          <w:position w:val="4"/>
          <w:sz w:val="12"/>
          <w:szCs w:val="12"/>
          <w:u w:val="single" w:color="000000"/>
        </w:rPr>
        <w:t>✏</w:t>
      </w:r>
      <w:r>
        <w:rPr>
          <w:rFonts w:ascii="Times New Roman" w:eastAsia="Times New Roman" w:hAnsi="Times New Roman" w:cs="Times New Roman"/>
          <w:i/>
          <w:sz w:val="12"/>
          <w:szCs w:val="12"/>
          <w:u w:val="single" w:color="000000"/>
        </w:rPr>
        <w:t>i</w:t>
      </w:r>
    </w:p>
    <w:p w14:paraId="1DE4A6E1" w14:textId="77777777" w:rsidR="00D36D19" w:rsidRDefault="004377DE">
      <w:pPr>
        <w:tabs>
          <w:tab w:val="left" w:pos="3620"/>
        </w:tabs>
        <w:spacing w:line="154" w:lineRule="exact"/>
        <w:ind w:left="103"/>
        <w:rPr>
          <w:rFonts w:ascii="Times New Roman" w:eastAsia="Times New Roman" w:hAnsi="Times New Roman" w:cs="Times New Roman"/>
        </w:rPr>
      </w:pPr>
      <w:r>
        <w:rPr>
          <w:rFonts w:ascii="Times New Roman"/>
          <w:i/>
          <w:spacing w:val="4"/>
          <w:w w:val="125"/>
          <w:position w:val="6"/>
          <w:sz w:val="12"/>
        </w:rPr>
        <w:t>k</w:t>
      </w:r>
      <w:r>
        <w:rPr>
          <w:rFonts w:ascii="Times New Roman"/>
          <w:i/>
          <w:spacing w:val="4"/>
          <w:w w:val="125"/>
          <w:position w:val="2"/>
          <w:sz w:val="12"/>
        </w:rPr>
        <w:t>B</w:t>
      </w:r>
      <w:r>
        <w:rPr>
          <w:rFonts w:ascii="Times New Roman"/>
          <w:i/>
          <w:spacing w:val="4"/>
          <w:w w:val="125"/>
          <w:position w:val="6"/>
          <w:sz w:val="12"/>
        </w:rPr>
        <w:t>T</w:t>
      </w:r>
      <w:r>
        <w:rPr>
          <w:rFonts w:ascii="Times New Roman"/>
          <w:i/>
          <w:spacing w:val="4"/>
          <w:w w:val="125"/>
          <w:position w:val="6"/>
          <w:sz w:val="12"/>
        </w:rPr>
        <w:tab/>
      </w:r>
      <w:r>
        <w:rPr>
          <w:rFonts w:ascii="Times New Roman"/>
          <w:w w:val="125"/>
        </w:rPr>
        <w:t>(2.4)</w:t>
      </w:r>
    </w:p>
    <w:p w14:paraId="1DE4A6E2" w14:textId="77777777" w:rsidR="00D36D19" w:rsidRDefault="00D36D19">
      <w:pPr>
        <w:spacing w:line="154" w:lineRule="exact"/>
        <w:rPr>
          <w:rFonts w:ascii="Times New Roman" w:eastAsia="Times New Roman" w:hAnsi="Times New Roman" w:cs="Times New Roman"/>
        </w:rPr>
        <w:sectPr w:rsidR="00D36D19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5352" w:space="40"/>
            <w:col w:w="4188"/>
          </w:cols>
        </w:sectPr>
      </w:pPr>
    </w:p>
    <w:p w14:paraId="1DE4A6E3" w14:textId="77777777" w:rsidR="00D36D19" w:rsidRDefault="004377DE">
      <w:pPr>
        <w:tabs>
          <w:tab w:val="left" w:pos="794"/>
        </w:tabs>
        <w:spacing w:line="247" w:lineRule="exact"/>
        <w:ind w:right="692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i/>
          <w:w w:val="110"/>
        </w:rPr>
        <w:lastRenderedPageBreak/>
        <w:t>n</w:t>
      </w:r>
      <w:r>
        <w:rPr>
          <w:rFonts w:ascii="Times New Roman" w:eastAsia="Times New Roman" w:hAnsi="Times New Roman" w:cs="Times New Roman"/>
          <w:i/>
          <w:w w:val="110"/>
          <w:position w:val="-2"/>
          <w:sz w:val="16"/>
          <w:szCs w:val="16"/>
        </w:rPr>
        <w:t>i</w:t>
      </w:r>
      <w:r>
        <w:rPr>
          <w:rFonts w:ascii="Times New Roman" w:eastAsia="Times New Roman" w:hAnsi="Times New Roman" w:cs="Times New Roman"/>
          <w:i/>
          <w:w w:val="110"/>
          <w:position w:val="-2"/>
          <w:sz w:val="16"/>
          <w:szCs w:val="16"/>
        </w:rPr>
        <w:tab/>
      </w:r>
      <w:r>
        <w:rPr>
          <w:rFonts w:ascii="Apple Symbols" w:eastAsia="Apple Symbols" w:hAnsi="Apple Symbols" w:cs="Apple Symbols"/>
          <w:spacing w:val="2"/>
          <w:w w:val="110"/>
        </w:rPr>
        <w:t>⇤</w:t>
      </w:r>
      <w:r>
        <w:rPr>
          <w:rFonts w:ascii="Times New Roman" w:eastAsia="Times New Roman" w:hAnsi="Times New Roman" w:cs="Times New Roman"/>
          <w:spacing w:val="2"/>
          <w:w w:val="110"/>
          <w:position w:val="6"/>
          <w:sz w:val="16"/>
          <w:szCs w:val="16"/>
        </w:rPr>
        <w:t>3</w:t>
      </w:r>
      <w:r>
        <w:rPr>
          <w:rFonts w:ascii="Times New Roman" w:eastAsia="Times New Roman" w:hAnsi="Times New Roman" w:cs="Times New Roman"/>
          <w:i/>
          <w:spacing w:val="2"/>
          <w:w w:val="110"/>
        </w:rPr>
        <w:t>g</w:t>
      </w:r>
      <w:r>
        <w:rPr>
          <w:rFonts w:ascii="Times New Roman" w:eastAsia="Times New Roman" w:hAnsi="Times New Roman" w:cs="Times New Roman"/>
          <w:i/>
          <w:spacing w:val="1"/>
          <w:w w:val="110"/>
          <w:position w:val="-2"/>
          <w:sz w:val="16"/>
          <w:szCs w:val="16"/>
        </w:rPr>
        <w:t>i</w:t>
      </w:r>
    </w:p>
    <w:p w14:paraId="1DE4A6E4" w14:textId="77777777" w:rsidR="00D36D19" w:rsidRDefault="00D36D19">
      <w:pPr>
        <w:spacing w:before="5"/>
        <w:rPr>
          <w:rFonts w:ascii="Times New Roman" w:eastAsia="Times New Roman" w:hAnsi="Times New Roman" w:cs="Times New Roman"/>
          <w:i/>
          <w:sz w:val="11"/>
          <w:szCs w:val="11"/>
        </w:rPr>
      </w:pPr>
    </w:p>
    <w:p w14:paraId="1DE4A6E5" w14:textId="77777777" w:rsidR="00D36D19" w:rsidRDefault="004377DE">
      <w:pPr>
        <w:pStyle w:val="BodyText"/>
        <w:spacing w:line="360" w:lineRule="exact"/>
        <w:ind w:left="100"/>
        <w:jc w:val="both"/>
      </w:pPr>
      <w:r>
        <w:rPr>
          <w:w w:val="110"/>
        </w:rPr>
        <w:t>where</w:t>
      </w:r>
      <w:r>
        <w:rPr>
          <w:spacing w:val="13"/>
          <w:w w:val="110"/>
        </w:rPr>
        <w:t xml:space="preserve"> </w:t>
      </w:r>
      <w:r>
        <w:rPr>
          <w:i/>
          <w:w w:val="110"/>
        </w:rPr>
        <w:t>n</w:t>
      </w:r>
      <w:proofErr w:type="spellStart"/>
      <w:r>
        <w:rPr>
          <w:i/>
          <w:w w:val="110"/>
          <w:position w:val="-2"/>
          <w:sz w:val="16"/>
        </w:rPr>
        <w:t>i</w:t>
      </w:r>
      <w:proofErr w:type="spellEnd"/>
      <w:r>
        <w:rPr>
          <w:i/>
          <w:spacing w:val="38"/>
          <w:w w:val="110"/>
          <w:position w:val="-2"/>
          <w:sz w:val="16"/>
        </w:rPr>
        <w:t xml:space="preserve"> </w:t>
      </w:r>
      <w:r>
        <w:rPr>
          <w:w w:val="110"/>
        </w:rPr>
        <w:t>is</w:t>
      </w:r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nu</w:t>
      </w:r>
      <w:r>
        <w:rPr>
          <w:spacing w:val="-3"/>
          <w:w w:val="110"/>
        </w:rPr>
        <w:t>m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r</w:t>
      </w:r>
      <w:r>
        <w:rPr>
          <w:spacing w:val="13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13"/>
          <w:w w:val="110"/>
        </w:rPr>
        <w:t xml:space="preserve"> </w:t>
      </w:r>
      <w:r>
        <w:rPr>
          <w:w w:val="110"/>
        </w:rPr>
        <w:t>of</w:t>
      </w:r>
      <w:r>
        <w:rPr>
          <w:spacing w:val="12"/>
          <w:w w:val="110"/>
        </w:rPr>
        <w:t xml:space="preserve"> </w:t>
      </w:r>
      <w:r>
        <w:rPr>
          <w:w w:val="110"/>
        </w:rPr>
        <w:t>ions</w:t>
      </w:r>
      <w:r>
        <w:rPr>
          <w:spacing w:val="13"/>
          <w:w w:val="110"/>
        </w:rPr>
        <w:t xml:space="preserve"> </w:t>
      </w:r>
      <w:r>
        <w:rPr>
          <w:w w:val="110"/>
        </w:rPr>
        <w:t>in</w:t>
      </w:r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12"/>
          <w:w w:val="110"/>
        </w:rPr>
        <w:t xml:space="preserve"> </w:t>
      </w:r>
      <w:proofErr w:type="spellStart"/>
      <w:r>
        <w:rPr>
          <w:i/>
          <w:w w:val="110"/>
        </w:rPr>
        <w:t>i</w:t>
      </w:r>
      <w:proofErr w:type="spellEnd"/>
      <w:r>
        <w:rPr>
          <w:i/>
          <w:spacing w:val="-12"/>
          <w:w w:val="110"/>
        </w:rPr>
        <w:t xml:space="preserve"> </w:t>
      </w:r>
      <w:r>
        <w:rPr>
          <w:rFonts w:ascii="メイリオ"/>
          <w:i/>
          <w:w w:val="145"/>
        </w:rPr>
        <w:t>-</w:t>
      </w:r>
      <w:r>
        <w:rPr>
          <w:rFonts w:ascii="メイリオ"/>
          <w:i/>
          <w:spacing w:val="-59"/>
          <w:w w:val="145"/>
        </w:rPr>
        <w:t xml:space="preserve"> </w:t>
      </w:r>
      <w:proofErr w:type="spellStart"/>
      <w:r>
        <w:rPr>
          <w:i/>
          <w:w w:val="110"/>
        </w:rPr>
        <w:t>th</w:t>
      </w:r>
      <w:proofErr w:type="spellEnd"/>
      <w:r>
        <w:rPr>
          <w:i/>
          <w:spacing w:val="12"/>
          <w:w w:val="110"/>
        </w:rPr>
        <w:t xml:space="preserve"> </w:t>
      </w:r>
      <w:r>
        <w:rPr>
          <w:w w:val="110"/>
        </w:rPr>
        <w:t>ionization</w:t>
      </w:r>
      <w:r>
        <w:rPr>
          <w:spacing w:val="13"/>
          <w:w w:val="110"/>
        </w:rPr>
        <w:t xml:space="preserve"> </w:t>
      </w:r>
      <w:r>
        <w:rPr>
          <w:w w:val="110"/>
        </w:rPr>
        <w:t>state,</w:t>
      </w:r>
      <w:r>
        <w:rPr>
          <w:spacing w:val="14"/>
          <w:w w:val="110"/>
        </w:rPr>
        <w:t xml:space="preserve"> </w:t>
      </w:r>
      <w:r>
        <w:rPr>
          <w:i/>
          <w:w w:val="110"/>
        </w:rPr>
        <w:t>n</w:t>
      </w:r>
      <w:r>
        <w:rPr>
          <w:i/>
          <w:w w:val="110"/>
          <w:position w:val="-2"/>
          <w:sz w:val="16"/>
        </w:rPr>
        <w:t>e</w:t>
      </w:r>
      <w:r>
        <w:rPr>
          <w:i/>
          <w:spacing w:val="39"/>
          <w:w w:val="110"/>
          <w:position w:val="-2"/>
          <w:sz w:val="16"/>
        </w:rPr>
        <w:t xml:space="preserve"> </w:t>
      </w:r>
      <w:r>
        <w:rPr>
          <w:w w:val="110"/>
        </w:rPr>
        <w:t>is</w:t>
      </w:r>
      <w:r>
        <w:rPr>
          <w:spacing w:val="12"/>
          <w:w w:val="110"/>
        </w:rPr>
        <w:t xml:space="preserve"> </w:t>
      </w:r>
      <w:r>
        <w:rPr>
          <w:w w:val="110"/>
        </w:rPr>
        <w:t>the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nu</w:t>
      </w:r>
      <w:r>
        <w:rPr>
          <w:spacing w:val="-3"/>
          <w:w w:val="110"/>
        </w:rPr>
        <w:t>m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r</w:t>
      </w:r>
      <w:r>
        <w:rPr>
          <w:spacing w:val="12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13"/>
          <w:w w:val="110"/>
        </w:rPr>
        <w:t xml:space="preserve"> </w:t>
      </w:r>
      <w:r>
        <w:rPr>
          <w:w w:val="110"/>
        </w:rPr>
        <w:t>of</w:t>
      </w:r>
    </w:p>
    <w:p w14:paraId="1DE4A6E6" w14:textId="77777777" w:rsidR="00D36D19" w:rsidRDefault="004377DE">
      <w:pPr>
        <w:pStyle w:val="BodyText"/>
        <w:spacing w:before="148" w:line="408" w:lineRule="auto"/>
        <w:ind w:left="100" w:right="117"/>
        <w:jc w:val="both"/>
      </w:pPr>
      <w:r>
        <w:rPr>
          <w:w w:val="105"/>
        </w:rPr>
        <w:t>electrons,</w:t>
      </w:r>
      <w:r>
        <w:rPr>
          <w:spacing w:val="13"/>
          <w:w w:val="105"/>
        </w:rPr>
        <w:t xml:space="preserve"> </w:t>
      </w:r>
      <w:r>
        <w:rPr>
          <w:rFonts w:ascii="Apple Symbols" w:eastAsia="Apple Symbols" w:hAnsi="Apple Symbols" w:cs="Apple Symbols"/>
          <w:w w:val="105"/>
        </w:rPr>
        <w:t>⇤</w:t>
      </w:r>
      <w:r>
        <w:rPr>
          <w:rFonts w:ascii="Apple Symbols" w:eastAsia="Apple Symbols" w:hAnsi="Apple Symbols" w:cs="Apple Symbols"/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deBroglie</w:t>
      </w:r>
      <w:proofErr w:type="spellEnd"/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ngth,</w:t>
      </w:r>
      <w:r>
        <w:rPr>
          <w:spacing w:val="13"/>
          <w:w w:val="105"/>
        </w:rPr>
        <w:t xml:space="preserve"> </w:t>
      </w:r>
      <w:r>
        <w:rPr>
          <w:rFonts w:cs="Times New Roman"/>
          <w:i/>
          <w:w w:val="105"/>
        </w:rPr>
        <w:t>g</w:t>
      </w:r>
      <w:proofErr w:type="spellStart"/>
      <w:r>
        <w:rPr>
          <w:rFonts w:cs="Times New Roman"/>
          <w:i/>
          <w:w w:val="105"/>
          <w:position w:val="-2"/>
          <w:sz w:val="16"/>
          <w:szCs w:val="16"/>
        </w:rPr>
        <w:t>i</w:t>
      </w:r>
      <w:proofErr w:type="spellEnd"/>
      <w:r>
        <w:rPr>
          <w:rFonts w:cs="Times New Roman"/>
          <w:i/>
          <w:spacing w:val="38"/>
          <w:w w:val="105"/>
          <w:position w:val="-2"/>
          <w:sz w:val="16"/>
          <w:szCs w:val="16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degeneracy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states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i-ions,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rFonts w:ascii="Arial Unicode MS" w:eastAsia="Arial Unicode MS" w:hAnsi="Arial Unicode MS" w:cs="Arial Unicode MS"/>
          <w:w w:val="95"/>
        </w:rPr>
        <w:t>✏</w:t>
      </w:r>
      <w:r>
        <w:rPr>
          <w:rFonts w:cs="Times New Roman"/>
          <w:i/>
          <w:w w:val="95"/>
          <w:position w:val="-2"/>
          <w:sz w:val="16"/>
          <w:szCs w:val="16"/>
        </w:rPr>
        <w:t>i</w:t>
      </w:r>
      <w:r>
        <w:rPr>
          <w:rFonts w:cs="Times New Roman"/>
          <w:i/>
          <w:spacing w:val="3"/>
          <w:w w:val="95"/>
          <w:position w:val="-2"/>
          <w:sz w:val="16"/>
          <w:szCs w:val="16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12"/>
        </w:rPr>
        <w:t xml:space="preserve"> </w:t>
      </w:r>
      <w:r>
        <w:rPr>
          <w:w w:val="105"/>
        </w:rPr>
        <w:t>energy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m</w:t>
      </w:r>
      <w:r>
        <w:rPr>
          <w:spacing w:val="-4"/>
          <w:w w:val="105"/>
        </w:rPr>
        <w:t>o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rFonts w:cs="Times New Roman"/>
          <w:i/>
          <w:w w:val="105"/>
        </w:rPr>
        <w:t>i</w:t>
      </w:r>
      <w:r>
        <w:rPr>
          <w:rFonts w:cs="Times New Roman"/>
          <w:i/>
          <w:spacing w:val="9"/>
          <w:w w:val="105"/>
        </w:rPr>
        <w:t xml:space="preserve"> </w:t>
      </w:r>
      <w:r>
        <w:rPr>
          <w:w w:val="105"/>
        </w:rPr>
        <w:t>ions</w:t>
      </w:r>
      <w:r>
        <w:rPr>
          <w:spacing w:val="10"/>
          <w:w w:val="105"/>
        </w:rPr>
        <w:t xml:space="preserve"> </w:t>
      </w:r>
      <w:r>
        <w:rPr>
          <w:w w:val="105"/>
        </w:rPr>
        <w:t>from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neutral</w:t>
      </w:r>
      <w:r>
        <w:rPr>
          <w:spacing w:val="9"/>
          <w:w w:val="105"/>
        </w:rPr>
        <w:t xml:space="preserve"> </w:t>
      </w:r>
      <w:r>
        <w:rPr>
          <w:w w:val="105"/>
        </w:rPr>
        <w:t>atom.</w:t>
      </w:r>
      <w:r>
        <w:rPr>
          <w:spacing w:val="45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solar</w:t>
      </w:r>
      <w:r>
        <w:rPr>
          <w:spacing w:val="9"/>
          <w:w w:val="105"/>
        </w:rPr>
        <w:t xml:space="preserve"> </w:t>
      </w:r>
      <w:r>
        <w:rPr>
          <w:w w:val="105"/>
        </w:rPr>
        <w:t>atmosphere,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low-l</w:t>
      </w:r>
      <w:r>
        <w:rPr>
          <w:spacing w:val="-1"/>
          <w:w w:val="105"/>
        </w:rPr>
        <w:t>y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9"/>
          <w:w w:val="105"/>
        </w:rPr>
        <w:t xml:space="preserve"> </w:t>
      </w:r>
      <w:r>
        <w:rPr>
          <w:w w:val="105"/>
        </w:rPr>
        <w:t>atomic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els</w:t>
      </w:r>
    </w:p>
    <w:p w14:paraId="1DE4A6E7" w14:textId="77777777" w:rsidR="00D36D19" w:rsidRDefault="004377DE">
      <w:pPr>
        <w:pStyle w:val="BodyText"/>
        <w:spacing w:before="56" w:line="455" w:lineRule="auto"/>
        <w:ind w:left="100" w:right="118"/>
        <w:jc w:val="both"/>
      </w:pPr>
      <w:r>
        <w:rPr>
          <w:w w:val="105"/>
        </w:rPr>
        <w:t>are</w:t>
      </w:r>
      <w:r>
        <w:rPr>
          <w:spacing w:val="18"/>
          <w:w w:val="105"/>
        </w:rPr>
        <w:t xml:space="preserve"> </w:t>
      </w:r>
      <w:r>
        <w:rPr>
          <w:w w:val="105"/>
        </w:rPr>
        <w:t>dominated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w w:val="105"/>
        </w:rPr>
        <w:t>ionization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ile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high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els</w:t>
      </w:r>
      <w:r>
        <w:rPr>
          <w:spacing w:val="18"/>
          <w:w w:val="105"/>
        </w:rPr>
        <w:t xml:space="preserve"> </w:t>
      </w:r>
      <w:r>
        <w:rPr>
          <w:w w:val="105"/>
        </w:rPr>
        <w:t>are</w:t>
      </w:r>
      <w:r>
        <w:rPr>
          <w:spacing w:val="19"/>
          <w:w w:val="105"/>
        </w:rPr>
        <w:t xml:space="preserve"> </w:t>
      </w:r>
      <w:r>
        <w:rPr>
          <w:w w:val="105"/>
        </w:rPr>
        <w:t>dominated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9"/>
          <w:w w:val="105"/>
        </w:rPr>
        <w:t xml:space="preserve"> </w:t>
      </w:r>
      <w:r>
        <w:rPr>
          <w:w w:val="105"/>
        </w:rPr>
        <w:t>collisional</w:t>
      </w:r>
      <w:r>
        <w:rPr>
          <w:spacing w:val="18"/>
          <w:w w:val="105"/>
        </w:rPr>
        <w:t xml:space="preserve"> </w:t>
      </w:r>
      <w:r>
        <w:rPr>
          <w:w w:val="105"/>
        </w:rPr>
        <w:t>ionization</w:t>
      </w:r>
      <w:r>
        <w:rPr>
          <w:spacing w:val="27"/>
          <w:w w:val="104"/>
        </w:rPr>
        <w:t xml:space="preserve"> </w:t>
      </w:r>
      <w:r>
        <w:rPr>
          <w:w w:val="105"/>
        </w:rPr>
        <w:t>when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temperature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ty</w:t>
      </w:r>
      <w:r>
        <w:rPr>
          <w:spacing w:val="27"/>
          <w:w w:val="105"/>
        </w:rPr>
        <w:t xml:space="preserve"> </w:t>
      </w:r>
      <w:r>
        <w:rPr>
          <w:w w:val="105"/>
        </w:rPr>
        <w:t>are</w:t>
      </w:r>
      <w:r>
        <w:rPr>
          <w:spacing w:val="27"/>
          <w:w w:val="105"/>
        </w:rPr>
        <w:t xml:space="preserve"> </w:t>
      </w:r>
      <w:r>
        <w:rPr>
          <w:w w:val="105"/>
        </w:rPr>
        <w:t>high.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Saha</w:t>
      </w:r>
      <w:r>
        <w:rPr>
          <w:spacing w:val="27"/>
          <w:w w:val="105"/>
        </w:rPr>
        <w:t xml:space="preserve"> </w:t>
      </w:r>
      <w:r>
        <w:rPr>
          <w:w w:val="105"/>
        </w:rPr>
        <w:t>equation</w:t>
      </w:r>
      <w:r>
        <w:rPr>
          <w:spacing w:val="27"/>
          <w:w w:val="105"/>
        </w:rPr>
        <w:t xml:space="preserve"> </w:t>
      </w:r>
      <w:r>
        <w:rPr>
          <w:w w:val="105"/>
        </w:rPr>
        <w:t>is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val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d</w:t>
      </w:r>
      <w:r>
        <w:rPr>
          <w:spacing w:val="27"/>
          <w:w w:val="105"/>
        </w:rPr>
        <w:t xml:space="preserve"> </w:t>
      </w:r>
      <w:r>
        <w:rPr>
          <w:w w:val="105"/>
        </w:rPr>
        <w:t>when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collisi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27"/>
          <w:w w:val="105"/>
        </w:rPr>
        <w:t xml:space="preserve"> </w:t>
      </w:r>
      <w:r>
        <w:rPr>
          <w:w w:val="105"/>
        </w:rPr>
        <w:t>dominate</w:t>
      </w:r>
      <w:r>
        <w:rPr>
          <w:spacing w:val="45"/>
          <w:w w:val="99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ral</w:t>
      </w:r>
      <w:r>
        <w:rPr>
          <w:spacing w:val="-3"/>
          <w:w w:val="105"/>
        </w:rPr>
        <w:t>l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asma</w:t>
      </w:r>
      <w:r>
        <w:rPr>
          <w:spacing w:val="8"/>
          <w:w w:val="105"/>
        </w:rPr>
        <w:t xml:space="preserve"> </w:t>
      </w:r>
      <w:r>
        <w:rPr>
          <w:w w:val="105"/>
        </w:rPr>
        <w:t>or</w:t>
      </w:r>
      <w:r>
        <w:rPr>
          <w:spacing w:val="7"/>
          <w:w w:val="105"/>
        </w:rPr>
        <w:t xml:space="preserve"> </w:t>
      </w:r>
      <w:r>
        <w:rPr>
          <w:w w:val="105"/>
        </w:rPr>
        <w:t>when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radiation</w:t>
      </w:r>
      <w:r>
        <w:rPr>
          <w:spacing w:val="7"/>
          <w:w w:val="105"/>
        </w:rPr>
        <w:t xml:space="preserve"> </w:t>
      </w:r>
      <w:r>
        <w:rPr>
          <w:w w:val="105"/>
        </w:rPr>
        <w:t>field</w:t>
      </w:r>
      <w:r>
        <w:rPr>
          <w:spacing w:val="8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proofErr w:type="spellStart"/>
      <w:r>
        <w:rPr>
          <w:spacing w:val="-1"/>
          <w:w w:val="105"/>
        </w:rPr>
        <w:t>P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an</w:t>
      </w:r>
      <w:proofErr w:type="spellEnd"/>
      <w:r>
        <w:rPr>
          <w:spacing w:val="8"/>
          <w:w w:val="105"/>
        </w:rPr>
        <w:t xml:space="preserve"> </w:t>
      </w:r>
      <w:r>
        <w:rPr>
          <w:w w:val="105"/>
        </w:rPr>
        <w:t>(Equation</w:t>
      </w:r>
      <w:r>
        <w:rPr>
          <w:spacing w:val="7"/>
          <w:w w:val="105"/>
        </w:rPr>
        <w:t xml:space="preserve"> </w:t>
      </w:r>
      <w:hyperlink w:anchor="_bookmark7" w:history="1">
        <w:r>
          <w:rPr>
            <w:w w:val="105"/>
          </w:rPr>
          <w:t>2.</w:t>
        </w:r>
      </w:hyperlink>
      <w:r>
        <w:rPr>
          <w:w w:val="105"/>
        </w:rPr>
        <w:t>2).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Boltzmann</w:t>
      </w:r>
      <w:r>
        <w:rPr>
          <w:spacing w:val="8"/>
          <w:w w:val="105"/>
        </w:rPr>
        <w:t xml:space="preserve"> </w:t>
      </w:r>
      <w:r>
        <w:rPr>
          <w:w w:val="105"/>
        </w:rPr>
        <w:t>equation</w:t>
      </w:r>
      <w:r>
        <w:rPr>
          <w:spacing w:val="29"/>
          <w:w w:val="104"/>
        </w:rPr>
        <w:t xml:space="preserve"> </w:t>
      </w:r>
      <w:r>
        <w:rPr>
          <w:w w:val="105"/>
        </w:rPr>
        <w:t>(not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w w:val="105"/>
        </w:rPr>
        <w:t>confused</w:t>
      </w:r>
      <w:r>
        <w:rPr>
          <w:spacing w:val="19"/>
          <w:w w:val="105"/>
        </w:rPr>
        <w:t xml:space="preserve"> </w:t>
      </w:r>
      <w:r>
        <w:rPr>
          <w:w w:val="105"/>
        </w:rPr>
        <w:t>with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ax</w:t>
      </w:r>
      <w:r>
        <w:rPr>
          <w:spacing w:val="-2"/>
          <w:w w:val="105"/>
        </w:rPr>
        <w:t>well-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z</w:t>
      </w:r>
      <w:r>
        <w:rPr>
          <w:spacing w:val="-1"/>
          <w:w w:val="105"/>
        </w:rPr>
        <w:t>mann</w:t>
      </w:r>
      <w:r>
        <w:rPr>
          <w:spacing w:val="19"/>
          <w:w w:val="105"/>
        </w:rPr>
        <w:t xml:space="preserve"> </w:t>
      </w:r>
      <w:r>
        <w:rPr>
          <w:w w:val="105"/>
        </w:rPr>
        <w:t>equation)</w:t>
      </w:r>
      <w:r>
        <w:rPr>
          <w:spacing w:val="19"/>
          <w:w w:val="105"/>
        </w:rPr>
        <w:t xml:space="preserve"> </w:t>
      </w:r>
      <w:r>
        <w:rPr>
          <w:w w:val="105"/>
        </w:rPr>
        <w:t>describes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excitation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tr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but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54"/>
          <w:w w:val="95"/>
        </w:rPr>
        <w:t xml:space="preserve"> </w:t>
      </w:r>
      <w:r>
        <w:rPr>
          <w:w w:val="105"/>
        </w:rPr>
        <w:t>electrons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an</w:t>
      </w:r>
      <w:r>
        <w:rPr>
          <w:spacing w:val="23"/>
          <w:w w:val="105"/>
        </w:rPr>
        <w:t xml:space="preserve"> </w:t>
      </w:r>
      <w:r>
        <w:rPr>
          <w:w w:val="105"/>
        </w:rPr>
        <w:t>atom:</w:t>
      </w:r>
    </w:p>
    <w:p w14:paraId="1DE4A6E8" w14:textId="77777777" w:rsidR="00D36D19" w:rsidRDefault="00D36D19">
      <w:pPr>
        <w:spacing w:before="6"/>
        <w:rPr>
          <w:rFonts w:ascii="Times New Roman" w:eastAsia="Times New Roman" w:hAnsi="Times New Roman" w:cs="Times New Roman"/>
          <w:sz w:val="21"/>
          <w:szCs w:val="21"/>
        </w:rPr>
      </w:pPr>
    </w:p>
    <w:p w14:paraId="1DE4A6E9" w14:textId="77777777" w:rsidR="00D36D19" w:rsidRDefault="00D36D19">
      <w:pPr>
        <w:rPr>
          <w:rFonts w:ascii="Times New Roman" w:eastAsia="Times New Roman" w:hAnsi="Times New Roman" w:cs="Times New Roman"/>
          <w:sz w:val="21"/>
          <w:szCs w:val="21"/>
        </w:rPr>
        <w:sectPr w:rsidR="00D36D19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1DE4A6EA" w14:textId="77777777" w:rsidR="00D36D19" w:rsidRDefault="004377DE">
      <w:pPr>
        <w:spacing w:line="294" w:lineRule="exact"/>
        <w:ind w:right="273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i/>
          <w:spacing w:val="3"/>
          <w:w w:val="115"/>
          <w:position w:val="-7"/>
        </w:rPr>
        <w:lastRenderedPageBreak/>
        <w:t>e</w:t>
      </w:r>
      <w:r>
        <w:rPr>
          <w:rFonts w:ascii="Times New Roman" w:eastAsia="Times New Roman" w:hAnsi="Times New Roman" w:cs="Times New Roman"/>
          <w:i/>
          <w:spacing w:val="1"/>
          <w:w w:val="115"/>
          <w:sz w:val="16"/>
          <w:szCs w:val="16"/>
        </w:rPr>
        <w:t>-</w:t>
      </w:r>
      <w:r>
        <w:rPr>
          <w:rFonts w:ascii="メイリオ" w:eastAsia="メイリオ" w:hAnsi="メイリオ" w:cs="メイリオ"/>
          <w:i/>
          <w:spacing w:val="8"/>
          <w:w w:val="115"/>
          <w:sz w:val="16"/>
          <w:szCs w:val="16"/>
        </w:rPr>
        <w:t>✏</w:t>
      </w:r>
      <w:r>
        <w:rPr>
          <w:rFonts w:ascii="Times New Roman" w:eastAsia="Times New Roman" w:hAnsi="Times New Roman" w:cs="Times New Roman"/>
          <w:i/>
          <w:spacing w:val="2"/>
          <w:w w:val="115"/>
          <w:position w:val="-1"/>
          <w:sz w:val="12"/>
          <w:szCs w:val="12"/>
        </w:rPr>
        <w:t>i</w:t>
      </w:r>
      <w:r>
        <w:rPr>
          <w:rFonts w:ascii="Times New Roman" w:eastAsia="Times New Roman" w:hAnsi="Times New Roman" w:cs="Times New Roman"/>
          <w:i/>
          <w:spacing w:val="2"/>
          <w:w w:val="115"/>
          <w:sz w:val="16"/>
          <w:szCs w:val="16"/>
        </w:rPr>
        <w:t>/k</w:t>
      </w:r>
      <w:r>
        <w:rPr>
          <w:rFonts w:ascii="Times New Roman" w:eastAsia="Times New Roman" w:hAnsi="Times New Roman" w:cs="Times New Roman"/>
          <w:i/>
          <w:spacing w:val="2"/>
          <w:w w:val="115"/>
          <w:position w:val="-2"/>
          <w:sz w:val="12"/>
          <w:szCs w:val="12"/>
        </w:rPr>
        <w:t>B</w:t>
      </w:r>
      <w:r>
        <w:rPr>
          <w:rFonts w:ascii="Times New Roman" w:eastAsia="Times New Roman" w:hAnsi="Times New Roman" w:cs="Times New Roman"/>
          <w:i/>
          <w:spacing w:val="3"/>
          <w:w w:val="115"/>
          <w:sz w:val="16"/>
          <w:szCs w:val="16"/>
        </w:rPr>
        <w:t>T</w:t>
      </w:r>
    </w:p>
    <w:p w14:paraId="1DE4A6EB" w14:textId="2039A326" w:rsidR="00D36D19" w:rsidRDefault="00E86034">
      <w:pPr>
        <w:spacing w:line="127" w:lineRule="exact"/>
        <w:ind w:left="3749"/>
        <w:rPr>
          <w:rFonts w:ascii="Times New Roman" w:eastAsia="Times New Roman" w:hAnsi="Times New Roman" w:cs="Times New Roman"/>
        </w:rPr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1216" behindDoc="0" locked="0" layoutInCell="1" allowOverlap="1" wp14:anchorId="1DE4A885" wp14:editId="77E82753">
                <wp:simplePos x="0" y="0"/>
                <wp:positionH relativeFrom="page">
                  <wp:posOffset>3669665</wp:posOffset>
                </wp:positionH>
                <wp:positionV relativeFrom="paragraph">
                  <wp:posOffset>61595</wp:posOffset>
                </wp:positionV>
                <wp:extent cx="855980" cy="1270"/>
                <wp:effectExtent l="0" t="0" r="8255" b="13335"/>
                <wp:wrapNone/>
                <wp:docPr id="56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5980" cy="1270"/>
                          <a:chOff x="5779" y="98"/>
                          <a:chExt cx="1348" cy="2"/>
                        </a:xfrm>
                      </wpg:grpSpPr>
                      <wps:wsp>
                        <wps:cNvPr id="57" name="Freeform 23"/>
                        <wps:cNvSpPr>
                          <a:spLocks/>
                        </wps:cNvSpPr>
                        <wps:spPr bwMode="auto">
                          <a:xfrm>
                            <a:off x="5779" y="98"/>
                            <a:ext cx="1348" cy="2"/>
                          </a:xfrm>
                          <a:custGeom>
                            <a:avLst/>
                            <a:gdLst>
                              <a:gd name="T0" fmla="+- 0 5779 5779"/>
                              <a:gd name="T1" fmla="*/ T0 w 1348"/>
                              <a:gd name="T2" fmla="+- 0 7127 5779"/>
                              <a:gd name="T3" fmla="*/ T2 w 1348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348">
                                <a:moveTo>
                                  <a:pt x="0" y="0"/>
                                </a:moveTo>
                                <a:lnTo>
                                  <a:pt x="1348" y="0"/>
                                </a:lnTo>
                              </a:path>
                            </a:pathLst>
                          </a:custGeom>
                          <a:noFill/>
                          <a:ln w="553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4A4C7B" id="Group_x0020_22" o:spid="_x0000_s1026" style="position:absolute;margin-left:288.95pt;margin-top:4.85pt;width:67.4pt;height:.1pt;z-index:1216;mso-position-horizontal-relative:page" coordorigin="5779,98" coordsize="1348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">
                <v:polyline id="Freeform_x0020_23" o:spid="_x0000_s1027" style="position:absolute;visibility:visible;mso-wrap-style:square;v-text-anchor:top" points="5779,98,7127,98" coordsize="1348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MUwOxAAA&#10;ANsAAAAPAAAAZHJzL2Rvd25yZXYueG1sRI9BS8NAFITvQv/D8gRvdhPBtKTdFilWvCjYVs+P7Es2&#10;NPs27m6T+O9dQehxmJlvmPV2sp0YyIfWsYJ8noEgrpxuuVFwOu7vlyBCRNbYOSYFPxRgu5ndrLHU&#10;buQPGg6xEQnCoUQFJsa+lDJUhiyGueuJk1c7bzEm6RupPY4Jbjv5kGWFtNhyWjDY085QdT5crILj&#10;c+7Hz7x4/3rb+5fCLIbvS10rdXc7Pa1ARJriNfzfftUKHhfw9yX9ALn5B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TFMDsQAAADbAAAADwAAAAAAAAAAAAAAAACXAgAAZHJzL2Rv&#10;d25yZXYueG1sUEsFBgAAAAAEAAQA9QAAAIgDAAAAAA==&#10;" filled="f" strokeweight="5537emu">
                  <v:path arrowok="t" o:connecttype="custom" o:connectlocs="0,0;1348,0" o:connectangles="0,0"/>
                </v:polyline>
                <w10:wrap anchorx="page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503284712" behindDoc="1" locked="0" layoutInCell="1" allowOverlap="1" wp14:anchorId="1DE4A887" wp14:editId="6153011A">
                <wp:simplePos x="0" y="0"/>
                <wp:positionH relativeFrom="page">
                  <wp:posOffset>3669665</wp:posOffset>
                </wp:positionH>
                <wp:positionV relativeFrom="paragraph">
                  <wp:posOffset>74295</wp:posOffset>
                </wp:positionV>
                <wp:extent cx="249555" cy="146050"/>
                <wp:effectExtent l="0" t="0" r="5080" b="0"/>
                <wp:wrapNone/>
                <wp:docPr id="55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555" cy="146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E4A8D3" w14:textId="77777777" w:rsidR="00AE6A8C" w:rsidRDefault="00AE6A8C">
                            <w:pPr>
                              <w:spacing w:line="151" w:lineRule="exact"/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ppleMyungjo"/>
                                <w:w w:val="140"/>
                              </w:rPr>
                              <w:t>P</w:t>
                            </w:r>
                            <w:r>
                              <w:rPr>
                                <w:rFonts w:ascii="Times New Roman"/>
                                <w:i/>
                                <w:w w:val="140"/>
                                <w:position w:val="-5"/>
                                <w:sz w:val="16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DE4A887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21" o:spid="_x0000_s1026" type="#_x0000_t202" style="position:absolute;left:0;text-align:left;margin-left:288.95pt;margin-top:5.85pt;width:19.65pt;height:11.5pt;z-index:-31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" filled="f" stroked="f">
                <v:textbox inset="0,0,0,0">
                  <w:txbxContent>
                    <w:p w14:paraId="1DE4A8D3" w14:textId="77777777" w:rsidR="00AE6A8C" w:rsidRDefault="00AE6A8C">
                      <w:pPr>
                        <w:spacing w:line="151" w:lineRule="exact"/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AppleMyungjo"/>
                          <w:w w:val="140"/>
                        </w:rPr>
                        <w:t>P</w:t>
                      </w:r>
                      <w:r>
                        <w:rPr>
                          <w:rFonts w:ascii="Times New Roman"/>
                          <w:i/>
                          <w:w w:val="140"/>
                          <w:position w:val="-5"/>
                          <w:sz w:val="16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77DE">
        <w:rPr>
          <w:rFonts w:ascii="Times New Roman"/>
          <w:i/>
          <w:w w:val="150"/>
        </w:rPr>
        <w:t>f</w:t>
      </w:r>
      <w:r w:rsidR="004377DE">
        <w:rPr>
          <w:rFonts w:ascii="Times New Roman"/>
          <w:i/>
          <w:spacing w:val="-66"/>
          <w:w w:val="150"/>
        </w:rPr>
        <w:t xml:space="preserve"> </w:t>
      </w:r>
      <w:r w:rsidR="004377DE">
        <w:rPr>
          <w:rFonts w:ascii="Times New Roman"/>
          <w:spacing w:val="1"/>
          <w:w w:val="135"/>
        </w:rPr>
        <w:t>(</w:t>
      </w:r>
      <w:r w:rsidR="004377DE">
        <w:rPr>
          <w:rFonts w:ascii="Times New Roman"/>
          <w:i/>
          <w:spacing w:val="1"/>
          <w:w w:val="135"/>
        </w:rPr>
        <w:t>i</w:t>
      </w:r>
      <w:r w:rsidR="004377DE">
        <w:rPr>
          <w:rFonts w:ascii="Times New Roman"/>
          <w:spacing w:val="1"/>
          <w:w w:val="135"/>
        </w:rPr>
        <w:t>)</w:t>
      </w:r>
      <w:r w:rsidR="004377DE">
        <w:rPr>
          <w:rFonts w:ascii="Times New Roman"/>
          <w:spacing w:val="-35"/>
          <w:w w:val="135"/>
        </w:rPr>
        <w:t xml:space="preserve"> </w:t>
      </w:r>
      <w:r w:rsidR="004377DE">
        <w:rPr>
          <w:rFonts w:ascii="Times New Roman"/>
          <w:w w:val="135"/>
        </w:rPr>
        <w:t>=</w:t>
      </w:r>
      <w:r w:rsidR="004377DE">
        <w:rPr>
          <w:rFonts w:ascii="Times New Roman"/>
          <w:spacing w:val="5"/>
        </w:rPr>
        <w:t xml:space="preserve"> </w:t>
      </w:r>
    </w:p>
    <w:p w14:paraId="1DE4A6EC" w14:textId="77777777" w:rsidR="00D36D19" w:rsidRDefault="004377DE">
      <w:pPr>
        <w:spacing w:line="312" w:lineRule="exact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i/>
          <w:w w:val="120"/>
          <w:position w:val="-12"/>
          <w:sz w:val="16"/>
          <w:szCs w:val="16"/>
        </w:rPr>
        <w:t>i</w:t>
      </w:r>
      <w:r>
        <w:rPr>
          <w:rFonts w:ascii="Times New Roman" w:eastAsia="Times New Roman" w:hAnsi="Times New Roman" w:cs="Times New Roman"/>
          <w:w w:val="120"/>
          <w:position w:val="-12"/>
          <w:sz w:val="16"/>
          <w:szCs w:val="16"/>
        </w:rPr>
        <w:t xml:space="preserve">=1 </w:t>
      </w:r>
      <w:r>
        <w:rPr>
          <w:rFonts w:ascii="Times New Roman" w:eastAsia="Times New Roman" w:hAnsi="Times New Roman" w:cs="Times New Roman"/>
          <w:i/>
          <w:spacing w:val="3"/>
          <w:w w:val="120"/>
          <w:position w:val="-5"/>
        </w:rPr>
        <w:t>e</w:t>
      </w:r>
      <w:r>
        <w:rPr>
          <w:rFonts w:ascii="Times New Roman" w:eastAsia="Times New Roman" w:hAnsi="Times New Roman" w:cs="Times New Roman"/>
          <w:i/>
          <w:spacing w:val="1"/>
          <w:w w:val="120"/>
          <w:sz w:val="16"/>
          <w:szCs w:val="16"/>
        </w:rPr>
        <w:t>-</w:t>
      </w:r>
      <w:r>
        <w:rPr>
          <w:rFonts w:ascii="メイリオ" w:eastAsia="メイリオ" w:hAnsi="メイリオ" w:cs="メイリオ"/>
          <w:i/>
          <w:spacing w:val="8"/>
          <w:w w:val="120"/>
          <w:sz w:val="16"/>
          <w:szCs w:val="16"/>
        </w:rPr>
        <w:t>✏</w:t>
      </w:r>
      <w:r>
        <w:rPr>
          <w:rFonts w:ascii="Times New Roman" w:eastAsia="Times New Roman" w:hAnsi="Times New Roman" w:cs="Times New Roman"/>
          <w:i/>
          <w:spacing w:val="2"/>
          <w:w w:val="120"/>
          <w:position w:val="-1"/>
          <w:sz w:val="12"/>
          <w:szCs w:val="12"/>
        </w:rPr>
        <w:t>i</w:t>
      </w:r>
      <w:r>
        <w:rPr>
          <w:rFonts w:ascii="Times New Roman" w:eastAsia="Times New Roman" w:hAnsi="Times New Roman" w:cs="Times New Roman"/>
          <w:i/>
          <w:spacing w:val="2"/>
          <w:w w:val="120"/>
          <w:sz w:val="16"/>
          <w:szCs w:val="16"/>
        </w:rPr>
        <w:t>/k</w:t>
      </w:r>
      <w:r>
        <w:rPr>
          <w:rFonts w:ascii="Times New Roman" w:eastAsia="Times New Roman" w:hAnsi="Times New Roman" w:cs="Times New Roman"/>
          <w:i/>
          <w:spacing w:val="2"/>
          <w:w w:val="120"/>
          <w:position w:val="-2"/>
          <w:sz w:val="12"/>
          <w:szCs w:val="12"/>
        </w:rPr>
        <w:t>B</w:t>
      </w:r>
      <w:r>
        <w:rPr>
          <w:rFonts w:ascii="Times New Roman" w:eastAsia="Times New Roman" w:hAnsi="Times New Roman" w:cs="Times New Roman"/>
          <w:i/>
          <w:spacing w:val="3"/>
          <w:w w:val="120"/>
          <w:sz w:val="16"/>
          <w:szCs w:val="16"/>
        </w:rPr>
        <w:t>T</w:t>
      </w:r>
    </w:p>
    <w:p w14:paraId="1DE4A6ED" w14:textId="77777777" w:rsidR="00D36D19" w:rsidRDefault="004377DE">
      <w:pPr>
        <w:spacing w:before="11"/>
        <w:rPr>
          <w:rFonts w:ascii="Times New Roman" w:eastAsia="Times New Roman" w:hAnsi="Times New Roman" w:cs="Times New Roman"/>
          <w:i/>
          <w:sz w:val="20"/>
          <w:szCs w:val="20"/>
        </w:rPr>
      </w:pPr>
      <w:r>
        <w:br w:type="column"/>
      </w:r>
    </w:p>
    <w:p w14:paraId="1DE4A6EE" w14:textId="77777777" w:rsidR="00D36D19" w:rsidRDefault="004377DE">
      <w:pPr>
        <w:pStyle w:val="BodyText"/>
        <w:ind w:left="0" w:right="118"/>
        <w:jc w:val="right"/>
      </w:pPr>
      <w:r>
        <w:rPr>
          <w:w w:val="105"/>
        </w:rPr>
        <w:t>(2.5)</w:t>
      </w:r>
    </w:p>
    <w:p w14:paraId="1DE4A6EF" w14:textId="77777777" w:rsidR="00D36D19" w:rsidRDefault="00D36D19">
      <w:pPr>
        <w:jc w:val="right"/>
        <w:sectPr w:rsidR="00D36D19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5754" w:space="40"/>
            <w:col w:w="3786"/>
          </w:cols>
        </w:sectPr>
      </w:pPr>
    </w:p>
    <w:p w14:paraId="1DE4A6F0" w14:textId="77777777" w:rsidR="00D36D19" w:rsidRDefault="004377DE">
      <w:pPr>
        <w:pStyle w:val="BodyText"/>
        <w:spacing w:before="117" w:line="455" w:lineRule="auto"/>
        <w:ind w:left="100" w:right="10"/>
      </w:pPr>
      <w:r>
        <w:rPr>
          <w:w w:val="105"/>
        </w:rPr>
        <w:lastRenderedPageBreak/>
        <w:t>where</w:t>
      </w:r>
      <w:r>
        <w:rPr>
          <w:spacing w:val="37"/>
          <w:w w:val="105"/>
        </w:rPr>
        <w:t xml:space="preserve"> </w:t>
      </w:r>
      <w:proofErr w:type="gramStart"/>
      <w:r>
        <w:rPr>
          <w:i/>
          <w:w w:val="105"/>
        </w:rPr>
        <w:t xml:space="preserve">M </w:t>
      </w:r>
      <w:r>
        <w:rPr>
          <w:i/>
          <w:spacing w:val="4"/>
          <w:w w:val="105"/>
        </w:rPr>
        <w:t xml:space="preserve"> </w:t>
      </w:r>
      <w:r>
        <w:rPr>
          <w:w w:val="105"/>
        </w:rPr>
        <w:t>is</w:t>
      </w:r>
      <w:proofErr w:type="gramEnd"/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numb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36"/>
          <w:w w:val="105"/>
        </w:rPr>
        <w:t xml:space="preserve"> </w:t>
      </w:r>
      <w:r>
        <w:rPr>
          <w:w w:val="105"/>
        </w:rPr>
        <w:t>all</w:t>
      </w:r>
      <w:r>
        <w:rPr>
          <w:spacing w:val="37"/>
          <w:w w:val="105"/>
        </w:rPr>
        <w:t xml:space="preserve"> </w:t>
      </w:r>
      <w:r>
        <w:rPr>
          <w:w w:val="105"/>
        </w:rPr>
        <w:t>states</w:t>
      </w:r>
      <w:r>
        <w:rPr>
          <w:spacing w:val="37"/>
          <w:w w:val="105"/>
        </w:rPr>
        <w:t xml:space="preserve"> </w:t>
      </w:r>
      <w:r>
        <w:rPr>
          <w:w w:val="105"/>
        </w:rPr>
        <w:t>accessible</w:t>
      </w:r>
      <w:r>
        <w:rPr>
          <w:spacing w:val="38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system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all</w:t>
      </w:r>
      <w:r>
        <w:rPr>
          <w:spacing w:val="37"/>
          <w:w w:val="105"/>
        </w:rPr>
        <w:t xml:space="preserve"> </w:t>
      </w:r>
      <w:r>
        <w:rPr>
          <w:w w:val="105"/>
        </w:rPr>
        <w:t>other</w:t>
      </w:r>
      <w:r>
        <w:rPr>
          <w:spacing w:val="37"/>
          <w:w w:val="105"/>
        </w:rPr>
        <w:t xml:space="preserve"> </w:t>
      </w:r>
      <w:r>
        <w:rPr>
          <w:w w:val="105"/>
        </w:rPr>
        <w:t>terms</w:t>
      </w:r>
      <w:r>
        <w:rPr>
          <w:spacing w:val="36"/>
          <w:w w:val="105"/>
        </w:rPr>
        <w:t xml:space="preserve"> </w:t>
      </w:r>
      <w:r>
        <w:rPr>
          <w:w w:val="105"/>
        </w:rPr>
        <w:t>are</w:t>
      </w:r>
      <w:r>
        <w:rPr>
          <w:spacing w:val="38"/>
          <w:w w:val="105"/>
        </w:rPr>
        <w:t xml:space="preserve"> </w:t>
      </w:r>
      <w:r>
        <w:rPr>
          <w:w w:val="105"/>
        </w:rPr>
        <w:t>as</w:t>
      </w:r>
      <w:r>
        <w:rPr>
          <w:spacing w:val="37"/>
          <w:w w:val="105"/>
        </w:rPr>
        <w:t xml:space="preserve"> </w:t>
      </w:r>
      <w:r>
        <w:rPr>
          <w:w w:val="105"/>
        </w:rPr>
        <w:t>defined</w:t>
      </w:r>
      <w:r>
        <w:rPr>
          <w:spacing w:val="25"/>
          <w:w w:val="110"/>
        </w:rPr>
        <w:t xml:space="preserve"> </w:t>
      </w:r>
      <w:r>
        <w:rPr>
          <w:spacing w:val="-2"/>
          <w:w w:val="105"/>
        </w:rPr>
        <w:t>pr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sl</w:t>
      </w:r>
      <w:r>
        <w:rPr>
          <w:spacing w:val="-2"/>
          <w:w w:val="105"/>
        </w:rPr>
        <w:t>y.</w:t>
      </w:r>
      <w:r>
        <w:rPr>
          <w:w w:val="105"/>
        </w:rPr>
        <w:t xml:space="preserve"> 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Boltzmann</w:t>
      </w:r>
      <w:r>
        <w:rPr>
          <w:spacing w:val="29"/>
          <w:w w:val="105"/>
        </w:rPr>
        <w:t xml:space="preserve"> </w:t>
      </w:r>
      <w:r>
        <w:rPr>
          <w:w w:val="105"/>
        </w:rPr>
        <w:t>equation</w:t>
      </w:r>
      <w:r>
        <w:rPr>
          <w:spacing w:val="30"/>
          <w:w w:val="105"/>
        </w:rPr>
        <w:t xml:space="preserve"> </w:t>
      </w:r>
      <w:r>
        <w:rPr>
          <w:w w:val="105"/>
        </w:rPr>
        <w:t>is</w:t>
      </w:r>
      <w:r>
        <w:rPr>
          <w:spacing w:val="30"/>
          <w:w w:val="105"/>
        </w:rPr>
        <w:t xml:space="preserve"> </w:t>
      </w:r>
      <w:r>
        <w:rPr>
          <w:spacing w:val="-3"/>
          <w:w w:val="105"/>
        </w:rPr>
        <w:t>val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d</w:t>
      </w:r>
      <w:r>
        <w:rPr>
          <w:spacing w:val="30"/>
          <w:w w:val="105"/>
        </w:rPr>
        <w:t xml:space="preserve"> </w:t>
      </w:r>
      <w:r>
        <w:rPr>
          <w:w w:val="105"/>
        </w:rPr>
        <w:t>when</w:t>
      </w:r>
      <w:r>
        <w:rPr>
          <w:spacing w:val="30"/>
          <w:w w:val="105"/>
        </w:rPr>
        <w:t xml:space="preserve"> </w:t>
      </w:r>
      <w:r>
        <w:rPr>
          <w:w w:val="105"/>
        </w:rPr>
        <w:t>collisions</w:t>
      </w:r>
      <w:r>
        <w:rPr>
          <w:spacing w:val="30"/>
          <w:w w:val="105"/>
        </w:rPr>
        <w:t xml:space="preserve"> </w:t>
      </w:r>
      <w:r>
        <w:rPr>
          <w:w w:val="105"/>
        </w:rPr>
        <w:t>dominate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ci</w:t>
      </w:r>
      <w:r>
        <w:rPr>
          <w:spacing w:val="-1"/>
          <w:w w:val="105"/>
        </w:rPr>
        <w:t>tat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30"/>
          <w:w w:val="105"/>
        </w:rPr>
        <w:t xml:space="preserve"> </w:t>
      </w:r>
      <w:r>
        <w:rPr>
          <w:w w:val="105"/>
        </w:rPr>
        <w:t>as</w:t>
      </w:r>
      <w:r>
        <w:rPr>
          <w:spacing w:val="30"/>
          <w:w w:val="105"/>
        </w:rPr>
        <w:t xml:space="preserve"> </w:t>
      </w:r>
      <w:r>
        <w:rPr>
          <w:w w:val="105"/>
        </w:rPr>
        <w:t>compared</w:t>
      </w:r>
      <w:r>
        <w:rPr>
          <w:spacing w:val="30"/>
          <w:w w:val="105"/>
        </w:rPr>
        <w:t xml:space="preserve"> </w:t>
      </w:r>
      <w:r>
        <w:rPr>
          <w:w w:val="105"/>
        </w:rPr>
        <w:t>to</w:t>
      </w:r>
    </w:p>
    <w:p w14:paraId="1DE4A6F1" w14:textId="77777777" w:rsidR="00D36D19" w:rsidRDefault="00D36D19">
      <w:pPr>
        <w:spacing w:line="455" w:lineRule="auto"/>
        <w:sectPr w:rsidR="00D36D19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1DE4A6F2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6F3" w14:textId="77777777" w:rsidR="00D36D19" w:rsidRDefault="004377DE">
      <w:pPr>
        <w:pStyle w:val="BodyText"/>
        <w:spacing w:before="58" w:line="455" w:lineRule="auto"/>
        <w:ind w:left="100" w:right="119"/>
        <w:jc w:val="both"/>
      </w:pPr>
      <w:r>
        <w:rPr>
          <w:spacing w:val="-1"/>
          <w:w w:val="110"/>
        </w:rPr>
        <w:t>rad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ive</w:t>
      </w:r>
      <w:r>
        <w:rPr>
          <w:spacing w:val="-9"/>
          <w:w w:val="110"/>
        </w:rPr>
        <w:t xml:space="preserve"> </w:t>
      </w:r>
      <w:r>
        <w:rPr>
          <w:w w:val="110"/>
        </w:rPr>
        <w:t>excitation.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9"/>
          <w:w w:val="110"/>
        </w:rPr>
        <w:t xml:space="preserve"> </w:t>
      </w:r>
      <w:r>
        <w:rPr>
          <w:w w:val="110"/>
        </w:rPr>
        <w:t>simplifying</w:t>
      </w:r>
      <w:r>
        <w:rPr>
          <w:spacing w:val="-9"/>
          <w:w w:val="110"/>
        </w:rPr>
        <w:t xml:space="preserve"> </w:t>
      </w:r>
      <w:r>
        <w:rPr>
          <w:w w:val="110"/>
        </w:rPr>
        <w:t>assumption</w:t>
      </w:r>
      <w:r>
        <w:rPr>
          <w:spacing w:val="-8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excitation</w:t>
      </w:r>
      <w:r>
        <w:rPr>
          <w:spacing w:val="-9"/>
          <w:w w:val="110"/>
        </w:rPr>
        <w:t xml:space="preserve"> </w:t>
      </w:r>
      <w:r>
        <w:rPr>
          <w:w w:val="110"/>
        </w:rPr>
        <w:t>state</w:t>
      </w:r>
      <w:r>
        <w:rPr>
          <w:spacing w:val="-9"/>
          <w:w w:val="110"/>
        </w:rPr>
        <w:t xml:space="preserve"> </w:t>
      </w:r>
      <w:r>
        <w:rPr>
          <w:w w:val="110"/>
        </w:rPr>
        <w:t>depends</w:t>
      </w:r>
      <w:r>
        <w:rPr>
          <w:spacing w:val="-8"/>
          <w:w w:val="110"/>
        </w:rPr>
        <w:t xml:space="preserve"> </w:t>
      </w:r>
      <w:r>
        <w:rPr>
          <w:w w:val="110"/>
        </w:rPr>
        <w:t>only</w:t>
      </w:r>
      <w:r>
        <w:rPr>
          <w:spacing w:val="22"/>
          <w:w w:val="104"/>
        </w:rPr>
        <w:t xml:space="preserve"> </w:t>
      </w:r>
      <w:r>
        <w:rPr>
          <w:w w:val="110"/>
        </w:rPr>
        <w:t>on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temperature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-10"/>
          <w:w w:val="110"/>
        </w:rPr>
        <w:t xml:space="preserve"> </w:t>
      </w:r>
      <w:r>
        <w:rPr>
          <w:w w:val="110"/>
        </w:rPr>
        <w:t>plasma.</w:t>
      </w:r>
      <w:r>
        <w:rPr>
          <w:spacing w:val="19"/>
          <w:w w:val="110"/>
        </w:rPr>
        <w:t xml:space="preserve"> </w:t>
      </w:r>
      <w:r>
        <w:rPr>
          <w:w w:val="110"/>
        </w:rPr>
        <w:t>This</w:t>
      </w:r>
      <w:r>
        <w:rPr>
          <w:spacing w:val="-10"/>
          <w:w w:val="110"/>
        </w:rPr>
        <w:t xml:space="preserve"> </w:t>
      </w:r>
      <w:r>
        <w:rPr>
          <w:w w:val="110"/>
        </w:rPr>
        <w:t>is</w:t>
      </w:r>
      <w:r>
        <w:rPr>
          <w:spacing w:val="-10"/>
          <w:w w:val="110"/>
        </w:rPr>
        <w:t xml:space="preserve"> </w:t>
      </w:r>
      <w:r>
        <w:rPr>
          <w:w w:val="110"/>
        </w:rPr>
        <w:t>not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tru</w:t>
      </w:r>
      <w:r>
        <w:rPr>
          <w:spacing w:val="-2"/>
          <w:w w:val="110"/>
        </w:rPr>
        <w:t>e</w:t>
      </w:r>
      <w:r>
        <w:rPr>
          <w:spacing w:val="-10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general</w:t>
      </w:r>
      <w:r>
        <w:rPr>
          <w:spacing w:val="-10"/>
          <w:w w:val="110"/>
        </w:rPr>
        <w:t xml:space="preserve"> </w:t>
      </w:r>
      <w:r>
        <w:rPr>
          <w:w w:val="110"/>
        </w:rPr>
        <w:t>so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ass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pt</w:t>
      </w:r>
      <w:r>
        <w:rPr>
          <w:spacing w:val="-2"/>
          <w:w w:val="110"/>
        </w:rPr>
        <w:t>ion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spacing w:val="-8"/>
          <w:w w:val="110"/>
        </w:rPr>
        <w:t>L</w:t>
      </w:r>
      <w:r>
        <w:rPr>
          <w:spacing w:val="-7"/>
          <w:w w:val="110"/>
        </w:rPr>
        <w:t>TE</w:t>
      </w:r>
      <w:r>
        <w:rPr>
          <w:spacing w:val="47"/>
          <w:w w:val="110"/>
        </w:rPr>
        <w:t xml:space="preserve"> </w:t>
      </w:r>
      <w:r>
        <w:rPr>
          <w:spacing w:val="-3"/>
          <w:w w:val="110"/>
        </w:rPr>
        <w:t>m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t</w:t>
      </w:r>
      <w:r>
        <w:rPr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applied</w:t>
      </w:r>
      <w:r>
        <w:rPr>
          <w:spacing w:val="1"/>
          <w:w w:val="110"/>
        </w:rPr>
        <w:t xml:space="preserve"> 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ef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lly</w:t>
      </w:r>
      <w:r>
        <w:rPr>
          <w:spacing w:val="-2"/>
          <w:w w:val="110"/>
        </w:rPr>
        <w:t>.</w:t>
      </w:r>
      <w:r>
        <w:rPr>
          <w:spacing w:val="27"/>
          <w:w w:val="110"/>
        </w:rPr>
        <w:t xml:space="preserve"> </w:t>
      </w:r>
      <w:r>
        <w:rPr>
          <w:w w:val="110"/>
        </w:rPr>
        <w:t>When</w:t>
      </w:r>
      <w:r>
        <w:rPr>
          <w:spacing w:val="1"/>
          <w:w w:val="110"/>
        </w:rPr>
        <w:t xml:space="preserve"> </w:t>
      </w:r>
      <w:r>
        <w:rPr>
          <w:spacing w:val="-8"/>
          <w:w w:val="110"/>
        </w:rPr>
        <w:t>L</w:t>
      </w:r>
      <w:r>
        <w:rPr>
          <w:spacing w:val="-7"/>
          <w:w w:val="110"/>
        </w:rPr>
        <w:t>TE</w:t>
      </w:r>
      <w:r>
        <w:rPr>
          <w:spacing w:val="1"/>
          <w:w w:val="110"/>
        </w:rPr>
        <w:t xml:space="preserve"> does </w:t>
      </w:r>
      <w:r>
        <w:rPr>
          <w:w w:val="110"/>
        </w:rPr>
        <w:t>hold,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distribution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thermally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emi</w:t>
      </w:r>
      <w:r>
        <w:rPr>
          <w:spacing w:val="-1"/>
          <w:w w:val="110"/>
        </w:rPr>
        <w:t>tt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1"/>
          <w:w w:val="110"/>
        </w:rPr>
        <w:t xml:space="preserve"> </w:t>
      </w:r>
      <w:r>
        <w:rPr>
          <w:w w:val="110"/>
        </w:rPr>
        <w:t>photons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25"/>
        </w:rPr>
        <w:t xml:space="preserve"> </w:t>
      </w:r>
      <w:r>
        <w:rPr>
          <w:w w:val="110"/>
        </w:rPr>
        <w:t>described</w:t>
      </w:r>
      <w:r>
        <w:rPr>
          <w:spacing w:val="-11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l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ck</w:t>
      </w:r>
      <w:r>
        <w:rPr>
          <w:spacing w:val="-11"/>
          <w:w w:val="110"/>
        </w:rPr>
        <w:t xml:space="preserve"> </w:t>
      </w:r>
      <w:r>
        <w:rPr>
          <w:w w:val="110"/>
        </w:rPr>
        <w:t>equation</w:t>
      </w:r>
      <w:r>
        <w:rPr>
          <w:spacing w:val="-10"/>
          <w:w w:val="110"/>
        </w:rPr>
        <w:t xml:space="preserve"> </w:t>
      </w:r>
      <w:r>
        <w:rPr>
          <w:w w:val="110"/>
        </w:rPr>
        <w:t>(Equation</w:t>
      </w:r>
      <w:r>
        <w:rPr>
          <w:spacing w:val="-10"/>
          <w:w w:val="110"/>
        </w:rPr>
        <w:t xml:space="preserve"> </w:t>
      </w:r>
      <w:hyperlink w:anchor="_bookmark7" w:history="1">
        <w:r>
          <w:rPr>
            <w:w w:val="110"/>
          </w:rPr>
          <w:t>2.</w:t>
        </w:r>
      </w:hyperlink>
      <w:r>
        <w:rPr>
          <w:w w:val="110"/>
        </w:rPr>
        <w:t>2).</w:t>
      </w:r>
      <w:r>
        <w:rPr>
          <w:spacing w:val="16"/>
          <w:w w:val="110"/>
        </w:rPr>
        <w:t xml:space="preserve"> </w:t>
      </w:r>
      <w:r>
        <w:rPr>
          <w:spacing w:val="-4"/>
          <w:w w:val="110"/>
        </w:rPr>
        <w:t>Non-L</w:t>
      </w:r>
      <w:r>
        <w:rPr>
          <w:spacing w:val="-3"/>
          <w:w w:val="110"/>
        </w:rPr>
        <w:t>TE</w:t>
      </w:r>
      <w:r>
        <w:rPr>
          <w:spacing w:val="-11"/>
          <w:w w:val="110"/>
        </w:rPr>
        <w:t xml:space="preserve"> </w:t>
      </w:r>
      <w:r>
        <w:rPr>
          <w:w w:val="110"/>
        </w:rPr>
        <w:t>analyses</w:t>
      </w:r>
      <w:r>
        <w:rPr>
          <w:spacing w:val="-10"/>
          <w:w w:val="110"/>
        </w:rPr>
        <w:t xml:space="preserve"> </w:t>
      </w:r>
      <w:r>
        <w:rPr>
          <w:spacing w:val="-3"/>
          <w:w w:val="110"/>
        </w:rPr>
        <w:t>m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t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accou</w:t>
      </w:r>
      <w:r>
        <w:rPr>
          <w:spacing w:val="-1"/>
          <w:w w:val="110"/>
        </w:rPr>
        <w:t>nt</w:t>
      </w:r>
      <w:r>
        <w:rPr>
          <w:spacing w:val="-11"/>
          <w:w w:val="110"/>
        </w:rPr>
        <w:t xml:space="preserve"> </w:t>
      </w:r>
      <w:r>
        <w:rPr>
          <w:w w:val="110"/>
        </w:rPr>
        <w:t>for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fact</w:t>
      </w:r>
      <w:r>
        <w:rPr>
          <w:spacing w:val="-11"/>
          <w:w w:val="110"/>
        </w:rPr>
        <w:t xml:space="preserve"> </w:t>
      </w:r>
      <w:r>
        <w:rPr>
          <w:w w:val="110"/>
        </w:rPr>
        <w:t>that</w:t>
      </w:r>
      <w:r>
        <w:rPr>
          <w:spacing w:val="33"/>
          <w:w w:val="121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radiation</w:t>
      </w:r>
      <w:r>
        <w:rPr>
          <w:spacing w:val="-8"/>
          <w:w w:val="110"/>
        </w:rPr>
        <w:t xml:space="preserve"> </w:t>
      </w:r>
      <w:r>
        <w:rPr>
          <w:w w:val="110"/>
        </w:rPr>
        <w:t>field</w:t>
      </w:r>
      <w:r>
        <w:rPr>
          <w:spacing w:val="-7"/>
          <w:w w:val="110"/>
        </w:rPr>
        <w:t xml:space="preserve"> </w:t>
      </w:r>
      <w:r>
        <w:rPr>
          <w:w w:val="110"/>
        </w:rPr>
        <w:t>also</w:t>
      </w:r>
      <w:r>
        <w:rPr>
          <w:spacing w:val="-7"/>
          <w:w w:val="110"/>
        </w:rPr>
        <w:t xml:space="preserve"> </w:t>
      </w:r>
      <w:r>
        <w:rPr>
          <w:w w:val="110"/>
        </w:rPr>
        <w:t>impacts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population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electrons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atomic</w:t>
      </w:r>
      <w:r>
        <w:rPr>
          <w:spacing w:val="-8"/>
          <w:w w:val="110"/>
        </w:rPr>
        <w:t xml:space="preserve"> </w:t>
      </w:r>
      <w:r>
        <w:rPr>
          <w:w w:val="110"/>
        </w:rPr>
        <w:t>energy</w:t>
      </w:r>
      <w:r>
        <w:rPr>
          <w:spacing w:val="-7"/>
          <w:w w:val="110"/>
        </w:rPr>
        <w:t xml:space="preserve"> </w:t>
      </w:r>
      <w:r>
        <w:rPr>
          <w:w w:val="110"/>
        </w:rPr>
        <w:t>states.</w:t>
      </w:r>
    </w:p>
    <w:p w14:paraId="1DE4A6F4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27"/>
          <w:szCs w:val="27"/>
        </w:rPr>
      </w:pPr>
    </w:p>
    <w:p w14:paraId="1DE4A6F5" w14:textId="77777777" w:rsidR="00D36D19" w:rsidRDefault="004377DE">
      <w:pPr>
        <w:pStyle w:val="Heading2"/>
        <w:numPr>
          <w:ilvl w:val="2"/>
          <w:numId w:val="3"/>
        </w:numPr>
        <w:tabs>
          <w:tab w:val="left" w:pos="1214"/>
        </w:tabs>
        <w:ind w:left="1213"/>
        <w:jc w:val="both"/>
        <w:rPr>
          <w:b w:val="0"/>
          <w:bCs w:val="0"/>
        </w:rPr>
      </w:pPr>
      <w:bookmarkStart w:id="89" w:name="Corona"/>
      <w:bookmarkEnd w:id="89"/>
      <w:r>
        <w:rPr>
          <w:w w:val="110"/>
        </w:rPr>
        <w:t>Corona</w:t>
      </w:r>
    </w:p>
    <w:p w14:paraId="1DE4A6F6" w14:textId="77777777" w:rsidR="00D36D19" w:rsidRDefault="00D36D19">
      <w:pPr>
        <w:spacing w:before="11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DE4A6F7" w14:textId="77777777" w:rsidR="00D36D19" w:rsidRDefault="004377DE">
      <w:pPr>
        <w:spacing w:line="200" w:lineRule="atLeast"/>
        <w:ind w:left="19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1DE4A888" wp14:editId="1DE4A889">
            <wp:extent cx="3657599" cy="2736342"/>
            <wp:effectExtent l="0" t="0" r="0" b="0"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99" cy="2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A6F8" w14:textId="77777777" w:rsidR="00D36D19" w:rsidRDefault="00D36D19">
      <w:pPr>
        <w:spacing w:before="9"/>
        <w:rPr>
          <w:rFonts w:ascii="Times New Roman" w:eastAsia="Times New Roman" w:hAnsi="Times New Roman" w:cs="Times New Roman"/>
          <w:b/>
          <w:bCs/>
          <w:sz w:val="30"/>
          <w:szCs w:val="30"/>
        </w:rPr>
      </w:pPr>
    </w:p>
    <w:p w14:paraId="1DE4A6F9" w14:textId="77777777" w:rsidR="00D36D19" w:rsidRDefault="004377DE">
      <w:pPr>
        <w:pStyle w:val="BodyText"/>
        <w:spacing w:line="257" w:lineRule="auto"/>
        <w:ind w:left="100" w:right="118"/>
        <w:jc w:val="both"/>
      </w:pPr>
      <w:bookmarkStart w:id="90" w:name="_bookmark15"/>
      <w:bookmarkEnd w:id="90"/>
      <w:r>
        <w:rPr>
          <w:w w:val="105"/>
        </w:rPr>
        <w:t>Figure</w:t>
      </w:r>
      <w:r>
        <w:rPr>
          <w:spacing w:val="22"/>
          <w:w w:val="105"/>
        </w:rPr>
        <w:t xml:space="preserve"> </w:t>
      </w:r>
      <w:r>
        <w:rPr>
          <w:w w:val="105"/>
        </w:rPr>
        <w:t>2.10:</w:t>
      </w:r>
      <w:r>
        <w:rPr>
          <w:spacing w:val="53"/>
          <w:w w:val="105"/>
        </w:rPr>
        <w:t xml:space="preserve"> </w:t>
      </w:r>
      <w:r>
        <w:rPr>
          <w:w w:val="105"/>
        </w:rPr>
        <w:t>Composite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e-li</w:t>
      </w:r>
      <w:r>
        <w:rPr>
          <w:spacing w:val="-1"/>
          <w:w w:val="105"/>
        </w:rPr>
        <w:t>ght</w:t>
      </w:r>
      <w:r>
        <w:rPr>
          <w:spacing w:val="22"/>
          <w:w w:val="105"/>
        </w:rPr>
        <w:t xml:space="preserve"> </w:t>
      </w:r>
      <w:r>
        <w:rPr>
          <w:w w:val="105"/>
        </w:rPr>
        <w:t>image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corona</w:t>
      </w:r>
      <w:r>
        <w:rPr>
          <w:spacing w:val="22"/>
          <w:w w:val="105"/>
        </w:rPr>
        <w:t xml:space="preserve"> </w:t>
      </w:r>
      <w:r>
        <w:rPr>
          <w:w w:val="105"/>
        </w:rPr>
        <w:t>from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w w:val="105"/>
        </w:rPr>
        <w:t>total</w:t>
      </w:r>
      <w:r>
        <w:rPr>
          <w:spacing w:val="22"/>
          <w:w w:val="105"/>
        </w:rPr>
        <w:t xml:space="preserve"> </w:t>
      </w:r>
      <w:r>
        <w:rPr>
          <w:w w:val="105"/>
        </w:rPr>
        <w:t>solar</w:t>
      </w:r>
      <w:r>
        <w:rPr>
          <w:spacing w:val="22"/>
          <w:w w:val="105"/>
        </w:rPr>
        <w:t xml:space="preserve"> </w:t>
      </w:r>
      <w:r>
        <w:rPr>
          <w:w w:val="105"/>
        </w:rPr>
        <w:t>eclipse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Marshall</w:t>
      </w:r>
      <w:r>
        <w:rPr>
          <w:spacing w:val="22"/>
          <w:w w:val="98"/>
        </w:rPr>
        <w:t xml:space="preserve"> </w:t>
      </w:r>
      <w:r>
        <w:rPr>
          <w:w w:val="105"/>
        </w:rPr>
        <w:t>Islands</w:t>
      </w:r>
      <w:r>
        <w:rPr>
          <w:spacing w:val="42"/>
          <w:w w:val="105"/>
        </w:rPr>
        <w:t xml:space="preserve"> </w:t>
      </w:r>
      <w:r>
        <w:rPr>
          <w:w w:val="105"/>
        </w:rPr>
        <w:t>in</w:t>
      </w:r>
      <w:r>
        <w:rPr>
          <w:spacing w:val="42"/>
          <w:w w:val="105"/>
        </w:rPr>
        <w:t xml:space="preserve"> </w:t>
      </w:r>
      <w:r>
        <w:rPr>
          <w:w w:val="105"/>
        </w:rPr>
        <w:t>2009</w:t>
      </w:r>
      <w:r>
        <w:rPr>
          <w:spacing w:val="42"/>
          <w:w w:val="105"/>
        </w:rPr>
        <w:t xml:space="preserve"> </w:t>
      </w:r>
      <w:r>
        <w:rPr>
          <w:spacing w:val="-4"/>
          <w:w w:val="105"/>
        </w:rPr>
        <w:t>Ju</w:t>
      </w:r>
      <w:r>
        <w:rPr>
          <w:spacing w:val="-5"/>
          <w:w w:val="105"/>
        </w:rPr>
        <w:t>ly</w:t>
      </w:r>
      <w:r>
        <w:rPr>
          <w:spacing w:val="-4"/>
          <w:w w:val="105"/>
        </w:rPr>
        <w:t>.</w:t>
      </w:r>
      <w:r>
        <w:rPr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atur</w:t>
      </w:r>
      <w:r>
        <w:rPr>
          <w:spacing w:val="-4"/>
          <w:w w:val="105"/>
        </w:rPr>
        <w:t>es</w:t>
      </w:r>
      <w:r>
        <w:rPr>
          <w:spacing w:val="42"/>
          <w:w w:val="105"/>
        </w:rPr>
        <w:t xml:space="preserve"> </w:t>
      </w:r>
      <w:r>
        <w:rPr>
          <w:w w:val="105"/>
        </w:rPr>
        <w:t>on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1"/>
          <w:w w:val="105"/>
        </w:rPr>
        <w:t>moon</w:t>
      </w:r>
      <w:r>
        <w:rPr>
          <w:spacing w:val="42"/>
          <w:w w:val="105"/>
        </w:rPr>
        <w:t xml:space="preserve"> </w:t>
      </w:r>
      <w:r>
        <w:rPr>
          <w:w w:val="105"/>
        </w:rPr>
        <w:t>can</w:t>
      </w:r>
      <w:r>
        <w:rPr>
          <w:spacing w:val="42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2"/>
          <w:w w:val="105"/>
        </w:rPr>
        <w:t xml:space="preserve"> </w:t>
      </w:r>
      <w:r>
        <w:rPr>
          <w:w w:val="105"/>
        </w:rPr>
        <w:t>seen</w:t>
      </w:r>
      <w:r>
        <w:rPr>
          <w:spacing w:val="42"/>
          <w:w w:val="105"/>
        </w:rPr>
        <w:t xml:space="preserve"> </w:t>
      </w:r>
      <w:r>
        <w:rPr>
          <w:w w:val="105"/>
        </w:rPr>
        <w:t>in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foreground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r>
        <w:rPr>
          <w:w w:val="105"/>
        </w:rPr>
        <w:t>a</w:t>
      </w:r>
      <w:r>
        <w:rPr>
          <w:spacing w:val="42"/>
          <w:w w:val="105"/>
        </w:rPr>
        <w:t xml:space="preserve"> </w:t>
      </w:r>
      <w:r>
        <w:rPr>
          <w:w w:val="105"/>
        </w:rPr>
        <w:t>great</w:t>
      </w:r>
      <w:r>
        <w:rPr>
          <w:spacing w:val="42"/>
          <w:w w:val="105"/>
        </w:rPr>
        <w:t xml:space="preserve"> </w:t>
      </w:r>
      <w:r>
        <w:rPr>
          <w:w w:val="105"/>
        </w:rPr>
        <w:t>deal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95"/>
        </w:rPr>
        <w:t xml:space="preserve"> </w:t>
      </w:r>
      <w:r>
        <w:rPr>
          <w:w w:val="105"/>
        </w:rPr>
        <w:t>structure</w:t>
      </w:r>
      <w:r>
        <w:rPr>
          <w:spacing w:val="22"/>
          <w:w w:val="105"/>
        </w:rPr>
        <w:t xml:space="preserve"> </w:t>
      </w:r>
      <w:r>
        <w:rPr>
          <w:w w:val="105"/>
        </w:rPr>
        <w:t>appears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corona.</w:t>
      </w:r>
      <w:r>
        <w:rPr>
          <w:spacing w:val="50"/>
          <w:w w:val="105"/>
        </w:rPr>
        <w:t xml:space="preserve"> </w:t>
      </w:r>
      <w:r>
        <w:rPr>
          <w:w w:val="105"/>
        </w:rPr>
        <w:t>Image</w:t>
      </w:r>
      <w:r>
        <w:rPr>
          <w:spacing w:val="22"/>
          <w:w w:val="105"/>
        </w:rPr>
        <w:t xml:space="preserve"> </w:t>
      </w:r>
      <w:r>
        <w:rPr>
          <w:w w:val="105"/>
        </w:rPr>
        <w:t>courtesy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proofErr w:type="spellStart"/>
      <w:r>
        <w:rPr>
          <w:spacing w:val="-2"/>
          <w:w w:val="105"/>
        </w:rPr>
        <w:t>Milosl</w:t>
      </w:r>
      <w:r>
        <w:rPr>
          <w:spacing w:val="-1"/>
          <w:w w:val="105"/>
        </w:rPr>
        <w:t>av</w:t>
      </w:r>
      <w:proofErr w:type="spellEnd"/>
      <w:r>
        <w:rPr>
          <w:spacing w:val="23"/>
          <w:w w:val="105"/>
        </w:rPr>
        <w:t xml:space="preserve"> </w:t>
      </w:r>
      <w:proofErr w:type="spellStart"/>
      <w:r>
        <w:rPr>
          <w:spacing w:val="-2"/>
          <w:w w:val="105"/>
        </w:rPr>
        <w:t>Dru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kmu</w:t>
      </w:r>
      <w:r>
        <w:rPr>
          <w:spacing w:val="-3"/>
          <w:w w:val="105"/>
        </w:rPr>
        <w:t>lle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.</w:t>
      </w:r>
    </w:p>
    <w:p w14:paraId="1DE4A6FA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FB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FC" w14:textId="77777777" w:rsidR="00D36D19" w:rsidRDefault="00D36D19">
      <w:pPr>
        <w:spacing w:before="5"/>
        <w:rPr>
          <w:rFonts w:ascii="Times New Roman" w:eastAsia="Times New Roman" w:hAnsi="Times New Roman" w:cs="Times New Roman"/>
          <w:sz w:val="19"/>
          <w:szCs w:val="19"/>
        </w:rPr>
      </w:pPr>
    </w:p>
    <w:p w14:paraId="1DE4A6FD" w14:textId="77777777" w:rsidR="00D36D19" w:rsidRDefault="004377DE">
      <w:pPr>
        <w:pStyle w:val="BodyText"/>
        <w:ind w:left="676"/>
      </w:pP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corona</w:t>
      </w:r>
      <w:r>
        <w:rPr>
          <w:spacing w:val="2"/>
          <w:w w:val="105"/>
        </w:rPr>
        <w:t xml:space="preserve"> </w:t>
      </w:r>
      <w:r>
        <w:rPr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highly</w:t>
      </w:r>
      <w:r>
        <w:rPr>
          <w:spacing w:val="2"/>
          <w:w w:val="105"/>
        </w:rPr>
        <w:t xml:space="preserve"> </w:t>
      </w:r>
      <w:r>
        <w:rPr>
          <w:w w:val="105"/>
        </w:rPr>
        <w:t>dynamic,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nuou</w:t>
      </w:r>
      <w:r>
        <w:rPr>
          <w:spacing w:val="-2"/>
          <w:w w:val="105"/>
        </w:rPr>
        <w:t>s</w:t>
      </w:r>
      <w:r>
        <w:rPr>
          <w:spacing w:val="3"/>
          <w:w w:val="105"/>
        </w:rPr>
        <w:t xml:space="preserve"> </w:t>
      </w:r>
      <w:r>
        <w:rPr>
          <w:w w:val="105"/>
        </w:rPr>
        <w:t>upp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2"/>
          <w:w w:val="105"/>
        </w:rPr>
        <w:t xml:space="preserve"> </w:t>
      </w:r>
      <w:r>
        <w:rPr>
          <w:w w:val="105"/>
        </w:rPr>
        <w:t>atmosphere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sun.</w:t>
      </w:r>
      <w:r>
        <w:rPr>
          <w:spacing w:val="47"/>
          <w:w w:val="105"/>
        </w:rPr>
        <w:t xml:space="preserve"> </w:t>
      </w:r>
      <w:r>
        <w:rPr>
          <w:w w:val="105"/>
        </w:rPr>
        <w:t>Its</w:t>
      </w:r>
      <w:r>
        <w:rPr>
          <w:spacing w:val="2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2"/>
          <w:w w:val="105"/>
        </w:rPr>
        <w:t xml:space="preserve"> </w:t>
      </w:r>
      <w:r>
        <w:rPr>
          <w:w w:val="105"/>
        </w:rPr>
        <w:t>boundary</w:t>
      </w:r>
      <w:r>
        <w:rPr>
          <w:spacing w:val="3"/>
          <w:w w:val="105"/>
        </w:rPr>
        <w:t xml:space="preserve"> </w:t>
      </w:r>
      <w:r>
        <w:rPr>
          <w:w w:val="105"/>
        </w:rPr>
        <w:t>is</w:t>
      </w:r>
    </w:p>
    <w:p w14:paraId="1DE4A6FE" w14:textId="77777777" w:rsidR="00D36D19" w:rsidRDefault="00D36D19">
      <w:pPr>
        <w:spacing w:before="7"/>
        <w:rPr>
          <w:rFonts w:ascii="Times New Roman" w:eastAsia="Times New Roman" w:hAnsi="Times New Roman" w:cs="Times New Roman"/>
          <w:sz w:val="11"/>
          <w:szCs w:val="11"/>
        </w:rPr>
      </w:pPr>
    </w:p>
    <w:p w14:paraId="1DE4A6FF" w14:textId="77777777" w:rsidR="00D36D19" w:rsidRDefault="00D36D19">
      <w:pPr>
        <w:rPr>
          <w:rFonts w:ascii="Times New Roman" w:eastAsia="Times New Roman" w:hAnsi="Times New Roman" w:cs="Times New Roman"/>
          <w:sz w:val="11"/>
          <w:szCs w:val="11"/>
        </w:rPr>
        <w:sectPr w:rsidR="00D36D19">
          <w:headerReference w:type="default" r:id="rId27"/>
          <w:pgSz w:w="12240" w:h="15840"/>
          <w:pgMar w:top="1340" w:right="1320" w:bottom="280" w:left="1340" w:header="1132" w:footer="0" w:gutter="0"/>
          <w:pgNumType w:start="16"/>
          <w:cols w:space="720"/>
        </w:sectPr>
      </w:pPr>
    </w:p>
    <w:p w14:paraId="1DE4A700" w14:textId="7E2165E1" w:rsidR="00D36D19" w:rsidRDefault="00E86034">
      <w:pPr>
        <w:pStyle w:val="BodyText"/>
        <w:spacing w:line="395" w:lineRule="exact"/>
        <w:ind w:left="100"/>
        <w:rPr>
          <w:rFonts w:cs="Times New Roman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1264" behindDoc="0" locked="0" layoutInCell="1" allowOverlap="1" wp14:anchorId="1DE4A88A" wp14:editId="4C76A193">
                <wp:simplePos x="0" y="0"/>
                <wp:positionH relativeFrom="page">
                  <wp:posOffset>6459855</wp:posOffset>
                </wp:positionH>
                <wp:positionV relativeFrom="paragraph">
                  <wp:posOffset>164465</wp:posOffset>
                </wp:positionV>
                <wp:extent cx="83820" cy="101600"/>
                <wp:effectExtent l="0" t="0" r="0" b="635"/>
                <wp:wrapNone/>
                <wp:docPr id="54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E4A8D4" w14:textId="77777777" w:rsidR="00AE6A8C" w:rsidRDefault="00AE6A8C">
                            <w:pPr>
                              <w:spacing w:line="106" w:lineRule="exact"/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w w:val="165"/>
                                <w:sz w:val="1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E4A88A" id="Text_x0020_Box_x0020_20" o:spid="_x0000_s1027" type="#_x0000_t202" style="position:absolute;left:0;text-align:left;margin-left:508.65pt;margin-top:12.95pt;width:6.6pt;height:8pt;z-index: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" filled="f" stroked="f">
                <v:textbox inset="0,0,0,0">
                  <w:txbxContent>
                    <w:p w14:paraId="1DE4A8D4" w14:textId="77777777" w:rsidR="00AE6A8C" w:rsidRDefault="00AE6A8C">
                      <w:pPr>
                        <w:spacing w:line="106" w:lineRule="exact"/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i/>
                          <w:w w:val="165"/>
                          <w:sz w:val="16"/>
                        </w:rP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77DE">
        <w:rPr>
          <w:w w:val="105"/>
        </w:rPr>
        <w:t>defined</w:t>
      </w:r>
      <w:r w:rsidR="004377DE">
        <w:rPr>
          <w:spacing w:val="-3"/>
          <w:w w:val="105"/>
        </w:rPr>
        <w:t xml:space="preserve"> by</w:t>
      </w:r>
      <w:r w:rsidR="004377DE">
        <w:rPr>
          <w:spacing w:val="-2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-2"/>
          <w:w w:val="105"/>
        </w:rPr>
        <w:t xml:space="preserve"> </w:t>
      </w:r>
      <w:r w:rsidR="004377DE">
        <w:rPr>
          <w:w w:val="105"/>
        </w:rPr>
        <w:t>transition</w:t>
      </w:r>
      <w:r w:rsidR="004377DE">
        <w:rPr>
          <w:spacing w:val="-3"/>
          <w:w w:val="105"/>
        </w:rPr>
        <w:t xml:space="preserve"> </w:t>
      </w:r>
      <w:r w:rsidR="004377DE">
        <w:rPr>
          <w:w w:val="105"/>
        </w:rPr>
        <w:t>region</w:t>
      </w:r>
      <w:r w:rsidR="004377DE">
        <w:rPr>
          <w:spacing w:val="-2"/>
          <w:w w:val="105"/>
        </w:rPr>
        <w:t xml:space="preserve"> </w:t>
      </w:r>
      <w:r w:rsidR="004377DE">
        <w:rPr>
          <w:w w:val="105"/>
        </w:rPr>
        <w:t>at</w:t>
      </w:r>
      <w:r w:rsidR="004377DE">
        <w:rPr>
          <w:spacing w:val="-2"/>
          <w:w w:val="105"/>
        </w:rPr>
        <w:t xml:space="preserve"> </w:t>
      </w:r>
      <w:r w:rsidR="004377DE">
        <w:rPr>
          <w:spacing w:val="-1"/>
          <w:w w:val="105"/>
        </w:rPr>
        <w:t>appr</w:t>
      </w:r>
      <w:r w:rsidR="004377DE">
        <w:rPr>
          <w:spacing w:val="-2"/>
          <w:w w:val="105"/>
        </w:rPr>
        <w:t>o</w:t>
      </w:r>
      <w:r w:rsidR="004377DE">
        <w:rPr>
          <w:spacing w:val="-1"/>
          <w:w w:val="105"/>
        </w:rPr>
        <w:t>x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mat</w:t>
      </w:r>
      <w:r w:rsidR="004377DE">
        <w:rPr>
          <w:spacing w:val="-2"/>
          <w:w w:val="105"/>
        </w:rPr>
        <w:t>el</w:t>
      </w:r>
      <w:r w:rsidR="004377DE">
        <w:rPr>
          <w:spacing w:val="-1"/>
          <w:w w:val="105"/>
        </w:rPr>
        <w:t>y</w:t>
      </w:r>
      <w:r w:rsidR="004377DE">
        <w:rPr>
          <w:spacing w:val="-2"/>
          <w:w w:val="105"/>
        </w:rPr>
        <w:t xml:space="preserve"> </w:t>
      </w:r>
      <w:r w:rsidR="004377DE">
        <w:rPr>
          <w:w w:val="105"/>
        </w:rPr>
        <w:t>2</w:t>
      </w:r>
      <w:r w:rsidR="004377DE">
        <w:rPr>
          <w:rFonts w:cs="Times New Roman"/>
          <w:i/>
          <w:w w:val="105"/>
        </w:rPr>
        <w:t>.</w:t>
      </w:r>
      <w:r w:rsidR="004377DE">
        <w:rPr>
          <w:w w:val="105"/>
        </w:rPr>
        <w:t>45</w:t>
      </w:r>
      <w:r w:rsidR="004377DE">
        <w:rPr>
          <w:rFonts w:ascii="メイリオ" w:eastAsia="メイリオ" w:hAnsi="メイリオ" w:cs="メイリオ"/>
          <w:i/>
          <w:w w:val="105"/>
        </w:rPr>
        <w:t>⇥</w:t>
      </w:r>
      <w:r w:rsidR="004377DE">
        <w:rPr>
          <w:w w:val="105"/>
        </w:rPr>
        <w:t>10</w:t>
      </w:r>
      <w:r w:rsidR="004377DE">
        <w:rPr>
          <w:rFonts w:cs="Times New Roman"/>
          <w:w w:val="105"/>
          <w:position w:val="8"/>
          <w:sz w:val="16"/>
          <w:szCs w:val="16"/>
        </w:rPr>
        <w:t>5</w:t>
      </w:r>
      <w:r w:rsidR="004377DE">
        <w:rPr>
          <w:rFonts w:cs="Times New Roman"/>
          <w:spacing w:val="24"/>
          <w:w w:val="105"/>
          <w:position w:val="8"/>
          <w:sz w:val="16"/>
          <w:szCs w:val="16"/>
        </w:rPr>
        <w:t xml:space="preserve"> </w:t>
      </w:r>
      <w:r w:rsidR="004377DE">
        <w:rPr>
          <w:w w:val="105"/>
        </w:rPr>
        <w:t>km</w:t>
      </w:r>
      <w:r w:rsidR="004377DE">
        <w:rPr>
          <w:spacing w:val="-2"/>
          <w:w w:val="105"/>
        </w:rPr>
        <w:t xml:space="preserve"> ab</w:t>
      </w:r>
      <w:r w:rsidR="004377DE">
        <w:rPr>
          <w:spacing w:val="-3"/>
          <w:w w:val="105"/>
        </w:rPr>
        <w:t>o</w:t>
      </w:r>
      <w:r w:rsidR="004377DE">
        <w:rPr>
          <w:spacing w:val="-2"/>
          <w:w w:val="105"/>
        </w:rPr>
        <w:t>v</w:t>
      </w:r>
      <w:r w:rsidR="004377DE">
        <w:rPr>
          <w:spacing w:val="-3"/>
          <w:w w:val="105"/>
        </w:rPr>
        <w:t>e</w:t>
      </w:r>
      <w:r w:rsidR="004377DE">
        <w:rPr>
          <w:spacing w:val="-2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-2"/>
          <w:w w:val="105"/>
        </w:rPr>
        <w:t xml:space="preserve"> </w:t>
      </w:r>
      <w:r w:rsidR="004377DE">
        <w:rPr>
          <w:w w:val="105"/>
        </w:rPr>
        <w:t>photosphere</w:t>
      </w:r>
      <w:r w:rsidR="004377DE">
        <w:rPr>
          <w:spacing w:val="-3"/>
          <w:w w:val="105"/>
        </w:rPr>
        <w:t xml:space="preserve"> </w:t>
      </w:r>
      <w:r w:rsidR="004377DE">
        <w:rPr>
          <w:spacing w:val="-1"/>
          <w:w w:val="105"/>
        </w:rPr>
        <w:t>(</w:t>
      </w:r>
      <w:r w:rsidR="004377DE">
        <w:rPr>
          <w:spacing w:val="-2"/>
          <w:w w:val="105"/>
        </w:rPr>
        <w:t>1</w:t>
      </w:r>
      <w:r w:rsidR="004377DE">
        <w:rPr>
          <w:rFonts w:cs="Times New Roman"/>
          <w:i/>
          <w:spacing w:val="-1"/>
          <w:w w:val="105"/>
        </w:rPr>
        <w:t>.</w:t>
      </w:r>
      <w:r w:rsidR="004377DE">
        <w:rPr>
          <w:spacing w:val="-2"/>
          <w:w w:val="105"/>
        </w:rPr>
        <w:t xml:space="preserve">35 </w:t>
      </w:r>
      <w:r w:rsidR="004377DE">
        <w:rPr>
          <w:rFonts w:cs="Times New Roman"/>
          <w:i/>
          <w:w w:val="105"/>
        </w:rPr>
        <w:t>R</w:t>
      </w:r>
    </w:p>
    <w:p w14:paraId="1DE4A701" w14:textId="77777777" w:rsidR="00D36D19" w:rsidRDefault="004377DE">
      <w:pPr>
        <w:pStyle w:val="BodyText"/>
        <w:spacing w:before="93"/>
        <w:ind w:left="-30"/>
      </w:pPr>
      <w:r>
        <w:rPr>
          <w:w w:val="115"/>
        </w:rPr>
        <w:br w:type="column"/>
      </w:r>
      <w:r>
        <w:rPr>
          <w:w w:val="115"/>
        </w:rPr>
        <w:lastRenderedPageBreak/>
        <w:t>).</w:t>
      </w:r>
      <w:r>
        <w:rPr>
          <w:spacing w:val="19"/>
          <w:w w:val="115"/>
        </w:rPr>
        <w:t xml:space="preserve"> </w:t>
      </w:r>
      <w:r>
        <w:rPr>
          <w:spacing w:val="-2"/>
          <w:w w:val="115"/>
        </w:rPr>
        <w:t>I</w:t>
      </w:r>
      <w:r>
        <w:rPr>
          <w:spacing w:val="-1"/>
          <w:w w:val="115"/>
        </w:rPr>
        <w:t>ts</w:t>
      </w:r>
    </w:p>
    <w:p w14:paraId="1DE4A702" w14:textId="77777777" w:rsidR="00D36D19" w:rsidRDefault="00D36D19">
      <w:pPr>
        <w:sectPr w:rsidR="00D36D19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8966" w:space="40"/>
            <w:col w:w="574"/>
          </w:cols>
        </w:sectPr>
      </w:pPr>
    </w:p>
    <w:p w14:paraId="1DE4A703" w14:textId="77777777" w:rsidR="00D36D19" w:rsidRDefault="00D36D19">
      <w:pPr>
        <w:spacing w:before="5"/>
        <w:rPr>
          <w:rFonts w:ascii="Times New Roman" w:eastAsia="Times New Roman" w:hAnsi="Times New Roman" w:cs="Times New Roman"/>
          <w:sz w:val="10"/>
          <w:szCs w:val="10"/>
        </w:rPr>
      </w:pPr>
    </w:p>
    <w:p w14:paraId="1DE4A704" w14:textId="610D7657" w:rsidR="00D36D19" w:rsidRDefault="00E86034">
      <w:pPr>
        <w:pStyle w:val="BodyText"/>
        <w:spacing w:before="58" w:line="455" w:lineRule="auto"/>
        <w:ind w:left="100" w:right="10"/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1312" behindDoc="0" locked="0" layoutInCell="1" allowOverlap="1" wp14:anchorId="1DE4A88B" wp14:editId="569D0674">
                <wp:simplePos x="0" y="0"/>
                <wp:positionH relativeFrom="page">
                  <wp:posOffset>5581650</wp:posOffset>
                </wp:positionH>
                <wp:positionV relativeFrom="paragraph">
                  <wp:posOffset>751840</wp:posOffset>
                </wp:positionV>
                <wp:extent cx="83820" cy="101600"/>
                <wp:effectExtent l="6350" t="2540" r="0" b="0"/>
                <wp:wrapNone/>
                <wp:docPr id="53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E4A8D5" w14:textId="77777777" w:rsidR="00AE6A8C" w:rsidRDefault="00AE6A8C">
                            <w:pPr>
                              <w:spacing w:line="106" w:lineRule="exact"/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w w:val="165"/>
                                <w:sz w:val="1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E4A88B" id="Text_x0020_Box_x0020_19" o:spid="_x0000_s1028" type="#_x0000_t202" style="position:absolute;left:0;text-align:left;margin-left:439.5pt;margin-top:59.2pt;width:6.6pt;height:8pt;z-index: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" filled="f" stroked="f">
                <v:textbox inset="0,0,0,0">
                  <w:txbxContent>
                    <w:p w14:paraId="1DE4A8D5" w14:textId="77777777" w:rsidR="00AE6A8C" w:rsidRDefault="00AE6A8C">
                      <w:pPr>
                        <w:spacing w:line="106" w:lineRule="exact"/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i/>
                          <w:w w:val="165"/>
                          <w:sz w:val="16"/>
                        </w:rP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77DE">
        <w:rPr>
          <w:w w:val="105"/>
        </w:rPr>
        <w:t>outer</w:t>
      </w:r>
      <w:r w:rsidR="004377DE">
        <w:rPr>
          <w:spacing w:val="7"/>
          <w:w w:val="105"/>
        </w:rPr>
        <w:t xml:space="preserve"> </w:t>
      </w:r>
      <w:r w:rsidR="004377DE">
        <w:rPr>
          <w:spacing w:val="5"/>
          <w:w w:val="105"/>
        </w:rPr>
        <w:t>b</w:t>
      </w:r>
      <w:r w:rsidR="004377DE">
        <w:rPr>
          <w:w w:val="105"/>
        </w:rPr>
        <w:t>oundary</w:t>
      </w:r>
      <w:r w:rsidR="004377DE">
        <w:rPr>
          <w:spacing w:val="7"/>
          <w:w w:val="105"/>
        </w:rPr>
        <w:t xml:space="preserve"> </w:t>
      </w:r>
      <w:r w:rsidR="004377DE">
        <w:rPr>
          <w:w w:val="105"/>
        </w:rPr>
        <w:t>is</w:t>
      </w:r>
      <w:r w:rsidR="004377DE">
        <w:rPr>
          <w:spacing w:val="7"/>
          <w:w w:val="105"/>
        </w:rPr>
        <w:t xml:space="preserve"> </w:t>
      </w:r>
      <w:r w:rsidR="004377DE">
        <w:rPr>
          <w:w w:val="105"/>
        </w:rPr>
        <w:t>determined</w:t>
      </w:r>
      <w:r w:rsidR="004377DE">
        <w:rPr>
          <w:spacing w:val="7"/>
          <w:w w:val="105"/>
        </w:rPr>
        <w:t xml:space="preserve"> </w:t>
      </w:r>
      <w:r w:rsidR="004377DE">
        <w:rPr>
          <w:spacing w:val="-6"/>
          <w:w w:val="105"/>
        </w:rPr>
        <w:t>b</w:t>
      </w:r>
      <w:r w:rsidR="004377DE">
        <w:rPr>
          <w:w w:val="105"/>
        </w:rPr>
        <w:t>y</w:t>
      </w:r>
      <w:r w:rsidR="004377DE">
        <w:rPr>
          <w:spacing w:val="8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7"/>
          <w:w w:val="105"/>
        </w:rPr>
        <w:t xml:space="preserve"> </w:t>
      </w:r>
      <w:proofErr w:type="spellStart"/>
      <w:r w:rsidR="004377DE">
        <w:rPr>
          <w:w w:val="105"/>
        </w:rPr>
        <w:t>Alf</w:t>
      </w:r>
      <w:r w:rsidR="004377DE">
        <w:rPr>
          <w:spacing w:val="-7"/>
          <w:w w:val="105"/>
        </w:rPr>
        <w:t>v</w:t>
      </w:r>
      <w:r w:rsidR="004377DE">
        <w:rPr>
          <w:spacing w:val="-74"/>
          <w:w w:val="105"/>
        </w:rPr>
        <w:t>´</w:t>
      </w:r>
      <w:r w:rsidR="004377DE">
        <w:rPr>
          <w:w w:val="105"/>
        </w:rPr>
        <w:t>en</w:t>
      </w:r>
      <w:proofErr w:type="spellEnd"/>
      <w:r w:rsidR="004377DE">
        <w:rPr>
          <w:spacing w:val="7"/>
          <w:w w:val="105"/>
        </w:rPr>
        <w:t xml:space="preserve"> </w:t>
      </w:r>
      <w:r w:rsidR="004377DE">
        <w:rPr>
          <w:w w:val="105"/>
        </w:rPr>
        <w:t>surface</w:t>
      </w:r>
      <w:r w:rsidR="004377DE">
        <w:rPr>
          <w:spacing w:val="7"/>
          <w:w w:val="105"/>
        </w:rPr>
        <w:t xml:space="preserve"> </w:t>
      </w:r>
      <w:r w:rsidR="004377DE">
        <w:rPr>
          <w:w w:val="105"/>
        </w:rPr>
        <w:t>where</w:t>
      </w:r>
      <w:r w:rsidR="004377DE">
        <w:rPr>
          <w:spacing w:val="8"/>
          <w:w w:val="105"/>
        </w:rPr>
        <w:t xml:space="preserve"> </w:t>
      </w:r>
      <w:r w:rsidR="004377DE">
        <w:rPr>
          <w:w w:val="105"/>
        </w:rPr>
        <w:t>information</w:t>
      </w:r>
      <w:r w:rsidR="004377DE">
        <w:rPr>
          <w:spacing w:val="7"/>
          <w:w w:val="105"/>
        </w:rPr>
        <w:t xml:space="preserve"> </w:t>
      </w:r>
      <w:r w:rsidR="004377DE">
        <w:rPr>
          <w:w w:val="105"/>
        </w:rPr>
        <w:t>can</w:t>
      </w:r>
      <w:r w:rsidR="004377DE">
        <w:rPr>
          <w:spacing w:val="7"/>
          <w:w w:val="105"/>
        </w:rPr>
        <w:t xml:space="preserve"> </w:t>
      </w:r>
      <w:r w:rsidR="004377DE">
        <w:rPr>
          <w:w w:val="105"/>
        </w:rPr>
        <w:t>no</w:t>
      </w:r>
      <w:r w:rsidR="004377DE">
        <w:rPr>
          <w:spacing w:val="7"/>
          <w:w w:val="105"/>
        </w:rPr>
        <w:t xml:space="preserve"> </w:t>
      </w:r>
      <w:r w:rsidR="004377DE">
        <w:rPr>
          <w:w w:val="105"/>
        </w:rPr>
        <w:t>longer</w:t>
      </w:r>
      <w:r w:rsidR="004377DE">
        <w:rPr>
          <w:spacing w:val="8"/>
          <w:w w:val="105"/>
        </w:rPr>
        <w:t xml:space="preserve"> </w:t>
      </w:r>
      <w:r w:rsidR="004377DE">
        <w:rPr>
          <w:spacing w:val="5"/>
          <w:w w:val="105"/>
        </w:rPr>
        <w:t>b</w:t>
      </w:r>
      <w:r w:rsidR="004377DE">
        <w:rPr>
          <w:w w:val="105"/>
        </w:rPr>
        <w:t>e</w:t>
      </w:r>
      <w:r w:rsidR="004377DE">
        <w:rPr>
          <w:spacing w:val="7"/>
          <w:w w:val="105"/>
        </w:rPr>
        <w:t xml:space="preserve"> </w:t>
      </w:r>
      <w:r w:rsidR="004377DE">
        <w:rPr>
          <w:w w:val="105"/>
        </w:rPr>
        <w:t>propagated</w:t>
      </w:r>
      <w:r w:rsidR="004377DE">
        <w:rPr>
          <w:w w:val="110"/>
        </w:rPr>
        <w:t xml:space="preserve"> </w:t>
      </w:r>
      <w:r w:rsidR="004377DE">
        <w:rPr>
          <w:spacing w:val="-4"/>
          <w:w w:val="105"/>
        </w:rPr>
        <w:t>i</w:t>
      </w:r>
      <w:r w:rsidR="004377DE">
        <w:rPr>
          <w:spacing w:val="-3"/>
          <w:w w:val="105"/>
        </w:rPr>
        <w:t>n</w:t>
      </w:r>
      <w:r w:rsidR="004377DE">
        <w:rPr>
          <w:spacing w:val="-4"/>
          <w:w w:val="105"/>
        </w:rPr>
        <w:t>w</w:t>
      </w:r>
      <w:r w:rsidR="004377DE">
        <w:rPr>
          <w:spacing w:val="-3"/>
          <w:w w:val="105"/>
        </w:rPr>
        <w:t>ard</w:t>
      </w:r>
      <w:r w:rsidR="004377DE">
        <w:rPr>
          <w:spacing w:val="28"/>
          <w:w w:val="105"/>
        </w:rPr>
        <w:t xml:space="preserve"> </w:t>
      </w:r>
      <w:r w:rsidR="004377DE">
        <w:rPr>
          <w:w w:val="105"/>
        </w:rPr>
        <w:t>and</w:t>
      </w:r>
      <w:r w:rsidR="004377DE">
        <w:rPr>
          <w:spacing w:val="29"/>
          <w:w w:val="105"/>
        </w:rPr>
        <w:t xml:space="preserve"> </w:t>
      </w:r>
      <w:r w:rsidR="004377DE">
        <w:rPr>
          <w:w w:val="105"/>
        </w:rPr>
        <w:t>has</w:t>
      </w:r>
      <w:r w:rsidR="004377DE">
        <w:rPr>
          <w:spacing w:val="29"/>
          <w:w w:val="105"/>
        </w:rPr>
        <w:t xml:space="preserve"> </w:t>
      </w:r>
      <w:r w:rsidR="004377DE">
        <w:rPr>
          <w:spacing w:val="-1"/>
          <w:w w:val="105"/>
        </w:rPr>
        <w:t>r</w:t>
      </w:r>
      <w:r w:rsidR="004377DE">
        <w:rPr>
          <w:spacing w:val="-2"/>
          <w:w w:val="105"/>
        </w:rPr>
        <w:t>ece</w:t>
      </w:r>
      <w:r w:rsidR="004377DE">
        <w:rPr>
          <w:spacing w:val="-1"/>
          <w:w w:val="105"/>
        </w:rPr>
        <w:t>nt</w:t>
      </w:r>
      <w:r w:rsidR="004377DE">
        <w:rPr>
          <w:spacing w:val="-2"/>
          <w:w w:val="105"/>
        </w:rPr>
        <w:t>l</w:t>
      </w:r>
      <w:r w:rsidR="004377DE">
        <w:rPr>
          <w:spacing w:val="-1"/>
          <w:w w:val="105"/>
        </w:rPr>
        <w:t>y</w:t>
      </w:r>
      <w:r w:rsidR="004377DE">
        <w:rPr>
          <w:spacing w:val="29"/>
          <w:w w:val="105"/>
        </w:rPr>
        <w:t xml:space="preserve"> </w:t>
      </w:r>
      <w:r w:rsidR="004377DE">
        <w:rPr>
          <w:w w:val="105"/>
        </w:rPr>
        <w:t>b</w:t>
      </w:r>
      <w:r w:rsidR="004377DE">
        <w:rPr>
          <w:spacing w:val="1"/>
          <w:w w:val="105"/>
        </w:rPr>
        <w:t>ee</w:t>
      </w:r>
      <w:r w:rsidR="004377DE">
        <w:rPr>
          <w:w w:val="105"/>
        </w:rPr>
        <w:t>n</w:t>
      </w:r>
      <w:r w:rsidR="004377DE">
        <w:rPr>
          <w:spacing w:val="29"/>
          <w:w w:val="105"/>
        </w:rPr>
        <w:t xml:space="preserve"> </w:t>
      </w:r>
      <w:r w:rsidR="004377DE">
        <w:rPr>
          <w:spacing w:val="-2"/>
          <w:w w:val="105"/>
        </w:rPr>
        <w:t>d</w:t>
      </w:r>
      <w:r w:rsidR="004377DE">
        <w:rPr>
          <w:spacing w:val="-3"/>
          <w:w w:val="105"/>
        </w:rPr>
        <w:t>isco</w:t>
      </w:r>
      <w:r w:rsidR="004377DE">
        <w:rPr>
          <w:spacing w:val="-2"/>
          <w:w w:val="105"/>
        </w:rPr>
        <w:t>v</w:t>
      </w:r>
      <w:r w:rsidR="004377DE">
        <w:rPr>
          <w:spacing w:val="-3"/>
          <w:w w:val="105"/>
        </w:rPr>
        <w:t>e</w:t>
      </w:r>
      <w:r w:rsidR="004377DE">
        <w:rPr>
          <w:spacing w:val="-2"/>
          <w:w w:val="105"/>
        </w:rPr>
        <w:t>r</w:t>
      </w:r>
      <w:r w:rsidR="004377DE">
        <w:rPr>
          <w:spacing w:val="-3"/>
          <w:w w:val="105"/>
        </w:rPr>
        <w:t>e</w:t>
      </w:r>
      <w:r w:rsidR="004377DE">
        <w:rPr>
          <w:spacing w:val="-2"/>
          <w:w w:val="105"/>
        </w:rPr>
        <w:t>d</w:t>
      </w:r>
      <w:r w:rsidR="004377DE">
        <w:rPr>
          <w:spacing w:val="29"/>
          <w:w w:val="105"/>
        </w:rPr>
        <w:t xml:space="preserve"> </w:t>
      </w:r>
      <w:r w:rsidR="004377DE">
        <w:rPr>
          <w:w w:val="105"/>
        </w:rPr>
        <w:t>to</w:t>
      </w:r>
      <w:r w:rsidR="004377DE">
        <w:rPr>
          <w:spacing w:val="29"/>
          <w:w w:val="105"/>
        </w:rPr>
        <w:t xml:space="preserve"> </w:t>
      </w:r>
      <w:r w:rsidR="004377DE">
        <w:rPr>
          <w:spacing w:val="2"/>
          <w:w w:val="105"/>
        </w:rPr>
        <w:t>b</w:t>
      </w:r>
      <w:r w:rsidR="004377DE">
        <w:rPr>
          <w:spacing w:val="3"/>
          <w:w w:val="105"/>
        </w:rPr>
        <w:t>e</w:t>
      </w:r>
      <w:r w:rsidR="004377DE">
        <w:rPr>
          <w:spacing w:val="29"/>
          <w:w w:val="105"/>
        </w:rPr>
        <w:t xml:space="preserve"> </w:t>
      </w:r>
      <w:r w:rsidR="004377DE">
        <w:rPr>
          <w:w w:val="105"/>
        </w:rPr>
        <w:t>at</w:t>
      </w:r>
      <w:r w:rsidR="004377DE">
        <w:rPr>
          <w:spacing w:val="29"/>
          <w:w w:val="105"/>
        </w:rPr>
        <w:t xml:space="preserve"> </w:t>
      </w:r>
      <w:r w:rsidR="004377DE">
        <w:rPr>
          <w:w w:val="105"/>
        </w:rPr>
        <w:t>a</w:t>
      </w:r>
      <w:r w:rsidR="004377DE">
        <w:rPr>
          <w:spacing w:val="29"/>
          <w:w w:val="105"/>
        </w:rPr>
        <w:t xml:space="preserve"> </w:t>
      </w:r>
      <w:r w:rsidR="004377DE">
        <w:rPr>
          <w:spacing w:val="-4"/>
          <w:w w:val="105"/>
        </w:rPr>
        <w:t>mu</w:t>
      </w:r>
      <w:r w:rsidR="004377DE">
        <w:rPr>
          <w:spacing w:val="-5"/>
          <w:w w:val="105"/>
        </w:rPr>
        <w:t>c</w:t>
      </w:r>
      <w:r w:rsidR="004377DE">
        <w:rPr>
          <w:spacing w:val="-4"/>
          <w:w w:val="105"/>
        </w:rPr>
        <w:t>h</w:t>
      </w:r>
      <w:r w:rsidR="004377DE">
        <w:rPr>
          <w:spacing w:val="29"/>
          <w:w w:val="105"/>
        </w:rPr>
        <w:t xml:space="preserve"> </w:t>
      </w:r>
      <w:r w:rsidR="004377DE">
        <w:rPr>
          <w:w w:val="105"/>
        </w:rPr>
        <w:t>higher</w:t>
      </w:r>
      <w:r w:rsidR="004377DE">
        <w:rPr>
          <w:spacing w:val="29"/>
          <w:w w:val="105"/>
        </w:rPr>
        <w:t xml:space="preserve"> </w:t>
      </w:r>
      <w:r w:rsidR="004377DE">
        <w:rPr>
          <w:w w:val="105"/>
        </w:rPr>
        <w:t>altitude</w:t>
      </w:r>
      <w:r w:rsidR="004377DE">
        <w:rPr>
          <w:spacing w:val="29"/>
          <w:w w:val="105"/>
        </w:rPr>
        <w:t xml:space="preserve"> </w:t>
      </w:r>
      <w:r w:rsidR="004377DE">
        <w:rPr>
          <w:w w:val="105"/>
        </w:rPr>
        <w:t>than</w:t>
      </w:r>
      <w:r w:rsidR="004377DE">
        <w:rPr>
          <w:spacing w:val="29"/>
          <w:w w:val="105"/>
        </w:rPr>
        <w:t xml:space="preserve"> </w:t>
      </w:r>
      <w:r w:rsidR="004377DE">
        <w:rPr>
          <w:w w:val="105"/>
        </w:rPr>
        <w:t>previously</w:t>
      </w:r>
      <w:r w:rsidR="004377DE">
        <w:rPr>
          <w:spacing w:val="29"/>
          <w:w w:val="105"/>
        </w:rPr>
        <w:t xml:space="preserve"> </w:t>
      </w:r>
      <w:r w:rsidR="004377DE">
        <w:rPr>
          <w:spacing w:val="-1"/>
          <w:w w:val="105"/>
        </w:rPr>
        <w:t>thought</w:t>
      </w:r>
      <w:r w:rsidR="004377DE">
        <w:rPr>
          <w:spacing w:val="-2"/>
          <w:w w:val="105"/>
        </w:rPr>
        <w:t>:</w:t>
      </w:r>
    </w:p>
    <w:p w14:paraId="1DE4A705" w14:textId="77777777" w:rsidR="00D36D19" w:rsidRDefault="00D36D19">
      <w:pPr>
        <w:spacing w:line="455" w:lineRule="auto"/>
        <w:sectPr w:rsidR="00D36D19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1DE4A706" w14:textId="2815608F" w:rsidR="00D36D19" w:rsidRDefault="00E86034">
      <w:pPr>
        <w:spacing w:line="311" w:lineRule="exact"/>
        <w:ind w:left="100"/>
        <w:rPr>
          <w:rFonts w:ascii="Times New Roman" w:eastAsia="Times New Roman" w:hAnsi="Times New Roman" w:cs="Times New Roman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1288" behindDoc="0" locked="0" layoutInCell="1" allowOverlap="1" wp14:anchorId="1DE4A88C" wp14:editId="7D0AF2E6">
                <wp:simplePos x="0" y="0"/>
                <wp:positionH relativeFrom="page">
                  <wp:posOffset>2196465</wp:posOffset>
                </wp:positionH>
                <wp:positionV relativeFrom="paragraph">
                  <wp:posOffset>110490</wp:posOffset>
                </wp:positionV>
                <wp:extent cx="83820" cy="101600"/>
                <wp:effectExtent l="0" t="0" r="5715" b="3810"/>
                <wp:wrapNone/>
                <wp:docPr id="52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E4A8D6" w14:textId="77777777" w:rsidR="00AE6A8C" w:rsidRDefault="00AE6A8C">
                            <w:pPr>
                              <w:spacing w:line="106" w:lineRule="exact"/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w w:val="165"/>
                                <w:sz w:val="1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E4A88C" id="Text_x0020_Box_x0020_18" o:spid="_x0000_s1029" type="#_x0000_t202" style="position:absolute;left:0;text-align:left;margin-left:172.95pt;margin-top:8.7pt;width:6.6pt;height:8pt;z-index:1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" filled="f" stroked="f">
                <v:textbox inset="0,0,0,0">
                  <w:txbxContent>
                    <w:p w14:paraId="1DE4A8D6" w14:textId="77777777" w:rsidR="00AE6A8C" w:rsidRDefault="00AE6A8C">
                      <w:pPr>
                        <w:spacing w:line="106" w:lineRule="exact"/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i/>
                          <w:w w:val="165"/>
                          <w:sz w:val="16"/>
                        </w:rP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77DE">
        <w:rPr>
          <w:rFonts w:ascii="Times New Roman" w:eastAsia="Times New Roman" w:hAnsi="Times New Roman" w:cs="Times New Roman"/>
          <w:w w:val="105"/>
        </w:rPr>
        <w:t>8</w:t>
      </w:r>
      <w:r w:rsidR="004377DE">
        <w:rPr>
          <w:rFonts w:ascii="Times New Roman" w:eastAsia="Times New Roman" w:hAnsi="Times New Roman" w:cs="Times New Roman"/>
          <w:i/>
          <w:w w:val="105"/>
        </w:rPr>
        <w:t>.</w:t>
      </w:r>
      <w:r w:rsidR="004377DE">
        <w:rPr>
          <w:rFonts w:ascii="Times New Roman" w:eastAsia="Times New Roman" w:hAnsi="Times New Roman" w:cs="Times New Roman"/>
          <w:w w:val="105"/>
        </w:rPr>
        <w:t>35</w:t>
      </w:r>
      <w:r w:rsidR="004377DE">
        <w:rPr>
          <w:rFonts w:ascii="Times New Roman" w:eastAsia="Times New Roman" w:hAnsi="Times New Roman" w:cs="Times New Roman"/>
          <w:spacing w:val="-7"/>
          <w:w w:val="105"/>
        </w:rPr>
        <w:t xml:space="preserve"> </w:t>
      </w:r>
      <w:r w:rsidR="004377DE">
        <w:rPr>
          <w:rFonts w:ascii="メイリオ" w:eastAsia="メイリオ" w:hAnsi="メイリオ" w:cs="メイリオ"/>
          <w:i/>
          <w:w w:val="105"/>
        </w:rPr>
        <w:t>⇥</w:t>
      </w:r>
      <w:r w:rsidR="004377DE">
        <w:rPr>
          <w:rFonts w:ascii="メイリオ" w:eastAsia="メイリオ" w:hAnsi="メイリオ" w:cs="メイリオ"/>
          <w:i/>
          <w:spacing w:val="-27"/>
          <w:w w:val="105"/>
        </w:rPr>
        <w:t xml:space="preserve"> </w:t>
      </w:r>
      <w:r w:rsidR="004377DE">
        <w:rPr>
          <w:rFonts w:ascii="Times New Roman" w:eastAsia="Times New Roman" w:hAnsi="Times New Roman" w:cs="Times New Roman"/>
          <w:w w:val="105"/>
        </w:rPr>
        <w:t>10</w:t>
      </w:r>
      <w:r w:rsidR="004377DE">
        <w:rPr>
          <w:rFonts w:ascii="Times New Roman" w:eastAsia="Times New Roman" w:hAnsi="Times New Roman" w:cs="Times New Roman"/>
          <w:w w:val="105"/>
          <w:position w:val="8"/>
          <w:sz w:val="16"/>
          <w:szCs w:val="16"/>
        </w:rPr>
        <w:t xml:space="preserve">6 </w:t>
      </w:r>
      <w:r w:rsidR="004377DE">
        <w:rPr>
          <w:rFonts w:ascii="Times New Roman" w:eastAsia="Times New Roman" w:hAnsi="Times New Roman" w:cs="Times New Roman"/>
          <w:spacing w:val="1"/>
          <w:w w:val="105"/>
          <w:position w:val="8"/>
          <w:sz w:val="16"/>
          <w:szCs w:val="16"/>
        </w:rPr>
        <w:t xml:space="preserve"> </w:t>
      </w:r>
      <w:r w:rsidR="004377DE">
        <w:rPr>
          <w:rFonts w:ascii="Times New Roman" w:eastAsia="Times New Roman" w:hAnsi="Times New Roman" w:cs="Times New Roman"/>
          <w:w w:val="105"/>
        </w:rPr>
        <w:t>km</w:t>
      </w:r>
      <w:r w:rsidR="004377DE">
        <w:rPr>
          <w:rFonts w:ascii="Times New Roman" w:eastAsia="Times New Roman" w:hAnsi="Times New Roman" w:cs="Times New Roman"/>
          <w:spacing w:val="18"/>
          <w:w w:val="105"/>
        </w:rPr>
        <w:t xml:space="preserve"> </w:t>
      </w:r>
      <w:r w:rsidR="004377DE">
        <w:rPr>
          <w:rFonts w:ascii="Times New Roman" w:eastAsia="Times New Roman" w:hAnsi="Times New Roman" w:cs="Times New Roman"/>
          <w:w w:val="105"/>
        </w:rPr>
        <w:t>(12</w:t>
      </w:r>
      <w:r w:rsidR="004377DE">
        <w:rPr>
          <w:rFonts w:ascii="Times New Roman" w:eastAsia="Times New Roman" w:hAnsi="Times New Roman" w:cs="Times New Roman"/>
          <w:spacing w:val="19"/>
          <w:w w:val="105"/>
        </w:rPr>
        <w:t xml:space="preserve"> </w:t>
      </w:r>
      <w:r w:rsidR="004377DE">
        <w:rPr>
          <w:rFonts w:ascii="Times New Roman" w:eastAsia="Times New Roman" w:hAnsi="Times New Roman" w:cs="Times New Roman"/>
          <w:i/>
          <w:w w:val="105"/>
        </w:rPr>
        <w:t>R</w:t>
      </w:r>
    </w:p>
    <w:p w14:paraId="1DE4A707" w14:textId="77777777" w:rsidR="00D36D19" w:rsidRDefault="004377DE">
      <w:pPr>
        <w:pStyle w:val="BodyText"/>
        <w:spacing w:line="311" w:lineRule="exact"/>
        <w:ind w:left="-30"/>
        <w:rPr>
          <w:rFonts w:cs="Times New Roman"/>
        </w:rPr>
      </w:pPr>
      <w:r>
        <w:rPr>
          <w:w w:val="105"/>
        </w:rPr>
        <w:br w:type="column"/>
      </w:r>
      <w:r>
        <w:rPr>
          <w:w w:val="105"/>
        </w:rPr>
        <w:lastRenderedPageBreak/>
        <w:t>)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ol</w:t>
      </w:r>
      <w:r>
        <w:rPr>
          <w:w w:val="105"/>
        </w:rPr>
        <w:t>ar</w:t>
      </w:r>
      <w:r>
        <w:rPr>
          <w:spacing w:val="27"/>
          <w:w w:val="105"/>
        </w:rPr>
        <w:t xml:space="preserve"> </w:t>
      </w:r>
      <w:r>
        <w:rPr>
          <w:w w:val="105"/>
        </w:rPr>
        <w:t>coronal</w:t>
      </w:r>
      <w:r>
        <w:rPr>
          <w:spacing w:val="26"/>
          <w:w w:val="105"/>
        </w:rPr>
        <w:t xml:space="preserve"> </w:t>
      </w:r>
      <w:r>
        <w:rPr>
          <w:w w:val="105"/>
        </w:rPr>
        <w:t>holes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1</w:t>
      </w:r>
      <w:r>
        <w:rPr>
          <w:rFonts w:cs="Times New Roman"/>
          <w:i/>
          <w:w w:val="105"/>
        </w:rPr>
        <w:t>.</w:t>
      </w:r>
      <w:r>
        <w:rPr>
          <w:w w:val="105"/>
        </w:rPr>
        <w:t>04</w:t>
      </w:r>
      <w:r>
        <w:rPr>
          <w:spacing w:val="-1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23"/>
          <w:w w:val="105"/>
        </w:rPr>
        <w:t xml:space="preserve"> </w:t>
      </w:r>
      <w:r>
        <w:rPr>
          <w:w w:val="105"/>
        </w:rPr>
        <w:t>10</w:t>
      </w:r>
      <w:r>
        <w:rPr>
          <w:rFonts w:cs="Times New Roman"/>
          <w:w w:val="105"/>
          <w:position w:val="8"/>
          <w:sz w:val="16"/>
          <w:szCs w:val="16"/>
        </w:rPr>
        <w:t xml:space="preserve">7 </w:t>
      </w:r>
      <w:r>
        <w:rPr>
          <w:rFonts w:cs="Times New Roman"/>
          <w:spacing w:val="10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km</w:t>
      </w:r>
      <w:r>
        <w:rPr>
          <w:spacing w:val="27"/>
          <w:w w:val="105"/>
        </w:rPr>
        <w:t xml:space="preserve"> </w:t>
      </w:r>
      <w:r>
        <w:rPr>
          <w:w w:val="105"/>
        </w:rPr>
        <w:t>(15</w:t>
      </w:r>
      <w:r>
        <w:rPr>
          <w:spacing w:val="27"/>
          <w:w w:val="105"/>
        </w:rPr>
        <w:t xml:space="preserve"> </w:t>
      </w:r>
      <w:r>
        <w:rPr>
          <w:rFonts w:cs="Times New Roman"/>
          <w:i/>
          <w:w w:val="105"/>
        </w:rPr>
        <w:t>R</w:t>
      </w:r>
    </w:p>
    <w:p w14:paraId="1DE4A708" w14:textId="77777777" w:rsidR="00D36D19" w:rsidRDefault="004377DE">
      <w:pPr>
        <w:pStyle w:val="BodyText"/>
        <w:spacing w:before="8"/>
        <w:ind w:left="-30"/>
      </w:pPr>
      <w:r>
        <w:rPr>
          <w:w w:val="110"/>
        </w:rPr>
        <w:br w:type="column"/>
      </w:r>
      <w:r>
        <w:rPr>
          <w:w w:val="110"/>
        </w:rPr>
        <w:lastRenderedPageBreak/>
        <w:t>)</w:t>
      </w:r>
      <w:r>
        <w:rPr>
          <w:spacing w:val="23"/>
          <w:w w:val="110"/>
        </w:rPr>
        <w:t xml:space="preserve"> </w:t>
      </w:r>
      <w:r>
        <w:rPr>
          <w:w w:val="110"/>
        </w:rPr>
        <w:t>at</w:t>
      </w:r>
      <w:r>
        <w:rPr>
          <w:spacing w:val="23"/>
          <w:w w:val="110"/>
        </w:rPr>
        <w:t xml:space="preserve"> </w:t>
      </w:r>
      <w:r>
        <w:rPr>
          <w:spacing w:val="-4"/>
          <w:w w:val="110"/>
        </w:rPr>
        <w:t>lowe</w:t>
      </w:r>
      <w:r>
        <w:rPr>
          <w:spacing w:val="-3"/>
          <w:w w:val="110"/>
        </w:rPr>
        <w:t>r</w:t>
      </w:r>
      <w:r>
        <w:rPr>
          <w:spacing w:val="23"/>
          <w:w w:val="110"/>
        </w:rPr>
        <w:t xml:space="preserve"> 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tud</w:t>
      </w:r>
      <w:r>
        <w:rPr>
          <w:spacing w:val="-2"/>
          <w:w w:val="110"/>
        </w:rPr>
        <w:t>es</w:t>
      </w:r>
    </w:p>
    <w:p w14:paraId="1DE4A709" w14:textId="77777777" w:rsidR="00D36D19" w:rsidRDefault="00D36D19">
      <w:pPr>
        <w:sectPr w:rsidR="00D36D19">
          <w:type w:val="continuous"/>
          <w:pgSz w:w="12240" w:h="15840"/>
          <w:pgMar w:top="1500" w:right="1320" w:bottom="280" w:left="1340" w:header="720" w:footer="720" w:gutter="0"/>
          <w:cols w:num="3" w:space="720" w:equalWidth="0">
            <w:col w:w="2252" w:space="40"/>
            <w:col w:w="5292" w:space="40"/>
            <w:col w:w="1956"/>
          </w:cols>
        </w:sectPr>
      </w:pPr>
    </w:p>
    <w:p w14:paraId="1DE4A70A" w14:textId="77777777" w:rsidR="00D36D19" w:rsidRDefault="00D36D19">
      <w:pPr>
        <w:spacing w:before="5"/>
        <w:rPr>
          <w:rFonts w:ascii="Times New Roman" w:eastAsia="Times New Roman" w:hAnsi="Times New Roman" w:cs="Times New Roman"/>
          <w:sz w:val="10"/>
          <w:szCs w:val="10"/>
        </w:rPr>
      </w:pPr>
    </w:p>
    <w:p w14:paraId="1DE4A70B" w14:textId="77777777" w:rsidR="00D36D19" w:rsidRDefault="004377DE">
      <w:pPr>
        <w:pStyle w:val="BodyText"/>
        <w:spacing w:before="58" w:line="362" w:lineRule="auto"/>
        <w:ind w:left="100" w:right="10"/>
      </w:pPr>
      <w:r>
        <w:rPr>
          <w:spacing w:val="-2"/>
          <w:w w:val="105"/>
        </w:rPr>
        <w:t>(</w:t>
      </w:r>
      <w:hyperlink w:anchor="_bookmark28" w:history="1">
        <w:r>
          <w:rPr>
            <w:spacing w:val="-2"/>
            <w:w w:val="105"/>
          </w:rPr>
          <w:t>D</w:t>
        </w:r>
        <w:r>
          <w:rPr>
            <w:spacing w:val="-3"/>
            <w:w w:val="105"/>
          </w:rPr>
          <w:t>e</w:t>
        </w:r>
        <w:r>
          <w:rPr>
            <w:spacing w:val="-2"/>
            <w:w w:val="105"/>
          </w:rPr>
          <w:t>For</w:t>
        </w:r>
        <w:r>
          <w:rPr>
            <w:spacing w:val="-3"/>
            <w:w w:val="105"/>
          </w:rPr>
          <w:t>es</w:t>
        </w:r>
        <w:r>
          <w:rPr>
            <w:spacing w:val="-2"/>
            <w:w w:val="105"/>
          </w:rPr>
          <w:t>t</w:t>
        </w:r>
        <w:r>
          <w:rPr>
            <w:spacing w:val="16"/>
            <w:w w:val="105"/>
          </w:rPr>
          <w:t xml:space="preserve"> </w:t>
        </w:r>
        <w:r>
          <w:rPr>
            <w:w w:val="105"/>
          </w:rPr>
          <w:t>et</w:t>
        </w:r>
        <w:r>
          <w:rPr>
            <w:spacing w:val="16"/>
            <w:w w:val="105"/>
          </w:rPr>
          <w:t xml:space="preserve"> </w:t>
        </w:r>
        <w:r>
          <w:rPr>
            <w:w w:val="105"/>
          </w:rPr>
          <w:t>al.</w:t>
        </w:r>
      </w:hyperlink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hyperlink w:anchor="_bookmark28" w:history="1">
        <w:r>
          <w:rPr>
            <w:w w:val="105"/>
          </w:rPr>
          <w:t>2014)</w:t>
        </w:r>
      </w:hyperlink>
      <w:r>
        <w:rPr>
          <w:w w:val="105"/>
        </w:rPr>
        <w:t>.</w:t>
      </w:r>
      <w:r>
        <w:rPr>
          <w:spacing w:val="51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age</w:t>
      </w:r>
      <w:r>
        <w:rPr>
          <w:spacing w:val="17"/>
          <w:w w:val="105"/>
        </w:rPr>
        <w:t xml:space="preserve"> </w:t>
      </w:r>
      <w:r>
        <w:rPr>
          <w:w w:val="105"/>
        </w:rPr>
        <w:t>temperature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corona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ab</w:t>
      </w:r>
      <w:r>
        <w:rPr>
          <w:spacing w:val="1"/>
          <w:w w:val="105"/>
        </w:rPr>
        <w:t>ou</w:t>
      </w:r>
      <w:r>
        <w:rPr>
          <w:w w:val="105"/>
        </w:rPr>
        <w:t>t</w:t>
      </w:r>
      <w:r>
        <w:rPr>
          <w:spacing w:val="16"/>
          <w:w w:val="105"/>
        </w:rPr>
        <w:t xml:space="preserve"> </w:t>
      </w:r>
      <w:r>
        <w:rPr>
          <w:w w:val="105"/>
        </w:rPr>
        <w:t>1.5</w:t>
      </w:r>
      <w:r>
        <w:rPr>
          <w:spacing w:val="16"/>
          <w:w w:val="105"/>
        </w:rPr>
        <w:t xml:space="preserve"> </w:t>
      </w:r>
      <w:r>
        <w:rPr>
          <w:w w:val="105"/>
        </w:rPr>
        <w:t>MK</w:t>
      </w:r>
      <w:r>
        <w:rPr>
          <w:spacing w:val="16"/>
          <w:w w:val="105"/>
        </w:rPr>
        <w:t xml:space="preserve"> </w:t>
      </w:r>
      <w:r>
        <w:rPr>
          <w:w w:val="105"/>
        </w:rPr>
        <w:t>(Figure</w:t>
      </w:r>
      <w:r>
        <w:rPr>
          <w:spacing w:val="17"/>
          <w:w w:val="105"/>
        </w:rPr>
        <w:t xml:space="preserve"> </w:t>
      </w:r>
      <w:hyperlink w:anchor="_bookmark2" w:history="1">
        <w:r>
          <w:rPr>
            <w:w w:val="105"/>
          </w:rPr>
          <w:t>2.</w:t>
        </w:r>
      </w:hyperlink>
      <w:r>
        <w:rPr>
          <w:w w:val="105"/>
        </w:rPr>
        <w:t>2)</w:t>
      </w:r>
      <w:r>
        <w:rPr>
          <w:spacing w:val="16"/>
          <w:w w:val="105"/>
        </w:rPr>
        <w:t xml:space="preserve"> </w:t>
      </w:r>
      <w:r>
        <w:rPr>
          <w:w w:val="105"/>
        </w:rPr>
        <w:t>but</w:t>
      </w:r>
      <w:r>
        <w:rPr>
          <w:spacing w:val="16"/>
          <w:w w:val="105"/>
        </w:rPr>
        <w:t xml:space="preserve"> </w:t>
      </w:r>
      <w:r>
        <w:rPr>
          <w:w w:val="105"/>
        </w:rPr>
        <w:t>it</w:t>
      </w:r>
      <w:r>
        <w:rPr>
          <w:spacing w:val="27"/>
          <w:w w:val="138"/>
        </w:rPr>
        <w:t xml:space="preserve"> </w:t>
      </w:r>
      <w:r>
        <w:rPr>
          <w:w w:val="105"/>
        </w:rPr>
        <w:t>ranges</w:t>
      </w:r>
      <w:r>
        <w:rPr>
          <w:spacing w:val="-8"/>
          <w:w w:val="105"/>
        </w:rPr>
        <w:t xml:space="preserve"> </w:t>
      </w:r>
      <w:r>
        <w:rPr>
          <w:w w:val="105"/>
        </w:rPr>
        <w:t>from</w:t>
      </w:r>
      <w:r>
        <w:rPr>
          <w:spacing w:val="-8"/>
          <w:w w:val="105"/>
        </w:rPr>
        <w:t xml:space="preserve"> </w:t>
      </w:r>
      <w:r>
        <w:rPr>
          <w:w w:val="105"/>
        </w:rPr>
        <w:t>roughly</w:t>
      </w:r>
      <w:r>
        <w:rPr>
          <w:spacing w:val="-7"/>
          <w:w w:val="105"/>
        </w:rPr>
        <w:t xml:space="preserve"> </w:t>
      </w:r>
      <w:r>
        <w:rPr>
          <w:spacing w:val="3"/>
          <w:w w:val="105"/>
        </w:rPr>
        <w:t>6</w:t>
      </w:r>
      <w:r>
        <w:rPr>
          <w:rFonts w:cs="Times New Roman"/>
          <w:i/>
          <w:spacing w:val="2"/>
          <w:w w:val="105"/>
        </w:rPr>
        <w:t>.</w:t>
      </w:r>
      <w:r>
        <w:rPr>
          <w:spacing w:val="3"/>
          <w:w w:val="105"/>
        </w:rPr>
        <w:t>00</w:t>
      </w:r>
      <w:r>
        <w:rPr>
          <w:rFonts w:ascii="メイリオ" w:eastAsia="メイリオ" w:hAnsi="メイリオ" w:cs="メイリオ"/>
          <w:i/>
          <w:spacing w:val="3"/>
          <w:w w:val="105"/>
        </w:rPr>
        <w:t>⇥</w:t>
      </w:r>
      <w:r>
        <w:rPr>
          <w:spacing w:val="3"/>
          <w:w w:val="105"/>
        </w:rPr>
        <w:t>10</w:t>
      </w:r>
      <w:r>
        <w:rPr>
          <w:rFonts w:cs="Times New Roman"/>
          <w:spacing w:val="3"/>
          <w:w w:val="105"/>
          <w:position w:val="8"/>
          <w:sz w:val="16"/>
          <w:szCs w:val="16"/>
        </w:rPr>
        <w:t>5</w:t>
      </w:r>
      <w:r>
        <w:rPr>
          <w:rFonts w:cs="Times New Roman"/>
          <w:spacing w:val="17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K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spacing w:val="3"/>
          <w:w w:val="105"/>
        </w:rPr>
        <w:t>5</w:t>
      </w:r>
      <w:r>
        <w:rPr>
          <w:rFonts w:cs="Times New Roman"/>
          <w:i/>
          <w:spacing w:val="2"/>
          <w:w w:val="105"/>
        </w:rPr>
        <w:t>.</w:t>
      </w:r>
      <w:r>
        <w:rPr>
          <w:spacing w:val="3"/>
          <w:w w:val="105"/>
        </w:rPr>
        <w:t>00</w:t>
      </w:r>
      <w:r>
        <w:rPr>
          <w:rFonts w:ascii="メイリオ" w:eastAsia="メイリオ" w:hAnsi="メイリオ" w:cs="メイリオ"/>
          <w:i/>
          <w:spacing w:val="3"/>
          <w:w w:val="105"/>
        </w:rPr>
        <w:t>⇥</w:t>
      </w:r>
      <w:r>
        <w:rPr>
          <w:spacing w:val="3"/>
          <w:w w:val="105"/>
        </w:rPr>
        <w:t>10</w:t>
      </w:r>
      <w:r>
        <w:rPr>
          <w:rFonts w:cs="Times New Roman"/>
          <w:spacing w:val="3"/>
          <w:w w:val="105"/>
          <w:position w:val="8"/>
          <w:sz w:val="16"/>
          <w:szCs w:val="16"/>
        </w:rPr>
        <w:t>7</w:t>
      </w:r>
      <w:r>
        <w:rPr>
          <w:rFonts w:cs="Times New Roman"/>
          <w:spacing w:val="17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K.</w:t>
      </w:r>
      <w:r>
        <w:rPr>
          <w:spacing w:val="-8"/>
          <w:w w:val="105"/>
        </w:rPr>
        <w:t xml:space="preserve"> </w:t>
      </w:r>
      <w:r>
        <w:rPr>
          <w:w w:val="105"/>
        </w:rPr>
        <w:t>As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earlier</w:t>
      </w:r>
      <w:r>
        <w:rPr>
          <w:spacing w:val="-7"/>
          <w:w w:val="105"/>
        </w:rPr>
        <w:t xml:space="preserve"> </w:t>
      </w:r>
      <w:r>
        <w:rPr>
          <w:w w:val="105"/>
        </w:rPr>
        <w:t>sections,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ratio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gas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</w:p>
    <w:p w14:paraId="1DE4A70C" w14:textId="77777777" w:rsidR="00D36D19" w:rsidRDefault="00D36D19">
      <w:pPr>
        <w:spacing w:line="362" w:lineRule="auto"/>
        <w:sectPr w:rsidR="00D36D19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1DE4A70D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70E" w14:textId="77777777" w:rsidR="00D36D19" w:rsidRDefault="004377DE">
      <w:pPr>
        <w:pStyle w:val="BodyText"/>
        <w:spacing w:before="28" w:line="435" w:lineRule="auto"/>
        <w:ind w:left="100" w:right="118"/>
        <w:jc w:val="both"/>
      </w:pPr>
      <w:r>
        <w:rPr>
          <w:w w:val="105"/>
        </w:rPr>
        <w:t>magnetic</w:t>
      </w:r>
      <w:r>
        <w:rPr>
          <w:spacing w:val="12"/>
          <w:w w:val="105"/>
        </w:rPr>
        <w:t xml:space="preserve"> </w:t>
      </w:r>
      <w:r>
        <w:rPr>
          <w:w w:val="105"/>
        </w:rPr>
        <w:t>pressure,</w:t>
      </w:r>
      <w:r>
        <w:rPr>
          <w:spacing w:val="13"/>
          <w:w w:val="105"/>
        </w:rPr>
        <w:t xml:space="preserve"> </w:t>
      </w:r>
      <w:r>
        <w:rPr>
          <w:rFonts w:ascii="Arial Unicode MS"/>
          <w:spacing w:val="4"/>
          <w:w w:val="105"/>
        </w:rPr>
        <w:t>/3</w:t>
      </w:r>
      <w:r>
        <w:rPr>
          <w:spacing w:val="2"/>
          <w:w w:val="105"/>
        </w:rPr>
        <w:t>,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less</w:t>
      </w:r>
      <w:r>
        <w:rPr>
          <w:spacing w:val="12"/>
          <w:w w:val="105"/>
        </w:rPr>
        <w:t xml:space="preserve"> </w:t>
      </w:r>
      <w:r>
        <w:rPr>
          <w:w w:val="105"/>
        </w:rPr>
        <w:t>than</w:t>
      </w:r>
      <w:r>
        <w:rPr>
          <w:spacing w:val="12"/>
          <w:w w:val="105"/>
        </w:rPr>
        <w:t xml:space="preserve"> </w:t>
      </w:r>
      <w:r>
        <w:rPr>
          <w:w w:val="105"/>
        </w:rPr>
        <w:t>1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corona.</w:t>
      </w:r>
      <w:r>
        <w:rPr>
          <w:spacing w:val="40"/>
          <w:w w:val="105"/>
        </w:rPr>
        <w:t xml:space="preserve"> </w:t>
      </w:r>
      <w:r>
        <w:rPr>
          <w:w w:val="105"/>
        </w:rPr>
        <w:t>This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hy</w:t>
      </w:r>
      <w:r>
        <w:rPr>
          <w:spacing w:val="13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13"/>
          <w:w w:val="105"/>
        </w:rPr>
        <w:t xml:space="preserve"> </w:t>
      </w:r>
      <w:r>
        <w:rPr>
          <w:w w:val="105"/>
        </w:rPr>
        <w:t>see</w:t>
      </w:r>
      <w:r>
        <w:rPr>
          <w:spacing w:val="12"/>
          <w:w w:val="105"/>
        </w:rPr>
        <w:t xml:space="preserve"> </w:t>
      </w:r>
      <w:r>
        <w:rPr>
          <w:w w:val="105"/>
        </w:rPr>
        <w:t>structure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corona.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99"/>
        </w:rPr>
        <w:t xml:space="preserve"> </w:t>
      </w:r>
      <w:r>
        <w:rPr>
          <w:w w:val="105"/>
        </w:rPr>
        <w:t>magnetic</w:t>
      </w:r>
      <w:r>
        <w:rPr>
          <w:spacing w:val="22"/>
          <w:w w:val="105"/>
        </w:rPr>
        <w:t xml:space="preserve"> </w:t>
      </w:r>
      <w:r>
        <w:rPr>
          <w:w w:val="105"/>
        </w:rPr>
        <w:t>field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ontort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ompr</w:t>
      </w:r>
      <w:r>
        <w:rPr>
          <w:spacing w:val="-2"/>
          <w:w w:val="105"/>
        </w:rPr>
        <w:t>esses</w:t>
      </w:r>
      <w:r>
        <w:rPr>
          <w:spacing w:val="-1"/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spacing w:val="1"/>
          <w:w w:val="105"/>
        </w:rPr>
        <w:t>ope</w:t>
      </w:r>
      <w:r>
        <w:rPr>
          <w:w w:val="105"/>
        </w:rPr>
        <w:t>n</w:t>
      </w:r>
      <w:r>
        <w:rPr>
          <w:spacing w:val="1"/>
          <w:w w:val="105"/>
        </w:rPr>
        <w:t>s</w:t>
      </w:r>
      <w:r>
        <w:rPr>
          <w:spacing w:val="23"/>
          <w:w w:val="105"/>
        </w:rPr>
        <w:t xml:space="preserve"> </w:t>
      </w:r>
      <w:r>
        <w:rPr>
          <w:w w:val="105"/>
        </w:rPr>
        <w:t>dynamically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produce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egi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vary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22"/>
          <w:w w:val="105"/>
        </w:rPr>
        <w:t xml:space="preserve"> </w:t>
      </w:r>
      <w:r>
        <w:rPr>
          <w:w w:val="105"/>
        </w:rPr>
        <w:t>plasma</w:t>
      </w:r>
      <w:r>
        <w:rPr>
          <w:spacing w:val="49"/>
          <w:w w:val="111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ty</w:t>
      </w:r>
      <w:r>
        <w:rPr>
          <w:spacing w:val="37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temperature</w:t>
      </w:r>
      <w:r>
        <w:rPr>
          <w:spacing w:val="38"/>
          <w:w w:val="105"/>
        </w:rPr>
        <w:t xml:space="preserve"> </w:t>
      </w:r>
      <w:r>
        <w:rPr>
          <w:w w:val="105"/>
        </w:rPr>
        <w:t>(Figure</w:t>
      </w:r>
      <w:r>
        <w:rPr>
          <w:spacing w:val="38"/>
          <w:w w:val="105"/>
        </w:rPr>
        <w:t xml:space="preserve"> </w:t>
      </w:r>
      <w:hyperlink w:anchor="_bookmark15" w:history="1">
        <w:r>
          <w:rPr>
            <w:w w:val="105"/>
          </w:rPr>
          <w:t>2.10)</w:t>
        </w:r>
      </w:hyperlink>
      <w:r>
        <w:rPr>
          <w:w w:val="105"/>
        </w:rPr>
        <w:t xml:space="preserve">. </w:t>
      </w:r>
      <w:r>
        <w:rPr>
          <w:spacing w:val="29"/>
          <w:w w:val="105"/>
        </w:rPr>
        <w:t xml:space="preserve"> </w:t>
      </w:r>
      <w:r>
        <w:rPr>
          <w:w w:val="105"/>
        </w:rPr>
        <w:t>Those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ges</w:t>
      </w:r>
      <w:r>
        <w:rPr>
          <w:spacing w:val="38"/>
          <w:w w:val="105"/>
        </w:rPr>
        <w:t xml:space="preserve"> </w:t>
      </w:r>
      <w:r>
        <w:rPr>
          <w:w w:val="105"/>
        </w:rPr>
        <w:t>in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plasma</w:t>
      </w:r>
      <w:r>
        <w:rPr>
          <w:spacing w:val="38"/>
          <w:w w:val="105"/>
        </w:rPr>
        <w:t xml:space="preserve"> </w:t>
      </w:r>
      <w:r>
        <w:rPr>
          <w:w w:val="105"/>
        </w:rPr>
        <w:t>impact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electromagnetic</w:t>
      </w:r>
    </w:p>
    <w:p w14:paraId="1DE4A70F" w14:textId="77777777" w:rsidR="00D36D19" w:rsidRDefault="004377DE">
      <w:pPr>
        <w:pStyle w:val="BodyText"/>
        <w:spacing w:before="29"/>
        <w:ind w:left="100"/>
        <w:jc w:val="both"/>
      </w:pPr>
      <w:r>
        <w:rPr>
          <w:w w:val="110"/>
        </w:rPr>
        <w:t>emission</w:t>
      </w:r>
      <w:r>
        <w:rPr>
          <w:spacing w:val="-17"/>
          <w:w w:val="110"/>
        </w:rPr>
        <w:t xml:space="preserve"> </w:t>
      </w:r>
      <w:r>
        <w:rPr>
          <w:w w:val="110"/>
        </w:rPr>
        <w:t>in</w:t>
      </w:r>
      <w:r>
        <w:rPr>
          <w:spacing w:val="-16"/>
          <w:w w:val="110"/>
        </w:rPr>
        <w:t xml:space="preserve"> </w:t>
      </w:r>
      <w:r>
        <w:rPr>
          <w:w w:val="110"/>
        </w:rPr>
        <w:t>terms</w:t>
      </w:r>
      <w:r>
        <w:rPr>
          <w:spacing w:val="-17"/>
          <w:w w:val="110"/>
        </w:rPr>
        <w:t xml:space="preserve"> </w:t>
      </w:r>
      <w:r>
        <w:rPr>
          <w:w w:val="110"/>
        </w:rPr>
        <w:t>of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w w:val="110"/>
        </w:rPr>
        <w:t>emission</w:t>
      </w:r>
      <w:r>
        <w:rPr>
          <w:spacing w:val="-17"/>
          <w:w w:val="110"/>
        </w:rPr>
        <w:t xml:space="preserve"> </w:t>
      </w:r>
      <w:r>
        <w:rPr>
          <w:w w:val="110"/>
        </w:rPr>
        <w:t>line</w:t>
      </w:r>
      <w:r>
        <w:rPr>
          <w:spacing w:val="-17"/>
          <w:w w:val="110"/>
        </w:rPr>
        <w:t xml:space="preserve"> </w:t>
      </w:r>
      <w:r>
        <w:rPr>
          <w:w w:val="110"/>
        </w:rPr>
        <w:t>flux</w:t>
      </w:r>
      <w:r>
        <w:rPr>
          <w:spacing w:val="-16"/>
          <w:w w:val="110"/>
        </w:rPr>
        <w:t xml:space="preserve"> </w:t>
      </w:r>
      <w:r>
        <w:rPr>
          <w:w w:val="110"/>
        </w:rPr>
        <w:t>and</w:t>
      </w:r>
      <w:r>
        <w:rPr>
          <w:spacing w:val="-16"/>
          <w:w w:val="110"/>
        </w:rPr>
        <w:t xml:space="preserve"> </w:t>
      </w:r>
      <w:proofErr w:type="spellStart"/>
      <w:r>
        <w:rPr>
          <w:spacing w:val="-1"/>
          <w:w w:val="110"/>
        </w:rPr>
        <w:t>d</w:t>
      </w:r>
      <w:r>
        <w:rPr>
          <w:spacing w:val="-2"/>
          <w:w w:val="110"/>
        </w:rPr>
        <w:t>i</w:t>
      </w:r>
      <w:r>
        <w:rPr>
          <w:rFonts w:ascii="Apple Symbols" w:eastAsia="Apple Symbols" w:hAnsi="Apple Symbols" w:cs="Apple Symbols"/>
          <w:spacing w:val="-1"/>
          <w:w w:val="110"/>
        </w:rPr>
        <w:t>↵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ial</w:t>
      </w:r>
      <w:proofErr w:type="spellEnd"/>
      <w:r>
        <w:rPr>
          <w:spacing w:val="-17"/>
          <w:w w:val="110"/>
        </w:rPr>
        <w:t xml:space="preserve"> </w:t>
      </w:r>
      <w:r>
        <w:rPr>
          <w:w w:val="110"/>
        </w:rPr>
        <w:t>emission</w:t>
      </w:r>
      <w:r>
        <w:rPr>
          <w:spacing w:val="-17"/>
          <w:w w:val="110"/>
        </w:rPr>
        <w:t xml:space="preserve"> </w:t>
      </w:r>
      <w:r>
        <w:rPr>
          <w:w w:val="110"/>
        </w:rPr>
        <w:t>measure</w:t>
      </w:r>
      <w:r>
        <w:rPr>
          <w:spacing w:val="-16"/>
          <w:w w:val="110"/>
        </w:rPr>
        <w:t xml:space="preserve"> </w:t>
      </w:r>
      <w:r>
        <w:rPr>
          <w:w w:val="110"/>
        </w:rPr>
        <w:t>(DEM):</w:t>
      </w:r>
    </w:p>
    <w:p w14:paraId="1DE4A710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11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12" w14:textId="77777777" w:rsidR="00D36D19" w:rsidRDefault="00D36D19">
      <w:pPr>
        <w:spacing w:before="11"/>
        <w:rPr>
          <w:rFonts w:ascii="Times New Roman" w:eastAsia="Times New Roman" w:hAnsi="Times New Roman" w:cs="Times New Roman"/>
          <w:sz w:val="18"/>
          <w:szCs w:val="18"/>
        </w:rPr>
      </w:pPr>
    </w:p>
    <w:p w14:paraId="1DE4A713" w14:textId="77777777" w:rsidR="00D36D19" w:rsidRDefault="00D36D19">
      <w:pPr>
        <w:rPr>
          <w:rFonts w:ascii="Times New Roman" w:eastAsia="Times New Roman" w:hAnsi="Times New Roman" w:cs="Times New Roman"/>
          <w:sz w:val="18"/>
          <w:szCs w:val="18"/>
        </w:rPr>
        <w:sectPr w:rsidR="00D36D19">
          <w:headerReference w:type="default" r:id="rId28"/>
          <w:pgSz w:w="12240" w:h="15840"/>
          <w:pgMar w:top="1340" w:right="1320" w:bottom="280" w:left="1340" w:header="1132" w:footer="0" w:gutter="0"/>
          <w:pgNumType w:start="17"/>
          <w:cols w:space="720"/>
        </w:sectPr>
      </w:pPr>
    </w:p>
    <w:p w14:paraId="1DE4A714" w14:textId="77777777" w:rsidR="00D36D19" w:rsidRDefault="004377DE">
      <w:pPr>
        <w:spacing w:line="318" w:lineRule="exact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w w:val="105"/>
        </w:rPr>
        <w:lastRenderedPageBreak/>
        <w:t>2</w:t>
      </w:r>
      <w:r>
        <w:rPr>
          <w:rFonts w:ascii="Times New Roman" w:eastAsia="Times New Roman" w:hAnsi="Times New Roman" w:cs="Times New Roman"/>
          <w:i/>
          <w:w w:val="105"/>
        </w:rPr>
        <w:t>.</w:t>
      </w:r>
      <w:r>
        <w:rPr>
          <w:rFonts w:ascii="Times New Roman" w:eastAsia="Times New Roman" w:hAnsi="Times New Roman" w:cs="Times New Roman"/>
          <w:w w:val="105"/>
        </w:rPr>
        <w:t>2</w:t>
      </w:r>
      <w:r>
        <w:rPr>
          <w:rFonts w:ascii="Times New Roman" w:eastAsia="Times New Roman" w:hAnsi="Times New Roman" w:cs="Times New Roman"/>
          <w:spacing w:val="-4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25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10</w:t>
      </w:r>
      <w:r>
        <w:rPr>
          <w:rFonts w:ascii="Times New Roman" w:eastAsia="Times New Roman" w:hAnsi="Times New Roman" w:cs="Times New Roman"/>
          <w:i/>
          <w:w w:val="105"/>
          <w:position w:val="8"/>
          <w:sz w:val="16"/>
          <w:szCs w:val="16"/>
        </w:rPr>
        <w:t>-</w:t>
      </w:r>
      <w:r>
        <w:rPr>
          <w:rFonts w:ascii="Times New Roman" w:eastAsia="Times New Roman" w:hAnsi="Times New Roman" w:cs="Times New Roman"/>
          <w:w w:val="105"/>
          <w:position w:val="8"/>
          <w:sz w:val="16"/>
          <w:szCs w:val="16"/>
        </w:rPr>
        <w:t>15</w:t>
      </w:r>
    </w:p>
    <w:p w14:paraId="1DE4A715" w14:textId="47894A3F" w:rsidR="00D36D19" w:rsidRDefault="00E86034">
      <w:pPr>
        <w:tabs>
          <w:tab w:val="left" w:pos="3704"/>
        </w:tabs>
        <w:spacing w:line="338" w:lineRule="exact"/>
        <w:ind w:left="2933"/>
        <w:rPr>
          <w:rFonts w:ascii="Times New Roman" w:eastAsia="Times New Roman" w:hAnsi="Times New Roman" w:cs="Times New Roman"/>
          <w:sz w:val="16"/>
          <w:szCs w:val="16"/>
        </w:rPr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503284808" behindDoc="1" locked="0" layoutInCell="1" allowOverlap="1" wp14:anchorId="1DE4A88D" wp14:editId="0E900E82">
                <wp:simplePos x="0" y="0"/>
                <wp:positionH relativeFrom="page">
                  <wp:posOffset>3021965</wp:posOffset>
                </wp:positionH>
                <wp:positionV relativeFrom="paragraph">
                  <wp:posOffset>46355</wp:posOffset>
                </wp:positionV>
                <wp:extent cx="682625" cy="1270"/>
                <wp:effectExtent l="0" t="0" r="16510" b="15875"/>
                <wp:wrapNone/>
                <wp:docPr id="50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2625" cy="1270"/>
                          <a:chOff x="4759" y="74"/>
                          <a:chExt cx="1075" cy="2"/>
                        </a:xfrm>
                      </wpg:grpSpPr>
                      <wps:wsp>
                        <wps:cNvPr id="51" name="Freeform 17"/>
                        <wps:cNvSpPr>
                          <a:spLocks/>
                        </wps:cNvSpPr>
                        <wps:spPr bwMode="auto">
                          <a:xfrm>
                            <a:off x="4759" y="74"/>
                            <a:ext cx="1075" cy="2"/>
                          </a:xfrm>
                          <a:custGeom>
                            <a:avLst/>
                            <a:gdLst>
                              <a:gd name="T0" fmla="+- 0 4759 4759"/>
                              <a:gd name="T1" fmla="*/ T0 w 1075"/>
                              <a:gd name="T2" fmla="+- 0 5834 4759"/>
                              <a:gd name="T3" fmla="*/ T2 w 107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75">
                                <a:moveTo>
                                  <a:pt x="0" y="0"/>
                                </a:moveTo>
                                <a:lnTo>
                                  <a:pt x="1075" y="0"/>
                                </a:lnTo>
                              </a:path>
                            </a:pathLst>
                          </a:custGeom>
                          <a:noFill/>
                          <a:ln w="553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BB5CA4" id="Group_x0020_16" o:spid="_x0000_s1026" style="position:absolute;margin-left:237.95pt;margin-top:3.65pt;width:53.75pt;height:.1pt;z-index:-31672;mso-position-horizontal-relative:page" coordorigin="4759,74" coordsize="1075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">
                <v:polyline id="Freeform_x0020_17" o:spid="_x0000_s1027" style="position:absolute;visibility:visible;mso-wrap-style:square;v-text-anchor:top" points="4759,74,5834,74" coordsize="1075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9x1jwwAA&#10;ANsAAAAPAAAAZHJzL2Rvd25yZXYueG1sRI9Ba8JAFITvQv/D8gq9SN1EqErqJoSAUE/FKHh9ZF+T&#10;4O7bkN1q+u+7guBxmJlvmG0xWSOuNPresYJ0kYAgbpzuuVVwOu7eNyB8QNZoHJOCP/JQ5C+zLWba&#10;3fhA1zq0IkLYZ6igC2HIpPRNRxb9wg3E0ftxo8UQ5dhKPeItwq2RyyRZSYs9x4UOB6o6ai71r1WA&#10;5pyku+/1fL+pL2U7LCtpmlqpt9ep/AQRaArP8KP9pRV8pHD/En+AzP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O9x1jwwAAANsAAAAPAAAAAAAAAAAAAAAAAJcCAABkcnMvZG93&#10;bnJldi54bWxQSwUGAAAAAAQABAD1AAAAhwMAAAAA&#10;" filled="f" strokeweight="5537emu">
                  <v:path arrowok="t" o:connecttype="custom" o:connectlocs="0,0;1075,0" o:connectangles="0,0"/>
                </v:polyline>
                <w10:wrap anchorx="page"/>
              </v:group>
            </w:pict>
          </mc:Fallback>
        </mc:AlternateContent>
      </w:r>
      <w:r w:rsidR="004377DE">
        <w:rPr>
          <w:rFonts w:ascii="Times New Roman" w:eastAsia="Times New Roman" w:hAnsi="Times New Roman" w:cs="Times New Roman"/>
          <w:i/>
          <w:w w:val="110"/>
          <w:position w:val="15"/>
        </w:rPr>
        <w:t>F</w:t>
      </w:r>
      <w:r w:rsidR="004377DE">
        <w:rPr>
          <w:rFonts w:ascii="Times New Roman" w:eastAsia="Times New Roman" w:hAnsi="Times New Roman" w:cs="Times New Roman"/>
          <w:i/>
          <w:spacing w:val="53"/>
          <w:w w:val="110"/>
          <w:position w:val="15"/>
        </w:rPr>
        <w:t xml:space="preserve"> </w:t>
      </w:r>
      <w:r w:rsidR="004377DE">
        <w:rPr>
          <w:rFonts w:ascii="Times New Roman" w:eastAsia="Times New Roman" w:hAnsi="Times New Roman" w:cs="Times New Roman"/>
          <w:w w:val="110"/>
          <w:position w:val="15"/>
        </w:rPr>
        <w:t>=</w:t>
      </w:r>
      <w:r w:rsidR="004377DE">
        <w:rPr>
          <w:rFonts w:ascii="Times New Roman" w:eastAsia="Times New Roman" w:hAnsi="Times New Roman" w:cs="Times New Roman"/>
          <w:w w:val="110"/>
          <w:position w:val="15"/>
        </w:rPr>
        <w:tab/>
      </w:r>
      <w:r w:rsidR="004377DE">
        <w:rPr>
          <w:rFonts w:ascii="Times New Roman" w:eastAsia="Times New Roman" w:hAnsi="Times New Roman" w:cs="Times New Roman"/>
          <w:w w:val="110"/>
        </w:rPr>
        <w:t>4</w:t>
      </w:r>
      <w:r w:rsidR="004377DE">
        <w:rPr>
          <w:rFonts w:ascii="Arial Unicode MS" w:eastAsia="Arial Unicode MS" w:hAnsi="Arial Unicode MS" w:cs="Arial Unicode MS"/>
          <w:spacing w:val="9"/>
          <w:w w:val="110"/>
        </w:rPr>
        <w:t>⇡</w:t>
      </w:r>
      <w:r w:rsidR="004377DE">
        <w:rPr>
          <w:rFonts w:ascii="Times New Roman" w:eastAsia="Times New Roman" w:hAnsi="Times New Roman" w:cs="Times New Roman"/>
          <w:i/>
          <w:w w:val="110"/>
        </w:rPr>
        <w:t>R</w:t>
      </w:r>
      <w:r w:rsidR="004377DE">
        <w:rPr>
          <w:rFonts w:ascii="Times New Roman" w:eastAsia="Times New Roman" w:hAnsi="Times New Roman" w:cs="Times New Roman"/>
          <w:w w:val="110"/>
          <w:position w:val="6"/>
          <w:sz w:val="16"/>
          <w:szCs w:val="16"/>
        </w:rPr>
        <w:t>2</w:t>
      </w:r>
    </w:p>
    <w:p w14:paraId="1DE4A716" w14:textId="77777777" w:rsidR="00D36D19" w:rsidRDefault="004377DE">
      <w:pPr>
        <w:spacing w:line="219" w:lineRule="exact"/>
        <w:jc w:val="right"/>
        <w:rPr>
          <w:rFonts w:ascii="AppleMyungjo" w:eastAsia="AppleMyungjo" w:hAnsi="AppleMyungjo" w:cs="AppleMyungjo"/>
        </w:rPr>
      </w:pPr>
      <w:r>
        <w:rPr>
          <w:w w:val="95"/>
        </w:rPr>
        <w:br w:type="column"/>
      </w:r>
      <w:r>
        <w:rPr>
          <w:rFonts w:ascii="AppleMyungjo"/>
          <w:w w:val="95"/>
        </w:rPr>
        <w:lastRenderedPageBreak/>
        <w:t>Z</w:t>
      </w:r>
    </w:p>
    <w:p w14:paraId="1DE4A717" w14:textId="77777777" w:rsidR="00D36D19" w:rsidRDefault="004377DE">
      <w:pPr>
        <w:spacing w:before="21"/>
        <w:ind w:left="-7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i/>
          <w:w w:val="130"/>
        </w:rPr>
        <w:t>f</w:t>
      </w:r>
      <w:r>
        <w:rPr>
          <w:rFonts w:ascii="Times New Roman"/>
          <w:i/>
          <w:spacing w:val="-53"/>
          <w:w w:val="130"/>
        </w:rPr>
        <w:t xml:space="preserve"> </w:t>
      </w:r>
      <w:r>
        <w:rPr>
          <w:rFonts w:ascii="Times New Roman"/>
          <w:i/>
          <w:spacing w:val="-2"/>
          <w:w w:val="130"/>
        </w:rPr>
        <w:t>A</w:t>
      </w:r>
      <w:r>
        <w:rPr>
          <w:rFonts w:ascii="Times New Roman"/>
          <w:i/>
          <w:spacing w:val="-2"/>
          <w:w w:val="130"/>
          <w:position w:val="-3"/>
          <w:sz w:val="16"/>
        </w:rPr>
        <w:t>el</w:t>
      </w:r>
    </w:p>
    <w:p w14:paraId="1DE4A718" w14:textId="77777777" w:rsidR="00D36D19" w:rsidRDefault="004377DE">
      <w:pPr>
        <w:spacing w:before="11"/>
        <w:rPr>
          <w:rFonts w:ascii="Times New Roman" w:eastAsia="Times New Roman" w:hAnsi="Times New Roman" w:cs="Times New Roman"/>
          <w:i/>
          <w:sz w:val="20"/>
          <w:szCs w:val="20"/>
        </w:rPr>
      </w:pPr>
      <w:r>
        <w:br w:type="column"/>
      </w:r>
    </w:p>
    <w:p w14:paraId="1DE4A719" w14:textId="77777777" w:rsidR="00D36D19" w:rsidRDefault="004377DE">
      <w:pPr>
        <w:tabs>
          <w:tab w:val="left" w:pos="3861"/>
        </w:tabs>
        <w:ind w:left="93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/>
          <w:i/>
          <w:spacing w:val="8"/>
          <w:w w:val="105"/>
        </w:rPr>
        <w:t>g</w:t>
      </w:r>
      <w:r>
        <w:rPr>
          <w:rFonts w:ascii="Times New Roman"/>
          <w:i/>
          <w:w w:val="105"/>
        </w:rPr>
        <w:t>G</w:t>
      </w:r>
      <w:r>
        <w:rPr>
          <w:rFonts w:ascii="Times New Roman"/>
          <w:w w:val="105"/>
        </w:rPr>
        <w:t>(</w:t>
      </w:r>
      <w:proofErr w:type="gramEnd"/>
      <w:r>
        <w:rPr>
          <w:rFonts w:ascii="Times New Roman"/>
          <w:i/>
          <w:w w:val="105"/>
        </w:rPr>
        <w:t>T</w:t>
      </w:r>
      <w:r>
        <w:rPr>
          <w:rFonts w:ascii="Times New Roman"/>
          <w:i/>
          <w:spacing w:val="-19"/>
          <w:w w:val="105"/>
        </w:rPr>
        <w:t xml:space="preserve"> </w:t>
      </w:r>
      <w:r>
        <w:rPr>
          <w:rFonts w:ascii="Times New Roman"/>
          <w:w w:val="105"/>
        </w:rPr>
        <w:t>)</w:t>
      </w:r>
      <w:r>
        <w:rPr>
          <w:rFonts w:ascii="Times New Roman"/>
          <w:i/>
          <w:w w:val="105"/>
        </w:rPr>
        <w:t>Q</w:t>
      </w:r>
      <w:r>
        <w:rPr>
          <w:rFonts w:ascii="Times New Roman"/>
          <w:w w:val="105"/>
        </w:rPr>
        <w:t>(</w:t>
      </w:r>
      <w:r>
        <w:rPr>
          <w:rFonts w:ascii="Times New Roman"/>
          <w:i/>
          <w:w w:val="105"/>
        </w:rPr>
        <w:t>T</w:t>
      </w:r>
      <w:r>
        <w:rPr>
          <w:rFonts w:ascii="Times New Roman"/>
          <w:i/>
          <w:spacing w:val="-18"/>
          <w:w w:val="105"/>
        </w:rPr>
        <w:t xml:space="preserve"> </w:t>
      </w:r>
      <w:r>
        <w:rPr>
          <w:rFonts w:ascii="Times New Roman"/>
          <w:w w:val="105"/>
        </w:rPr>
        <w:t>)</w:t>
      </w:r>
      <w:r>
        <w:rPr>
          <w:rFonts w:ascii="Times New Roman"/>
          <w:i/>
          <w:w w:val="105"/>
        </w:rPr>
        <w:t>dT</w:t>
      </w:r>
      <w:r>
        <w:rPr>
          <w:rFonts w:ascii="Times New Roman"/>
          <w:i/>
          <w:w w:val="105"/>
        </w:rPr>
        <w:tab/>
      </w:r>
      <w:r>
        <w:rPr>
          <w:rFonts w:ascii="Times New Roman"/>
          <w:w w:val="105"/>
        </w:rPr>
        <w:t>(2.6)</w:t>
      </w:r>
    </w:p>
    <w:p w14:paraId="1DE4A71A" w14:textId="77777777" w:rsidR="00D36D19" w:rsidRDefault="004377DE">
      <w:pPr>
        <w:spacing w:before="174" w:line="158" w:lineRule="exact"/>
        <w:ind w:left="129"/>
        <w:rPr>
          <w:rFonts w:ascii="Arial Unicode MS" w:eastAsia="Arial Unicode MS" w:hAnsi="Arial Unicode MS" w:cs="Arial Unicode MS"/>
          <w:sz w:val="12"/>
          <w:szCs w:val="12"/>
        </w:rPr>
      </w:pPr>
      <w:r>
        <w:rPr>
          <w:rFonts w:ascii="Times New Roman" w:eastAsia="Times New Roman" w:hAnsi="Times New Roman" w:cs="Times New Roman"/>
          <w:w w:val="99"/>
          <w:sz w:val="12"/>
          <w:szCs w:val="12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sz w:val="12"/>
          <w:szCs w:val="12"/>
          <w:u w:val="single" w:color="000000"/>
        </w:rPr>
        <w:t xml:space="preserve">  </w:t>
      </w:r>
      <w:r>
        <w:rPr>
          <w:rFonts w:ascii="Times New Roman" w:eastAsia="Times New Roman" w:hAnsi="Times New Roman" w:cs="Times New Roman"/>
          <w:spacing w:val="9"/>
          <w:sz w:val="12"/>
          <w:szCs w:val="12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i/>
          <w:sz w:val="12"/>
          <w:szCs w:val="12"/>
          <w:u w:val="single" w:color="000000"/>
        </w:rPr>
        <w:t>h</w:t>
      </w:r>
      <w:r>
        <w:rPr>
          <w:rFonts w:ascii="Arial Unicode MS" w:eastAsia="Arial Unicode MS" w:hAnsi="Arial Unicode MS" w:cs="Arial Unicode MS"/>
          <w:sz w:val="12"/>
          <w:szCs w:val="12"/>
          <w:u w:val="single" w:color="000000"/>
        </w:rPr>
        <w:t>⌫</w:t>
      </w:r>
    </w:p>
    <w:p w14:paraId="1DE4A71B" w14:textId="77777777" w:rsidR="00D36D19" w:rsidRDefault="00D36D19">
      <w:pPr>
        <w:spacing w:line="158" w:lineRule="exact"/>
        <w:rPr>
          <w:rFonts w:ascii="Arial Unicode MS" w:eastAsia="Arial Unicode MS" w:hAnsi="Arial Unicode MS" w:cs="Arial Unicode MS"/>
          <w:sz w:val="12"/>
          <w:szCs w:val="12"/>
        </w:rPr>
        <w:sectPr w:rsidR="00D36D19">
          <w:type w:val="continuous"/>
          <w:pgSz w:w="12240" w:h="15840"/>
          <w:pgMar w:top="1500" w:right="1320" w:bottom="280" w:left="1340" w:header="720" w:footer="720" w:gutter="0"/>
          <w:cols w:num="3" w:space="720" w:equalWidth="0">
            <w:col w:w="4485" w:space="40"/>
            <w:col w:w="587" w:space="40"/>
            <w:col w:w="4428"/>
          </w:cols>
        </w:sectPr>
      </w:pPr>
    </w:p>
    <w:p w14:paraId="1DE4A71C" w14:textId="77777777" w:rsidR="00D36D19" w:rsidRDefault="004377DE">
      <w:pPr>
        <w:spacing w:before="106" w:line="191" w:lineRule="exact"/>
        <w:jc w:val="right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/>
          <w:i/>
          <w:w w:val="115"/>
        </w:rPr>
        <w:lastRenderedPageBreak/>
        <w:t>G</w:t>
      </w:r>
      <w:r>
        <w:rPr>
          <w:rFonts w:ascii="Times New Roman"/>
          <w:w w:val="115"/>
        </w:rPr>
        <w:t>(</w:t>
      </w:r>
      <w:proofErr w:type="gramEnd"/>
      <w:r>
        <w:rPr>
          <w:rFonts w:ascii="Times New Roman"/>
          <w:i/>
          <w:w w:val="115"/>
        </w:rPr>
        <w:t>T</w:t>
      </w:r>
      <w:r>
        <w:rPr>
          <w:rFonts w:ascii="Times New Roman"/>
          <w:i/>
          <w:spacing w:val="-34"/>
          <w:w w:val="115"/>
        </w:rPr>
        <w:t xml:space="preserve"> </w:t>
      </w:r>
      <w:r>
        <w:rPr>
          <w:rFonts w:ascii="Times New Roman"/>
          <w:spacing w:val="4"/>
          <w:w w:val="115"/>
        </w:rPr>
        <w:t>)</w:t>
      </w:r>
      <w:r>
        <w:rPr>
          <w:rFonts w:ascii="Times New Roman"/>
          <w:spacing w:val="-7"/>
          <w:w w:val="115"/>
        </w:rPr>
        <w:t xml:space="preserve"> </w:t>
      </w:r>
      <w:r>
        <w:rPr>
          <w:rFonts w:ascii="Times New Roman"/>
          <w:w w:val="115"/>
        </w:rPr>
        <w:t>=</w:t>
      </w:r>
      <w:r>
        <w:rPr>
          <w:rFonts w:ascii="Times New Roman"/>
          <w:spacing w:val="5"/>
        </w:rPr>
        <w:t xml:space="preserve"> </w:t>
      </w:r>
    </w:p>
    <w:p w14:paraId="1DE4A71D" w14:textId="77777777" w:rsidR="00D36D19" w:rsidRDefault="004377DE">
      <w:pPr>
        <w:spacing w:line="116" w:lineRule="exact"/>
        <w:ind w:left="-17"/>
        <w:rPr>
          <w:rFonts w:ascii="Times New Roman" w:eastAsia="Times New Roman" w:hAnsi="Times New Roman" w:cs="Times New Roman"/>
          <w:sz w:val="12"/>
          <w:szCs w:val="12"/>
        </w:rPr>
      </w:pPr>
      <w:r>
        <w:rPr>
          <w:w w:val="125"/>
        </w:rPr>
        <w:br w:type="column"/>
      </w:r>
      <w:r>
        <w:rPr>
          <w:rFonts w:ascii="Times New Roman"/>
          <w:i/>
          <w:w w:val="125"/>
          <w:position w:val="3"/>
        </w:rPr>
        <w:lastRenderedPageBreak/>
        <w:t>n</w:t>
      </w:r>
      <w:r>
        <w:rPr>
          <w:rFonts w:ascii="Times New Roman"/>
          <w:i/>
          <w:w w:val="125"/>
          <w:sz w:val="16"/>
        </w:rPr>
        <w:t>ion</w:t>
      </w:r>
      <w:r>
        <w:rPr>
          <w:rFonts w:ascii="Times New Roman"/>
          <w:i/>
          <w:spacing w:val="2"/>
          <w:w w:val="125"/>
          <w:sz w:val="16"/>
        </w:rPr>
        <w:t xml:space="preserve"> </w:t>
      </w:r>
      <w:r>
        <w:rPr>
          <w:rFonts w:ascii="Times New Roman"/>
          <w:i/>
          <w:spacing w:val="10"/>
          <w:w w:val="125"/>
          <w:position w:val="3"/>
        </w:rPr>
        <w:t>e</w:t>
      </w:r>
      <w:r>
        <w:rPr>
          <w:rFonts w:ascii="Times New Roman"/>
          <w:i/>
          <w:spacing w:val="7"/>
          <w:w w:val="125"/>
          <w:position w:val="10"/>
          <w:sz w:val="12"/>
        </w:rPr>
        <w:t>k</w:t>
      </w:r>
      <w:r>
        <w:rPr>
          <w:rFonts w:ascii="Times New Roman"/>
          <w:i/>
          <w:spacing w:val="7"/>
          <w:w w:val="125"/>
          <w:position w:val="6"/>
          <w:sz w:val="12"/>
        </w:rPr>
        <w:t>B</w:t>
      </w:r>
      <w:r>
        <w:rPr>
          <w:rFonts w:ascii="Times New Roman"/>
          <w:i/>
          <w:spacing w:val="8"/>
          <w:w w:val="125"/>
          <w:position w:val="10"/>
          <w:sz w:val="12"/>
        </w:rPr>
        <w:t>T</w:t>
      </w:r>
    </w:p>
    <w:p w14:paraId="1DE4A71E" w14:textId="23C5F714" w:rsidR="00D36D19" w:rsidRDefault="00E86034">
      <w:pPr>
        <w:tabs>
          <w:tab w:val="left" w:pos="820"/>
        </w:tabs>
        <w:spacing w:line="181" w:lineRule="exact"/>
        <w:ind w:left="480"/>
        <w:rPr>
          <w:rFonts w:ascii="Times New Roman" w:eastAsia="Times New Roman" w:hAnsi="Times New Roman" w:cs="Times New Roman"/>
        </w:rPr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503284832" behindDoc="1" locked="0" layoutInCell="1" allowOverlap="1" wp14:anchorId="1DE4A88E" wp14:editId="717800DC">
                <wp:simplePos x="0" y="0"/>
                <wp:positionH relativeFrom="page">
                  <wp:posOffset>3850005</wp:posOffset>
                </wp:positionH>
                <wp:positionV relativeFrom="paragraph">
                  <wp:posOffset>88900</wp:posOffset>
                </wp:positionV>
                <wp:extent cx="573405" cy="1270"/>
                <wp:effectExtent l="1905" t="0" r="8890" b="11430"/>
                <wp:wrapNone/>
                <wp:docPr id="48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405" cy="1270"/>
                          <a:chOff x="6064" y="140"/>
                          <a:chExt cx="903" cy="2"/>
                        </a:xfrm>
                      </wpg:grpSpPr>
                      <wps:wsp>
                        <wps:cNvPr id="49" name="Freeform 15"/>
                        <wps:cNvSpPr>
                          <a:spLocks/>
                        </wps:cNvSpPr>
                        <wps:spPr bwMode="auto">
                          <a:xfrm>
                            <a:off x="6064" y="140"/>
                            <a:ext cx="903" cy="2"/>
                          </a:xfrm>
                          <a:custGeom>
                            <a:avLst/>
                            <a:gdLst>
                              <a:gd name="T0" fmla="+- 0 6064 6064"/>
                              <a:gd name="T1" fmla="*/ T0 w 903"/>
                              <a:gd name="T2" fmla="+- 0 6966 6064"/>
                              <a:gd name="T3" fmla="*/ T2 w 90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03">
                                <a:moveTo>
                                  <a:pt x="0" y="0"/>
                                </a:moveTo>
                                <a:lnTo>
                                  <a:pt x="902" y="0"/>
                                </a:lnTo>
                              </a:path>
                            </a:pathLst>
                          </a:custGeom>
                          <a:noFill/>
                          <a:ln w="553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B27143" id="Group_x0020_14" o:spid="_x0000_s1026" style="position:absolute;margin-left:303.15pt;margin-top:7pt;width:45.15pt;height:.1pt;z-index:-31648;mso-position-horizontal-relative:page" coordorigin="6064,140" coordsize="903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">
                <v:polyline id="Freeform_x0020_15" o:spid="_x0000_s1027" style="position:absolute;visibility:visible;mso-wrap-style:square;v-text-anchor:top" points="6064,140,6966,140" coordsize="903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9+G8xAAA&#10;ANsAAAAPAAAAZHJzL2Rvd25yZXYueG1sRI/RasJAFETfC/7Dcgt9Ed1YxGp0FWkbFKQPRj/gkr1m&#10;Q7N3Y3ar8e9dQejjMDNnmMWqs7W4UOsrxwpGwwQEceF0xaWC4yEbTEH4gKyxdkwKbuRhtey9LDDV&#10;7sp7uuShFBHCPkUFJoQmldIXhiz6oWuIo3dyrcUQZVtK3eI1wm0t35NkIi1WHBcMNvRpqPjN/6yC&#10;/vjbFBu9q38+ts05y2byayJPSr29dus5iEBd+A8/21utYDyDx5f4A+Ty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/fhvMQAAADbAAAADwAAAAAAAAAAAAAAAACXAgAAZHJzL2Rv&#10;d25yZXYueG1sUEsFBgAAAAAEAAQA9QAAAIgDAAAAAA==&#10;" filled="f" strokeweight="5537emu">
                  <v:path arrowok="t" o:connecttype="custom" o:connectlocs="0,0;902,0" o:connectangles="0,0"/>
                </v:polyline>
                <w10:wrap anchorx="page"/>
              </v:group>
            </w:pict>
          </mc:Fallback>
        </mc:AlternateContent>
      </w:r>
      <w:r w:rsidR="004377DE">
        <w:rPr>
          <w:rFonts w:ascii="メイリオ"/>
          <w:i/>
          <w:w w:val="135"/>
        </w:rPr>
        <w:t>p</w:t>
      </w:r>
      <w:r w:rsidR="004377DE">
        <w:rPr>
          <w:rFonts w:ascii="Times New Roman"/>
          <w:w w:val="99"/>
          <w:u w:val="single" w:color="000000"/>
        </w:rPr>
        <w:t xml:space="preserve"> </w:t>
      </w:r>
      <w:r w:rsidR="004377DE">
        <w:rPr>
          <w:rFonts w:ascii="Times New Roman"/>
          <w:u w:val="single" w:color="000000"/>
        </w:rPr>
        <w:tab/>
      </w:r>
    </w:p>
    <w:p w14:paraId="1DE4A71F" w14:textId="77777777" w:rsidR="00D36D19" w:rsidRDefault="004377DE">
      <w:pPr>
        <w:pStyle w:val="BodyText"/>
        <w:spacing w:before="106" w:line="191" w:lineRule="exact"/>
        <w:ind w:left="0" w:right="118"/>
        <w:jc w:val="right"/>
      </w:pPr>
      <w:r>
        <w:rPr>
          <w:w w:val="105"/>
        </w:rPr>
        <w:br w:type="column"/>
      </w:r>
      <w:r>
        <w:rPr>
          <w:w w:val="105"/>
        </w:rPr>
        <w:lastRenderedPageBreak/>
        <w:t>(2.7)</w:t>
      </w:r>
    </w:p>
    <w:p w14:paraId="1DE4A720" w14:textId="77777777" w:rsidR="00D36D19" w:rsidRDefault="00D36D19">
      <w:pPr>
        <w:spacing w:line="191" w:lineRule="exact"/>
        <w:jc w:val="right"/>
        <w:sectPr w:rsidR="00D36D19">
          <w:type w:val="continuous"/>
          <w:pgSz w:w="12240" w:h="15840"/>
          <w:pgMar w:top="1500" w:right="1320" w:bottom="280" w:left="1340" w:header="720" w:footer="720" w:gutter="0"/>
          <w:cols w:num="3" w:space="720" w:equalWidth="0">
            <w:col w:w="4700" w:space="40"/>
            <w:col w:w="834" w:space="40"/>
            <w:col w:w="3966"/>
          </w:cols>
        </w:sectPr>
      </w:pPr>
    </w:p>
    <w:p w14:paraId="1DE4A721" w14:textId="77777777" w:rsidR="00D36D19" w:rsidRDefault="004377DE">
      <w:pPr>
        <w:tabs>
          <w:tab w:val="left" w:pos="1352"/>
        </w:tabs>
        <w:spacing w:line="148" w:lineRule="exact"/>
        <w:ind w:left="72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/>
          <w:i/>
          <w:w w:val="110"/>
          <w:position w:val="4"/>
        </w:rPr>
        <w:lastRenderedPageBreak/>
        <w:t>n</w:t>
      </w:r>
      <w:r>
        <w:rPr>
          <w:rFonts w:ascii="Times New Roman"/>
          <w:i/>
          <w:w w:val="110"/>
          <w:sz w:val="16"/>
        </w:rPr>
        <w:t>el</w:t>
      </w:r>
      <w:r>
        <w:rPr>
          <w:rFonts w:ascii="Times New Roman"/>
          <w:i/>
          <w:w w:val="110"/>
          <w:sz w:val="16"/>
        </w:rPr>
        <w:tab/>
      </w:r>
      <w:r>
        <w:rPr>
          <w:rFonts w:ascii="Times New Roman"/>
          <w:i/>
          <w:w w:val="110"/>
          <w:position w:val="1"/>
        </w:rPr>
        <w:t>T</w:t>
      </w:r>
    </w:p>
    <w:p w14:paraId="1DE4A722" w14:textId="77777777" w:rsidR="00D36D19" w:rsidRDefault="004377DE">
      <w:pPr>
        <w:tabs>
          <w:tab w:val="right" w:pos="2639"/>
        </w:tabs>
        <w:spacing w:line="284" w:lineRule="exact"/>
        <w:ind w:left="785"/>
        <w:jc w:val="center"/>
        <w:rPr>
          <w:rFonts w:ascii="AppleMyungjo" w:eastAsia="AppleMyungjo" w:hAnsi="AppleMyungjo" w:cs="AppleMyungjo"/>
        </w:rPr>
      </w:pPr>
      <w:r>
        <w:rPr>
          <w:rFonts w:ascii="Times New Roman"/>
          <w:i/>
          <w:w w:val="135"/>
          <w:position w:val="-16"/>
          <w:sz w:val="16"/>
        </w:rPr>
        <w:t xml:space="preserve">N </w:t>
      </w:r>
      <w:r>
        <w:rPr>
          <w:rFonts w:ascii="Times New Roman"/>
          <w:i/>
          <w:spacing w:val="25"/>
          <w:w w:val="135"/>
          <w:position w:val="-16"/>
          <w:sz w:val="16"/>
        </w:rPr>
        <w:t xml:space="preserve"> </w:t>
      </w:r>
      <w:r>
        <w:rPr>
          <w:rFonts w:ascii="AppleMyungjo"/>
          <w:w w:val="135"/>
        </w:rPr>
        <w:t>0</w:t>
      </w:r>
      <w:r>
        <w:rPr>
          <w:rFonts w:ascii="Times New Roman"/>
          <w:w w:val="135"/>
        </w:rPr>
        <w:tab/>
      </w:r>
      <w:r>
        <w:rPr>
          <w:rFonts w:ascii="AppleMyungjo"/>
          <w:w w:val="135"/>
        </w:rPr>
        <w:t>1</w:t>
      </w:r>
    </w:p>
    <w:p w14:paraId="1DE4A723" w14:textId="77777777" w:rsidR="00D36D19" w:rsidRDefault="00D36D19">
      <w:pPr>
        <w:spacing w:line="284" w:lineRule="exact"/>
        <w:jc w:val="center"/>
        <w:rPr>
          <w:rFonts w:ascii="AppleMyungjo" w:eastAsia="AppleMyungjo" w:hAnsi="AppleMyungjo" w:cs="AppleMyungjo"/>
        </w:rPr>
        <w:sectPr w:rsidR="00D36D19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1DE4A724" w14:textId="77777777" w:rsidR="00D36D19" w:rsidRDefault="004377DE">
      <w:pPr>
        <w:pStyle w:val="BodyText"/>
        <w:tabs>
          <w:tab w:val="left" w:pos="542"/>
        </w:tabs>
        <w:spacing w:line="95" w:lineRule="exact"/>
        <w:ind w:left="0"/>
        <w:jc w:val="right"/>
        <w:rPr>
          <w:rFonts w:cs="Times New Roman"/>
        </w:rPr>
      </w:pPr>
      <w:r>
        <w:rPr>
          <w:rFonts w:ascii="AppleMyungjo"/>
          <w:w w:val="200"/>
          <w:position w:val="-2"/>
        </w:rPr>
        <w:lastRenderedPageBreak/>
        <w:t>X</w:t>
      </w:r>
      <w:r>
        <w:rPr>
          <w:rFonts w:ascii="AppleMyungjo"/>
          <w:w w:val="200"/>
          <w:position w:val="-2"/>
        </w:rPr>
        <w:tab/>
      </w:r>
      <w:r>
        <w:rPr>
          <w:w w:val="205"/>
        </w:rPr>
        <w:t>x</w:t>
      </w:r>
    </w:p>
    <w:p w14:paraId="1DE4A725" w14:textId="77777777" w:rsidR="00D36D19" w:rsidRDefault="004377DE">
      <w:pPr>
        <w:tabs>
          <w:tab w:val="left" w:pos="1142"/>
        </w:tabs>
        <w:spacing w:line="264" w:lineRule="exact"/>
        <w:ind w:right="228"/>
        <w:jc w:val="right"/>
        <w:rPr>
          <w:rFonts w:ascii="AppleMyungjo" w:eastAsia="AppleMyungjo" w:hAnsi="AppleMyungjo" w:cs="AppleMyungjo"/>
        </w:rPr>
      </w:pPr>
      <w:r>
        <w:rPr>
          <w:rFonts w:ascii="Times New Roman"/>
          <w:i/>
          <w:w w:val="115"/>
        </w:rPr>
        <w:t>Q</w:t>
      </w:r>
      <w:r>
        <w:rPr>
          <w:rFonts w:ascii="Times New Roman"/>
          <w:w w:val="115"/>
        </w:rPr>
        <w:t>(</w:t>
      </w:r>
      <w:r>
        <w:rPr>
          <w:rFonts w:ascii="Times New Roman"/>
          <w:i/>
          <w:w w:val="115"/>
        </w:rPr>
        <w:t>T</w:t>
      </w:r>
      <w:r>
        <w:rPr>
          <w:rFonts w:ascii="Times New Roman"/>
          <w:i/>
          <w:spacing w:val="-33"/>
          <w:w w:val="115"/>
        </w:rPr>
        <w:t xml:space="preserve"> </w:t>
      </w:r>
      <w:r>
        <w:rPr>
          <w:rFonts w:ascii="Times New Roman"/>
          <w:spacing w:val="4"/>
          <w:w w:val="115"/>
        </w:rPr>
        <w:t>)</w:t>
      </w:r>
      <w:r>
        <w:rPr>
          <w:rFonts w:ascii="Times New Roman"/>
          <w:spacing w:val="-7"/>
          <w:w w:val="115"/>
        </w:rPr>
        <w:t xml:space="preserve"> </w:t>
      </w:r>
      <w:r>
        <w:rPr>
          <w:rFonts w:ascii="Times New Roman"/>
          <w:w w:val="115"/>
        </w:rPr>
        <w:t>=</w:t>
      </w:r>
      <w:r>
        <w:rPr>
          <w:rFonts w:ascii="Times New Roman"/>
          <w:w w:val="115"/>
        </w:rPr>
        <w:tab/>
      </w:r>
      <w:r>
        <w:rPr>
          <w:rFonts w:ascii="AppleMyungjo"/>
          <w:position w:val="5"/>
        </w:rPr>
        <w:t>@</w:t>
      </w:r>
    </w:p>
    <w:p w14:paraId="1DE4A726" w14:textId="77777777" w:rsidR="00D36D19" w:rsidRDefault="004377DE">
      <w:pPr>
        <w:spacing w:line="229" w:lineRule="exact"/>
        <w:ind w:left="90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20"/>
        </w:rPr>
        <w:br w:type="column"/>
      </w:r>
      <w:r>
        <w:rPr>
          <w:rFonts w:ascii="Times New Roman"/>
          <w:i/>
          <w:spacing w:val="2"/>
          <w:w w:val="120"/>
          <w:u w:val="single" w:color="000000"/>
        </w:rPr>
        <w:lastRenderedPageBreak/>
        <w:t>n</w:t>
      </w:r>
      <w:r>
        <w:rPr>
          <w:rFonts w:ascii="Times New Roman"/>
          <w:i/>
          <w:spacing w:val="2"/>
          <w:w w:val="120"/>
          <w:position w:val="-2"/>
          <w:sz w:val="16"/>
          <w:u w:val="single" w:color="000000"/>
        </w:rPr>
        <w:t>e</w:t>
      </w:r>
      <w:r>
        <w:rPr>
          <w:rFonts w:ascii="Times New Roman"/>
          <w:i/>
          <w:spacing w:val="2"/>
          <w:w w:val="120"/>
          <w:u w:val="single" w:color="000000"/>
        </w:rPr>
        <w:t>n</w:t>
      </w:r>
      <w:r>
        <w:rPr>
          <w:rFonts w:ascii="Times New Roman"/>
          <w:i/>
          <w:spacing w:val="1"/>
          <w:w w:val="120"/>
          <w:position w:val="-2"/>
          <w:sz w:val="16"/>
          <w:u w:val="single" w:color="000000"/>
        </w:rPr>
        <w:t>i</w:t>
      </w:r>
    </w:p>
    <w:p w14:paraId="1DE4A727" w14:textId="77777777" w:rsidR="00D36D19" w:rsidRDefault="004377DE">
      <w:pPr>
        <w:spacing w:before="27" w:line="108" w:lineRule="exact"/>
        <w:ind w:left="311"/>
        <w:rPr>
          <w:rFonts w:ascii="Times New Roman" w:eastAsia="Times New Roman" w:hAnsi="Times New Roman" w:cs="Times New Roman"/>
        </w:rPr>
      </w:pPr>
      <w:r>
        <w:rPr>
          <w:rFonts w:ascii="Times New Roman"/>
          <w:i/>
        </w:rPr>
        <w:t>T</w:t>
      </w:r>
      <w:r>
        <w:rPr>
          <w:rFonts w:ascii="Times New Roman"/>
          <w:i/>
          <w:spacing w:val="-21"/>
        </w:rPr>
        <w:t xml:space="preserve"> </w:t>
      </w:r>
      <w:r>
        <w:rPr>
          <w:rFonts w:ascii="Times New Roman"/>
          <w:i/>
        </w:rPr>
        <w:t>|</w:t>
      </w:r>
    </w:p>
    <w:p w14:paraId="1DE4A728" w14:textId="77777777" w:rsidR="00D36D19" w:rsidRDefault="004377DE">
      <w:pPr>
        <w:spacing w:before="15" w:line="349" w:lineRule="exact"/>
        <w:ind w:left="-16"/>
        <w:rPr>
          <w:rFonts w:ascii="AppleMyungjo" w:eastAsia="AppleMyungjo" w:hAnsi="AppleMyungjo" w:cs="AppleMyungjo"/>
        </w:rPr>
      </w:pPr>
      <w:r>
        <w:rPr>
          <w:w w:val="115"/>
        </w:rPr>
        <w:br w:type="column"/>
      </w:r>
      <w:r>
        <w:rPr>
          <w:rFonts w:ascii="Times New Roman"/>
          <w:i/>
          <w:w w:val="115"/>
        </w:rPr>
        <w:lastRenderedPageBreak/>
        <w:t>dS</w:t>
      </w:r>
      <w:r>
        <w:rPr>
          <w:rFonts w:ascii="Times New Roman"/>
          <w:i/>
          <w:w w:val="115"/>
          <w:position w:val="-2"/>
          <w:sz w:val="16"/>
        </w:rPr>
        <w:t>T</w:t>
      </w:r>
      <w:r>
        <w:rPr>
          <w:rFonts w:ascii="Times New Roman"/>
          <w:i/>
          <w:spacing w:val="-26"/>
          <w:w w:val="115"/>
          <w:position w:val="-2"/>
          <w:sz w:val="16"/>
        </w:rPr>
        <w:t xml:space="preserve"> </w:t>
      </w:r>
      <w:r>
        <w:rPr>
          <w:rFonts w:ascii="AppleMyungjo"/>
          <w:w w:val="115"/>
          <w:position w:val="5"/>
        </w:rPr>
        <w:t>A</w:t>
      </w:r>
    </w:p>
    <w:p w14:paraId="1DE4A729" w14:textId="77777777" w:rsidR="00D36D19" w:rsidRDefault="004377DE">
      <w:pPr>
        <w:pStyle w:val="BodyText"/>
        <w:spacing w:before="106"/>
        <w:ind w:left="0" w:right="118"/>
        <w:jc w:val="right"/>
      </w:pPr>
      <w:r>
        <w:rPr>
          <w:w w:val="105"/>
        </w:rPr>
        <w:br w:type="column"/>
      </w:r>
      <w:r>
        <w:rPr>
          <w:w w:val="105"/>
        </w:rPr>
        <w:lastRenderedPageBreak/>
        <w:t>(2.8)</w:t>
      </w:r>
    </w:p>
    <w:p w14:paraId="1DE4A72A" w14:textId="77777777" w:rsidR="00D36D19" w:rsidRDefault="00D36D19">
      <w:pPr>
        <w:jc w:val="right"/>
        <w:sectPr w:rsidR="00D36D19">
          <w:type w:val="continuous"/>
          <w:pgSz w:w="12240" w:h="15840"/>
          <w:pgMar w:top="1500" w:right="1320" w:bottom="280" w:left="1340" w:header="720" w:footer="720" w:gutter="0"/>
          <w:cols w:num="4" w:space="720" w:equalWidth="0">
            <w:col w:w="4946" w:space="40"/>
            <w:col w:w="530" w:space="40"/>
            <w:col w:w="555" w:space="40"/>
            <w:col w:w="3429"/>
          </w:cols>
        </w:sectPr>
      </w:pPr>
    </w:p>
    <w:p w14:paraId="1DE4A72B" w14:textId="77777777" w:rsidR="00D36D19" w:rsidRDefault="004377DE">
      <w:pPr>
        <w:spacing w:before="60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i/>
          <w:w w:val="125"/>
          <w:sz w:val="16"/>
        </w:rPr>
        <w:lastRenderedPageBreak/>
        <w:t>i</w:t>
      </w:r>
      <w:r>
        <w:rPr>
          <w:rFonts w:ascii="Times New Roman"/>
          <w:w w:val="125"/>
          <w:sz w:val="16"/>
        </w:rPr>
        <w:t>=1</w:t>
      </w:r>
    </w:p>
    <w:p w14:paraId="1DE4A72C" w14:textId="77777777" w:rsidR="00D36D19" w:rsidRDefault="004377DE">
      <w:pPr>
        <w:tabs>
          <w:tab w:val="left" w:pos="1601"/>
        </w:tabs>
        <w:spacing w:line="332" w:lineRule="exact"/>
        <w:ind w:left="213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40"/>
        </w:rPr>
        <w:br w:type="column"/>
      </w:r>
      <w:r>
        <w:rPr>
          <w:rFonts w:ascii="Times New Roman"/>
          <w:i/>
          <w:w w:val="140"/>
          <w:position w:val="-11"/>
          <w:sz w:val="16"/>
        </w:rPr>
        <w:lastRenderedPageBreak/>
        <w:t>S</w:t>
      </w:r>
      <w:r>
        <w:rPr>
          <w:rFonts w:ascii="Times New Roman"/>
          <w:i/>
          <w:w w:val="140"/>
          <w:position w:val="-14"/>
          <w:sz w:val="12"/>
        </w:rPr>
        <w:t xml:space="preserve">T  </w:t>
      </w:r>
      <w:r>
        <w:rPr>
          <w:rFonts w:ascii="Times New Roman"/>
          <w:i/>
          <w:spacing w:val="29"/>
          <w:w w:val="140"/>
          <w:position w:val="-14"/>
          <w:sz w:val="12"/>
        </w:rPr>
        <w:t xml:space="preserve"> </w:t>
      </w:r>
      <w:r>
        <w:rPr>
          <w:rFonts w:ascii="Times New Roman"/>
          <w:i/>
          <w:w w:val="140"/>
        </w:rPr>
        <w:t>|</w:t>
      </w:r>
      <w:r>
        <w:rPr>
          <w:rFonts w:ascii="メイリオ"/>
          <w:i/>
          <w:w w:val="140"/>
        </w:rPr>
        <w:t>r</w:t>
      </w:r>
      <w:r>
        <w:rPr>
          <w:rFonts w:ascii="Times New Roman"/>
          <w:w w:val="140"/>
          <w:position w:val="-19"/>
          <w:sz w:val="16"/>
        </w:rPr>
        <w:tab/>
      </w:r>
      <w:r>
        <w:rPr>
          <w:rFonts w:ascii="Times New Roman"/>
          <w:i/>
          <w:w w:val="140"/>
          <w:position w:val="-19"/>
          <w:sz w:val="16"/>
        </w:rPr>
        <w:t>i</w:t>
      </w:r>
    </w:p>
    <w:p w14:paraId="1DE4A72D" w14:textId="77777777" w:rsidR="00D36D19" w:rsidRDefault="00D36D19">
      <w:pPr>
        <w:spacing w:line="332" w:lineRule="exact"/>
        <w:rPr>
          <w:rFonts w:ascii="Times New Roman" w:eastAsia="Times New Roman" w:hAnsi="Times New Roman" w:cs="Times New Roman"/>
          <w:sz w:val="16"/>
          <w:szCs w:val="16"/>
        </w:rPr>
        <w:sectPr w:rsidR="00D36D19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4468" w:space="40"/>
            <w:col w:w="5072"/>
          </w:cols>
        </w:sectPr>
      </w:pPr>
    </w:p>
    <w:p w14:paraId="1DE4A72E" w14:textId="77777777" w:rsidR="00D36D19" w:rsidRDefault="004377DE">
      <w:pPr>
        <w:pStyle w:val="BodyText"/>
        <w:spacing w:before="161" w:line="455" w:lineRule="auto"/>
        <w:ind w:left="100" w:right="117"/>
        <w:jc w:val="both"/>
      </w:pPr>
      <w:r>
        <w:rPr>
          <w:w w:val="110"/>
        </w:rPr>
        <w:lastRenderedPageBreak/>
        <w:t>where</w:t>
      </w:r>
      <w:r>
        <w:rPr>
          <w:spacing w:val="30"/>
          <w:w w:val="110"/>
        </w:rPr>
        <w:t xml:space="preserve"> </w:t>
      </w:r>
      <w:r>
        <w:rPr>
          <w:i/>
          <w:w w:val="110"/>
        </w:rPr>
        <w:t>F</w:t>
      </w:r>
      <w:r>
        <w:rPr>
          <w:i/>
          <w:spacing w:val="57"/>
          <w:w w:val="110"/>
        </w:rPr>
        <w:t xml:space="preserve"> </w:t>
      </w:r>
      <w:r>
        <w:rPr>
          <w:w w:val="110"/>
        </w:rPr>
        <w:t>is</w:t>
      </w:r>
      <w:r>
        <w:rPr>
          <w:spacing w:val="31"/>
          <w:w w:val="110"/>
        </w:rPr>
        <w:t xml:space="preserve"> </w:t>
      </w:r>
      <w:r>
        <w:rPr>
          <w:w w:val="110"/>
        </w:rPr>
        <w:t>the</w:t>
      </w:r>
      <w:r>
        <w:rPr>
          <w:spacing w:val="31"/>
          <w:w w:val="110"/>
        </w:rPr>
        <w:t xml:space="preserve"> </w:t>
      </w:r>
      <w:r>
        <w:rPr>
          <w:w w:val="110"/>
        </w:rPr>
        <w:t>emission</w:t>
      </w:r>
      <w:r>
        <w:rPr>
          <w:spacing w:val="31"/>
          <w:w w:val="110"/>
        </w:rPr>
        <w:t xml:space="preserve"> </w:t>
      </w:r>
      <w:r>
        <w:rPr>
          <w:w w:val="110"/>
        </w:rPr>
        <w:t>line</w:t>
      </w:r>
      <w:r>
        <w:rPr>
          <w:spacing w:val="31"/>
          <w:w w:val="110"/>
        </w:rPr>
        <w:t xml:space="preserve"> </w:t>
      </w:r>
      <w:r>
        <w:rPr>
          <w:w w:val="110"/>
        </w:rPr>
        <w:t>flux,</w:t>
      </w:r>
      <w:r>
        <w:rPr>
          <w:spacing w:val="37"/>
          <w:w w:val="110"/>
        </w:rPr>
        <w:t xml:space="preserve"> </w:t>
      </w:r>
      <w:r>
        <w:rPr>
          <w:i/>
          <w:w w:val="110"/>
        </w:rPr>
        <w:t>G</w:t>
      </w:r>
      <w:r>
        <w:rPr>
          <w:w w:val="110"/>
        </w:rPr>
        <w:t>(</w:t>
      </w:r>
      <w:r>
        <w:rPr>
          <w:i/>
          <w:w w:val="110"/>
        </w:rPr>
        <w:t>T</w:t>
      </w:r>
      <w:r>
        <w:rPr>
          <w:i/>
          <w:spacing w:val="-34"/>
          <w:w w:val="110"/>
        </w:rPr>
        <w:t xml:space="preserve"> </w:t>
      </w:r>
      <w:r>
        <w:rPr>
          <w:w w:val="110"/>
        </w:rPr>
        <w:t>)</w:t>
      </w:r>
      <w:r>
        <w:rPr>
          <w:spacing w:val="30"/>
          <w:w w:val="110"/>
        </w:rPr>
        <w:t xml:space="preserve"> </w:t>
      </w:r>
      <w:r>
        <w:rPr>
          <w:w w:val="110"/>
        </w:rPr>
        <w:t>is</w:t>
      </w:r>
      <w:r>
        <w:rPr>
          <w:spacing w:val="31"/>
          <w:w w:val="110"/>
        </w:rPr>
        <w:t xml:space="preserve"> </w:t>
      </w:r>
      <w:r>
        <w:rPr>
          <w:w w:val="110"/>
        </w:rPr>
        <w:t>the</w:t>
      </w:r>
      <w:r>
        <w:rPr>
          <w:spacing w:val="31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but</w:t>
      </w:r>
      <w:r>
        <w:rPr>
          <w:spacing w:val="-2"/>
          <w:w w:val="110"/>
        </w:rPr>
        <w:t>ion</w:t>
      </w:r>
      <w:r>
        <w:rPr>
          <w:spacing w:val="31"/>
          <w:w w:val="110"/>
        </w:rPr>
        <w:t xml:space="preserve"> </w:t>
      </w:r>
      <w:r>
        <w:rPr>
          <w:w w:val="110"/>
        </w:rPr>
        <w:t>function,</w:t>
      </w:r>
      <w:r>
        <w:rPr>
          <w:spacing w:val="38"/>
          <w:w w:val="110"/>
        </w:rPr>
        <w:t xml:space="preserve"> </w:t>
      </w:r>
      <w:r>
        <w:rPr>
          <w:i/>
          <w:w w:val="110"/>
        </w:rPr>
        <w:t>Q</w:t>
      </w:r>
      <w:r>
        <w:rPr>
          <w:w w:val="110"/>
        </w:rPr>
        <w:t>(</w:t>
      </w:r>
      <w:r>
        <w:rPr>
          <w:i/>
          <w:w w:val="110"/>
        </w:rPr>
        <w:t>T</w:t>
      </w:r>
      <w:r>
        <w:rPr>
          <w:i/>
          <w:spacing w:val="-35"/>
          <w:w w:val="110"/>
        </w:rPr>
        <w:t xml:space="preserve"> </w:t>
      </w:r>
      <w:r>
        <w:rPr>
          <w:w w:val="110"/>
        </w:rPr>
        <w:t>)</w:t>
      </w:r>
      <w:r>
        <w:rPr>
          <w:spacing w:val="31"/>
          <w:w w:val="110"/>
        </w:rPr>
        <w:t xml:space="preserve"> </w:t>
      </w:r>
      <w:r>
        <w:rPr>
          <w:w w:val="110"/>
        </w:rPr>
        <w:t>is</w:t>
      </w:r>
      <w:r>
        <w:rPr>
          <w:spacing w:val="31"/>
          <w:w w:val="110"/>
        </w:rPr>
        <w:t xml:space="preserve"> </w:t>
      </w:r>
      <w:r>
        <w:rPr>
          <w:w w:val="110"/>
        </w:rPr>
        <w:t>the</w:t>
      </w:r>
      <w:r>
        <w:rPr>
          <w:spacing w:val="31"/>
          <w:w w:val="110"/>
        </w:rPr>
        <w:t xml:space="preserve"> </w:t>
      </w:r>
      <w:r>
        <w:rPr>
          <w:w w:val="110"/>
        </w:rPr>
        <w:t>DEM;</w:t>
      </w:r>
      <w:r>
        <w:rPr>
          <w:spacing w:val="31"/>
          <w:w w:val="110"/>
        </w:rPr>
        <w:t xml:space="preserve"> </w:t>
      </w:r>
      <w:r>
        <w:rPr>
          <w:i/>
          <w:w w:val="110"/>
        </w:rPr>
        <w:t>R</w:t>
      </w:r>
      <w:r>
        <w:rPr>
          <w:i/>
          <w:spacing w:val="31"/>
          <w:w w:val="110"/>
        </w:rPr>
        <w:t xml:space="preserve"> </w:t>
      </w:r>
      <w:r>
        <w:rPr>
          <w:w w:val="110"/>
        </w:rPr>
        <w:t>is</w:t>
      </w:r>
      <w:r>
        <w:rPr>
          <w:spacing w:val="26"/>
          <w:w w:val="99"/>
        </w:rPr>
        <w:t xml:space="preserve"> </w:t>
      </w:r>
      <w:r>
        <w:rPr>
          <w:w w:val="110"/>
        </w:rPr>
        <w:t>the</w:t>
      </w:r>
      <w:r>
        <w:rPr>
          <w:spacing w:val="22"/>
          <w:w w:val="110"/>
        </w:rPr>
        <w:t xml:space="preserve"> </w:t>
      </w:r>
      <w:r>
        <w:rPr>
          <w:w w:val="110"/>
        </w:rPr>
        <w:t>distance</w:t>
      </w:r>
      <w:r>
        <w:rPr>
          <w:spacing w:val="23"/>
          <w:w w:val="110"/>
        </w:rPr>
        <w:t xml:space="preserve"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wee</w:t>
      </w:r>
      <w:r>
        <w:rPr>
          <w:spacing w:val="-1"/>
          <w:w w:val="110"/>
        </w:rPr>
        <w:t>n</w:t>
      </w:r>
      <w:r>
        <w:rPr>
          <w:spacing w:val="24"/>
          <w:w w:val="110"/>
        </w:rPr>
        <w:t xml:space="preserve"> </w:t>
      </w:r>
      <w:r>
        <w:rPr>
          <w:w w:val="110"/>
        </w:rPr>
        <w:t>the</w:t>
      </w:r>
      <w:r>
        <w:rPr>
          <w:spacing w:val="22"/>
          <w:w w:val="110"/>
        </w:rPr>
        <w:t xml:space="preserve"> </w:t>
      </w:r>
      <w:r>
        <w:rPr>
          <w:w w:val="110"/>
        </w:rPr>
        <w:t>emission</w:t>
      </w:r>
      <w:r>
        <w:rPr>
          <w:spacing w:val="24"/>
          <w:w w:val="110"/>
        </w:rPr>
        <w:t xml:space="preserve"> </w:t>
      </w:r>
      <w:r>
        <w:rPr>
          <w:w w:val="110"/>
        </w:rPr>
        <w:t>and</w:t>
      </w:r>
      <w:r>
        <w:rPr>
          <w:spacing w:val="23"/>
          <w:w w:val="110"/>
        </w:rPr>
        <w:t xml:space="preserve"> </w:t>
      </w:r>
      <w:r>
        <w:rPr>
          <w:w w:val="110"/>
        </w:rPr>
        <w:t>the</w:t>
      </w:r>
      <w:r>
        <w:rPr>
          <w:spacing w:val="23"/>
          <w:w w:val="110"/>
        </w:rPr>
        <w:t xml:space="preserve"> </w:t>
      </w:r>
      <w:r>
        <w:rPr>
          <w:spacing w:val="-2"/>
          <w:w w:val="110"/>
        </w:rPr>
        <w:t>obse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ve</w:t>
      </w:r>
      <w:r>
        <w:rPr>
          <w:spacing w:val="-1"/>
          <w:w w:val="110"/>
        </w:rPr>
        <w:t>r,</w:t>
      </w:r>
      <w:r>
        <w:rPr>
          <w:spacing w:val="28"/>
          <w:w w:val="110"/>
        </w:rPr>
        <w:t xml:space="preserve"> </w:t>
      </w:r>
      <w:r>
        <w:rPr>
          <w:i/>
          <w:w w:val="145"/>
        </w:rPr>
        <w:t>f</w:t>
      </w:r>
      <w:r>
        <w:rPr>
          <w:i/>
          <w:spacing w:val="24"/>
          <w:w w:val="145"/>
        </w:rPr>
        <w:t xml:space="preserve"> </w:t>
      </w:r>
      <w:r>
        <w:rPr>
          <w:w w:val="110"/>
        </w:rPr>
        <w:t>is</w:t>
      </w:r>
      <w:r>
        <w:rPr>
          <w:spacing w:val="23"/>
          <w:w w:val="110"/>
        </w:rPr>
        <w:t xml:space="preserve"> </w:t>
      </w:r>
      <w:r>
        <w:rPr>
          <w:w w:val="110"/>
        </w:rPr>
        <w:t>the</w:t>
      </w:r>
      <w:r>
        <w:rPr>
          <w:spacing w:val="23"/>
          <w:w w:val="110"/>
        </w:rPr>
        <w:t xml:space="preserve"> </w:t>
      </w:r>
      <w:r>
        <w:rPr>
          <w:w w:val="110"/>
        </w:rPr>
        <w:t>oscillator</w:t>
      </w:r>
      <w:r>
        <w:rPr>
          <w:spacing w:val="23"/>
          <w:w w:val="110"/>
        </w:rPr>
        <w:t xml:space="preserve"> </w:t>
      </w:r>
      <w:r>
        <w:rPr>
          <w:w w:val="110"/>
        </w:rPr>
        <w:t>strength</w:t>
      </w:r>
      <w:r>
        <w:rPr>
          <w:spacing w:val="24"/>
          <w:w w:val="110"/>
        </w:rPr>
        <w:t xml:space="preserve"> </w:t>
      </w:r>
      <w:r>
        <w:rPr>
          <w:spacing w:val="-1"/>
          <w:w w:val="110"/>
        </w:rPr>
        <w:t>(pr</w:t>
      </w:r>
      <w:r>
        <w:rPr>
          <w:spacing w:val="-2"/>
          <w:w w:val="110"/>
        </w:rPr>
        <w:t>ob</w:t>
      </w:r>
      <w:r>
        <w:rPr>
          <w:spacing w:val="-1"/>
          <w:w w:val="110"/>
        </w:rPr>
        <w:t>ab</w:t>
      </w:r>
      <w:r>
        <w:rPr>
          <w:spacing w:val="-2"/>
          <w:w w:val="110"/>
        </w:rPr>
        <w:t>ili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23"/>
          <w:w w:val="110"/>
        </w:rPr>
        <w:t xml:space="preserve"> </w:t>
      </w:r>
      <w:r>
        <w:rPr>
          <w:w w:val="110"/>
        </w:rPr>
        <w:t>of</w:t>
      </w:r>
      <w:r>
        <w:rPr>
          <w:spacing w:val="28"/>
          <w:w w:val="95"/>
        </w:rPr>
        <w:t xml:space="preserve"> </w:t>
      </w:r>
      <w:r>
        <w:rPr>
          <w:w w:val="110"/>
        </w:rPr>
        <w:t>absorption/emission</w:t>
      </w:r>
      <w:r>
        <w:rPr>
          <w:spacing w:val="5"/>
          <w:w w:val="110"/>
        </w:rPr>
        <w:t xml:space="preserve"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wee</w:t>
      </w:r>
      <w:r>
        <w:rPr>
          <w:spacing w:val="-1"/>
          <w:w w:val="110"/>
        </w:rPr>
        <w:t>n</w:t>
      </w:r>
      <w:r>
        <w:rPr>
          <w:spacing w:val="6"/>
          <w:w w:val="110"/>
        </w:rPr>
        <w:t xml:space="preserve"> </w:t>
      </w:r>
      <w:r>
        <w:rPr>
          <w:spacing w:val="-4"/>
          <w:w w:val="110"/>
        </w:rPr>
        <w:t>t</w:t>
      </w:r>
      <w:r>
        <w:rPr>
          <w:spacing w:val="-5"/>
          <w:w w:val="110"/>
        </w:rPr>
        <w:t>wo</w:t>
      </w:r>
      <w:r>
        <w:rPr>
          <w:spacing w:val="5"/>
          <w:w w:val="110"/>
        </w:rPr>
        <w:t xml:space="preserve"> </w:t>
      </w:r>
      <w:r>
        <w:rPr>
          <w:w w:val="110"/>
        </w:rPr>
        <w:t>atomic</w:t>
      </w:r>
      <w:r>
        <w:rPr>
          <w:spacing w:val="5"/>
          <w:w w:val="110"/>
        </w:rPr>
        <w:t xml:space="preserve"> </w:t>
      </w:r>
      <w:r>
        <w:rPr>
          <w:w w:val="110"/>
        </w:rPr>
        <w:t>energy</w:t>
      </w:r>
      <w:r>
        <w:rPr>
          <w:spacing w:val="6"/>
          <w:w w:val="110"/>
        </w:rPr>
        <w:t xml:space="preserve"> </w:t>
      </w:r>
      <w:r>
        <w:rPr>
          <w:spacing w:val="-2"/>
          <w:w w:val="110"/>
        </w:rPr>
        <w:t>levels</w:t>
      </w:r>
      <w:r>
        <w:rPr>
          <w:spacing w:val="-1"/>
          <w:w w:val="110"/>
        </w:rPr>
        <w:t>),</w:t>
      </w:r>
      <w:r>
        <w:rPr>
          <w:spacing w:val="8"/>
          <w:w w:val="110"/>
        </w:rPr>
        <w:t xml:space="preserve"> </w:t>
      </w:r>
      <w:r>
        <w:rPr>
          <w:i/>
          <w:w w:val="110"/>
        </w:rPr>
        <w:t>A</w:t>
      </w:r>
      <w:r>
        <w:rPr>
          <w:i/>
          <w:w w:val="110"/>
          <w:position w:val="-3"/>
          <w:sz w:val="16"/>
        </w:rPr>
        <w:t>el</w:t>
      </w:r>
      <w:r>
        <w:rPr>
          <w:i/>
          <w:spacing w:val="31"/>
          <w:w w:val="110"/>
          <w:position w:val="-3"/>
          <w:sz w:val="16"/>
        </w:rPr>
        <w:t xml:space="preserve"> </w:t>
      </w:r>
      <w:r>
        <w:rPr>
          <w:w w:val="110"/>
        </w:rPr>
        <w:t>is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eleme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al</w:t>
      </w:r>
      <w:r>
        <w:rPr>
          <w:spacing w:val="6"/>
          <w:w w:val="110"/>
        </w:rPr>
        <w:t xml:space="preserve"> </w:t>
      </w:r>
      <w:r>
        <w:rPr>
          <w:spacing w:val="-1"/>
          <w:w w:val="110"/>
        </w:rPr>
        <w:t>abundan</w:t>
      </w:r>
      <w:r>
        <w:rPr>
          <w:spacing w:val="-2"/>
          <w:w w:val="110"/>
        </w:rPr>
        <w:t>ce</w:t>
      </w:r>
      <w:r>
        <w:rPr>
          <w:spacing w:val="-1"/>
          <w:w w:val="110"/>
        </w:rPr>
        <w:t>,</w:t>
      </w:r>
      <w:r>
        <w:rPr>
          <w:spacing w:val="8"/>
          <w:w w:val="110"/>
        </w:rPr>
        <w:t xml:space="preserve"> </w:t>
      </w:r>
      <w:r>
        <w:rPr>
          <w:i/>
          <w:w w:val="110"/>
        </w:rPr>
        <w:t>g</w:t>
      </w:r>
      <w:r>
        <w:rPr>
          <w:i/>
          <w:spacing w:val="12"/>
          <w:w w:val="110"/>
        </w:rPr>
        <w:t xml:space="preserve"> </w:t>
      </w:r>
      <w:r>
        <w:rPr>
          <w:w w:val="110"/>
        </w:rPr>
        <w:t>is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</w:p>
    <w:p w14:paraId="1DE4A72F" w14:textId="77777777" w:rsidR="00D36D19" w:rsidRDefault="004377DE">
      <w:pPr>
        <w:pStyle w:val="BodyText"/>
        <w:spacing w:line="222" w:lineRule="exact"/>
        <w:ind w:left="100"/>
        <w:jc w:val="both"/>
      </w:pPr>
      <w:proofErr w:type="gramStart"/>
      <w:r>
        <w:rPr>
          <w:spacing w:val="-2"/>
        </w:rPr>
        <w:t>Gaunt</w:t>
      </w:r>
      <w:r>
        <w:t xml:space="preserve"> </w:t>
      </w:r>
      <w:r>
        <w:rPr>
          <w:spacing w:val="17"/>
        </w:rPr>
        <w:t xml:space="preserve"> </w:t>
      </w:r>
      <w:r>
        <w:t>factor</w:t>
      </w:r>
      <w:proofErr w:type="gramEnd"/>
      <w:r>
        <w:t xml:space="preserve"> </w:t>
      </w:r>
      <w:r>
        <w:rPr>
          <w:spacing w:val="17"/>
        </w:rPr>
        <w:t xml:space="preserve"> </w:t>
      </w:r>
      <w:r>
        <w:t xml:space="preserve">(a </w:t>
      </w:r>
      <w:r>
        <w:rPr>
          <w:spacing w:val="17"/>
        </w:rPr>
        <w:t xml:space="preserve"> </w:t>
      </w:r>
      <w:r>
        <w:t xml:space="preserve">correction </w:t>
      </w:r>
      <w:r>
        <w:rPr>
          <w:spacing w:val="18"/>
        </w:rPr>
        <w:t xml:space="preserve"> </w:t>
      </w:r>
      <w:r>
        <w:t xml:space="preserve">for </w:t>
      </w:r>
      <w:r>
        <w:rPr>
          <w:spacing w:val="17"/>
        </w:rPr>
        <w:t xml:space="preserve"> </w:t>
      </w:r>
      <w:r>
        <w:t xml:space="preserve">absorption/emission </w:t>
      </w:r>
      <w:r>
        <w:rPr>
          <w:spacing w:val="17"/>
        </w:rPr>
        <w:t xml:space="preserve"> </w:t>
      </w:r>
      <w:r>
        <w:t xml:space="preserve">to </w:t>
      </w:r>
      <w:r>
        <w:rPr>
          <w:spacing w:val="17"/>
        </w:rPr>
        <w:t xml:space="preserve"> </w:t>
      </w:r>
      <w:r>
        <w:rPr>
          <w:spacing w:val="-1"/>
        </w:rPr>
        <w:t>account</w:t>
      </w:r>
      <w:r>
        <w:t xml:space="preserve"> </w:t>
      </w:r>
      <w:r>
        <w:rPr>
          <w:spacing w:val="18"/>
        </w:rPr>
        <w:t xml:space="preserve"> </w:t>
      </w:r>
      <w:r>
        <w:t xml:space="preserve">for </w:t>
      </w:r>
      <w:r>
        <w:rPr>
          <w:spacing w:val="17"/>
        </w:rPr>
        <w:t xml:space="preserve"> </w:t>
      </w:r>
      <w:r>
        <w:rPr>
          <w:spacing w:val="-1"/>
        </w:rPr>
        <w:t>quantum</w:t>
      </w:r>
      <w:r>
        <w:t xml:space="preserve"> </w:t>
      </w:r>
      <w:r>
        <w:rPr>
          <w:spacing w:val="17"/>
        </w:rPr>
        <w:t xml:space="preserve"> </w:t>
      </w:r>
      <w:proofErr w:type="spellStart"/>
      <w:r>
        <w:t>e</w:t>
      </w:r>
      <w:r>
        <w:rPr>
          <w:rFonts w:ascii="Apple Symbols" w:eastAsia="Apple Symbols" w:hAnsi="Apple Symbols" w:cs="Apple Symbols"/>
        </w:rPr>
        <w:t>↵</w:t>
      </w:r>
      <w:r>
        <w:t>ects</w:t>
      </w:r>
      <w:proofErr w:type="spellEnd"/>
      <w:r>
        <w:t xml:space="preserve">), </w:t>
      </w:r>
      <w:r>
        <w:rPr>
          <w:spacing w:val="23"/>
        </w:rPr>
        <w:t xml:space="preserve"> </w:t>
      </w:r>
      <w:r>
        <w:rPr>
          <w:rFonts w:ascii="Arial Unicode MS" w:eastAsia="Arial Unicode MS" w:hAnsi="Arial Unicode MS" w:cs="Arial Unicode MS"/>
          <w:w w:val="90"/>
        </w:rPr>
        <w:t xml:space="preserve">⌫ </w:t>
      </w:r>
      <w:r>
        <w:rPr>
          <w:rFonts w:ascii="Arial Unicode MS" w:eastAsia="Arial Unicode MS" w:hAnsi="Arial Unicode MS" w:cs="Arial Unicode MS"/>
          <w:spacing w:val="37"/>
          <w:w w:val="90"/>
        </w:rPr>
        <w:t xml:space="preserve"> </w:t>
      </w:r>
      <w:r>
        <w:t xml:space="preserve">is </w:t>
      </w:r>
      <w:r>
        <w:rPr>
          <w:spacing w:val="18"/>
        </w:rPr>
        <w:t xml:space="preserve"> </w:t>
      </w:r>
      <w:r>
        <w:t>photon</w:t>
      </w:r>
    </w:p>
    <w:p w14:paraId="1DE4A730" w14:textId="77777777" w:rsidR="00D36D19" w:rsidRDefault="00D36D19">
      <w:pPr>
        <w:spacing w:before="8"/>
        <w:rPr>
          <w:rFonts w:ascii="Times New Roman" w:eastAsia="Times New Roman" w:hAnsi="Times New Roman" w:cs="Times New Roman"/>
          <w:sz w:val="18"/>
          <w:szCs w:val="18"/>
        </w:rPr>
      </w:pPr>
    </w:p>
    <w:p w14:paraId="1DE4A731" w14:textId="77777777" w:rsidR="00D36D19" w:rsidRDefault="004377DE">
      <w:pPr>
        <w:pStyle w:val="BodyText"/>
        <w:spacing w:line="446" w:lineRule="auto"/>
        <w:ind w:left="0" w:right="118"/>
        <w:jc w:val="right"/>
      </w:pPr>
      <w:r>
        <w:rPr>
          <w:spacing w:val="-3"/>
          <w:w w:val="110"/>
        </w:rPr>
        <w:t>frequency</w:t>
      </w:r>
      <w:r>
        <w:rPr>
          <w:spacing w:val="-2"/>
          <w:w w:val="110"/>
        </w:rPr>
        <w:t>,</w:t>
      </w:r>
      <w:r>
        <w:rPr>
          <w:spacing w:val="17"/>
          <w:w w:val="110"/>
        </w:rPr>
        <w:t xml:space="preserve"> </w:t>
      </w:r>
      <w:r>
        <w:rPr>
          <w:i/>
          <w:w w:val="110"/>
        </w:rPr>
        <w:t>S</w:t>
      </w:r>
      <w:r>
        <w:rPr>
          <w:i/>
          <w:w w:val="110"/>
          <w:position w:val="-2"/>
          <w:sz w:val="16"/>
        </w:rPr>
        <w:t xml:space="preserve">T </w:t>
      </w:r>
      <w:r>
        <w:rPr>
          <w:i/>
          <w:spacing w:val="14"/>
          <w:w w:val="110"/>
          <w:position w:val="-2"/>
          <w:sz w:val="16"/>
        </w:rPr>
        <w:t xml:space="preserve"> </w:t>
      </w:r>
      <w:r>
        <w:rPr>
          <w:w w:val="110"/>
        </w:rPr>
        <w:t>is</w:t>
      </w:r>
      <w:r>
        <w:rPr>
          <w:spacing w:val="14"/>
          <w:w w:val="110"/>
        </w:rPr>
        <w:t xml:space="preserve"> </w:t>
      </w:r>
      <w:r>
        <w:rPr>
          <w:w w:val="110"/>
        </w:rPr>
        <w:t>a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cons</w:t>
      </w:r>
      <w:r>
        <w:rPr>
          <w:spacing w:val="-1"/>
          <w:w w:val="110"/>
        </w:rPr>
        <w:t>tant</w:t>
      </w:r>
      <w:r>
        <w:rPr>
          <w:spacing w:val="14"/>
          <w:w w:val="110"/>
        </w:rPr>
        <w:t xml:space="preserve"> </w:t>
      </w:r>
      <w:r>
        <w:rPr>
          <w:w w:val="110"/>
        </w:rPr>
        <w:t>temperature</w:t>
      </w:r>
      <w:r>
        <w:rPr>
          <w:spacing w:val="13"/>
          <w:w w:val="110"/>
        </w:rPr>
        <w:t xml:space="preserve"> </w:t>
      </w:r>
      <w:r>
        <w:rPr>
          <w:w w:val="110"/>
        </w:rPr>
        <w:t>surface,</w:t>
      </w:r>
      <w:r>
        <w:rPr>
          <w:spacing w:val="17"/>
          <w:w w:val="110"/>
        </w:rPr>
        <w:t xml:space="preserve"> </w:t>
      </w:r>
      <w:r>
        <w:rPr>
          <w:w w:val="110"/>
        </w:rPr>
        <w:t>the</w:t>
      </w:r>
      <w:r>
        <w:rPr>
          <w:spacing w:val="14"/>
          <w:w w:val="110"/>
        </w:rPr>
        <w:t xml:space="preserve"> </w:t>
      </w:r>
      <w:r>
        <w:rPr>
          <w:w w:val="110"/>
        </w:rPr>
        <w:t>summation</w:t>
      </w:r>
      <w:r>
        <w:rPr>
          <w:spacing w:val="13"/>
          <w:w w:val="110"/>
        </w:rPr>
        <w:t xml:space="preserve"> </w:t>
      </w:r>
      <w:r>
        <w:rPr>
          <w:w w:val="110"/>
        </w:rPr>
        <w:t>in</w:t>
      </w:r>
      <w:r>
        <w:rPr>
          <w:spacing w:val="14"/>
          <w:w w:val="110"/>
        </w:rPr>
        <w:t xml:space="preserve"> </w:t>
      </w:r>
      <w:r>
        <w:rPr>
          <w:i/>
          <w:w w:val="110"/>
        </w:rPr>
        <w:t>Q</w:t>
      </w:r>
      <w:r>
        <w:rPr>
          <w:w w:val="110"/>
        </w:rPr>
        <w:t>(</w:t>
      </w:r>
      <w:r>
        <w:rPr>
          <w:i/>
          <w:w w:val="110"/>
        </w:rPr>
        <w:t>T</w:t>
      </w:r>
      <w:r>
        <w:rPr>
          <w:i/>
          <w:spacing w:val="-36"/>
          <w:w w:val="110"/>
        </w:rPr>
        <w:t xml:space="preserve"> </w:t>
      </w:r>
      <w:r>
        <w:rPr>
          <w:w w:val="110"/>
        </w:rPr>
        <w:t>)</w:t>
      </w:r>
      <w:r>
        <w:rPr>
          <w:spacing w:val="14"/>
          <w:w w:val="110"/>
        </w:rPr>
        <w:t xml:space="preserve"> </w:t>
      </w:r>
      <w:r>
        <w:rPr>
          <w:w w:val="110"/>
        </w:rPr>
        <w:t>runs</w:t>
      </w:r>
      <w:r>
        <w:rPr>
          <w:spacing w:val="14"/>
          <w:w w:val="110"/>
        </w:rPr>
        <w:t xml:space="preserve"> </w:t>
      </w:r>
      <w:r>
        <w:rPr>
          <w:w w:val="110"/>
        </w:rPr>
        <w:t>across</w:t>
      </w:r>
      <w:r>
        <w:rPr>
          <w:spacing w:val="14"/>
          <w:w w:val="110"/>
        </w:rPr>
        <w:t xml:space="preserve"> </w:t>
      </w:r>
      <w:r>
        <w:rPr>
          <w:w w:val="110"/>
        </w:rPr>
        <w:t>all</w:t>
      </w:r>
      <w:r>
        <w:rPr>
          <w:spacing w:val="13"/>
          <w:w w:val="110"/>
        </w:rPr>
        <w:t xml:space="preserve"> </w:t>
      </w:r>
      <w:r>
        <w:rPr>
          <w:w w:val="110"/>
        </w:rPr>
        <w:t>regions</w:t>
      </w:r>
      <w:r>
        <w:rPr>
          <w:spacing w:val="21"/>
        </w:rPr>
        <w:t xml:space="preserve"> </w:t>
      </w:r>
      <w:r>
        <w:rPr>
          <w:w w:val="110"/>
        </w:rPr>
        <w:t>along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line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sigh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 xml:space="preserve"> </w:t>
      </w:r>
      <w:r>
        <w:rPr>
          <w:w w:val="110"/>
        </w:rPr>
        <w:t>in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temperature</w:t>
      </w:r>
      <w:r>
        <w:rPr>
          <w:spacing w:val="-3"/>
          <w:w w:val="110"/>
        </w:rPr>
        <w:t xml:space="preserve"> </w:t>
      </w:r>
      <w:r>
        <w:rPr>
          <w:w w:val="110"/>
        </w:rPr>
        <w:t>range</w:t>
      </w:r>
      <w:r>
        <w:rPr>
          <w:spacing w:val="-3"/>
          <w:w w:val="110"/>
        </w:rPr>
        <w:t xml:space="preserve"> </w:t>
      </w:r>
      <w:r>
        <w:rPr>
          <w:i/>
          <w:w w:val="110"/>
        </w:rPr>
        <w:t>T</w:t>
      </w:r>
      <w:r>
        <w:rPr>
          <w:i/>
          <w:spacing w:val="23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r>
        <w:rPr>
          <w:i/>
          <w:w w:val="110"/>
        </w:rPr>
        <w:t>T</w:t>
      </w:r>
      <w:r>
        <w:rPr>
          <w:i/>
          <w:spacing w:val="-5"/>
          <w:w w:val="110"/>
        </w:rPr>
        <w:t xml:space="preserve"> </w:t>
      </w:r>
      <w:r>
        <w:rPr>
          <w:w w:val="110"/>
        </w:rPr>
        <w:t>+</w:t>
      </w:r>
      <w:r>
        <w:rPr>
          <w:spacing w:val="-31"/>
          <w:w w:val="110"/>
        </w:rPr>
        <w:t xml:space="preserve"> </w:t>
      </w:r>
      <w:r>
        <w:rPr>
          <w:rFonts w:ascii="Apple Symbols"/>
          <w:spacing w:val="-1"/>
          <w:w w:val="110"/>
        </w:rPr>
        <w:t>l:!</w:t>
      </w:r>
      <w:r>
        <w:rPr>
          <w:i/>
          <w:spacing w:val="-2"/>
          <w:w w:val="110"/>
        </w:rPr>
        <w:t>T</w:t>
      </w:r>
      <w:r>
        <w:rPr>
          <w:i/>
          <w:spacing w:val="-34"/>
          <w:w w:val="110"/>
        </w:rPr>
        <w:t xml:space="preserve"> </w:t>
      </w:r>
      <w:r>
        <w:rPr>
          <w:w w:val="110"/>
        </w:rPr>
        <w:t>,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3"/>
          <w:w w:val="110"/>
        </w:rPr>
        <w:t xml:space="preserve"> </w:t>
      </w:r>
      <w:r>
        <w:rPr>
          <w:w w:val="110"/>
        </w:rPr>
        <w:t>all</w:t>
      </w:r>
      <w:r>
        <w:rPr>
          <w:spacing w:val="-3"/>
          <w:w w:val="110"/>
        </w:rPr>
        <w:t xml:space="preserve"> </w:t>
      </w:r>
      <w:r>
        <w:rPr>
          <w:w w:val="110"/>
        </w:rPr>
        <w:t>other</w:t>
      </w:r>
      <w:r>
        <w:rPr>
          <w:spacing w:val="-3"/>
          <w:w w:val="110"/>
        </w:rPr>
        <w:t xml:space="preserve"> v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ab</w:t>
      </w:r>
      <w:r>
        <w:rPr>
          <w:spacing w:val="-3"/>
          <w:w w:val="110"/>
        </w:rPr>
        <w:t xml:space="preserve">les </w:t>
      </w:r>
      <w:r>
        <w:rPr>
          <w:w w:val="110"/>
        </w:rPr>
        <w:t>are</w:t>
      </w:r>
      <w:r>
        <w:rPr>
          <w:spacing w:val="-3"/>
          <w:w w:val="110"/>
        </w:rPr>
        <w:t xml:space="preserve"> </w:t>
      </w:r>
      <w:r>
        <w:rPr>
          <w:w w:val="110"/>
        </w:rPr>
        <w:t>as</w:t>
      </w:r>
      <w:r>
        <w:rPr>
          <w:spacing w:val="-3"/>
          <w:w w:val="110"/>
        </w:rPr>
        <w:t xml:space="preserve"> </w:t>
      </w:r>
      <w:r>
        <w:rPr>
          <w:w w:val="110"/>
        </w:rPr>
        <w:t>defined</w:t>
      </w:r>
      <w:r>
        <w:rPr>
          <w:spacing w:val="37"/>
          <w:w w:val="110"/>
        </w:rPr>
        <w:t xml:space="preserve"> </w:t>
      </w:r>
      <w:r>
        <w:rPr>
          <w:spacing w:val="-2"/>
          <w:w w:val="110"/>
        </w:rPr>
        <w:t>pr</w:t>
      </w:r>
      <w:r>
        <w:rPr>
          <w:spacing w:val="-3"/>
          <w:w w:val="110"/>
        </w:rPr>
        <w:t>eviously</w:t>
      </w:r>
      <w:r>
        <w:rPr>
          <w:spacing w:val="-2"/>
          <w:w w:val="110"/>
        </w:rPr>
        <w:t>.</w:t>
      </w:r>
      <w:r>
        <w:rPr>
          <w:spacing w:val="39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DEM,</w:t>
      </w:r>
      <w:r>
        <w:rPr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3"/>
          <w:w w:val="110"/>
        </w:rPr>
        <w:t xml:space="preserve"> </w:t>
      </w:r>
      <w:r>
        <w:rPr>
          <w:w w:val="110"/>
        </w:rPr>
        <w:t>hence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line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fl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x</w:t>
      </w:r>
      <w:r>
        <w:rPr>
          <w:spacing w:val="-1"/>
          <w:w w:val="110"/>
        </w:rPr>
        <w:t>,</w:t>
      </w:r>
      <w:r>
        <w:rPr>
          <w:spacing w:val="6"/>
          <w:w w:val="110"/>
        </w:rPr>
        <w:t xml:space="preserve"> </w:t>
      </w:r>
      <w:r>
        <w:rPr>
          <w:w w:val="110"/>
        </w:rPr>
        <w:t>is</w:t>
      </w:r>
      <w:r>
        <w:rPr>
          <w:spacing w:val="4"/>
          <w:w w:val="110"/>
        </w:rPr>
        <w:t xml:space="preserve"> </w:t>
      </w:r>
      <w:r>
        <w:rPr>
          <w:w w:val="110"/>
        </w:rPr>
        <w:t>strongly</w:t>
      </w:r>
      <w:r>
        <w:rPr>
          <w:spacing w:val="4"/>
          <w:w w:val="110"/>
        </w:rPr>
        <w:t xml:space="preserve"> </w:t>
      </w:r>
      <w:r>
        <w:rPr>
          <w:w w:val="110"/>
        </w:rPr>
        <w:t>dependent</w:t>
      </w:r>
      <w:r>
        <w:rPr>
          <w:spacing w:val="4"/>
          <w:w w:val="110"/>
        </w:rPr>
        <w:t xml:space="preserve"> </w:t>
      </w:r>
      <w:r>
        <w:rPr>
          <w:w w:val="110"/>
        </w:rPr>
        <w:t>on</w:t>
      </w:r>
      <w:r>
        <w:rPr>
          <w:spacing w:val="3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4"/>
          <w:w w:val="110"/>
        </w:rPr>
        <w:t xml:space="preserve"> </w:t>
      </w:r>
      <w:r>
        <w:rPr>
          <w:w w:val="110"/>
        </w:rPr>
        <w:t>moderately</w:t>
      </w:r>
      <w:r>
        <w:rPr>
          <w:spacing w:val="31"/>
          <w:w w:val="104"/>
        </w:rPr>
        <w:t xml:space="preserve"> </w:t>
      </w:r>
      <w:r>
        <w:rPr>
          <w:w w:val="110"/>
        </w:rPr>
        <w:t>dependent</w:t>
      </w:r>
      <w:r>
        <w:rPr>
          <w:spacing w:val="-9"/>
          <w:w w:val="110"/>
        </w:rPr>
        <w:t xml:space="preserve"> </w:t>
      </w:r>
      <w:r>
        <w:rPr>
          <w:w w:val="110"/>
        </w:rPr>
        <w:t>on</w:t>
      </w:r>
      <w:r>
        <w:rPr>
          <w:spacing w:val="-9"/>
          <w:w w:val="110"/>
        </w:rPr>
        <w:t xml:space="preserve"> </w:t>
      </w:r>
      <w:r>
        <w:rPr>
          <w:w w:val="110"/>
        </w:rPr>
        <w:t>temperature.</w:t>
      </w:r>
      <w:r>
        <w:rPr>
          <w:spacing w:val="13"/>
          <w:w w:val="110"/>
        </w:rPr>
        <w:t xml:space="preserve"> </w:t>
      </w:r>
      <w:r>
        <w:rPr>
          <w:w w:val="110"/>
        </w:rPr>
        <w:t>All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this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spacing w:val="-4"/>
          <w:w w:val="110"/>
        </w:rPr>
        <w:t>s</w:t>
      </w:r>
      <w:r>
        <w:rPr>
          <w:spacing w:val="-3"/>
          <w:w w:val="110"/>
        </w:rPr>
        <w:t>a</w:t>
      </w:r>
      <w:r>
        <w:rPr>
          <w:spacing w:val="-4"/>
          <w:w w:val="110"/>
        </w:rPr>
        <w:t>y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where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-8"/>
          <w:w w:val="110"/>
        </w:rPr>
        <w:t xml:space="preserve"> </w:t>
      </w:r>
      <w:r>
        <w:rPr>
          <w:w w:val="110"/>
        </w:rPr>
        <w:t>coronal</w:t>
      </w:r>
      <w:r>
        <w:rPr>
          <w:spacing w:val="-9"/>
          <w:w w:val="110"/>
        </w:rPr>
        <w:t xml:space="preserve"> </w:t>
      </w:r>
      <w:r>
        <w:rPr>
          <w:w w:val="110"/>
        </w:rPr>
        <w:t>magnetic</w:t>
      </w:r>
      <w:r>
        <w:rPr>
          <w:spacing w:val="-9"/>
          <w:w w:val="110"/>
        </w:rPr>
        <w:t xml:space="preserve"> </w:t>
      </w:r>
      <w:r>
        <w:rPr>
          <w:w w:val="110"/>
        </w:rPr>
        <w:t>field</w:t>
      </w:r>
      <w:r>
        <w:rPr>
          <w:spacing w:val="-9"/>
          <w:w w:val="110"/>
        </w:rPr>
        <w:t xml:space="preserve"> </w:t>
      </w:r>
      <w:r>
        <w:rPr>
          <w:w w:val="110"/>
        </w:rPr>
        <w:t>increases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25"/>
          <w:w w:val="99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11"/>
          <w:w w:val="110"/>
        </w:rPr>
        <w:t xml:space="preserve"> </w:t>
      </w:r>
      <w:r>
        <w:rPr>
          <w:w w:val="110"/>
        </w:rPr>
        <w:t>or</w:t>
      </w:r>
      <w:r>
        <w:rPr>
          <w:spacing w:val="11"/>
          <w:w w:val="110"/>
        </w:rPr>
        <w:t xml:space="preserve"> </w:t>
      </w:r>
      <w:r>
        <w:rPr>
          <w:w w:val="110"/>
        </w:rPr>
        <w:t>temperature</w:t>
      </w:r>
      <w:r>
        <w:rPr>
          <w:spacing w:val="11"/>
          <w:w w:val="110"/>
        </w:rPr>
        <w:t xml:space="preserve"> </w:t>
      </w:r>
      <w:r>
        <w:rPr>
          <w:w w:val="110"/>
        </w:rPr>
        <w:t>of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w w:val="110"/>
        </w:rPr>
        <w:t>plasma,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si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y</w:t>
      </w:r>
      <w:r>
        <w:rPr>
          <w:spacing w:val="11"/>
          <w:w w:val="110"/>
        </w:rPr>
        <w:t xml:space="preserve"> </w:t>
      </w:r>
      <w:r>
        <w:rPr>
          <w:w w:val="110"/>
        </w:rPr>
        <w:t>of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w w:val="110"/>
        </w:rPr>
        <w:t>emission</w:t>
      </w:r>
      <w:r>
        <w:rPr>
          <w:spacing w:val="11"/>
          <w:w w:val="110"/>
        </w:rPr>
        <w:t xml:space="preserve"> </w:t>
      </w:r>
      <w:r>
        <w:rPr>
          <w:spacing w:val="1"/>
          <w:w w:val="110"/>
        </w:rPr>
        <w:t>goes</w:t>
      </w:r>
      <w:r>
        <w:rPr>
          <w:spacing w:val="10"/>
          <w:w w:val="110"/>
        </w:rPr>
        <w:t xml:space="preserve"> </w:t>
      </w:r>
      <w:r>
        <w:rPr>
          <w:w w:val="110"/>
        </w:rPr>
        <w:t>up;</w:t>
      </w:r>
      <w:r>
        <w:rPr>
          <w:spacing w:val="18"/>
          <w:w w:val="110"/>
        </w:rPr>
        <w:t xml:space="preserve"> </w:t>
      </w:r>
      <w:r>
        <w:rPr>
          <w:spacing w:val="-2"/>
          <w:w w:val="110"/>
        </w:rPr>
        <w:t>thu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13"/>
          <w:w w:val="110"/>
        </w:rPr>
        <w:t xml:space="preserve"> </w:t>
      </w:r>
      <w:r>
        <w:rPr>
          <w:w w:val="110"/>
        </w:rPr>
        <w:t>images</w:t>
      </w:r>
      <w:r>
        <w:rPr>
          <w:spacing w:val="11"/>
          <w:w w:val="110"/>
        </w:rPr>
        <w:t xml:space="preserve"> </w:t>
      </w:r>
      <w:r>
        <w:rPr>
          <w:w w:val="110"/>
        </w:rPr>
        <w:t>of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38"/>
          <w:w w:val="99"/>
        </w:rPr>
        <w:t xml:space="preserve"> </w:t>
      </w:r>
      <w:r>
        <w:rPr>
          <w:w w:val="110"/>
        </w:rPr>
        <w:t>corona</w:t>
      </w:r>
      <w:r>
        <w:rPr>
          <w:spacing w:val="-12"/>
          <w:w w:val="110"/>
        </w:rPr>
        <w:t xml:space="preserve"> </w:t>
      </w:r>
      <w:r>
        <w:rPr>
          <w:w w:val="110"/>
        </w:rPr>
        <w:t>tend</w:t>
      </w:r>
      <w:r>
        <w:rPr>
          <w:spacing w:val="-11"/>
          <w:w w:val="110"/>
        </w:rPr>
        <w:t xml:space="preserve"> </w:t>
      </w:r>
      <w:r>
        <w:rPr>
          <w:w w:val="110"/>
        </w:rPr>
        <w:t>to</w:t>
      </w:r>
      <w:r>
        <w:rPr>
          <w:spacing w:val="-11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ow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br</w:t>
      </w:r>
      <w:r>
        <w:rPr>
          <w:spacing w:val="-2"/>
          <w:w w:val="110"/>
        </w:rPr>
        <w:t>igh</w:t>
      </w:r>
      <w:r>
        <w:rPr>
          <w:spacing w:val="-1"/>
          <w:w w:val="110"/>
        </w:rPr>
        <w:t>t</w:t>
      </w:r>
      <w:r>
        <w:rPr>
          <w:spacing w:val="-11"/>
          <w:w w:val="110"/>
        </w:rPr>
        <w:t xml:space="preserve"> </w:t>
      </w:r>
      <w:r>
        <w:rPr>
          <w:w w:val="110"/>
        </w:rPr>
        <w:t>structures</w:t>
      </w:r>
      <w:r>
        <w:rPr>
          <w:spacing w:val="-11"/>
          <w:w w:val="110"/>
        </w:rPr>
        <w:t xml:space="preserve"> </w:t>
      </w:r>
      <w:r>
        <w:rPr>
          <w:w w:val="110"/>
        </w:rPr>
        <w:t>that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1"/>
          <w:w w:val="110"/>
        </w:rPr>
        <w:t xml:space="preserve"> </w:t>
      </w:r>
      <w:r>
        <w:rPr>
          <w:w w:val="110"/>
        </w:rPr>
        <w:t>an</w:t>
      </w:r>
      <w:r>
        <w:rPr>
          <w:spacing w:val="-11"/>
          <w:w w:val="110"/>
        </w:rPr>
        <w:t xml:space="preserve"> </w:t>
      </w:r>
      <w:r>
        <w:rPr>
          <w:w w:val="110"/>
        </w:rPr>
        <w:t>indicator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magnetic</w:t>
      </w:r>
      <w:r>
        <w:rPr>
          <w:spacing w:val="-11"/>
          <w:w w:val="110"/>
        </w:rPr>
        <w:t xml:space="preserve"> </w:t>
      </w:r>
      <w:r>
        <w:rPr>
          <w:w w:val="110"/>
        </w:rPr>
        <w:t>topology</w:t>
      </w:r>
      <w:r>
        <w:rPr>
          <w:spacing w:val="-12"/>
          <w:w w:val="110"/>
        </w:rPr>
        <w:t xml:space="preserve"> </w:t>
      </w:r>
      <w:r>
        <w:rPr>
          <w:w w:val="110"/>
        </w:rPr>
        <w:t>and</w:t>
      </w:r>
      <w:r>
        <w:rPr>
          <w:spacing w:val="-11"/>
          <w:w w:val="110"/>
        </w:rPr>
        <w:t xml:space="preserve"> </w:t>
      </w:r>
      <w:r>
        <w:rPr>
          <w:spacing w:val="-4"/>
          <w:w w:val="110"/>
        </w:rPr>
        <w:t>i</w:t>
      </w:r>
      <w:r>
        <w:rPr>
          <w:spacing w:val="-3"/>
          <w:w w:val="110"/>
        </w:rPr>
        <w:t>nt</w:t>
      </w:r>
      <w:r>
        <w:rPr>
          <w:spacing w:val="-4"/>
          <w:w w:val="110"/>
        </w:rPr>
        <w:t>e</w:t>
      </w:r>
      <w:r>
        <w:rPr>
          <w:spacing w:val="-3"/>
          <w:w w:val="110"/>
        </w:rPr>
        <w:t>n</w:t>
      </w:r>
      <w:r>
        <w:rPr>
          <w:spacing w:val="-4"/>
          <w:w w:val="110"/>
        </w:rPr>
        <w:t>si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.</w:t>
      </w:r>
    </w:p>
    <w:p w14:paraId="1DE4A732" w14:textId="77777777" w:rsidR="00D36D19" w:rsidRDefault="004377DE">
      <w:pPr>
        <w:pStyle w:val="BodyText"/>
        <w:spacing w:before="17" w:line="452" w:lineRule="auto"/>
        <w:ind w:left="100" w:right="119" w:firstLine="576"/>
        <w:jc w:val="both"/>
      </w:pP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corona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optically</w:t>
      </w:r>
      <w:r>
        <w:rPr>
          <w:spacing w:val="7"/>
          <w:w w:val="105"/>
        </w:rPr>
        <w:t xml:space="preserve"> </w:t>
      </w:r>
      <w:r>
        <w:rPr>
          <w:w w:val="105"/>
        </w:rPr>
        <w:t>thin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as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not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spacing w:val="-6"/>
          <w:w w:val="105"/>
        </w:rPr>
        <w:t>L</w:t>
      </w:r>
      <w:r>
        <w:rPr>
          <w:spacing w:val="-5"/>
          <w:w w:val="105"/>
        </w:rPr>
        <w:t>TE,</w:t>
      </w:r>
      <w:r>
        <w:rPr>
          <w:spacing w:val="7"/>
          <w:w w:val="105"/>
        </w:rPr>
        <w:t xml:space="preserve"> </w:t>
      </w:r>
      <w:r>
        <w:rPr>
          <w:w w:val="105"/>
        </w:rPr>
        <w:t>i.e.,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plasma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not</w:t>
      </w:r>
      <w:r>
        <w:rPr>
          <w:spacing w:val="7"/>
          <w:w w:val="105"/>
        </w:rPr>
        <w:t xml:space="preserve"> </w:t>
      </w:r>
      <w:r>
        <w:rPr>
          <w:w w:val="105"/>
        </w:rPr>
        <w:t>strongly</w:t>
      </w:r>
      <w:r>
        <w:rPr>
          <w:spacing w:val="7"/>
          <w:w w:val="105"/>
        </w:rPr>
        <w:t xml:space="preserve"> </w:t>
      </w:r>
      <w:r>
        <w:rPr>
          <w:w w:val="105"/>
        </w:rPr>
        <w:t>coupled</w:t>
      </w:r>
      <w:r>
        <w:rPr>
          <w:spacing w:val="23"/>
          <w:w w:val="110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locally-generated</w:t>
      </w:r>
      <w:r>
        <w:rPr>
          <w:spacing w:val="39"/>
          <w:w w:val="105"/>
        </w:rPr>
        <w:t xml:space="preserve"> </w:t>
      </w:r>
      <w:r>
        <w:rPr>
          <w:w w:val="105"/>
        </w:rPr>
        <w:t>radiation</w:t>
      </w:r>
      <w:r>
        <w:rPr>
          <w:spacing w:val="39"/>
          <w:w w:val="105"/>
        </w:rPr>
        <w:t xml:space="preserve"> </w:t>
      </w:r>
      <w:r>
        <w:rPr>
          <w:w w:val="105"/>
        </w:rPr>
        <w:t>field.</w:t>
      </w:r>
      <w:r>
        <w:rPr>
          <w:spacing w:val="32"/>
          <w:w w:val="105"/>
        </w:rPr>
        <w:t xml:space="preserve"> </w:t>
      </w:r>
      <w:r>
        <w:rPr>
          <w:w w:val="105"/>
        </w:rPr>
        <w:t>In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y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t</w:t>
      </w:r>
      <w:r>
        <w:rPr>
          <w:spacing w:val="39"/>
          <w:w w:val="105"/>
        </w:rPr>
        <w:t xml:space="preserve"> </w:t>
      </w:r>
      <w:r>
        <w:rPr>
          <w:w w:val="105"/>
        </w:rPr>
        <w:t>simpler</w:t>
      </w:r>
      <w:r>
        <w:rPr>
          <w:spacing w:val="38"/>
          <w:w w:val="105"/>
        </w:rPr>
        <w:t xml:space="preserve"> </w:t>
      </w:r>
      <w:r>
        <w:rPr>
          <w:w w:val="105"/>
        </w:rPr>
        <w:t>terms,</w:t>
      </w:r>
      <w:r>
        <w:rPr>
          <w:spacing w:val="41"/>
          <w:w w:val="105"/>
        </w:rPr>
        <w:t xml:space="preserve"> </w:t>
      </w:r>
      <w:r>
        <w:rPr>
          <w:w w:val="105"/>
        </w:rPr>
        <w:t>this</w:t>
      </w:r>
      <w:r>
        <w:rPr>
          <w:spacing w:val="38"/>
          <w:w w:val="105"/>
        </w:rPr>
        <w:t xml:space="preserve"> </w:t>
      </w:r>
      <w:r>
        <w:rPr>
          <w:w w:val="105"/>
        </w:rPr>
        <w:t>means</w:t>
      </w:r>
      <w:r>
        <w:rPr>
          <w:spacing w:val="39"/>
          <w:w w:val="105"/>
        </w:rPr>
        <w:t xml:space="preserve"> </w:t>
      </w:r>
      <w:r>
        <w:rPr>
          <w:w w:val="105"/>
        </w:rPr>
        <w:t>that</w:t>
      </w:r>
      <w:r>
        <w:rPr>
          <w:spacing w:val="39"/>
          <w:w w:val="105"/>
        </w:rPr>
        <w:t xml:space="preserve"> </w:t>
      </w:r>
      <w:r>
        <w:rPr>
          <w:w w:val="105"/>
        </w:rPr>
        <w:t>photons</w:t>
      </w:r>
      <w:r>
        <w:rPr>
          <w:spacing w:val="38"/>
          <w:w w:val="105"/>
        </w:rPr>
        <w:t xml:space="preserve"> </w:t>
      </w:r>
      <w:r>
        <w:rPr>
          <w:w w:val="105"/>
        </w:rPr>
        <w:t>generated</w:t>
      </w:r>
      <w:r>
        <w:rPr>
          <w:spacing w:val="26"/>
          <w:w w:val="110"/>
        </w:rPr>
        <w:t xml:space="preserve"> </w:t>
      </w:r>
      <w:r>
        <w:rPr>
          <w:w w:val="105"/>
        </w:rPr>
        <w:t>from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ry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tant</w:t>
      </w:r>
      <w:r>
        <w:rPr>
          <w:spacing w:val="9"/>
          <w:w w:val="105"/>
        </w:rPr>
        <w:t xml:space="preserve"> </w:t>
      </w:r>
      <w:r>
        <w:rPr>
          <w:w w:val="105"/>
        </w:rPr>
        <w:t>region</w:t>
      </w:r>
      <w:r>
        <w:rPr>
          <w:spacing w:val="10"/>
          <w:w w:val="105"/>
        </w:rPr>
        <w:t xml:space="preserve"> </w:t>
      </w:r>
      <w:r>
        <w:rPr>
          <w:w w:val="105"/>
        </w:rPr>
        <w:t>can</w:t>
      </w:r>
      <w:r>
        <w:rPr>
          <w:spacing w:val="10"/>
          <w:w w:val="105"/>
        </w:rPr>
        <w:t xml:space="preserve"> </w:t>
      </w:r>
      <w:r>
        <w:rPr>
          <w:w w:val="105"/>
        </w:rPr>
        <w:t>stream</w:t>
      </w:r>
      <w:r>
        <w:rPr>
          <w:spacing w:val="10"/>
          <w:w w:val="105"/>
        </w:rPr>
        <w:t xml:space="preserve"> </w:t>
      </w:r>
      <w:r>
        <w:rPr>
          <w:w w:val="105"/>
        </w:rPr>
        <w:t>directly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plasma</w:t>
      </w:r>
      <w:r>
        <w:rPr>
          <w:spacing w:val="9"/>
          <w:w w:val="105"/>
        </w:rPr>
        <w:t xml:space="preserve"> </w:t>
      </w:r>
      <w:r>
        <w:rPr>
          <w:w w:val="105"/>
        </w:rPr>
        <w:t>parcel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t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ract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  <w:r>
        <w:rPr>
          <w:spacing w:val="54"/>
          <w:w w:val="105"/>
        </w:rPr>
        <w:t xml:space="preserve"> </w:t>
      </w:r>
      <w:r>
        <w:rPr>
          <w:w w:val="105"/>
        </w:rPr>
        <w:t>This</w:t>
      </w:r>
      <w:r>
        <w:rPr>
          <w:spacing w:val="23"/>
        </w:rPr>
        <w:t xml:space="preserve"> </w:t>
      </w:r>
      <w:r>
        <w:rPr>
          <w:spacing w:val="-2"/>
          <w:w w:val="105"/>
        </w:rPr>
        <w:t>mak</w:t>
      </w:r>
      <w:r>
        <w:rPr>
          <w:spacing w:val="-3"/>
          <w:w w:val="105"/>
        </w:rPr>
        <w:t>es</w:t>
      </w:r>
      <w:r>
        <w:rPr>
          <w:spacing w:val="25"/>
          <w:w w:val="105"/>
        </w:rPr>
        <w:t xml:space="preserve"> </w:t>
      </w:r>
      <w:r>
        <w:rPr>
          <w:w w:val="105"/>
        </w:rPr>
        <w:t>modeling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solar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atm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nontr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al</w:t>
      </w:r>
      <w:r>
        <w:rPr>
          <w:spacing w:val="26"/>
          <w:w w:val="105"/>
        </w:rPr>
        <w:t xml:space="preserve"> </w:t>
      </w:r>
      <w:r>
        <w:rPr>
          <w:w w:val="105"/>
        </w:rPr>
        <w:t>task.</w:t>
      </w:r>
      <w:r>
        <w:rPr>
          <w:spacing w:val="55"/>
          <w:w w:val="105"/>
        </w:rPr>
        <w:t xml:space="preserve"> </w:t>
      </w:r>
      <w:r>
        <w:rPr>
          <w:w w:val="105"/>
        </w:rPr>
        <w:t>There</w:t>
      </w:r>
      <w:r>
        <w:rPr>
          <w:spacing w:val="26"/>
          <w:w w:val="105"/>
        </w:rPr>
        <w:t xml:space="preserve"> </w:t>
      </w:r>
      <w:r>
        <w:rPr>
          <w:w w:val="105"/>
        </w:rPr>
        <w:t>should</w:t>
      </w:r>
      <w:r>
        <w:rPr>
          <w:spacing w:val="26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5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temperatures</w:t>
      </w:r>
      <w:r>
        <w:rPr>
          <w:spacing w:val="60"/>
        </w:rPr>
        <w:t xml:space="preserve"> </w:t>
      </w:r>
      <w:r>
        <w:rPr>
          <w:w w:val="105"/>
        </w:rPr>
        <w:t>defined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photon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electrons,</w:t>
      </w:r>
      <w:r>
        <w:rPr>
          <w:spacing w:val="15"/>
          <w:w w:val="105"/>
        </w:rPr>
        <w:t xml:space="preserve"> </w:t>
      </w:r>
      <w:r>
        <w:rPr>
          <w:w w:val="105"/>
        </w:rPr>
        <w:t>protons,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40"/>
          <w:w w:val="105"/>
        </w:rPr>
        <w:t xml:space="preserve"> </w:t>
      </w:r>
      <w:r>
        <w:rPr>
          <w:w w:val="105"/>
        </w:rPr>
        <w:t>Their</w:t>
      </w:r>
      <w:r>
        <w:rPr>
          <w:spacing w:val="14"/>
          <w:w w:val="105"/>
        </w:rPr>
        <w:t xml:space="preserve"> </w:t>
      </w:r>
      <w:r>
        <w:rPr>
          <w:w w:val="105"/>
        </w:rPr>
        <w:t>velocities</w:t>
      </w:r>
      <w:r>
        <w:rPr>
          <w:spacing w:val="14"/>
          <w:w w:val="105"/>
        </w:rPr>
        <w:t xml:space="preserve"> </w:t>
      </w:r>
      <w:r>
        <w:rPr>
          <w:w w:val="105"/>
        </w:rPr>
        <w:t>need</w:t>
      </w:r>
      <w:r>
        <w:rPr>
          <w:spacing w:val="14"/>
          <w:w w:val="105"/>
        </w:rPr>
        <w:t xml:space="preserve"> </w:t>
      </w:r>
      <w:r>
        <w:rPr>
          <w:w w:val="105"/>
        </w:rPr>
        <w:t>not</w:t>
      </w:r>
      <w:r>
        <w:rPr>
          <w:spacing w:val="14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3"/>
          <w:w w:val="105"/>
        </w:rPr>
        <w:t xml:space="preserve"> </w:t>
      </w:r>
      <w:proofErr w:type="spellStart"/>
      <w:r>
        <w:rPr>
          <w:spacing w:val="-2"/>
          <w:w w:val="105"/>
        </w:rPr>
        <w:t>M</w:t>
      </w:r>
      <w:r>
        <w:rPr>
          <w:spacing w:val="-1"/>
          <w:w w:val="105"/>
        </w:rPr>
        <w:t>ax</w:t>
      </w:r>
      <w:r>
        <w:rPr>
          <w:spacing w:val="-2"/>
          <w:w w:val="105"/>
        </w:rPr>
        <w:t>welli</w:t>
      </w:r>
      <w:r>
        <w:rPr>
          <w:spacing w:val="-1"/>
          <w:w w:val="105"/>
        </w:rPr>
        <w:t>an</w:t>
      </w:r>
      <w:proofErr w:type="spellEnd"/>
      <w:r>
        <w:rPr>
          <w:spacing w:val="-1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making</w:t>
      </w:r>
      <w:r>
        <w:rPr>
          <w:spacing w:val="29"/>
          <w:w w:val="99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definition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temperature</w:t>
      </w:r>
      <w:r>
        <w:rPr>
          <w:spacing w:val="26"/>
          <w:w w:val="105"/>
        </w:rPr>
        <w:t xml:space="preserve"> </w:t>
      </w:r>
      <w:r>
        <w:rPr>
          <w:w w:val="105"/>
        </w:rPr>
        <w:t>at</w:t>
      </w:r>
      <w:r>
        <w:rPr>
          <w:spacing w:val="25"/>
          <w:w w:val="105"/>
        </w:rPr>
        <w:t xml:space="preserve"> </w:t>
      </w:r>
      <w:r>
        <w:rPr>
          <w:w w:val="105"/>
        </w:rPr>
        <w:t>all</w:t>
      </w:r>
      <w:r>
        <w:rPr>
          <w:spacing w:val="25"/>
          <w:w w:val="105"/>
        </w:rPr>
        <w:t xml:space="preserve"> </w:t>
      </w:r>
      <w:r>
        <w:rPr>
          <w:w w:val="105"/>
        </w:rPr>
        <w:t>somewhat</w:t>
      </w:r>
      <w:r>
        <w:rPr>
          <w:spacing w:val="26"/>
          <w:w w:val="105"/>
        </w:rPr>
        <w:t xml:space="preserve"> </w:t>
      </w:r>
      <w:r>
        <w:rPr>
          <w:spacing w:val="-5"/>
          <w:w w:val="105"/>
        </w:rPr>
        <w:t>mur</w:t>
      </w:r>
      <w:r>
        <w:rPr>
          <w:spacing w:val="-6"/>
          <w:w w:val="105"/>
        </w:rPr>
        <w:t>ky</w:t>
      </w:r>
      <w:r>
        <w:rPr>
          <w:spacing w:val="-5"/>
          <w:w w:val="105"/>
        </w:rPr>
        <w:t>.</w:t>
      </w:r>
      <w:r>
        <w:rPr>
          <w:w w:val="105"/>
        </w:rPr>
        <w:t xml:space="preserve"> </w:t>
      </w:r>
      <w:r>
        <w:rPr>
          <w:spacing w:val="5"/>
          <w:w w:val="105"/>
        </w:rPr>
        <w:t xml:space="preserve"> </w:t>
      </w:r>
      <w:r>
        <w:rPr>
          <w:spacing w:val="-4"/>
          <w:w w:val="105"/>
        </w:rPr>
        <w:t>Howe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many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emission</w:t>
      </w:r>
      <w:r>
        <w:rPr>
          <w:spacing w:val="25"/>
          <w:w w:val="105"/>
        </w:rPr>
        <w:t xml:space="preserve"> </w:t>
      </w:r>
      <w:r>
        <w:rPr>
          <w:w w:val="105"/>
        </w:rPr>
        <w:t>lines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</w:p>
    <w:p w14:paraId="1DE4A733" w14:textId="77777777" w:rsidR="00D36D19" w:rsidRDefault="004377DE">
      <w:pPr>
        <w:pStyle w:val="BodyText"/>
        <w:spacing w:line="264" w:lineRule="exact"/>
        <w:ind w:left="100"/>
        <w:jc w:val="both"/>
      </w:pPr>
      <w:r>
        <w:rPr>
          <w:w w:val="110"/>
        </w:rPr>
        <w:t>corona</w:t>
      </w:r>
      <w:r>
        <w:rPr>
          <w:spacing w:val="15"/>
          <w:w w:val="110"/>
        </w:rPr>
        <w:t xml:space="preserve"> </w:t>
      </w:r>
      <w:r>
        <w:rPr>
          <w:w w:val="110"/>
        </w:rPr>
        <w:t>are</w:t>
      </w:r>
      <w:r>
        <w:rPr>
          <w:spacing w:val="15"/>
          <w:w w:val="110"/>
        </w:rPr>
        <w:t xml:space="preserve"> </w:t>
      </w:r>
      <w:r>
        <w:rPr>
          <w:w w:val="110"/>
        </w:rPr>
        <w:t>emitted</w:t>
      </w:r>
      <w:r>
        <w:rPr>
          <w:spacing w:val="16"/>
          <w:w w:val="110"/>
        </w:rPr>
        <w:t xml:space="preserve"> </w:t>
      </w:r>
      <w:r>
        <w:rPr>
          <w:spacing w:val="-6"/>
          <w:w w:val="110"/>
        </w:rPr>
        <w:t>b</w:t>
      </w:r>
      <w:r>
        <w:rPr>
          <w:w w:val="110"/>
        </w:rPr>
        <w:t>y</w:t>
      </w:r>
      <w:r>
        <w:rPr>
          <w:spacing w:val="15"/>
          <w:w w:val="110"/>
        </w:rPr>
        <w:t xml:space="preserve"> </w:t>
      </w:r>
      <w:r>
        <w:rPr>
          <w:w w:val="110"/>
        </w:rPr>
        <w:t>collisiona</w:t>
      </w:r>
      <w:r>
        <w:rPr>
          <w:spacing w:val="-2"/>
          <w:w w:val="110"/>
        </w:rPr>
        <w:t>l</w:t>
      </w:r>
      <w:r>
        <w:rPr>
          <w:w w:val="110"/>
        </w:rPr>
        <w:t>ly</w:t>
      </w:r>
      <w:r>
        <w:rPr>
          <w:spacing w:val="15"/>
          <w:w w:val="110"/>
        </w:rPr>
        <w:t xml:space="preserve"> </w:t>
      </w:r>
      <w:r>
        <w:rPr>
          <w:w w:val="110"/>
        </w:rPr>
        <w:t>excited,</w:t>
      </w:r>
      <w:r>
        <w:rPr>
          <w:spacing w:val="20"/>
          <w:w w:val="110"/>
        </w:rPr>
        <w:t xml:space="preserve"> </w:t>
      </w:r>
      <w:r>
        <w:rPr>
          <w:spacing w:val="-1"/>
          <w:w w:val="110"/>
        </w:rPr>
        <w:t>h</w:t>
      </w:r>
      <w:r>
        <w:rPr>
          <w:w w:val="110"/>
        </w:rPr>
        <w:t>ighly</w:t>
      </w:r>
      <w:r>
        <w:rPr>
          <w:spacing w:val="16"/>
          <w:w w:val="110"/>
        </w:rPr>
        <w:t xml:space="preserve"> </w:t>
      </w:r>
      <w:r>
        <w:rPr>
          <w:w w:val="110"/>
        </w:rPr>
        <w:t>ionized</w:t>
      </w:r>
      <w:r>
        <w:rPr>
          <w:spacing w:val="15"/>
          <w:w w:val="110"/>
        </w:rPr>
        <w:t xml:space="preserve"> </w:t>
      </w:r>
      <w:r>
        <w:rPr>
          <w:w w:val="110"/>
        </w:rPr>
        <w:t>atoms</w:t>
      </w:r>
      <w:r>
        <w:rPr>
          <w:spacing w:val="15"/>
          <w:w w:val="110"/>
        </w:rPr>
        <w:t xml:space="preserve"> </w:t>
      </w:r>
      <w:r>
        <w:rPr>
          <w:w w:val="110"/>
        </w:rPr>
        <w:t>(e.g.,</w:t>
      </w:r>
      <w:r>
        <w:rPr>
          <w:spacing w:val="21"/>
          <w:w w:val="110"/>
        </w:rPr>
        <w:t xml:space="preserve"> </w:t>
      </w:r>
      <w:r>
        <w:rPr>
          <w:spacing w:val="-18"/>
          <w:w w:val="110"/>
        </w:rPr>
        <w:t>F</w:t>
      </w:r>
      <w:r>
        <w:rPr>
          <w:w w:val="110"/>
        </w:rPr>
        <w:t>e</w:t>
      </w:r>
      <w:r>
        <w:rPr>
          <w:spacing w:val="15"/>
          <w:w w:val="110"/>
        </w:rPr>
        <w:t xml:space="preserve"> </w:t>
      </w:r>
      <w:r>
        <w:rPr>
          <w:w w:val="110"/>
        </w:rPr>
        <w:t>IX</w:t>
      </w:r>
      <w:r>
        <w:rPr>
          <w:spacing w:val="15"/>
          <w:w w:val="110"/>
        </w:rPr>
        <w:t xml:space="preserve"> </w:t>
      </w:r>
      <w:r>
        <w:rPr>
          <w:w w:val="110"/>
        </w:rPr>
        <w:t>171</w:t>
      </w:r>
      <w:r>
        <w:rPr>
          <w:spacing w:val="16"/>
          <w:w w:val="110"/>
        </w:rPr>
        <w:t xml:space="preserve"> </w:t>
      </w:r>
      <w:r>
        <w:rPr>
          <w:spacing w:val="-230"/>
          <w:w w:val="140"/>
        </w:rPr>
        <w:t>A</w:t>
      </w:r>
      <w:r>
        <w:rPr>
          <w:w w:val="140"/>
          <w:position w:val="4"/>
        </w:rPr>
        <w:t>˚</w:t>
      </w:r>
      <w:r>
        <w:rPr>
          <w:w w:val="140"/>
        </w:rPr>
        <w:t>)</w:t>
      </w:r>
      <w:r>
        <w:rPr>
          <w:spacing w:val="-2"/>
          <w:w w:val="140"/>
        </w:rPr>
        <w:t xml:space="preserve"> </w:t>
      </w:r>
      <w:r>
        <w:rPr>
          <w:w w:val="110"/>
        </w:rPr>
        <w:t>and</w:t>
      </w:r>
      <w:r>
        <w:rPr>
          <w:spacing w:val="16"/>
          <w:w w:val="110"/>
        </w:rPr>
        <w:t xml:space="preserve"> </w:t>
      </w:r>
      <w:r>
        <w:rPr>
          <w:w w:val="110"/>
        </w:rPr>
        <w:t>these</w:t>
      </w:r>
    </w:p>
    <w:p w14:paraId="1DE4A734" w14:textId="77777777" w:rsidR="00D36D19" w:rsidRDefault="00D36D19">
      <w:pPr>
        <w:spacing w:line="264" w:lineRule="exact"/>
        <w:jc w:val="both"/>
        <w:sectPr w:rsidR="00D36D19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1DE4A735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736" w14:textId="77777777" w:rsidR="00D36D19" w:rsidRDefault="004377DE">
      <w:pPr>
        <w:pStyle w:val="BodyText"/>
        <w:spacing w:before="58" w:line="455" w:lineRule="auto"/>
        <w:ind w:left="120" w:right="117"/>
        <w:jc w:val="both"/>
      </w:pPr>
      <w:r>
        <w:rPr>
          <w:w w:val="105"/>
        </w:rPr>
        <w:t>lines</w:t>
      </w:r>
      <w:r>
        <w:rPr>
          <w:spacing w:val="29"/>
          <w:w w:val="105"/>
        </w:rPr>
        <w:t xml:space="preserve"> </w:t>
      </w:r>
      <w:r>
        <w:rPr>
          <w:w w:val="105"/>
        </w:rPr>
        <w:t>can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2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w w:val="105"/>
        </w:rPr>
        <w:t>formed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w w:val="105"/>
        </w:rPr>
        <w:t>certain</w:t>
      </w:r>
      <w:r>
        <w:rPr>
          <w:spacing w:val="29"/>
          <w:w w:val="105"/>
        </w:rPr>
        <w:t xml:space="preserve"> </w:t>
      </w:r>
      <w:r>
        <w:rPr>
          <w:w w:val="105"/>
        </w:rPr>
        <w:t>temperatures.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regions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corona</w:t>
      </w:r>
      <w:r>
        <w:rPr>
          <w:spacing w:val="29"/>
          <w:w w:val="105"/>
        </w:rPr>
        <w:t xml:space="preserve"> </w:t>
      </w:r>
      <w:r>
        <w:rPr>
          <w:w w:val="105"/>
        </w:rPr>
        <w:t>that</w:t>
      </w:r>
      <w:r>
        <w:rPr>
          <w:spacing w:val="30"/>
          <w:w w:val="105"/>
        </w:rPr>
        <w:t xml:space="preserve"> </w:t>
      </w:r>
      <w:r>
        <w:rPr>
          <w:w w:val="105"/>
        </w:rPr>
        <w:t>are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32"/>
          <w:w w:val="104"/>
        </w:rPr>
        <w:t xml:space="preserve"> 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iesce</w:t>
      </w:r>
      <w:r>
        <w:rPr>
          <w:spacing w:val="-1"/>
          <w:w w:val="105"/>
        </w:rPr>
        <w:t>nt,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assumption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proofErr w:type="spellStart"/>
      <w:r>
        <w:rPr>
          <w:spacing w:val="-2"/>
          <w:w w:val="105"/>
        </w:rPr>
        <w:t>M</w:t>
      </w:r>
      <w:r>
        <w:rPr>
          <w:spacing w:val="-1"/>
          <w:w w:val="105"/>
        </w:rPr>
        <w:t>ax</w:t>
      </w:r>
      <w:r>
        <w:rPr>
          <w:spacing w:val="-2"/>
          <w:w w:val="105"/>
        </w:rPr>
        <w:t>welli</w:t>
      </w:r>
      <w:r>
        <w:rPr>
          <w:spacing w:val="-1"/>
          <w:w w:val="105"/>
        </w:rPr>
        <w:t>an</w:t>
      </w:r>
      <w:proofErr w:type="spellEnd"/>
      <w:r>
        <w:rPr>
          <w:spacing w:val="17"/>
          <w:w w:val="105"/>
        </w:rPr>
        <w:t xml:space="preserve"> </w:t>
      </w:r>
      <w:r>
        <w:rPr>
          <w:w w:val="105"/>
        </w:rPr>
        <w:t>distribution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main</w:t>
      </w:r>
      <w:r>
        <w:rPr>
          <w:spacing w:val="-2"/>
          <w:w w:val="105"/>
        </w:rPr>
        <w:t>s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spacing w:val="2"/>
          <w:w w:val="105"/>
        </w:rPr>
        <w:t>goo</w:t>
      </w:r>
      <w:r>
        <w:rPr>
          <w:spacing w:val="1"/>
          <w:w w:val="105"/>
        </w:rPr>
        <w:t>d</w:t>
      </w:r>
      <w:r>
        <w:rPr>
          <w:spacing w:val="17"/>
          <w:w w:val="105"/>
        </w:rPr>
        <w:t xml:space="preserve"> </w:t>
      </w:r>
      <w:r>
        <w:rPr>
          <w:w w:val="105"/>
        </w:rPr>
        <w:t>one,</w:t>
      </w:r>
      <w:r>
        <w:rPr>
          <w:spacing w:val="19"/>
          <w:w w:val="105"/>
        </w:rPr>
        <w:t xml:space="preserve"> </w:t>
      </w:r>
      <w:r>
        <w:rPr>
          <w:w w:val="105"/>
        </w:rPr>
        <w:t>so</w:t>
      </w:r>
      <w:r>
        <w:rPr>
          <w:spacing w:val="16"/>
          <w:w w:val="105"/>
        </w:rPr>
        <w:t xml:space="preserve"> </w:t>
      </w:r>
      <w:r>
        <w:rPr>
          <w:w w:val="105"/>
        </w:rPr>
        <w:t>temperature</w:t>
      </w:r>
      <w:r>
        <w:rPr>
          <w:spacing w:val="17"/>
          <w:w w:val="105"/>
        </w:rPr>
        <w:t xml:space="preserve"> </w:t>
      </w:r>
      <w:r>
        <w:rPr>
          <w:w w:val="105"/>
        </w:rPr>
        <w:t>carries</w:t>
      </w:r>
      <w:r>
        <w:rPr>
          <w:spacing w:val="46"/>
        </w:rPr>
        <w:t xml:space="preserve"> </w:t>
      </w:r>
      <w:r>
        <w:rPr>
          <w:w w:val="105"/>
        </w:rPr>
        <w:t>some</w:t>
      </w:r>
      <w:r>
        <w:rPr>
          <w:spacing w:val="31"/>
          <w:w w:val="105"/>
        </w:rPr>
        <w:t xml:space="preserve"> </w:t>
      </w:r>
      <w:r>
        <w:rPr>
          <w:w w:val="105"/>
        </w:rPr>
        <w:t>meaning.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>s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particular</w:t>
      </w:r>
      <w:r>
        <w:rPr>
          <w:spacing w:val="32"/>
          <w:w w:val="105"/>
        </w:rPr>
        <w:t xml:space="preserve"> </w:t>
      </w:r>
      <w:r>
        <w:rPr>
          <w:w w:val="105"/>
        </w:rPr>
        <w:t>emission</w:t>
      </w:r>
      <w:r>
        <w:rPr>
          <w:spacing w:val="31"/>
          <w:w w:val="105"/>
        </w:rPr>
        <w:t xml:space="preserve"> </w:t>
      </w:r>
      <w:r>
        <w:rPr>
          <w:w w:val="105"/>
        </w:rPr>
        <w:t>lines</w:t>
      </w:r>
      <w:r>
        <w:rPr>
          <w:spacing w:val="32"/>
          <w:w w:val="105"/>
        </w:rPr>
        <w:t xml:space="preserve"> </w:t>
      </w:r>
      <w:r>
        <w:rPr>
          <w:w w:val="105"/>
        </w:rPr>
        <w:t>still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32"/>
          <w:w w:val="105"/>
        </w:rPr>
        <w:t xml:space="preserve"> </w:t>
      </w:r>
      <w:r>
        <w:rPr>
          <w:w w:val="105"/>
        </w:rPr>
        <w:t>a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ece</w:t>
      </w:r>
      <w:r>
        <w:rPr>
          <w:spacing w:val="-1"/>
          <w:w w:val="105"/>
        </w:rPr>
        <w:t>nt</w:t>
      </w:r>
      <w:r>
        <w:rPr>
          <w:spacing w:val="32"/>
          <w:w w:val="105"/>
        </w:rPr>
        <w:t xml:space="preserve"> </w:t>
      </w:r>
      <w:r>
        <w:rPr>
          <w:w w:val="105"/>
        </w:rPr>
        <w:t>indicator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95"/>
        </w:rPr>
        <w:t xml:space="preserve"> </w:t>
      </w:r>
      <w:r>
        <w:rPr>
          <w:spacing w:val="-1"/>
          <w:w w:val="105"/>
        </w:rPr>
        <w:t>appr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e</w:t>
      </w:r>
      <w:r>
        <w:rPr>
          <w:spacing w:val="29"/>
          <w:w w:val="105"/>
        </w:rPr>
        <w:t xml:space="preserve"> </w:t>
      </w:r>
      <w:r>
        <w:rPr>
          <w:w w:val="105"/>
        </w:rPr>
        <w:t>plasma</w:t>
      </w:r>
      <w:r>
        <w:rPr>
          <w:spacing w:val="30"/>
          <w:w w:val="105"/>
        </w:rPr>
        <w:t xml:space="preserve"> </w:t>
      </w:r>
      <w:r>
        <w:rPr>
          <w:w w:val="105"/>
        </w:rPr>
        <w:t>temperature.</w:t>
      </w:r>
      <w:r>
        <w:rPr>
          <w:spacing w:val="13"/>
          <w:w w:val="105"/>
        </w:rPr>
        <w:t xml:space="preserve"> </w:t>
      </w:r>
      <w:r>
        <w:rPr>
          <w:w w:val="105"/>
        </w:rPr>
        <w:t>Herein,</w:t>
      </w:r>
      <w:r>
        <w:rPr>
          <w:spacing w:val="33"/>
          <w:w w:val="105"/>
        </w:rPr>
        <w:t xml:space="preserve"> </w:t>
      </w:r>
      <w:r>
        <w:rPr>
          <w:w w:val="105"/>
        </w:rPr>
        <w:t>“p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30"/>
          <w:w w:val="105"/>
        </w:rPr>
        <w:t xml:space="preserve"> </w:t>
      </w:r>
      <w:r>
        <w:rPr>
          <w:w w:val="105"/>
        </w:rPr>
        <w:t>formation</w:t>
      </w:r>
      <w:r>
        <w:rPr>
          <w:spacing w:val="30"/>
          <w:w w:val="105"/>
        </w:rPr>
        <w:t xml:space="preserve"> </w:t>
      </w:r>
      <w:r>
        <w:rPr>
          <w:w w:val="105"/>
        </w:rPr>
        <w:t>temperature”</w:t>
      </w:r>
      <w:r>
        <w:rPr>
          <w:spacing w:val="30"/>
          <w:w w:val="105"/>
        </w:rPr>
        <w:t xml:space="preserve"> </w:t>
      </w:r>
      <w:r>
        <w:rPr>
          <w:w w:val="105"/>
        </w:rPr>
        <w:t>or</w:t>
      </w:r>
      <w:r>
        <w:rPr>
          <w:spacing w:val="29"/>
          <w:w w:val="105"/>
        </w:rPr>
        <w:t xml:space="preserve"> </w:t>
      </w:r>
      <w:r>
        <w:rPr>
          <w:w w:val="105"/>
        </w:rPr>
        <w:t>simply</w:t>
      </w:r>
      <w:r>
        <w:rPr>
          <w:spacing w:val="30"/>
          <w:w w:val="105"/>
        </w:rPr>
        <w:t xml:space="preserve"> </w:t>
      </w:r>
      <w:r>
        <w:rPr>
          <w:w w:val="105"/>
        </w:rPr>
        <w:t>“temperature”</w:t>
      </w:r>
      <w:r>
        <w:rPr>
          <w:spacing w:val="40"/>
          <w:w w:val="111"/>
        </w:rPr>
        <w:t xml:space="preserve"> </w:t>
      </w:r>
      <w:r>
        <w:rPr>
          <w:w w:val="105"/>
        </w:rPr>
        <w:t>will</w:t>
      </w:r>
      <w:r>
        <w:rPr>
          <w:spacing w:val="24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5"/>
          <w:w w:val="105"/>
        </w:rPr>
        <w:t xml:space="preserve"> </w:t>
      </w:r>
      <w:r>
        <w:rPr>
          <w:w w:val="105"/>
        </w:rPr>
        <w:t>used</w:t>
      </w:r>
      <w:r>
        <w:rPr>
          <w:spacing w:val="25"/>
          <w:w w:val="105"/>
        </w:rPr>
        <w:t xml:space="preserve"> </w:t>
      </w:r>
      <w:r>
        <w:rPr>
          <w:w w:val="105"/>
        </w:rPr>
        <w:t>as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ie</w:t>
      </w:r>
      <w:r>
        <w:rPr>
          <w:spacing w:val="-2"/>
          <w:w w:val="105"/>
        </w:rPr>
        <w:t>nt</w:t>
      </w:r>
      <w:r>
        <w:rPr>
          <w:spacing w:val="24"/>
          <w:w w:val="105"/>
        </w:rPr>
        <w:t xml:space="preserve"> </w:t>
      </w:r>
      <w:r>
        <w:rPr>
          <w:w w:val="105"/>
        </w:rPr>
        <w:t>shorthand</w:t>
      </w:r>
      <w:r>
        <w:rPr>
          <w:spacing w:val="26"/>
          <w:w w:val="105"/>
        </w:rPr>
        <w:t xml:space="preserve"> </w:t>
      </w:r>
      <w:r>
        <w:rPr>
          <w:w w:val="105"/>
        </w:rPr>
        <w:t>that</w:t>
      </w:r>
      <w:r>
        <w:rPr>
          <w:spacing w:val="25"/>
          <w:w w:val="105"/>
        </w:rPr>
        <w:t xml:space="preserve"> </w:t>
      </w:r>
      <w:r>
        <w:rPr>
          <w:w w:val="105"/>
        </w:rPr>
        <w:t>implies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at</w:t>
      </w:r>
      <w:r>
        <w:rPr>
          <w:spacing w:val="-3"/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.</w:t>
      </w:r>
    </w:p>
    <w:p w14:paraId="1DE4A737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27"/>
          <w:szCs w:val="27"/>
        </w:rPr>
      </w:pPr>
    </w:p>
    <w:p w14:paraId="1DE4A738" w14:textId="77777777" w:rsidR="00D36D19" w:rsidRDefault="004377DE">
      <w:pPr>
        <w:pStyle w:val="Heading2"/>
        <w:numPr>
          <w:ilvl w:val="2"/>
          <w:numId w:val="3"/>
        </w:numPr>
        <w:tabs>
          <w:tab w:val="left" w:pos="1359"/>
        </w:tabs>
        <w:ind w:left="1358" w:hanging="1155"/>
        <w:jc w:val="both"/>
        <w:rPr>
          <w:b w:val="0"/>
          <w:bCs w:val="0"/>
        </w:rPr>
      </w:pPr>
      <w:bookmarkStart w:id="91" w:name="Heliosphere"/>
      <w:bookmarkEnd w:id="91"/>
      <w:r>
        <w:rPr>
          <w:w w:val="115"/>
        </w:rPr>
        <w:t>Heliosphere</w:t>
      </w:r>
    </w:p>
    <w:p w14:paraId="1DE4A739" w14:textId="77777777" w:rsidR="00D36D19" w:rsidRDefault="004377DE">
      <w:pPr>
        <w:pStyle w:val="BodyText"/>
        <w:spacing w:before="189" w:line="480" w:lineRule="exact"/>
        <w:ind w:left="120" w:right="117" w:firstLine="576"/>
        <w:jc w:val="both"/>
      </w:pP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heliosphere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es</w:t>
      </w:r>
      <w:r>
        <w:rPr>
          <w:spacing w:val="13"/>
          <w:w w:val="105"/>
        </w:rPr>
        <w:t xml:space="preserve"> </w:t>
      </w:r>
      <w:r>
        <w:rPr>
          <w:w w:val="105"/>
        </w:rPr>
        <w:t>from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end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corona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encompasses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solar</w:t>
      </w:r>
      <w:r>
        <w:rPr>
          <w:spacing w:val="13"/>
          <w:w w:val="105"/>
        </w:rPr>
        <w:t xml:space="preserve"> </w:t>
      </w:r>
      <w:r>
        <w:rPr>
          <w:w w:val="105"/>
        </w:rPr>
        <w:t>system.</w:t>
      </w:r>
      <w:r>
        <w:rPr>
          <w:spacing w:val="44"/>
          <w:w w:val="105"/>
        </w:rPr>
        <w:t xml:space="preserve"> </w:t>
      </w:r>
      <w:r>
        <w:rPr>
          <w:w w:val="105"/>
        </w:rPr>
        <w:t>It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region</w:t>
      </w:r>
      <w:r>
        <w:rPr>
          <w:spacing w:val="7"/>
          <w:w w:val="105"/>
        </w:rPr>
        <w:t xml:space="preserve"> </w:t>
      </w:r>
      <w:r>
        <w:rPr>
          <w:w w:val="105"/>
        </w:rPr>
        <w:t>where</w:t>
      </w:r>
      <w:r>
        <w:rPr>
          <w:spacing w:val="7"/>
          <w:w w:val="105"/>
        </w:rPr>
        <w:t xml:space="preserve"> </w:t>
      </w:r>
      <w:r>
        <w:rPr>
          <w:w w:val="105"/>
        </w:rPr>
        <w:t>solar</w:t>
      </w:r>
      <w:r>
        <w:rPr>
          <w:spacing w:val="7"/>
          <w:w w:val="105"/>
        </w:rPr>
        <w:t xml:space="preserve"> </w:t>
      </w:r>
      <w:r>
        <w:rPr>
          <w:w w:val="105"/>
        </w:rPr>
        <w:t>influences</w:t>
      </w:r>
      <w:r>
        <w:rPr>
          <w:spacing w:val="7"/>
          <w:w w:val="105"/>
        </w:rPr>
        <w:t xml:space="preserve"> </w:t>
      </w:r>
      <w:r>
        <w:rPr>
          <w:w w:val="105"/>
        </w:rPr>
        <w:t>dominate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ell</w:t>
      </w:r>
      <w:r>
        <w:rPr>
          <w:spacing w:val="-1"/>
          <w:w w:val="105"/>
        </w:rPr>
        <w:t>ar.</w:t>
      </w:r>
      <w:r>
        <w:rPr>
          <w:spacing w:val="47"/>
          <w:w w:val="105"/>
        </w:rPr>
        <w:t xml:space="preserve"> </w:t>
      </w:r>
      <w:r>
        <w:rPr>
          <w:w w:val="105"/>
        </w:rPr>
        <w:t>Solar</w:t>
      </w:r>
      <w:r>
        <w:rPr>
          <w:spacing w:val="7"/>
          <w:w w:val="105"/>
        </w:rPr>
        <w:t xml:space="preserve"> </w:t>
      </w:r>
      <w:r>
        <w:rPr>
          <w:w w:val="105"/>
        </w:rPr>
        <w:t>wind,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nuou</w:t>
      </w:r>
      <w:r>
        <w:rPr>
          <w:spacing w:val="-2"/>
          <w:w w:val="105"/>
        </w:rPr>
        <w:t>s</w:t>
      </w:r>
      <w:r>
        <w:rPr>
          <w:spacing w:val="7"/>
          <w:w w:val="105"/>
        </w:rPr>
        <w:t xml:space="preserve"> </w:t>
      </w:r>
      <w:r>
        <w:rPr>
          <w:w w:val="105"/>
        </w:rPr>
        <w:t>plasma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25"/>
          <w:w w:val="104"/>
        </w:rPr>
        <w:t xml:space="preserve"> </w:t>
      </w:r>
      <w:r>
        <w:rPr>
          <w:w w:val="105"/>
        </w:rPr>
        <w:t>streaming</w:t>
      </w:r>
      <w:r>
        <w:rPr>
          <w:spacing w:val="29"/>
          <w:w w:val="105"/>
        </w:rPr>
        <w:t xml:space="preserve"> </w:t>
      </w:r>
      <w:r>
        <w:rPr>
          <w:w w:val="105"/>
        </w:rPr>
        <w:t>out</w:t>
      </w:r>
      <w:r>
        <w:rPr>
          <w:spacing w:val="30"/>
          <w:w w:val="105"/>
        </w:rPr>
        <w:t xml:space="preserve"> </w:t>
      </w:r>
      <w:r>
        <w:rPr>
          <w:w w:val="105"/>
        </w:rPr>
        <w:t>from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sun,</w:t>
      </w:r>
      <w:r>
        <w:rPr>
          <w:spacing w:val="32"/>
          <w:w w:val="105"/>
        </w:rPr>
        <w:t xml:space="preserve"> </w:t>
      </w:r>
      <w:r>
        <w:rPr>
          <w:w w:val="105"/>
        </w:rPr>
        <w:t>applies</w:t>
      </w:r>
      <w:r>
        <w:rPr>
          <w:spacing w:val="30"/>
          <w:w w:val="105"/>
        </w:rPr>
        <w:t xml:space="preserve"> </w:t>
      </w:r>
      <w:r>
        <w:rPr>
          <w:w w:val="105"/>
        </w:rPr>
        <w:t>a</w:t>
      </w:r>
      <w:r>
        <w:rPr>
          <w:spacing w:val="30"/>
          <w:w w:val="105"/>
        </w:rPr>
        <w:t xml:space="preserve"> </w:t>
      </w:r>
      <w:r>
        <w:rPr>
          <w:w w:val="105"/>
        </w:rPr>
        <w:t>subtle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out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ard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ess</w:t>
      </w:r>
      <w:r>
        <w:rPr>
          <w:spacing w:val="-1"/>
          <w:w w:val="105"/>
        </w:rPr>
        <w:t>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  <w:r>
        <w:rPr>
          <w:spacing w:val="16"/>
          <w:w w:val="105"/>
        </w:rPr>
        <w:t xml:space="preserve"> </w:t>
      </w:r>
      <w:r>
        <w:rPr>
          <w:w w:val="105"/>
        </w:rPr>
        <w:t>There</w:t>
      </w:r>
      <w:r>
        <w:rPr>
          <w:spacing w:val="29"/>
          <w:w w:val="105"/>
        </w:rPr>
        <w:t xml:space="preserve"> </w:t>
      </w:r>
      <w:r>
        <w:rPr>
          <w:w w:val="105"/>
        </w:rPr>
        <w:t>are</w:t>
      </w:r>
      <w:r>
        <w:rPr>
          <w:spacing w:val="30"/>
          <w:w w:val="105"/>
        </w:rPr>
        <w:t xml:space="preserve"> </w:t>
      </w:r>
      <w:r>
        <w:rPr>
          <w:w w:val="105"/>
        </w:rPr>
        <w:t>similar</w:t>
      </w:r>
      <w:r>
        <w:rPr>
          <w:spacing w:val="30"/>
          <w:w w:val="105"/>
        </w:rPr>
        <w:t xml:space="preserve"> </w:t>
      </w:r>
      <w:r>
        <w:rPr>
          <w:w w:val="105"/>
        </w:rPr>
        <w:t>breezes</w:t>
      </w:r>
      <w:r>
        <w:rPr>
          <w:spacing w:val="29"/>
          <w:w w:val="105"/>
        </w:rPr>
        <w:t xml:space="preserve"> </w:t>
      </w:r>
      <w:r>
        <w:rPr>
          <w:w w:val="105"/>
        </w:rPr>
        <w:t>coming</w:t>
      </w:r>
      <w:r>
        <w:rPr>
          <w:spacing w:val="21"/>
          <w:w w:val="99"/>
        </w:rPr>
        <w:t xml:space="preserve"> </w:t>
      </w:r>
      <w:r>
        <w:rPr>
          <w:w w:val="105"/>
        </w:rPr>
        <w:t>from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stars.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heliopause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defined</w:t>
      </w:r>
      <w:r>
        <w:rPr>
          <w:spacing w:val="17"/>
          <w:w w:val="105"/>
        </w:rPr>
        <w:t xml:space="preserve"> </w:t>
      </w:r>
      <w:r>
        <w:rPr>
          <w:w w:val="105"/>
        </w:rPr>
        <w:t>as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point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ili</w:t>
      </w:r>
      <w:r>
        <w:rPr>
          <w:spacing w:val="-1"/>
          <w:w w:val="105"/>
        </w:rPr>
        <w:t>br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um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17"/>
          <w:w w:val="105"/>
        </w:rPr>
        <w:t xml:space="preserve"> </w:t>
      </w:r>
      <w:r>
        <w:rPr>
          <w:w w:val="105"/>
        </w:rPr>
        <w:t>these</w:t>
      </w:r>
      <w:r>
        <w:rPr>
          <w:spacing w:val="18"/>
          <w:w w:val="105"/>
        </w:rPr>
        <w:t xml:space="preserve"> </w:t>
      </w:r>
      <w:r>
        <w:rPr>
          <w:w w:val="105"/>
        </w:rPr>
        <w:t>pressures.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99"/>
        </w:rPr>
        <w:t xml:space="preserve"> </w:t>
      </w:r>
      <w:r>
        <w:rPr>
          <w:w w:val="105"/>
        </w:rPr>
        <w:t>solar</w:t>
      </w:r>
      <w:r>
        <w:rPr>
          <w:spacing w:val="26"/>
          <w:w w:val="105"/>
        </w:rPr>
        <w:t xml:space="preserve"> </w:t>
      </w:r>
      <w:r>
        <w:rPr>
          <w:w w:val="105"/>
        </w:rPr>
        <w:t>wind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flows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out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ard</w:t>
      </w:r>
      <w:r>
        <w:rPr>
          <w:spacing w:val="27"/>
          <w:w w:val="105"/>
        </w:rPr>
        <w:t xml:space="preserve"> </w:t>
      </w:r>
      <w:r>
        <w:rPr>
          <w:w w:val="105"/>
        </w:rPr>
        <w:t>at</w:t>
      </w:r>
      <w:r>
        <w:rPr>
          <w:spacing w:val="27"/>
          <w:w w:val="105"/>
        </w:rPr>
        <w:t xml:space="preserve"> </w:t>
      </w:r>
      <w:r>
        <w:rPr>
          <w:w w:val="105"/>
        </w:rPr>
        <w:t>ab</w:t>
      </w:r>
      <w:r>
        <w:rPr>
          <w:spacing w:val="1"/>
          <w:w w:val="105"/>
        </w:rPr>
        <w:t>ou</w:t>
      </w:r>
      <w:r>
        <w:rPr>
          <w:w w:val="105"/>
        </w:rPr>
        <w:t>t</w:t>
      </w:r>
      <w:r>
        <w:rPr>
          <w:spacing w:val="27"/>
          <w:w w:val="105"/>
        </w:rPr>
        <w:t xml:space="preserve"> </w:t>
      </w:r>
      <w:r>
        <w:rPr>
          <w:w w:val="105"/>
        </w:rPr>
        <w:t>400</w:t>
      </w:r>
      <w:r>
        <w:rPr>
          <w:spacing w:val="27"/>
          <w:w w:val="105"/>
        </w:rPr>
        <w:t xml:space="preserve"> </w:t>
      </w:r>
      <w:r>
        <w:rPr>
          <w:w w:val="105"/>
        </w:rPr>
        <w:t>km/s</w:t>
      </w:r>
      <w:r>
        <w:rPr>
          <w:spacing w:val="27"/>
          <w:w w:val="105"/>
        </w:rPr>
        <w:t xml:space="preserve"> </w:t>
      </w:r>
      <w:r>
        <w:rPr>
          <w:w w:val="105"/>
        </w:rPr>
        <w:t>with</w:t>
      </w:r>
      <w:r>
        <w:rPr>
          <w:spacing w:val="27"/>
          <w:w w:val="105"/>
        </w:rPr>
        <w:t xml:space="preserve"> </w:t>
      </w:r>
      <w:r>
        <w:rPr>
          <w:w w:val="105"/>
        </w:rPr>
        <w:t>a</w:t>
      </w:r>
      <w:r>
        <w:rPr>
          <w:spacing w:val="27"/>
          <w:w w:val="105"/>
        </w:rPr>
        <w:t xml:space="preserve"> </w:t>
      </w:r>
      <w:r>
        <w:rPr>
          <w:w w:val="105"/>
        </w:rPr>
        <w:t>pressure</w:t>
      </w:r>
      <w:r>
        <w:rPr>
          <w:spacing w:val="27"/>
          <w:w w:val="105"/>
        </w:rPr>
        <w:t xml:space="preserve"> </w:t>
      </w:r>
      <w:r>
        <w:rPr>
          <w:w w:val="105"/>
        </w:rPr>
        <w:t>at</w:t>
      </w:r>
      <w:r>
        <w:rPr>
          <w:spacing w:val="27"/>
          <w:w w:val="105"/>
        </w:rPr>
        <w:t xml:space="preserve"> </w:t>
      </w:r>
      <w:r>
        <w:rPr>
          <w:w w:val="105"/>
        </w:rPr>
        <w:t>1</w:t>
      </w:r>
      <w:r>
        <w:rPr>
          <w:spacing w:val="27"/>
          <w:w w:val="105"/>
        </w:rPr>
        <w:t xml:space="preserve"> </w:t>
      </w:r>
      <w:r>
        <w:rPr>
          <w:w w:val="105"/>
        </w:rPr>
        <w:t>astronomical</w:t>
      </w:r>
      <w:r>
        <w:rPr>
          <w:spacing w:val="27"/>
          <w:w w:val="105"/>
        </w:rPr>
        <w:t xml:space="preserve"> </w:t>
      </w:r>
      <w:r>
        <w:rPr>
          <w:w w:val="105"/>
        </w:rPr>
        <w:t>unit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(</w:t>
      </w:r>
      <w:r>
        <w:rPr>
          <w:spacing w:val="-3"/>
          <w:w w:val="105"/>
        </w:rPr>
        <w:t>AU</w:t>
      </w:r>
      <w:hyperlink w:anchor="_bookmark17" w:history="1">
        <w:r>
          <w:rPr>
            <w:rFonts w:cs="Times New Roman"/>
            <w:spacing w:val="-2"/>
            <w:w w:val="105"/>
            <w:position w:val="8"/>
            <w:sz w:val="16"/>
            <w:szCs w:val="16"/>
          </w:rPr>
          <w:t>4</w:t>
        </w:r>
      </w:hyperlink>
      <w:r>
        <w:rPr>
          <w:rFonts w:cs="Times New Roman"/>
          <w:spacing w:val="12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)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99"/>
        </w:rPr>
        <w:t xml:space="preserve"> </w:t>
      </w:r>
      <w:r>
        <w:rPr>
          <w:w w:val="105"/>
        </w:rPr>
        <w:t>range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1</w:t>
      </w:r>
      <w:r>
        <w:rPr>
          <w:spacing w:val="-5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27"/>
          <w:w w:val="105"/>
        </w:rPr>
        <w:t xml:space="preserve"> </w:t>
      </w:r>
      <w:r>
        <w:rPr>
          <w:w w:val="105"/>
        </w:rPr>
        <w:t>10</w:t>
      </w:r>
      <w:r>
        <w:rPr>
          <w:rFonts w:cs="Times New Roman"/>
          <w:i/>
          <w:w w:val="105"/>
          <w:position w:val="8"/>
          <w:sz w:val="16"/>
          <w:szCs w:val="16"/>
        </w:rPr>
        <w:t>-</w:t>
      </w:r>
      <w:r>
        <w:rPr>
          <w:rFonts w:cs="Times New Roman"/>
          <w:w w:val="105"/>
          <w:position w:val="8"/>
          <w:sz w:val="16"/>
          <w:szCs w:val="16"/>
        </w:rPr>
        <w:t>9</w:t>
      </w:r>
      <w:r>
        <w:rPr>
          <w:rFonts w:cs="Times New Roman"/>
          <w:spacing w:val="8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N/m</w:t>
      </w:r>
      <w:r>
        <w:rPr>
          <w:rFonts w:cs="Times New Roman"/>
          <w:w w:val="105"/>
          <w:position w:val="8"/>
          <w:sz w:val="16"/>
          <w:szCs w:val="16"/>
        </w:rPr>
        <w:t>2</w:t>
      </w:r>
      <w:r>
        <w:rPr>
          <w:rFonts w:cs="Times New Roman"/>
          <w:spacing w:val="8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w w:val="105"/>
        </w:rPr>
        <w:t>6</w:t>
      </w:r>
      <w:r>
        <w:rPr>
          <w:spacing w:val="-5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26"/>
          <w:w w:val="105"/>
        </w:rPr>
        <w:t xml:space="preserve"> </w:t>
      </w:r>
      <w:r>
        <w:rPr>
          <w:w w:val="105"/>
        </w:rPr>
        <w:t>10</w:t>
      </w:r>
      <w:r>
        <w:rPr>
          <w:rFonts w:cs="Times New Roman"/>
          <w:i/>
          <w:w w:val="105"/>
          <w:position w:val="8"/>
          <w:sz w:val="16"/>
          <w:szCs w:val="16"/>
        </w:rPr>
        <w:t>-</w:t>
      </w:r>
      <w:r>
        <w:rPr>
          <w:rFonts w:cs="Times New Roman"/>
          <w:w w:val="105"/>
          <w:position w:val="8"/>
          <w:sz w:val="16"/>
          <w:szCs w:val="16"/>
        </w:rPr>
        <w:t>9</w:t>
      </w:r>
      <w:r>
        <w:rPr>
          <w:rFonts w:cs="Times New Roman"/>
          <w:spacing w:val="7"/>
          <w:w w:val="105"/>
          <w:position w:val="8"/>
          <w:sz w:val="16"/>
          <w:szCs w:val="16"/>
        </w:rPr>
        <w:t xml:space="preserve"> </w:t>
      </w:r>
      <w:r>
        <w:rPr>
          <w:spacing w:val="1"/>
          <w:w w:val="105"/>
        </w:rPr>
        <w:t>N/m</w:t>
      </w:r>
      <w:r>
        <w:rPr>
          <w:rFonts w:cs="Times New Roman"/>
          <w:spacing w:val="2"/>
          <w:w w:val="105"/>
          <w:position w:val="8"/>
          <w:sz w:val="16"/>
          <w:szCs w:val="16"/>
        </w:rPr>
        <w:t>2</w:t>
      </w:r>
      <w:r>
        <w:rPr>
          <w:spacing w:val="1"/>
          <w:w w:val="105"/>
        </w:rPr>
        <w:t>.</w:t>
      </w:r>
      <w:r>
        <w:rPr>
          <w:spacing w:val="51"/>
          <w:w w:val="105"/>
        </w:rPr>
        <w:t xml:space="preserve"> </w:t>
      </w:r>
      <w:r>
        <w:rPr>
          <w:spacing w:val="-4"/>
          <w:w w:val="105"/>
        </w:rPr>
        <w:t>Howe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23"/>
          <w:w w:val="105"/>
        </w:rPr>
        <w:t xml:space="preserve"> </w:t>
      </w:r>
      <w:r>
        <w:rPr>
          <w:w w:val="105"/>
        </w:rPr>
        <w:t>this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le</w:t>
      </w:r>
      <w:r>
        <w:rPr>
          <w:spacing w:val="23"/>
          <w:w w:val="105"/>
        </w:rPr>
        <w:t xml:space="preserve"> </w:t>
      </w:r>
      <w:r>
        <w:rPr>
          <w:w w:val="105"/>
        </w:rPr>
        <w:t>wind</w:t>
      </w:r>
      <w:r>
        <w:rPr>
          <w:spacing w:val="23"/>
          <w:w w:val="105"/>
        </w:rPr>
        <w:t xml:space="preserve"> </w:t>
      </w:r>
      <w:r>
        <w:rPr>
          <w:w w:val="105"/>
        </w:rPr>
        <w:t>is</w:t>
      </w:r>
      <w:r>
        <w:rPr>
          <w:spacing w:val="22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io</w:t>
      </w:r>
      <w:r>
        <w:rPr>
          <w:w w:val="105"/>
        </w:rPr>
        <w:t>d</w:t>
      </w:r>
      <w:r>
        <w:rPr>
          <w:spacing w:val="1"/>
          <w:w w:val="105"/>
        </w:rPr>
        <w:t>ically</w:t>
      </w:r>
      <w:r>
        <w:rPr>
          <w:spacing w:val="23"/>
          <w:w w:val="105"/>
        </w:rPr>
        <w:t xml:space="preserve"> </w:t>
      </w:r>
      <w:r>
        <w:rPr>
          <w:w w:val="105"/>
        </w:rPr>
        <w:t>disturbed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1"/>
          <w:w w:val="104"/>
        </w:rPr>
        <w:t xml:space="preserve"> </w:t>
      </w:r>
      <w:r>
        <w:rPr>
          <w:w w:val="105"/>
        </w:rPr>
        <w:t>spasms</w:t>
      </w:r>
      <w:r>
        <w:rPr>
          <w:spacing w:val="36"/>
          <w:w w:val="105"/>
        </w:rPr>
        <w:t xml:space="preserve"> </w:t>
      </w:r>
      <w:r>
        <w:rPr>
          <w:w w:val="105"/>
        </w:rPr>
        <w:t>in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sun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kn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36"/>
          <w:w w:val="105"/>
        </w:rPr>
        <w:t xml:space="preserve"> </w:t>
      </w:r>
      <w:r>
        <w:rPr>
          <w:w w:val="105"/>
        </w:rPr>
        <w:t>as</w:t>
      </w:r>
      <w:r>
        <w:rPr>
          <w:spacing w:val="36"/>
          <w:w w:val="105"/>
        </w:rPr>
        <w:t xml:space="preserve"> </w:t>
      </w:r>
      <w:r>
        <w:rPr>
          <w:w w:val="105"/>
        </w:rPr>
        <w:t>solar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6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r>
        <w:rPr>
          <w:spacing w:val="31"/>
          <w:w w:val="105"/>
        </w:rPr>
        <w:t xml:space="preserve"> </w:t>
      </w:r>
      <w:r>
        <w:rPr>
          <w:w w:val="105"/>
        </w:rPr>
        <w:t>These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36"/>
          <w:w w:val="105"/>
        </w:rPr>
        <w:t xml:space="preserve"> </w:t>
      </w:r>
      <w:r>
        <w:rPr>
          <w:w w:val="105"/>
        </w:rPr>
        <w:t>can</w:t>
      </w:r>
      <w:r>
        <w:rPr>
          <w:spacing w:val="36"/>
          <w:w w:val="105"/>
        </w:rPr>
        <w:t xml:space="preserve"> </w:t>
      </w:r>
      <w:r>
        <w:rPr>
          <w:w w:val="105"/>
        </w:rPr>
        <w:t>impact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earth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7"/>
          <w:w w:val="105"/>
        </w:rPr>
        <w:t xml:space="preserve"> </w:t>
      </w:r>
      <w:r>
        <w:rPr>
          <w:w w:val="105"/>
        </w:rPr>
        <w:t>cause</w:t>
      </w:r>
      <w:r>
        <w:rPr>
          <w:spacing w:val="28"/>
          <w:w w:val="99"/>
        </w:rPr>
        <w:t xml:space="preserve"> </w:t>
      </w:r>
      <w:r>
        <w:rPr>
          <w:spacing w:val="-2"/>
          <w:w w:val="105"/>
        </w:rPr>
        <w:t>var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s</w:t>
      </w:r>
      <w:r>
        <w:rPr>
          <w:spacing w:val="33"/>
          <w:w w:val="105"/>
        </w:rPr>
        <w:t xml:space="preserve"> </w:t>
      </w:r>
      <w:r>
        <w:rPr>
          <w:w w:val="105"/>
        </w:rPr>
        <w:t>problems</w:t>
      </w:r>
      <w:r>
        <w:rPr>
          <w:spacing w:val="34"/>
          <w:w w:val="105"/>
        </w:rPr>
        <w:t xml:space="preserve"> </w:t>
      </w:r>
      <w:r>
        <w:rPr>
          <w:w w:val="105"/>
        </w:rPr>
        <w:t>with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ec</w:t>
      </w:r>
      <w:r>
        <w:rPr>
          <w:spacing w:val="-3"/>
          <w:w w:val="105"/>
        </w:rPr>
        <w:t>hn</w:t>
      </w:r>
      <w:r>
        <w:rPr>
          <w:spacing w:val="-4"/>
          <w:w w:val="105"/>
        </w:rPr>
        <w:t>ology</w:t>
      </w:r>
      <w:r>
        <w:rPr>
          <w:spacing w:val="-3"/>
          <w:w w:val="105"/>
        </w:rPr>
        <w:t>,</w:t>
      </w:r>
      <w:r>
        <w:rPr>
          <w:spacing w:val="37"/>
          <w:w w:val="105"/>
        </w:rPr>
        <w:t xml:space="preserve"> </w:t>
      </w:r>
      <w:r>
        <w:rPr>
          <w:w w:val="105"/>
        </w:rPr>
        <w:t>health,</w:t>
      </w:r>
      <w:r>
        <w:rPr>
          <w:spacing w:val="37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spacing w:val="-5"/>
          <w:w w:val="105"/>
        </w:rPr>
        <w:t>safe</w:t>
      </w:r>
      <w:r>
        <w:rPr>
          <w:spacing w:val="-4"/>
          <w:w w:val="105"/>
        </w:rPr>
        <w:t>t</w:t>
      </w:r>
      <w:r>
        <w:rPr>
          <w:spacing w:val="-5"/>
          <w:w w:val="105"/>
        </w:rPr>
        <w:t>y</w:t>
      </w:r>
      <w:r>
        <w:rPr>
          <w:spacing w:val="-4"/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sics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w w:val="105"/>
        </w:rPr>
        <w:t>solar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99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ubj</w:t>
      </w:r>
      <w:r>
        <w:rPr>
          <w:spacing w:val="1"/>
          <w:w w:val="105"/>
        </w:rPr>
        <w:t>ec</w:t>
      </w:r>
      <w:r>
        <w:rPr>
          <w:w w:val="105"/>
        </w:rPr>
        <w:t>t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Section</w:t>
      </w:r>
      <w:r>
        <w:rPr>
          <w:spacing w:val="27"/>
          <w:w w:val="105"/>
        </w:rPr>
        <w:t xml:space="preserve"> </w:t>
      </w:r>
      <w:hyperlink w:anchor="_bookmark16" w:history="1">
        <w:r>
          <w:rPr>
            <w:w w:val="105"/>
          </w:rPr>
          <w:t>2.2</w:t>
        </w:r>
      </w:hyperlink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impacts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forecasting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space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we</w:t>
      </w:r>
      <w:r>
        <w:rPr>
          <w:spacing w:val="-1"/>
          <w:w w:val="105"/>
        </w:rPr>
        <w:t>ath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28"/>
          <w:w w:val="105"/>
        </w:rPr>
        <w:t xml:space="preserve"> </w:t>
      </w:r>
      <w:r>
        <w:rPr>
          <w:w w:val="105"/>
        </w:rPr>
        <w:t>is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ubj</w:t>
      </w:r>
      <w:r>
        <w:rPr>
          <w:spacing w:val="1"/>
          <w:w w:val="105"/>
        </w:rPr>
        <w:t>ec</w:t>
      </w:r>
      <w:r>
        <w:rPr>
          <w:w w:val="105"/>
        </w:rPr>
        <w:t>t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Section</w:t>
      </w:r>
      <w:r>
        <w:rPr>
          <w:spacing w:val="29"/>
          <w:w w:val="104"/>
        </w:rPr>
        <w:t xml:space="preserve"> </w:t>
      </w:r>
      <w:hyperlink w:anchor="_bookmark26" w:history="1">
        <w:r>
          <w:rPr>
            <w:w w:val="105"/>
          </w:rPr>
          <w:t>2.3.</w:t>
        </w:r>
      </w:hyperlink>
    </w:p>
    <w:p w14:paraId="1DE4A73A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3B" w14:textId="77777777" w:rsidR="00D36D19" w:rsidRDefault="004377DE">
      <w:pPr>
        <w:pStyle w:val="Heading1"/>
        <w:spacing w:before="179"/>
        <w:ind w:left="209" w:firstLine="0"/>
        <w:jc w:val="both"/>
        <w:rPr>
          <w:b w:val="0"/>
          <w:bCs w:val="0"/>
        </w:rPr>
      </w:pPr>
      <w:bookmarkStart w:id="92" w:name="Physics_of_Solar_Eruptive_Events"/>
      <w:bookmarkStart w:id="93" w:name="_bookmark16"/>
      <w:bookmarkEnd w:id="92"/>
      <w:bookmarkEnd w:id="93"/>
      <w:r>
        <w:rPr>
          <w:w w:val="110"/>
        </w:rPr>
        <w:t xml:space="preserve">2.2        </w:t>
      </w:r>
      <w:r>
        <w:rPr>
          <w:spacing w:val="42"/>
          <w:w w:val="110"/>
        </w:rPr>
        <w:t xml:space="preserve"> </w:t>
      </w:r>
      <w:r>
        <w:rPr>
          <w:spacing w:val="-2"/>
          <w:w w:val="110"/>
        </w:rPr>
        <w:t>Physics</w:t>
      </w:r>
      <w:r>
        <w:rPr>
          <w:spacing w:val="32"/>
          <w:w w:val="110"/>
        </w:rPr>
        <w:t xml:space="preserve"> </w:t>
      </w:r>
      <w:r>
        <w:rPr>
          <w:w w:val="110"/>
        </w:rPr>
        <w:t>of</w:t>
      </w:r>
      <w:r>
        <w:rPr>
          <w:spacing w:val="33"/>
          <w:w w:val="110"/>
        </w:rPr>
        <w:t xml:space="preserve"> </w:t>
      </w:r>
      <w:r>
        <w:rPr>
          <w:w w:val="110"/>
        </w:rPr>
        <w:t>Solar</w:t>
      </w:r>
      <w:r>
        <w:rPr>
          <w:spacing w:val="33"/>
          <w:w w:val="110"/>
        </w:rPr>
        <w:t xml:space="preserve"> </w:t>
      </w:r>
      <w:r>
        <w:rPr>
          <w:spacing w:val="-1"/>
          <w:w w:val="110"/>
        </w:rPr>
        <w:t>E</w:t>
      </w:r>
      <w:r>
        <w:rPr>
          <w:spacing w:val="-2"/>
          <w:w w:val="110"/>
        </w:rPr>
        <w:t>r</w:t>
      </w:r>
      <w:r>
        <w:rPr>
          <w:spacing w:val="-1"/>
          <w:w w:val="110"/>
        </w:rPr>
        <w:t>uptive</w:t>
      </w:r>
      <w:r>
        <w:rPr>
          <w:spacing w:val="33"/>
          <w:w w:val="110"/>
        </w:rPr>
        <w:t xml:space="preserve"> </w:t>
      </w:r>
      <w:r>
        <w:rPr>
          <w:spacing w:val="-3"/>
          <w:w w:val="110"/>
        </w:rPr>
        <w:t>Events</w:t>
      </w:r>
    </w:p>
    <w:p w14:paraId="1DE4A73C" w14:textId="77777777" w:rsidR="00D36D19" w:rsidRDefault="00D36D19">
      <w:pPr>
        <w:spacing w:before="7"/>
        <w:rPr>
          <w:rFonts w:ascii="Times New Roman" w:eastAsia="Times New Roman" w:hAnsi="Times New Roman" w:cs="Times New Roman"/>
          <w:b/>
          <w:bCs/>
        </w:rPr>
      </w:pPr>
    </w:p>
    <w:p w14:paraId="1DE4A73D" w14:textId="7400821A" w:rsidR="00D36D19" w:rsidRDefault="004377DE">
      <w:pPr>
        <w:pStyle w:val="BodyText"/>
        <w:spacing w:line="480" w:lineRule="exact"/>
        <w:ind w:left="120" w:right="118" w:firstLine="576"/>
        <w:jc w:val="both"/>
      </w:pPr>
      <w:r>
        <w:rPr>
          <w:w w:val="105"/>
        </w:rPr>
        <w:t>Solar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27"/>
          <w:w w:val="105"/>
        </w:rPr>
        <w:t xml:space="preserve"> </w:t>
      </w:r>
      <w:r>
        <w:rPr>
          <w:w w:val="105"/>
        </w:rPr>
        <w:t>are</w:t>
      </w:r>
      <w:r>
        <w:rPr>
          <w:spacing w:val="27"/>
          <w:w w:val="105"/>
        </w:rPr>
        <w:t xml:space="preserve"> </w:t>
      </w:r>
      <w:r>
        <w:rPr>
          <w:w w:val="105"/>
        </w:rPr>
        <w:t>some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most</w:t>
      </w:r>
      <w:r>
        <w:rPr>
          <w:spacing w:val="27"/>
          <w:w w:val="105"/>
        </w:rPr>
        <w:t xml:space="preserve"> </w:t>
      </w:r>
      <w:r>
        <w:rPr>
          <w:w w:val="105"/>
        </w:rPr>
        <w:t>energetic</w:t>
      </w:r>
      <w:r>
        <w:rPr>
          <w:spacing w:val="27"/>
          <w:w w:val="105"/>
        </w:rPr>
        <w:t xml:space="preserve"> </w:t>
      </w:r>
      <w:r>
        <w:rPr>
          <w:w w:val="105"/>
        </w:rPr>
        <w:t>phenomena</w:t>
      </w:r>
      <w:r>
        <w:rPr>
          <w:spacing w:val="27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solar</w:t>
      </w:r>
      <w:r>
        <w:rPr>
          <w:spacing w:val="27"/>
          <w:w w:val="105"/>
        </w:rPr>
        <w:t xml:space="preserve"> </w:t>
      </w:r>
      <w:r>
        <w:rPr>
          <w:w w:val="105"/>
        </w:rPr>
        <w:t>system.</w:t>
      </w:r>
      <w:r>
        <w:rPr>
          <w:spacing w:val="12"/>
          <w:w w:val="105"/>
        </w:rPr>
        <w:t xml:space="preserve"> </w:t>
      </w:r>
      <w:r>
        <w:rPr>
          <w:w w:val="105"/>
        </w:rPr>
        <w:t>Solar</w:t>
      </w:r>
      <w:r>
        <w:rPr>
          <w:spacing w:val="22"/>
          <w:w w:val="113"/>
        </w:rPr>
        <w:t xml:space="preserve"> </w:t>
      </w:r>
      <w:r>
        <w:rPr>
          <w:w w:val="105"/>
        </w:rPr>
        <w:t>flares</w:t>
      </w:r>
      <w:r>
        <w:rPr>
          <w:spacing w:val="36"/>
          <w:w w:val="105"/>
        </w:rPr>
        <w:t xml:space="preserve"> </w:t>
      </w:r>
      <w:r>
        <w:rPr>
          <w:w w:val="105"/>
        </w:rPr>
        <w:t>can</w:t>
      </w:r>
      <w:r>
        <w:rPr>
          <w:spacing w:val="36"/>
          <w:w w:val="105"/>
        </w:rPr>
        <w:t xml:space="preserve"> </w:t>
      </w:r>
      <w:r>
        <w:rPr>
          <w:w w:val="105"/>
        </w:rPr>
        <w:t>release</w:t>
      </w:r>
      <w:r>
        <w:rPr>
          <w:spacing w:val="37"/>
          <w:w w:val="105"/>
        </w:rPr>
        <w:t xml:space="preserve"> </w:t>
      </w:r>
      <w:r>
        <w:rPr>
          <w:w w:val="105"/>
        </w:rPr>
        <w:t>6</w:t>
      </w:r>
      <w:r>
        <w:rPr>
          <w:spacing w:val="5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16"/>
          <w:w w:val="105"/>
        </w:rPr>
        <w:t xml:space="preserve"> </w:t>
      </w:r>
      <w:r>
        <w:rPr>
          <w:w w:val="105"/>
        </w:rPr>
        <w:t>10</w:t>
      </w:r>
      <w:r>
        <w:rPr>
          <w:rFonts w:cs="Times New Roman"/>
          <w:w w:val="105"/>
          <w:position w:val="8"/>
          <w:sz w:val="16"/>
          <w:szCs w:val="16"/>
        </w:rPr>
        <w:t>25</w:t>
      </w:r>
      <w:r>
        <w:rPr>
          <w:rFonts w:cs="Times New Roman"/>
          <w:spacing w:val="21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J</w:t>
      </w:r>
      <w:r>
        <w:rPr>
          <w:spacing w:val="37"/>
          <w:w w:val="105"/>
        </w:rPr>
        <w:t xml:space="preserve"> </w:t>
      </w:r>
      <w:r>
        <w:rPr>
          <w:w w:val="105"/>
        </w:rPr>
        <w:t>in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nut</w:t>
      </w:r>
      <w:r>
        <w:rPr>
          <w:spacing w:val="-2"/>
          <w:w w:val="105"/>
        </w:rPr>
        <w:t>es</w:t>
      </w:r>
      <w:r>
        <w:rPr>
          <w:spacing w:val="36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hours</w:t>
      </w:r>
      <w:r>
        <w:rPr>
          <w:spacing w:val="36"/>
          <w:w w:val="105"/>
        </w:rPr>
        <w:t xml:space="preserve"> </w:t>
      </w:r>
      <w:r>
        <w:rPr>
          <w:w w:val="105"/>
        </w:rPr>
        <w:t>–</w:t>
      </w:r>
      <w:r>
        <w:rPr>
          <w:spacing w:val="36"/>
          <w:w w:val="105"/>
        </w:rPr>
        <w:t xml:space="preserve"> </w:t>
      </w:r>
      <w:r>
        <w:rPr>
          <w:w w:val="105"/>
        </w:rPr>
        <w:t>an</w:t>
      </w:r>
      <w:r>
        <w:rPr>
          <w:spacing w:val="37"/>
          <w:w w:val="105"/>
        </w:rPr>
        <w:t xml:space="preserve"> </w:t>
      </w:r>
      <w:r>
        <w:rPr>
          <w:w w:val="105"/>
        </w:rPr>
        <w:t>energy</w:t>
      </w:r>
      <w:r>
        <w:rPr>
          <w:spacing w:val="36"/>
          <w:w w:val="105"/>
        </w:rPr>
        <w:t xml:space="preserve"> </w:t>
      </w:r>
      <w:r>
        <w:rPr>
          <w:w w:val="105"/>
        </w:rPr>
        <w:t>that</w:t>
      </w:r>
      <w:r>
        <w:rPr>
          <w:spacing w:val="37"/>
          <w:w w:val="105"/>
        </w:rPr>
        <w:t xml:space="preserve"> </w:t>
      </w:r>
      <w:r>
        <w:rPr>
          <w:w w:val="105"/>
        </w:rPr>
        <w:t>is</w:t>
      </w:r>
      <w:r>
        <w:rPr>
          <w:spacing w:val="36"/>
          <w:w w:val="105"/>
        </w:rPr>
        <w:t xml:space="preserve"> </w:t>
      </w:r>
      <w:r>
        <w:rPr>
          <w:w w:val="105"/>
        </w:rPr>
        <w:t>hard</w:t>
      </w:r>
      <w:r>
        <w:rPr>
          <w:spacing w:val="36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fathom.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total</w:t>
      </w:r>
      <w:r>
        <w:rPr>
          <w:spacing w:val="21"/>
          <w:w w:val="106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or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25"/>
          <w:w w:val="105"/>
        </w:rPr>
        <w:t xml:space="preserve"> </w:t>
      </w:r>
      <w:r>
        <w:rPr>
          <w:w w:val="105"/>
        </w:rPr>
        <w:t>energy</w:t>
      </w:r>
      <w:r>
        <w:rPr>
          <w:spacing w:val="26"/>
          <w:w w:val="105"/>
        </w:rPr>
        <w:t xml:space="preserve"> </w:t>
      </w:r>
      <w:r>
        <w:rPr>
          <w:w w:val="105"/>
        </w:rPr>
        <w:t>consumption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o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last</w:t>
      </w:r>
      <w:r>
        <w:rPr>
          <w:spacing w:val="26"/>
          <w:w w:val="105"/>
        </w:rPr>
        <w:t xml:space="preserve"> </w:t>
      </w:r>
      <w:r>
        <w:rPr>
          <w:w w:val="105"/>
        </w:rPr>
        <w:t>42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y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s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1</w:t>
      </w:r>
      <w:r>
        <w:rPr>
          <w:rFonts w:cs="Times New Roman"/>
          <w:i/>
          <w:spacing w:val="-1"/>
          <w:w w:val="105"/>
        </w:rPr>
        <w:t>.</w:t>
      </w:r>
      <w:r>
        <w:rPr>
          <w:spacing w:val="-2"/>
          <w:w w:val="105"/>
        </w:rPr>
        <w:t>17</w:t>
      </w:r>
      <w:r>
        <w:rPr>
          <w:spacing w:val="-3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22"/>
          <w:w w:val="105"/>
        </w:rPr>
        <w:t xml:space="preserve"> </w:t>
      </w:r>
      <w:r>
        <w:rPr>
          <w:w w:val="105"/>
        </w:rPr>
        <w:t>10</w:t>
      </w:r>
      <w:r>
        <w:rPr>
          <w:rFonts w:cs="Times New Roman"/>
          <w:w w:val="105"/>
          <w:position w:val="8"/>
          <w:sz w:val="16"/>
          <w:szCs w:val="16"/>
        </w:rPr>
        <w:t>22</w:t>
      </w:r>
      <w:r>
        <w:rPr>
          <w:rFonts w:cs="Times New Roman"/>
          <w:spacing w:val="9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J</w:t>
      </w:r>
      <w:hyperlink w:anchor="_bookmark18" w:history="1">
        <w:r>
          <w:rPr>
            <w:rFonts w:cs="Times New Roman"/>
            <w:w w:val="105"/>
            <w:position w:val="8"/>
            <w:sz w:val="16"/>
            <w:szCs w:val="16"/>
          </w:rPr>
          <w:t>5</w:t>
        </w:r>
      </w:hyperlink>
      <w:r>
        <w:rPr>
          <w:rFonts w:cs="Times New Roman"/>
          <w:spacing w:val="9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.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owe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l</w:t>
      </w:r>
      <w:r>
        <w:rPr>
          <w:spacing w:val="25"/>
          <w:w w:val="105"/>
        </w:rPr>
        <w:t xml:space="preserve"> </w:t>
      </w:r>
      <w:r>
        <w:rPr>
          <w:w w:val="105"/>
        </w:rPr>
        <w:t>flare</w:t>
      </w:r>
      <w:r>
        <w:rPr>
          <w:spacing w:val="26"/>
          <w:w w:val="105"/>
        </w:rPr>
        <w:t xml:space="preserve"> </w:t>
      </w:r>
      <w:r>
        <w:rPr>
          <w:w w:val="105"/>
        </w:rPr>
        <w:t>has</w:t>
      </w:r>
      <w:r>
        <w:rPr>
          <w:spacing w:val="26"/>
          <w:w w:val="105"/>
        </w:rPr>
        <w:t xml:space="preserve"> </w:t>
      </w:r>
      <w:r>
        <w:rPr>
          <w:w w:val="105"/>
        </w:rPr>
        <w:t>more</w:t>
      </w:r>
      <w:r>
        <w:rPr>
          <w:spacing w:val="27"/>
          <w:w w:val="99"/>
        </w:rPr>
        <w:t xml:space="preserve"> </w:t>
      </w:r>
      <w:r>
        <w:rPr>
          <w:w w:val="105"/>
        </w:rPr>
        <w:t>than</w:t>
      </w:r>
      <w:r>
        <w:rPr>
          <w:spacing w:val="41"/>
          <w:w w:val="105"/>
        </w:rPr>
        <w:t xml:space="preserve"> </w:t>
      </w:r>
      <w:r>
        <w:rPr>
          <w:w w:val="105"/>
        </w:rPr>
        <w:t>5000</w:t>
      </w:r>
      <w:r>
        <w:rPr>
          <w:spacing w:val="41"/>
          <w:w w:val="105"/>
        </w:rPr>
        <w:t xml:space="preserve"> </w:t>
      </w:r>
      <w:r>
        <w:rPr>
          <w:w w:val="105"/>
        </w:rPr>
        <w:t>times</w:t>
      </w:r>
      <w:r>
        <w:rPr>
          <w:spacing w:val="42"/>
          <w:w w:val="105"/>
        </w:rPr>
        <w:t xml:space="preserve"> </w:t>
      </w:r>
      <w:r>
        <w:rPr>
          <w:w w:val="105"/>
        </w:rPr>
        <w:t>that</w:t>
      </w:r>
      <w:r>
        <w:rPr>
          <w:spacing w:val="41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gy</w:t>
      </w:r>
      <w:r>
        <w:rPr>
          <w:spacing w:val="-3"/>
          <w:w w:val="105"/>
        </w:rPr>
        <w:t>.</w:t>
      </w:r>
      <w:r>
        <w:rPr>
          <w:spacing w:val="53"/>
          <w:w w:val="105"/>
        </w:rPr>
        <w:t xml:space="preserve"> </w:t>
      </w:r>
      <w:r>
        <w:rPr>
          <w:w w:val="105"/>
        </w:rPr>
        <w:t>Coronal</w:t>
      </w:r>
      <w:r>
        <w:rPr>
          <w:spacing w:val="42"/>
          <w:w w:val="105"/>
        </w:rPr>
        <w:t xml:space="preserve"> </w:t>
      </w:r>
      <w:r>
        <w:rPr>
          <w:w w:val="105"/>
        </w:rPr>
        <w:t>mass</w:t>
      </w:r>
      <w:r>
        <w:rPr>
          <w:spacing w:val="42"/>
          <w:w w:val="105"/>
        </w:rPr>
        <w:t xml:space="preserve"> </w:t>
      </w:r>
      <w:r>
        <w:rPr>
          <w:w w:val="105"/>
        </w:rPr>
        <w:t>ejections</w:t>
      </w:r>
      <w:r>
        <w:rPr>
          <w:spacing w:val="42"/>
          <w:w w:val="105"/>
        </w:rPr>
        <w:t xml:space="preserve"> </w:t>
      </w:r>
      <w:r>
        <w:rPr>
          <w:w w:val="105"/>
        </w:rPr>
        <w:t>(CMEs)</w:t>
      </w:r>
      <w:r>
        <w:rPr>
          <w:spacing w:val="42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42"/>
          <w:w w:val="105"/>
        </w:rPr>
        <w:t xml:space="preserve"> </w:t>
      </w:r>
      <w:r>
        <w:rPr>
          <w:w w:val="105"/>
        </w:rPr>
        <w:t>a</w:t>
      </w:r>
      <w:r>
        <w:rPr>
          <w:spacing w:val="40"/>
          <w:w w:val="105"/>
        </w:rPr>
        <w:t xml:space="preserve"> </w:t>
      </w:r>
      <w:r>
        <w:rPr>
          <w:w w:val="105"/>
        </w:rPr>
        <w:t>similar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amount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gy</w:t>
      </w:r>
      <w:r>
        <w:rPr>
          <w:spacing w:val="-3"/>
          <w:w w:val="105"/>
        </w:rPr>
        <w:t>.</w:t>
      </w:r>
      <w:r>
        <w:rPr>
          <w:spacing w:val="28"/>
          <w:w w:val="109"/>
        </w:rPr>
        <w:t xml:space="preserve"> </w:t>
      </w:r>
      <w:r w:rsidR="001732D3">
        <w:rPr>
          <w:spacing w:val="28"/>
          <w:w w:val="109"/>
        </w:rPr>
        <w:t xml:space="preserve">&lt;&lt;True, but you could reference recent papers that show CMEs also have </w:t>
      </w:r>
      <w:r w:rsidR="002D7A4B">
        <w:rPr>
          <w:spacing w:val="28"/>
          <w:w w:val="109"/>
        </w:rPr>
        <w:t xml:space="preserve">kinetic </w:t>
      </w:r>
      <w:r w:rsidR="001732D3">
        <w:rPr>
          <w:spacing w:val="28"/>
          <w:w w:val="109"/>
        </w:rPr>
        <w:t xml:space="preserve">energy of </w:t>
      </w:r>
      <w:r w:rsidR="002D7A4B">
        <w:rPr>
          <w:spacing w:val="28"/>
          <w:w w:val="109"/>
        </w:rPr>
        <w:t xml:space="preserve">about </w:t>
      </w:r>
      <w:r w:rsidR="001732D3">
        <w:rPr>
          <w:spacing w:val="28"/>
          <w:w w:val="109"/>
        </w:rPr>
        <w:t>1E30 J</w:t>
      </w:r>
      <w:r w:rsidR="002D7A4B">
        <w:rPr>
          <w:spacing w:val="28"/>
          <w:w w:val="109"/>
        </w:rPr>
        <w:t xml:space="preserve">)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general</w:t>
      </w:r>
      <w:r>
        <w:rPr>
          <w:spacing w:val="17"/>
          <w:w w:val="105"/>
        </w:rPr>
        <w:t xml:space="preserve"> </w:t>
      </w:r>
      <w:r>
        <w:rPr>
          <w:w w:val="105"/>
        </w:rPr>
        <w:t>process</w:t>
      </w:r>
      <w:r>
        <w:rPr>
          <w:spacing w:val="17"/>
          <w:w w:val="105"/>
        </w:rPr>
        <w:t xml:space="preserve"> </w:t>
      </w:r>
      <w:r>
        <w:rPr>
          <w:w w:val="105"/>
        </w:rPr>
        <w:t>for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long</w:t>
      </w:r>
      <w:r>
        <w:rPr>
          <w:spacing w:val="16"/>
          <w:w w:val="105"/>
        </w:rPr>
        <w:t xml:space="preserve"> </w:t>
      </w:r>
      <w:r>
        <w:rPr>
          <w:spacing w:val="1"/>
          <w:w w:val="105"/>
        </w:rPr>
        <w:t>p</w:t>
      </w:r>
      <w:r>
        <w:rPr>
          <w:spacing w:val="2"/>
          <w:w w:val="105"/>
        </w:rPr>
        <w:t>e</w:t>
      </w:r>
      <w:r>
        <w:rPr>
          <w:spacing w:val="1"/>
          <w:w w:val="105"/>
        </w:rPr>
        <w:t>r</w:t>
      </w:r>
      <w:r>
        <w:rPr>
          <w:spacing w:val="2"/>
          <w:w w:val="105"/>
        </w:rPr>
        <w:t>io</w:t>
      </w:r>
      <w:r>
        <w:rPr>
          <w:spacing w:val="1"/>
          <w:w w:val="105"/>
        </w:rPr>
        <w:t>d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(day</w:t>
      </w:r>
      <w:r>
        <w:rPr>
          <w:spacing w:val="-3"/>
          <w:w w:val="105"/>
        </w:rPr>
        <w:t>s</w:t>
      </w:r>
      <w:r>
        <w:rPr>
          <w:spacing w:val="17"/>
          <w:w w:val="105"/>
        </w:rPr>
        <w:t xml:space="preserve"> </w:t>
      </w:r>
      <w:r>
        <w:rPr>
          <w:w w:val="105"/>
        </w:rPr>
        <w:t>or</w:t>
      </w:r>
      <w:r>
        <w:rPr>
          <w:spacing w:val="17"/>
          <w:w w:val="105"/>
        </w:rPr>
        <w:t xml:space="preserve"> </w:t>
      </w:r>
      <w:r>
        <w:rPr>
          <w:w w:val="105"/>
        </w:rPr>
        <w:t>more)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energy</w:t>
      </w:r>
      <w:r>
        <w:rPr>
          <w:spacing w:val="17"/>
          <w:w w:val="105"/>
        </w:rPr>
        <w:t xml:space="preserve"> </w:t>
      </w:r>
      <w:r>
        <w:rPr>
          <w:w w:val="105"/>
        </w:rPr>
        <w:t>storage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then</w:t>
      </w:r>
      <w:r>
        <w:rPr>
          <w:spacing w:val="24"/>
          <w:w w:val="110"/>
        </w:rPr>
        <w:t xml:space="preserve"> </w:t>
      </w:r>
      <w:r>
        <w:rPr>
          <w:w w:val="105"/>
        </w:rPr>
        <w:t>a</w:t>
      </w:r>
      <w:r>
        <w:rPr>
          <w:spacing w:val="42"/>
          <w:w w:val="105"/>
        </w:rPr>
        <w:t xml:space="preserve"> </w:t>
      </w:r>
      <w:r>
        <w:rPr>
          <w:w w:val="105"/>
        </w:rPr>
        <w:t>rapid</w:t>
      </w:r>
      <w:r>
        <w:rPr>
          <w:spacing w:val="43"/>
          <w:w w:val="105"/>
        </w:rPr>
        <w:t xml:space="preserve"> </w:t>
      </w:r>
      <w:r>
        <w:rPr>
          <w:w w:val="105"/>
        </w:rPr>
        <w:t>release</w:t>
      </w:r>
      <w:r>
        <w:rPr>
          <w:spacing w:val="43"/>
          <w:w w:val="105"/>
        </w:rPr>
        <w:t xml:space="preserve"> </w:t>
      </w:r>
      <w:r>
        <w:rPr>
          <w:w w:val="105"/>
        </w:rPr>
        <w:t>of</w:t>
      </w:r>
      <w:r>
        <w:rPr>
          <w:spacing w:val="43"/>
          <w:w w:val="105"/>
        </w:rPr>
        <w:t xml:space="preserve"> </w:t>
      </w:r>
      <w:r>
        <w:rPr>
          <w:w w:val="105"/>
        </w:rPr>
        <w:t>that</w:t>
      </w:r>
      <w:r>
        <w:rPr>
          <w:spacing w:val="44"/>
          <w:w w:val="105"/>
        </w:rPr>
        <w:t xml:space="preserve"> </w:t>
      </w:r>
      <w:r>
        <w:rPr>
          <w:w w:val="105"/>
        </w:rPr>
        <w:t>energy</w:t>
      </w:r>
      <w:r>
        <w:rPr>
          <w:spacing w:val="43"/>
          <w:w w:val="105"/>
        </w:rPr>
        <w:t xml:space="preserve"> </w:t>
      </w:r>
      <w:r>
        <w:rPr>
          <w:w w:val="105"/>
        </w:rPr>
        <w:t>through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num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rou</w:t>
      </w:r>
      <w:r>
        <w:rPr>
          <w:spacing w:val="-2"/>
          <w:w w:val="105"/>
        </w:rPr>
        <w:t>s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</w:t>
      </w:r>
      <w:r>
        <w:rPr>
          <w:spacing w:val="-1"/>
          <w:w w:val="105"/>
        </w:rPr>
        <w:t>al</w:t>
      </w:r>
      <w:r>
        <w:rPr>
          <w:spacing w:val="43"/>
          <w:w w:val="105"/>
        </w:rPr>
        <w:t xml:space="preserve"> </w:t>
      </w:r>
      <w:r>
        <w:rPr>
          <w:w w:val="105"/>
        </w:rPr>
        <w:t xml:space="preserve">processes.  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followi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43"/>
          <w:w w:val="105"/>
        </w:rPr>
        <w:t xml:space="preserve"> </w:t>
      </w:r>
      <w:r>
        <w:rPr>
          <w:w w:val="105"/>
        </w:rPr>
        <w:t>subsections</w:t>
      </w:r>
    </w:p>
    <w:p w14:paraId="1DE4A73E" w14:textId="77777777" w:rsidR="00D36D19" w:rsidRDefault="00D36D19">
      <w:pPr>
        <w:spacing w:before="5"/>
        <w:rPr>
          <w:rFonts w:ascii="Times New Roman" w:eastAsia="Times New Roman" w:hAnsi="Times New Roman" w:cs="Times New Roman"/>
          <w:sz w:val="7"/>
          <w:szCs w:val="7"/>
        </w:rPr>
      </w:pPr>
    </w:p>
    <w:p w14:paraId="1DE4A73F" w14:textId="0D88FFA9" w:rsidR="00D36D19" w:rsidRDefault="00E86034">
      <w:pPr>
        <w:spacing w:line="20" w:lineRule="atLeast"/>
        <w:ind w:left="11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noProof/>
          <w:sz w:val="2"/>
          <w:szCs w:val="2"/>
          <w:lang w:eastAsia="ja-JP"/>
        </w:rPr>
        <mc:AlternateContent>
          <mc:Choice Requires="wpg">
            <w:drawing>
              <wp:inline distT="0" distB="0" distL="0" distR="0" wp14:anchorId="1DE4A88F" wp14:editId="42D8AD9C">
                <wp:extent cx="2382520" cy="5080"/>
                <wp:effectExtent l="0" t="0" r="5080" b="7620"/>
                <wp:docPr id="45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2520" cy="5080"/>
                          <a:chOff x="0" y="0"/>
                          <a:chExt cx="3752" cy="8"/>
                        </a:xfrm>
                      </wpg:grpSpPr>
                      <wpg:grpSp>
                        <wpg:cNvPr id="46" name="Group 12"/>
                        <wpg:cNvGrpSpPr>
                          <a:grpSpLocks/>
                        </wpg:cNvGrpSpPr>
                        <wpg:grpSpPr bwMode="auto">
                          <a:xfrm>
                            <a:off x="4" y="4"/>
                            <a:ext cx="3744" cy="2"/>
                            <a:chOff x="4" y="4"/>
                            <a:chExt cx="3744" cy="2"/>
                          </a:xfrm>
                        </wpg:grpSpPr>
                        <wps:wsp>
                          <wps:cNvPr id="47" name="Freeform 13"/>
                          <wps:cNvSpPr>
                            <a:spLocks/>
                          </wps:cNvSpPr>
                          <wps:spPr bwMode="auto">
                            <a:xfrm>
                              <a:off x="4" y="4"/>
                              <a:ext cx="3744" cy="2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T0 w 3744"/>
                                <a:gd name="T2" fmla="+- 0 3748 4"/>
                                <a:gd name="T3" fmla="*/ T2 w 374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744">
                                  <a:moveTo>
                                    <a:pt x="0" y="0"/>
                                  </a:moveTo>
                                  <a:lnTo>
                                    <a:pt x="3744" y="0"/>
                                  </a:lnTo>
                                </a:path>
                              </a:pathLst>
                            </a:custGeom>
                            <a:noFill/>
                            <a:ln w="505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D2FC1A1" id="Group_x0020_11" o:spid="_x0000_s1026" style="width:187.6pt;height:.4pt;mso-position-horizontal-relative:char;mso-position-vertical-relative:line" coordsize="3752,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">
                <v:group id="Group_x0020_12" o:spid="_x0000_s1027" style="position:absolute;left:4;top:4;width:3744;height:2" coordorigin="4,4" coordsize="3744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eK9DoxAAAANsAAAAP&#10;AAAAAAAAAAAAAAAAAKkCAABkcnMvZG93bnJldi54bWxQSwUGAAAAAAQABAD6AAAAmgMAAAAA&#10;">
                  <v:polyline id="Freeform_x0020_13" o:spid="_x0000_s1028" style="position:absolute;visibility:visible;mso-wrap-style:square;v-text-anchor:top" points="4,4,3748,4" coordsize="374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KxwjwwAA&#10;ANsAAAAPAAAAZHJzL2Rvd25yZXYueG1sRI9BawIxFITvhf6H8Aq9dbOW2tWtUaQgeNtWxfNz87q7&#10;uHlZk6jx3zeFgsdhZr5hZotoenEh5zvLCkZZDoK4trrjRsFuu3qZgPABWWNvmRTcyMNi/vgww1Lb&#10;K3/TZRMakSDsS1TQhjCUUvq6JYM+swNx8n6sMxiSdI3UDq8Jbnr5mufv0mDHaaHFgT5bqo+bs1Fw&#10;GNv1Gd1kP/2q9lWspu602hVKPT/F5QeIQDHcw//ttVbwVsDfl/QD5P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6KxwjwwAAANsAAAAPAAAAAAAAAAAAAAAAAJcCAABkcnMvZG93&#10;bnJldi54bWxQSwUGAAAAAAQABAD1AAAAhwMAAAAA&#10;" filled="f" strokeweight="5054emu">
                    <v:path arrowok="t" o:connecttype="custom" o:connectlocs="0,0;3744,0" o:connectangles="0,0"/>
                  </v:polyline>
                </v:group>
                <w10:anchorlock/>
              </v:group>
            </w:pict>
          </mc:Fallback>
        </mc:AlternateContent>
      </w:r>
    </w:p>
    <w:p w14:paraId="1DE4A740" w14:textId="77777777" w:rsidR="00D36D19" w:rsidRDefault="004377DE">
      <w:pPr>
        <w:spacing w:line="237" w:lineRule="exact"/>
        <w:ind w:left="36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w w:val="110"/>
          <w:position w:val="8"/>
          <w:sz w:val="12"/>
          <w:szCs w:val="12"/>
        </w:rPr>
        <w:t xml:space="preserve">4 </w:t>
      </w:r>
      <w:r>
        <w:rPr>
          <w:rFonts w:ascii="Times New Roman" w:eastAsia="Times New Roman" w:hAnsi="Times New Roman" w:cs="Times New Roman"/>
          <w:spacing w:val="2"/>
          <w:w w:val="110"/>
          <w:position w:val="8"/>
          <w:sz w:val="12"/>
          <w:szCs w:val="12"/>
        </w:rPr>
        <w:t xml:space="preserve"> </w:t>
      </w:r>
      <w:bookmarkStart w:id="94" w:name="_bookmark17"/>
      <w:bookmarkStart w:id="95" w:name="_bookmark18"/>
      <w:bookmarkEnd w:id="94"/>
      <w:bookmarkEnd w:id="95"/>
      <w:r>
        <w:rPr>
          <w:rFonts w:ascii="Times New Roman" w:eastAsia="Times New Roman" w:hAnsi="Times New Roman" w:cs="Times New Roman"/>
          <w:w w:val="110"/>
          <w:sz w:val="18"/>
          <w:szCs w:val="18"/>
        </w:rPr>
        <w:t>1</w:t>
      </w:r>
      <w:r>
        <w:rPr>
          <w:rFonts w:ascii="Times New Roman" w:eastAsia="Times New Roman" w:hAnsi="Times New Roman" w:cs="Times New Roman"/>
          <w:spacing w:val="9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4"/>
          <w:w w:val="110"/>
          <w:sz w:val="18"/>
          <w:szCs w:val="18"/>
        </w:rPr>
        <w:t>AU</w:t>
      </w:r>
      <w:r>
        <w:rPr>
          <w:rFonts w:ascii="Times New Roman" w:eastAsia="Times New Roman" w:hAnsi="Times New Roman" w:cs="Times New Roman"/>
          <w:spacing w:val="10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9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9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3"/>
          <w:w w:val="110"/>
          <w:sz w:val="18"/>
          <w:szCs w:val="18"/>
        </w:rPr>
        <w:t>ve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ra</w:t>
      </w:r>
      <w:r>
        <w:rPr>
          <w:rFonts w:ascii="Times New Roman" w:eastAsia="Times New Roman" w:hAnsi="Times New Roman" w:cs="Times New Roman"/>
          <w:spacing w:val="-3"/>
          <w:w w:val="110"/>
          <w:sz w:val="18"/>
          <w:szCs w:val="18"/>
        </w:rPr>
        <w:t>ge</w:t>
      </w:r>
      <w:r>
        <w:rPr>
          <w:rFonts w:ascii="Times New Roman" w:eastAsia="Times New Roman" w:hAnsi="Times New Roman" w:cs="Times New Roman"/>
          <w:spacing w:val="10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distance</w:t>
      </w:r>
      <w:r>
        <w:rPr>
          <w:rFonts w:ascii="Times New Roman" w:eastAsia="Times New Roman" w:hAnsi="Times New Roman" w:cs="Times New Roman"/>
          <w:spacing w:val="9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b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e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t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wee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n</w:t>
      </w:r>
      <w:r>
        <w:rPr>
          <w:rFonts w:ascii="Times New Roman" w:eastAsia="Times New Roman" w:hAnsi="Times New Roman" w:cs="Times New Roman"/>
          <w:spacing w:val="9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0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sun</w:t>
      </w:r>
      <w:r>
        <w:rPr>
          <w:rFonts w:ascii="Times New Roman" w:eastAsia="Times New Roman" w:hAnsi="Times New Roman" w:cs="Times New Roman"/>
          <w:spacing w:val="9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10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earth,</w:t>
      </w:r>
      <w:r>
        <w:rPr>
          <w:rFonts w:ascii="Times New Roman" w:eastAsia="Times New Roman" w:hAnsi="Times New Roman" w:cs="Times New Roman"/>
          <w:spacing w:val="9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1</w:t>
      </w:r>
      <w:r>
        <w:rPr>
          <w:rFonts w:ascii="Times New Roman" w:eastAsia="Times New Roman" w:hAnsi="Times New Roman" w:cs="Times New Roman"/>
          <w:i/>
          <w:w w:val="110"/>
          <w:sz w:val="18"/>
          <w:szCs w:val="18"/>
        </w:rPr>
        <w:t>.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50</w:t>
      </w:r>
      <w:r>
        <w:rPr>
          <w:rFonts w:ascii="Times New Roman" w:eastAsia="Times New Roman" w:hAnsi="Times New Roman" w:cs="Times New Roman"/>
          <w:spacing w:val="-10"/>
          <w:w w:val="110"/>
          <w:sz w:val="18"/>
          <w:szCs w:val="18"/>
        </w:rPr>
        <w:t xml:space="preserve"> </w:t>
      </w:r>
      <w:r>
        <w:rPr>
          <w:rFonts w:ascii="メイリオ" w:eastAsia="メイリオ" w:hAnsi="メイリオ" w:cs="メイリオ"/>
          <w:i/>
          <w:w w:val="110"/>
          <w:sz w:val="18"/>
          <w:szCs w:val="18"/>
        </w:rPr>
        <w:t>⇥</w:t>
      </w:r>
      <w:r>
        <w:rPr>
          <w:rFonts w:ascii="メイリオ" w:eastAsia="メイリオ" w:hAnsi="メイリオ" w:cs="メイリオ"/>
          <w:i/>
          <w:spacing w:val="-29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10</w:t>
      </w:r>
      <w:r>
        <w:rPr>
          <w:rFonts w:ascii="Times New Roman" w:eastAsia="Times New Roman" w:hAnsi="Times New Roman" w:cs="Times New Roman"/>
          <w:w w:val="110"/>
          <w:position w:val="8"/>
          <w:sz w:val="12"/>
          <w:szCs w:val="12"/>
        </w:rPr>
        <w:t xml:space="preserve">8 </w:t>
      </w:r>
      <w:r>
        <w:rPr>
          <w:rFonts w:ascii="Times New Roman" w:eastAsia="Times New Roman" w:hAnsi="Times New Roman" w:cs="Times New Roman"/>
          <w:spacing w:val="3"/>
          <w:w w:val="110"/>
          <w:position w:val="8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km</w:t>
      </w:r>
    </w:p>
    <w:p w14:paraId="1DE4A741" w14:textId="77777777" w:rsidR="00D36D19" w:rsidRDefault="004377DE">
      <w:pPr>
        <w:spacing w:line="205" w:lineRule="exact"/>
        <w:ind w:left="36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w w:val="110"/>
          <w:position w:val="8"/>
          <w:sz w:val="12"/>
        </w:rPr>
        <w:t>5</w:t>
      </w:r>
      <w:r>
        <w:rPr>
          <w:rFonts w:ascii="Times New Roman"/>
          <w:spacing w:val="30"/>
          <w:w w:val="110"/>
          <w:position w:val="8"/>
          <w:sz w:val="12"/>
        </w:rPr>
        <w:t xml:space="preserve"> </w:t>
      </w:r>
      <w:r>
        <w:rPr>
          <w:rFonts w:ascii="Times New Roman"/>
          <w:w w:val="110"/>
          <w:sz w:val="18"/>
        </w:rPr>
        <w:t>Analysis</w:t>
      </w:r>
      <w:r>
        <w:rPr>
          <w:rFonts w:ascii="Times New Roman"/>
          <w:spacing w:val="4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based</w:t>
      </w:r>
      <w:r>
        <w:rPr>
          <w:rFonts w:ascii="Times New Roman"/>
          <w:spacing w:val="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on</w:t>
      </w:r>
      <w:r>
        <w:rPr>
          <w:rFonts w:ascii="Times New Roman"/>
          <w:spacing w:val="4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data</w:t>
      </w:r>
      <w:r>
        <w:rPr>
          <w:rFonts w:ascii="Times New Roman"/>
          <w:spacing w:val="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from</w:t>
      </w:r>
      <w:r>
        <w:rPr>
          <w:rFonts w:ascii="Times New Roman"/>
          <w:spacing w:val="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1971-2013</w:t>
      </w:r>
      <w:r>
        <w:rPr>
          <w:rFonts w:ascii="Times New Roman"/>
          <w:spacing w:val="4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in</w:t>
      </w:r>
      <w:r>
        <w:rPr>
          <w:rFonts w:ascii="Times New Roman"/>
          <w:spacing w:val="5"/>
          <w:w w:val="110"/>
          <w:sz w:val="18"/>
        </w:rPr>
        <w:t xml:space="preserve"> </w:t>
      </w:r>
      <w:hyperlink w:anchor="_bookmark32" w:history="1">
        <w:r>
          <w:rPr>
            <w:rFonts w:ascii="Times New Roman"/>
            <w:spacing w:val="-1"/>
            <w:w w:val="110"/>
            <w:sz w:val="18"/>
          </w:rPr>
          <w:t>Int</w:t>
        </w:r>
        <w:r>
          <w:rPr>
            <w:rFonts w:ascii="Times New Roman"/>
            <w:spacing w:val="-2"/>
            <w:w w:val="110"/>
            <w:sz w:val="18"/>
          </w:rPr>
          <w:t>e</w:t>
        </w:r>
        <w:r>
          <w:rPr>
            <w:rFonts w:ascii="Times New Roman"/>
            <w:spacing w:val="-1"/>
            <w:w w:val="110"/>
            <w:sz w:val="18"/>
          </w:rPr>
          <w:t>rnat</w:t>
        </w:r>
        <w:r>
          <w:rPr>
            <w:rFonts w:ascii="Times New Roman"/>
            <w:spacing w:val="-2"/>
            <w:w w:val="110"/>
            <w:sz w:val="18"/>
          </w:rPr>
          <w:t>io</w:t>
        </w:r>
        <w:r>
          <w:rPr>
            <w:rFonts w:ascii="Times New Roman"/>
            <w:spacing w:val="-1"/>
            <w:w w:val="110"/>
            <w:sz w:val="18"/>
          </w:rPr>
          <w:t>na</w:t>
        </w:r>
        <w:r>
          <w:rPr>
            <w:rFonts w:ascii="Times New Roman"/>
            <w:spacing w:val="-2"/>
            <w:w w:val="110"/>
            <w:sz w:val="18"/>
          </w:rPr>
          <w:t>l</w:t>
        </w:r>
        <w:r>
          <w:rPr>
            <w:rFonts w:ascii="Times New Roman"/>
            <w:spacing w:val="5"/>
            <w:w w:val="110"/>
            <w:sz w:val="18"/>
          </w:rPr>
          <w:t xml:space="preserve"> </w:t>
        </w:r>
        <w:r>
          <w:rPr>
            <w:rFonts w:ascii="Times New Roman"/>
            <w:spacing w:val="-1"/>
            <w:w w:val="110"/>
            <w:sz w:val="18"/>
          </w:rPr>
          <w:t>En</w:t>
        </w:r>
        <w:r>
          <w:rPr>
            <w:rFonts w:ascii="Times New Roman"/>
            <w:spacing w:val="-2"/>
            <w:w w:val="110"/>
            <w:sz w:val="18"/>
          </w:rPr>
          <w:t>e</w:t>
        </w:r>
        <w:r>
          <w:rPr>
            <w:rFonts w:ascii="Times New Roman"/>
            <w:spacing w:val="-1"/>
            <w:w w:val="110"/>
            <w:sz w:val="18"/>
          </w:rPr>
          <w:t>rg</w:t>
        </w:r>
        <w:r>
          <w:rPr>
            <w:rFonts w:ascii="Times New Roman"/>
            <w:spacing w:val="-2"/>
            <w:w w:val="110"/>
            <w:sz w:val="18"/>
          </w:rPr>
          <w:t>y</w:t>
        </w:r>
        <w:r>
          <w:rPr>
            <w:rFonts w:ascii="Times New Roman"/>
            <w:spacing w:val="4"/>
            <w:w w:val="110"/>
            <w:sz w:val="18"/>
          </w:rPr>
          <w:t xml:space="preserve"> </w:t>
        </w:r>
        <w:r>
          <w:rPr>
            <w:rFonts w:ascii="Times New Roman"/>
            <w:w w:val="110"/>
            <w:sz w:val="18"/>
          </w:rPr>
          <w:t>Agency</w:t>
        </w:r>
      </w:hyperlink>
      <w:r>
        <w:rPr>
          <w:rFonts w:ascii="Times New Roman"/>
          <w:spacing w:val="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(</w:t>
      </w:r>
      <w:hyperlink w:anchor="_bookmark32" w:history="1">
        <w:r>
          <w:rPr>
            <w:rFonts w:ascii="Times New Roman"/>
            <w:w w:val="110"/>
            <w:sz w:val="18"/>
          </w:rPr>
          <w:t>2015</w:t>
        </w:r>
      </w:hyperlink>
      <w:r>
        <w:rPr>
          <w:rFonts w:ascii="Times New Roman"/>
          <w:w w:val="110"/>
          <w:sz w:val="18"/>
        </w:rPr>
        <w:t>)</w:t>
      </w:r>
    </w:p>
    <w:p w14:paraId="1DE4A742" w14:textId="77777777" w:rsidR="00D36D19" w:rsidRDefault="00D36D19">
      <w:pPr>
        <w:spacing w:line="205" w:lineRule="exact"/>
        <w:rPr>
          <w:rFonts w:ascii="Times New Roman" w:eastAsia="Times New Roman" w:hAnsi="Times New Roman" w:cs="Times New Roman"/>
          <w:sz w:val="18"/>
          <w:szCs w:val="18"/>
        </w:rPr>
        <w:sectPr w:rsidR="00D36D19">
          <w:headerReference w:type="default" r:id="rId29"/>
          <w:pgSz w:w="12240" w:h="15840"/>
          <w:pgMar w:top="1340" w:right="1320" w:bottom="280" w:left="1320" w:header="1132" w:footer="0" w:gutter="0"/>
          <w:pgNumType w:start="18"/>
          <w:cols w:space="720"/>
        </w:sectPr>
      </w:pPr>
    </w:p>
    <w:p w14:paraId="1DE4A743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44" w14:textId="77777777" w:rsidR="00D36D19" w:rsidRDefault="00D36D19">
      <w:pPr>
        <w:spacing w:before="7"/>
        <w:rPr>
          <w:rFonts w:ascii="Times New Roman" w:eastAsia="Times New Roman" w:hAnsi="Times New Roman" w:cs="Times New Roman"/>
          <w:sz w:val="20"/>
          <w:szCs w:val="20"/>
        </w:rPr>
      </w:pPr>
    </w:p>
    <w:p w14:paraId="1DE4A745" w14:textId="77777777" w:rsidR="00D36D19" w:rsidRDefault="004377DE">
      <w:pPr>
        <w:pStyle w:val="Heading2"/>
        <w:spacing w:before="58"/>
        <w:ind w:left="183" w:firstLine="0"/>
        <w:jc w:val="both"/>
        <w:rPr>
          <w:b w:val="0"/>
          <w:bCs w:val="0"/>
        </w:rPr>
      </w:pPr>
      <w:bookmarkStart w:id="96" w:name="Magnetic_Energy_Storage"/>
      <w:bookmarkEnd w:id="96"/>
      <w:r>
        <w:rPr>
          <w:w w:val="115"/>
        </w:rPr>
        <w:t xml:space="preserve">2.2.1       </w:t>
      </w:r>
      <w:r>
        <w:rPr>
          <w:spacing w:val="4"/>
          <w:w w:val="115"/>
        </w:rPr>
        <w:t xml:space="preserve"> </w:t>
      </w:r>
      <w:r>
        <w:rPr>
          <w:w w:val="115"/>
        </w:rPr>
        <w:t>Magnetic</w:t>
      </w:r>
      <w:r>
        <w:rPr>
          <w:spacing w:val="19"/>
          <w:w w:val="115"/>
        </w:rPr>
        <w:t xml:space="preserve"> </w:t>
      </w:r>
      <w:r>
        <w:rPr>
          <w:w w:val="115"/>
        </w:rPr>
        <w:t>Energy</w:t>
      </w:r>
      <w:r>
        <w:rPr>
          <w:spacing w:val="19"/>
          <w:w w:val="115"/>
        </w:rPr>
        <w:t xml:space="preserve"> </w:t>
      </w:r>
      <w:r>
        <w:rPr>
          <w:w w:val="115"/>
        </w:rPr>
        <w:t>Storage</w:t>
      </w:r>
    </w:p>
    <w:p w14:paraId="1DE4A746" w14:textId="77777777" w:rsidR="00D36D19" w:rsidRDefault="00D36D19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DE4A747" w14:textId="77777777" w:rsidR="00D36D19" w:rsidRDefault="00D36D19">
      <w:pPr>
        <w:spacing w:before="7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1DE4A748" w14:textId="77777777" w:rsidR="00D36D19" w:rsidRDefault="004377DE">
      <w:pPr>
        <w:spacing w:line="200" w:lineRule="atLeast"/>
        <w:ind w:left="19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1DE4A891" wp14:editId="1DE4A892">
            <wp:extent cx="3657600" cy="2826067"/>
            <wp:effectExtent l="0" t="0" r="0" b="0"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2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A749" w14:textId="77777777" w:rsidR="00D36D19" w:rsidRDefault="00D36D19">
      <w:pPr>
        <w:spacing w:before="8"/>
        <w:rPr>
          <w:rFonts w:ascii="Times New Roman" w:eastAsia="Times New Roman" w:hAnsi="Times New Roman" w:cs="Times New Roman"/>
          <w:b/>
          <w:bCs/>
          <w:sz w:val="30"/>
          <w:szCs w:val="30"/>
        </w:rPr>
      </w:pPr>
    </w:p>
    <w:p w14:paraId="1DE4A74A" w14:textId="77777777" w:rsidR="00D36D19" w:rsidRDefault="004377DE">
      <w:pPr>
        <w:pStyle w:val="BodyText"/>
        <w:spacing w:line="257" w:lineRule="auto"/>
        <w:ind w:left="100" w:right="118"/>
        <w:jc w:val="both"/>
      </w:pPr>
      <w:bookmarkStart w:id="97" w:name="_bookmark19"/>
      <w:bookmarkEnd w:id="97"/>
      <w:r>
        <w:rPr>
          <w:w w:val="110"/>
        </w:rPr>
        <w:t>Figure</w:t>
      </w:r>
      <w:r>
        <w:rPr>
          <w:spacing w:val="24"/>
          <w:w w:val="110"/>
        </w:rPr>
        <w:t xml:space="preserve"> </w:t>
      </w:r>
      <w:r>
        <w:rPr>
          <w:w w:val="110"/>
        </w:rPr>
        <w:t>2.11: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Sc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em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ic</w:t>
      </w:r>
      <w:r>
        <w:rPr>
          <w:spacing w:val="24"/>
          <w:w w:val="110"/>
        </w:rPr>
        <w:t xml:space="preserve"> </w:t>
      </w:r>
      <w:r>
        <w:rPr>
          <w:w w:val="110"/>
        </w:rPr>
        <w:t>depiction</w:t>
      </w:r>
      <w:r>
        <w:rPr>
          <w:spacing w:val="25"/>
          <w:w w:val="110"/>
        </w:rPr>
        <w:t xml:space="preserve"> </w:t>
      </w:r>
      <w:r>
        <w:rPr>
          <w:w w:val="110"/>
        </w:rPr>
        <w:t>of</w:t>
      </w:r>
      <w:r>
        <w:rPr>
          <w:spacing w:val="25"/>
          <w:w w:val="110"/>
        </w:rPr>
        <w:t xml:space="preserve"> </w:t>
      </w:r>
      <w:r>
        <w:rPr>
          <w:w w:val="110"/>
        </w:rPr>
        <w:t>magnetic</w:t>
      </w:r>
      <w:r>
        <w:rPr>
          <w:spacing w:val="24"/>
          <w:w w:val="110"/>
        </w:rPr>
        <w:t xml:space="preserve"> </w:t>
      </w:r>
      <w:r>
        <w:rPr>
          <w:w w:val="110"/>
        </w:rPr>
        <w:t>energy</w:t>
      </w:r>
      <w:r>
        <w:rPr>
          <w:spacing w:val="25"/>
          <w:w w:val="110"/>
        </w:rPr>
        <w:t xml:space="preserve"> </w:t>
      </w:r>
      <w:r>
        <w:rPr>
          <w:w w:val="110"/>
        </w:rPr>
        <w:t>storage.</w:t>
      </w:r>
      <w:r>
        <w:rPr>
          <w:spacing w:val="42"/>
          <w:w w:val="110"/>
        </w:rPr>
        <w:t xml:space="preserve"> </w:t>
      </w:r>
      <w:r>
        <w:rPr>
          <w:w w:val="110"/>
        </w:rPr>
        <w:t>(Left)</w:t>
      </w:r>
      <w:r>
        <w:rPr>
          <w:spacing w:val="25"/>
          <w:w w:val="110"/>
        </w:rPr>
        <w:t xml:space="preserve"> </w:t>
      </w:r>
      <w:r>
        <w:rPr>
          <w:spacing w:val="-2"/>
          <w:w w:val="110"/>
        </w:rPr>
        <w:t>Tran</w:t>
      </w:r>
      <w:r>
        <w:rPr>
          <w:spacing w:val="-3"/>
          <w:w w:val="110"/>
        </w:rPr>
        <w:t>sl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</w:t>
      </w:r>
      <w:r>
        <w:rPr>
          <w:spacing w:val="24"/>
          <w:w w:val="110"/>
        </w:rPr>
        <w:t xml:space="preserve"> </w:t>
      </w:r>
      <w:r>
        <w:rPr>
          <w:w w:val="110"/>
        </w:rPr>
        <w:t>of</w:t>
      </w:r>
      <w:r>
        <w:rPr>
          <w:spacing w:val="25"/>
          <w:w w:val="110"/>
        </w:rPr>
        <w:t xml:space="preserve"> </w:t>
      </w:r>
      <w:r>
        <w:rPr>
          <w:w w:val="110"/>
        </w:rPr>
        <w:t>magnetic</w:t>
      </w:r>
      <w:r>
        <w:rPr>
          <w:spacing w:val="26"/>
          <w:w w:val="99"/>
        </w:rPr>
        <w:t xml:space="preserve"> </w:t>
      </w:r>
      <w:r>
        <w:rPr>
          <w:w w:val="110"/>
        </w:rPr>
        <w:t>fields/ropes/strands</w:t>
      </w:r>
      <w:r>
        <w:rPr>
          <w:spacing w:val="26"/>
          <w:w w:val="110"/>
        </w:rPr>
        <w:t xml:space="preserve"> </w:t>
      </w:r>
      <w:r>
        <w:rPr>
          <w:spacing w:val="-2"/>
          <w:w w:val="110"/>
        </w:rPr>
        <w:t>le</w:t>
      </w:r>
      <w:r>
        <w:rPr>
          <w:spacing w:val="-1"/>
          <w:w w:val="110"/>
        </w:rPr>
        <w:t>ad</w:t>
      </w:r>
      <w:r>
        <w:rPr>
          <w:spacing w:val="-2"/>
          <w:w w:val="110"/>
        </w:rPr>
        <w:t>s</w:t>
      </w:r>
      <w:r>
        <w:rPr>
          <w:spacing w:val="27"/>
          <w:w w:val="110"/>
        </w:rPr>
        <w:t xml:space="preserve"> </w:t>
      </w:r>
      <w:r>
        <w:rPr>
          <w:w w:val="110"/>
        </w:rPr>
        <w:t>to</w:t>
      </w:r>
      <w:r>
        <w:rPr>
          <w:spacing w:val="26"/>
          <w:w w:val="110"/>
        </w:rPr>
        <w:t xml:space="preserve"> </w:t>
      </w:r>
      <w:r>
        <w:rPr>
          <w:w w:val="110"/>
        </w:rPr>
        <w:t>braiding</w:t>
      </w:r>
      <w:r>
        <w:rPr>
          <w:spacing w:val="27"/>
          <w:w w:val="110"/>
        </w:rPr>
        <w:t xml:space="preserve"> </w:t>
      </w:r>
      <w:r>
        <w:rPr>
          <w:w w:val="110"/>
        </w:rPr>
        <w:t>and</w:t>
      </w:r>
      <w:r>
        <w:rPr>
          <w:spacing w:val="26"/>
          <w:w w:val="110"/>
        </w:rPr>
        <w:t xml:space="preserve"> </w:t>
      </w:r>
      <w:r>
        <w:rPr>
          <w:w w:val="110"/>
        </w:rPr>
        <w:t>tangling</w:t>
      </w:r>
      <w:r>
        <w:rPr>
          <w:spacing w:val="27"/>
          <w:w w:val="110"/>
        </w:rPr>
        <w:t xml:space="preserve"> </w:t>
      </w:r>
      <w:r>
        <w:rPr>
          <w:w w:val="110"/>
        </w:rPr>
        <w:t>and</w:t>
      </w:r>
      <w:r>
        <w:rPr>
          <w:spacing w:val="26"/>
          <w:w w:val="110"/>
        </w:rPr>
        <w:t xml:space="preserve"> </w:t>
      </w:r>
      <w:r>
        <w:rPr>
          <w:spacing w:val="-1"/>
          <w:w w:val="110"/>
        </w:rPr>
        <w:t>(r</w:t>
      </w:r>
      <w:r>
        <w:rPr>
          <w:spacing w:val="-2"/>
          <w:w w:val="110"/>
        </w:rPr>
        <w:t>igh</w:t>
      </w:r>
      <w:r>
        <w:rPr>
          <w:spacing w:val="-1"/>
          <w:w w:val="110"/>
        </w:rPr>
        <w:t>t)</w:t>
      </w:r>
      <w:r>
        <w:rPr>
          <w:spacing w:val="27"/>
          <w:w w:val="110"/>
        </w:rPr>
        <w:t xml:space="preserve"> </w:t>
      </w:r>
      <w:r>
        <w:rPr>
          <w:w w:val="110"/>
        </w:rPr>
        <w:t>the</w:t>
      </w:r>
      <w:r>
        <w:rPr>
          <w:spacing w:val="26"/>
          <w:w w:val="110"/>
        </w:rPr>
        <w:t xml:space="preserve"> </w:t>
      </w:r>
      <w:r>
        <w:rPr>
          <w:w w:val="110"/>
        </w:rPr>
        <w:t>field</w:t>
      </w:r>
      <w:r>
        <w:rPr>
          <w:spacing w:val="27"/>
          <w:w w:val="110"/>
        </w:rPr>
        <w:t xml:space="preserve"> </w:t>
      </w:r>
      <w:r>
        <w:rPr>
          <w:w w:val="110"/>
        </w:rPr>
        <w:t>lines/ropes/strands</w:t>
      </w:r>
      <w:r>
        <w:rPr>
          <w:spacing w:val="26"/>
          <w:w w:val="110"/>
        </w:rPr>
        <w:t xml:space="preserve"> </w:t>
      </w:r>
      <w:r>
        <w:rPr>
          <w:w w:val="110"/>
        </w:rPr>
        <w:t>can</w:t>
      </w:r>
      <w:r>
        <w:rPr>
          <w:spacing w:val="34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emselves</w:t>
      </w:r>
      <w:r>
        <w:rPr>
          <w:spacing w:val="-18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wis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d.</w:t>
      </w:r>
      <w:r>
        <w:rPr>
          <w:spacing w:val="-3"/>
          <w:w w:val="110"/>
        </w:rPr>
        <w:t xml:space="preserve"> </w:t>
      </w:r>
      <w:r>
        <w:rPr>
          <w:spacing w:val="-1"/>
          <w:w w:val="110"/>
        </w:rPr>
        <w:t>F</w:t>
      </w:r>
      <w:r>
        <w:rPr>
          <w:spacing w:val="-2"/>
          <w:w w:val="110"/>
        </w:rPr>
        <w:t>igu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8"/>
          <w:w w:val="110"/>
        </w:rPr>
        <w:t xml:space="preserve"> </w:t>
      </w:r>
      <w:r>
        <w:rPr>
          <w:w w:val="110"/>
        </w:rPr>
        <w:t>courtesy</w:t>
      </w:r>
      <w:r>
        <w:rPr>
          <w:spacing w:val="-18"/>
          <w:w w:val="110"/>
        </w:rPr>
        <w:t xml:space="preserve"> </w:t>
      </w:r>
      <w:r>
        <w:rPr>
          <w:w w:val="110"/>
        </w:rPr>
        <w:t>of</w:t>
      </w:r>
      <w:r>
        <w:rPr>
          <w:spacing w:val="-18"/>
          <w:w w:val="110"/>
        </w:rPr>
        <w:t xml:space="preserve"> </w:t>
      </w:r>
      <w:hyperlink w:anchor="_bookmark33" w:history="1">
        <w:r>
          <w:rPr>
            <w:spacing w:val="-3"/>
            <w:w w:val="110"/>
          </w:rPr>
          <w:t>Klimc</w:t>
        </w:r>
        <w:r>
          <w:rPr>
            <w:spacing w:val="-2"/>
            <w:w w:val="110"/>
          </w:rPr>
          <w:t>hu</w:t>
        </w:r>
        <w:r>
          <w:rPr>
            <w:spacing w:val="-3"/>
            <w:w w:val="110"/>
          </w:rPr>
          <w:t>k</w:t>
        </w:r>
      </w:hyperlink>
      <w:r>
        <w:rPr>
          <w:spacing w:val="-18"/>
          <w:w w:val="110"/>
        </w:rPr>
        <w:t xml:space="preserve"> </w:t>
      </w:r>
      <w:r>
        <w:rPr>
          <w:w w:val="110"/>
        </w:rPr>
        <w:t>(</w:t>
      </w:r>
      <w:hyperlink w:anchor="_bookmark33" w:history="1">
        <w:r>
          <w:rPr>
            <w:w w:val="110"/>
          </w:rPr>
          <w:t>2015)</w:t>
        </w:r>
      </w:hyperlink>
      <w:r>
        <w:rPr>
          <w:w w:val="110"/>
        </w:rPr>
        <w:t>.</w:t>
      </w:r>
    </w:p>
    <w:p w14:paraId="1DE4A74B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4C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4D" w14:textId="77777777" w:rsidR="00D36D19" w:rsidRDefault="004377DE">
      <w:pPr>
        <w:pStyle w:val="BodyText"/>
        <w:spacing w:before="181" w:line="455" w:lineRule="auto"/>
        <w:ind w:left="100" w:right="117" w:firstLine="576"/>
        <w:jc w:val="both"/>
      </w:pP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w w:val="110"/>
        </w:rPr>
        <w:t>energy</w:t>
      </w:r>
      <w:r>
        <w:rPr>
          <w:spacing w:val="-18"/>
          <w:w w:val="110"/>
        </w:rPr>
        <w:t xml:space="preserve"> </w:t>
      </w:r>
      <w:r>
        <w:rPr>
          <w:w w:val="110"/>
        </w:rPr>
        <w:t>to</w:t>
      </w:r>
      <w:r>
        <w:rPr>
          <w:spacing w:val="-18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owe</w:t>
      </w:r>
      <w:r>
        <w:rPr>
          <w:spacing w:val="-2"/>
          <w:w w:val="110"/>
        </w:rPr>
        <w:t>r</w:t>
      </w:r>
      <w:r>
        <w:rPr>
          <w:spacing w:val="-18"/>
          <w:w w:val="110"/>
        </w:rPr>
        <w:t xml:space="preserve"> </w:t>
      </w:r>
      <w:r>
        <w:rPr>
          <w:w w:val="110"/>
        </w:rPr>
        <w:t>a</w:t>
      </w:r>
      <w:r>
        <w:rPr>
          <w:spacing w:val="-17"/>
          <w:w w:val="110"/>
        </w:rPr>
        <w:t xml:space="preserve"> </w:t>
      </w:r>
      <w:r>
        <w:rPr>
          <w:spacing w:val="-2"/>
          <w:w w:val="110"/>
        </w:rPr>
        <w:t>sol</w:t>
      </w:r>
      <w:r>
        <w:rPr>
          <w:spacing w:val="-1"/>
          <w:w w:val="110"/>
        </w:rPr>
        <w:t>ar</w:t>
      </w:r>
      <w:r>
        <w:rPr>
          <w:spacing w:val="-17"/>
          <w:w w:val="110"/>
        </w:rPr>
        <w:t xml:space="preserve"> 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rupt</w:t>
      </w:r>
      <w:r>
        <w:rPr>
          <w:spacing w:val="-2"/>
          <w:w w:val="110"/>
        </w:rPr>
        <w:t>ive</w:t>
      </w:r>
      <w:r>
        <w:rPr>
          <w:spacing w:val="-18"/>
          <w:w w:val="110"/>
        </w:rPr>
        <w:t xml:space="preserve"> </w:t>
      </w:r>
      <w:r>
        <w:rPr>
          <w:spacing w:val="-4"/>
          <w:w w:val="110"/>
        </w:rPr>
        <w:t>eve</w:t>
      </w:r>
      <w:r>
        <w:rPr>
          <w:spacing w:val="-3"/>
          <w:w w:val="110"/>
        </w:rPr>
        <w:t>nt</w:t>
      </w:r>
      <w:r>
        <w:rPr>
          <w:spacing w:val="-18"/>
          <w:w w:val="110"/>
        </w:rPr>
        <w:t xml:space="preserve"> </w:t>
      </w:r>
      <w:r>
        <w:rPr>
          <w:w w:val="110"/>
        </w:rPr>
        <w:t>comes</w:t>
      </w:r>
      <w:r>
        <w:rPr>
          <w:spacing w:val="-18"/>
          <w:w w:val="110"/>
        </w:rPr>
        <w:t xml:space="preserve"> </w:t>
      </w:r>
      <w:r>
        <w:rPr>
          <w:w w:val="110"/>
        </w:rPr>
        <w:t>from</w:t>
      </w:r>
      <w:r>
        <w:rPr>
          <w:spacing w:val="-18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ore</w:t>
      </w:r>
      <w:r>
        <w:rPr>
          <w:spacing w:val="-1"/>
          <w:w w:val="110"/>
        </w:rPr>
        <w:t>d</w:t>
      </w:r>
      <w:r>
        <w:rPr>
          <w:spacing w:val="-17"/>
          <w:w w:val="110"/>
        </w:rPr>
        <w:t xml:space="preserve"> </w:t>
      </w:r>
      <w:r>
        <w:rPr>
          <w:w w:val="110"/>
        </w:rPr>
        <w:t>energy</w:t>
      </w:r>
      <w:r>
        <w:rPr>
          <w:spacing w:val="-18"/>
          <w:w w:val="110"/>
        </w:rPr>
        <w:t xml:space="preserve"> </w:t>
      </w:r>
      <w:r>
        <w:rPr>
          <w:w w:val="110"/>
        </w:rPr>
        <w:t>in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w w:val="110"/>
        </w:rPr>
        <w:t>coronal</w:t>
      </w:r>
      <w:r>
        <w:rPr>
          <w:spacing w:val="-17"/>
          <w:w w:val="110"/>
        </w:rPr>
        <w:t xml:space="preserve"> </w:t>
      </w:r>
      <w:r>
        <w:rPr>
          <w:w w:val="110"/>
        </w:rPr>
        <w:t>magnetic</w:t>
      </w:r>
      <w:r>
        <w:rPr>
          <w:spacing w:val="35"/>
          <w:w w:val="99"/>
        </w:rPr>
        <w:t xml:space="preserve"> </w:t>
      </w:r>
      <w:r>
        <w:rPr>
          <w:w w:val="110"/>
        </w:rPr>
        <w:t>field.</w:t>
      </w:r>
      <w:r>
        <w:rPr>
          <w:spacing w:val="21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“potential”</w:t>
      </w:r>
      <w:r>
        <w:rPr>
          <w:spacing w:val="-3"/>
          <w:w w:val="110"/>
        </w:rPr>
        <w:t xml:space="preserve"> </w:t>
      </w:r>
      <w:r>
        <w:rPr>
          <w:w w:val="110"/>
        </w:rPr>
        <w:t>field</w:t>
      </w:r>
      <w:r>
        <w:rPr>
          <w:spacing w:val="-3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defined</w:t>
      </w:r>
      <w:r>
        <w:rPr>
          <w:spacing w:val="-3"/>
          <w:w w:val="110"/>
        </w:rPr>
        <w:t xml:space="preserve"> s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 xml:space="preserve"> </w:t>
      </w:r>
      <w:r>
        <w:rPr>
          <w:w w:val="110"/>
        </w:rPr>
        <w:t>that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field</w:t>
      </w:r>
      <w:r>
        <w:rPr>
          <w:spacing w:val="-3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spacing w:val="1"/>
          <w:w w:val="110"/>
        </w:rPr>
        <w:t>smo</w:t>
      </w:r>
      <w:r>
        <w:rPr>
          <w:w w:val="110"/>
        </w:rPr>
        <w:t>ot</w:t>
      </w:r>
      <w:r>
        <w:rPr>
          <w:spacing w:val="1"/>
          <w:w w:val="110"/>
        </w:rPr>
        <w:t>h</w:t>
      </w:r>
      <w:r>
        <w:rPr>
          <w:spacing w:val="-2"/>
          <w:w w:val="110"/>
        </w:rPr>
        <w:t xml:space="preserve"> </w:t>
      </w:r>
      <w:r>
        <w:rPr>
          <w:w w:val="110"/>
        </w:rPr>
        <w:t>e.g.,</w:t>
      </w:r>
      <w:r>
        <w:rPr>
          <w:spacing w:val="-3"/>
          <w:w w:val="110"/>
        </w:rPr>
        <w:t xml:space="preserve"> </w:t>
      </w:r>
      <w:r>
        <w:rPr>
          <w:w w:val="110"/>
        </w:rPr>
        <w:t>it</w:t>
      </w:r>
      <w:r>
        <w:rPr>
          <w:spacing w:val="-3"/>
          <w:w w:val="110"/>
        </w:rPr>
        <w:t xml:space="preserve"> </w:t>
      </w:r>
      <w:r>
        <w:rPr>
          <w:w w:val="110"/>
        </w:rPr>
        <w:t>has</w:t>
      </w:r>
      <w:r>
        <w:rPr>
          <w:spacing w:val="-2"/>
          <w:w w:val="110"/>
        </w:rPr>
        <w:t xml:space="preserve"> </w:t>
      </w:r>
      <w:r>
        <w:rPr>
          <w:w w:val="110"/>
        </w:rPr>
        <w:t>no</w:t>
      </w:r>
      <w:r>
        <w:rPr>
          <w:spacing w:val="-3"/>
          <w:w w:val="110"/>
        </w:rPr>
        <w:t xml:space="preserve"> </w:t>
      </w:r>
      <w:r>
        <w:rPr>
          <w:w w:val="110"/>
        </w:rPr>
        <w:t>field</w:t>
      </w:r>
      <w:r>
        <w:rPr>
          <w:spacing w:val="-3"/>
          <w:w w:val="110"/>
        </w:rPr>
        <w:t xml:space="preserve"> </w:t>
      </w:r>
      <w:r>
        <w:rPr>
          <w:w w:val="110"/>
        </w:rPr>
        <w:t>lines</w:t>
      </w:r>
      <w:r>
        <w:rPr>
          <w:spacing w:val="-3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wis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24"/>
          <w:w w:val="99"/>
        </w:rPr>
        <w:t xml:space="preserve"> </w:t>
      </w:r>
      <w:r>
        <w:rPr>
          <w:w w:val="110"/>
        </w:rPr>
        <w:t>around</w:t>
      </w:r>
      <w:r>
        <w:rPr>
          <w:spacing w:val="-5"/>
          <w:w w:val="110"/>
        </w:rPr>
        <w:t xml:space="preserve"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-4"/>
          <w:w w:val="110"/>
        </w:rPr>
        <w:t xml:space="preserve"> </w:t>
      </w:r>
      <w:r>
        <w:rPr>
          <w:w w:val="110"/>
        </w:rPr>
        <w:t>other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instead</w:t>
      </w:r>
      <w:r>
        <w:rPr>
          <w:spacing w:val="-4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ey</w:t>
      </w:r>
      <w:r>
        <w:rPr>
          <w:spacing w:val="-5"/>
          <w:w w:val="110"/>
        </w:rPr>
        <w:t xml:space="preserve"> </w:t>
      </w:r>
      <w:r>
        <w:rPr>
          <w:w w:val="110"/>
        </w:rPr>
        <w:t>nest</w:t>
      </w:r>
      <w:r>
        <w:rPr>
          <w:spacing w:val="-4"/>
          <w:w w:val="110"/>
        </w:rPr>
        <w:t xml:space="preserve"> </w:t>
      </w:r>
      <w:r>
        <w:rPr>
          <w:w w:val="110"/>
        </w:rPr>
        <w:t>alongside</w:t>
      </w:r>
      <w:r>
        <w:rPr>
          <w:spacing w:val="-4"/>
          <w:w w:val="110"/>
        </w:rPr>
        <w:t xml:space="preserve"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-5"/>
          <w:w w:val="110"/>
        </w:rPr>
        <w:t xml:space="preserve"> </w:t>
      </w:r>
      <w:r>
        <w:rPr>
          <w:w w:val="110"/>
        </w:rPr>
        <w:t>other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an</w:t>
      </w:r>
      <w:r>
        <w:rPr>
          <w:spacing w:val="-4"/>
          <w:w w:val="110"/>
        </w:rPr>
        <w:t xml:space="preserve"> </w:t>
      </w:r>
      <w:r>
        <w:rPr>
          <w:w w:val="110"/>
        </w:rPr>
        <w:t>orderly</w:t>
      </w:r>
      <w:r>
        <w:rPr>
          <w:spacing w:val="-4"/>
          <w:w w:val="110"/>
        </w:rPr>
        <w:t xml:space="preserve"> </w:t>
      </w:r>
      <w:r>
        <w:rPr>
          <w:spacing w:val="-9"/>
          <w:w w:val="110"/>
        </w:rPr>
        <w:t>w</w:t>
      </w:r>
      <w:r>
        <w:rPr>
          <w:spacing w:val="-8"/>
          <w:w w:val="110"/>
        </w:rPr>
        <w:t>a</w:t>
      </w:r>
      <w:r>
        <w:rPr>
          <w:spacing w:val="-9"/>
          <w:w w:val="110"/>
        </w:rPr>
        <w:t>y.</w:t>
      </w:r>
      <w:r>
        <w:rPr>
          <w:spacing w:val="18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is</w:t>
      </w:r>
      <w:r>
        <w:rPr>
          <w:spacing w:val="-5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spacing w:val="-4"/>
          <w:w w:val="110"/>
        </w:rPr>
        <w:t>lowes</w:t>
      </w:r>
      <w:r>
        <w:rPr>
          <w:spacing w:val="-3"/>
          <w:w w:val="110"/>
        </w:rPr>
        <w:t>t</w:t>
      </w:r>
      <w:r>
        <w:rPr>
          <w:spacing w:val="27"/>
          <w:w w:val="138"/>
        </w:rPr>
        <w:t xml:space="preserve"> </w:t>
      </w:r>
      <w:r>
        <w:rPr>
          <w:w w:val="110"/>
        </w:rPr>
        <w:t>possible</w:t>
      </w:r>
      <w:r>
        <w:rPr>
          <w:spacing w:val="-5"/>
          <w:w w:val="110"/>
        </w:rPr>
        <w:t xml:space="preserve"> </w:t>
      </w:r>
      <w:r>
        <w:rPr>
          <w:w w:val="110"/>
        </w:rPr>
        <w:t>energy</w:t>
      </w:r>
      <w:r>
        <w:rPr>
          <w:spacing w:val="-6"/>
          <w:w w:val="110"/>
        </w:rPr>
        <w:t xml:space="preserve"> </w:t>
      </w:r>
      <w:r>
        <w:rPr>
          <w:w w:val="110"/>
        </w:rPr>
        <w:t>configuration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field,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me</w:t>
      </w:r>
      <w:r>
        <w:rPr>
          <w:spacing w:val="-1"/>
          <w:w w:val="110"/>
        </w:rPr>
        <w:t>an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5"/>
          <w:w w:val="110"/>
        </w:rPr>
        <w:t xml:space="preserve"> </w:t>
      </w:r>
      <w:r>
        <w:rPr>
          <w:w w:val="110"/>
        </w:rPr>
        <w:t>there</w:t>
      </w:r>
      <w:r>
        <w:rPr>
          <w:spacing w:val="-5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o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gy</w:t>
      </w:r>
      <w:r>
        <w:rPr>
          <w:spacing w:val="-5"/>
          <w:w w:val="110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owe</w:t>
      </w:r>
      <w:r>
        <w:rPr>
          <w:spacing w:val="-2"/>
          <w:w w:val="110"/>
        </w:rPr>
        <w:t>r</w:t>
      </w:r>
      <w:r>
        <w:rPr>
          <w:spacing w:val="-5"/>
          <w:w w:val="110"/>
        </w:rPr>
        <w:t xml:space="preserve"> </w:t>
      </w:r>
      <w:r>
        <w:rPr>
          <w:w w:val="110"/>
        </w:rPr>
        <w:t>an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rupt</w:t>
      </w:r>
      <w:r>
        <w:rPr>
          <w:spacing w:val="-2"/>
          <w:w w:val="110"/>
        </w:rPr>
        <w:t>ive</w:t>
      </w:r>
      <w:r>
        <w:rPr>
          <w:spacing w:val="-5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nt.</w:t>
      </w:r>
      <w:r>
        <w:rPr>
          <w:spacing w:val="47"/>
          <w:w w:val="109"/>
        </w:rPr>
        <w:t xml:space="preserve"> </w:t>
      </w:r>
      <w:r>
        <w:rPr>
          <w:w w:val="110"/>
        </w:rPr>
        <w:t>When</w:t>
      </w:r>
      <w:r>
        <w:rPr>
          <w:spacing w:val="-7"/>
          <w:w w:val="110"/>
        </w:rPr>
        <w:t xml:space="preserve"> </w:t>
      </w:r>
      <w:r>
        <w:rPr>
          <w:w w:val="110"/>
        </w:rPr>
        <w:t>field</w:t>
      </w:r>
      <w:r>
        <w:rPr>
          <w:spacing w:val="-8"/>
          <w:w w:val="110"/>
        </w:rPr>
        <w:t xml:space="preserve"> </w:t>
      </w:r>
      <w:r>
        <w:rPr>
          <w:w w:val="110"/>
        </w:rPr>
        <w:t>lines</w:t>
      </w:r>
      <w:r>
        <w:rPr>
          <w:spacing w:val="-7"/>
          <w:w w:val="110"/>
        </w:rPr>
        <w:t xml:space="preserve"> </w:t>
      </w:r>
      <w:r>
        <w:rPr>
          <w:w w:val="110"/>
        </w:rPr>
        <w:t>are</w:t>
      </w:r>
      <w:r>
        <w:rPr>
          <w:spacing w:val="-7"/>
          <w:w w:val="110"/>
        </w:rPr>
        <w:t xml:space="preserve"> </w:t>
      </w:r>
      <w:r>
        <w:rPr>
          <w:spacing w:val="-3"/>
          <w:w w:val="110"/>
        </w:rPr>
        <w:t>p</w:t>
      </w:r>
      <w:r>
        <w:rPr>
          <w:spacing w:val="-4"/>
          <w:w w:val="110"/>
        </w:rPr>
        <w:t>acke</w:t>
      </w:r>
      <w:r>
        <w:rPr>
          <w:spacing w:val="-3"/>
          <w:w w:val="110"/>
        </w:rPr>
        <w:t>d</w:t>
      </w:r>
      <w:r>
        <w:rPr>
          <w:spacing w:val="-7"/>
          <w:w w:val="110"/>
        </w:rPr>
        <w:t xml:space="preserve"> </w:t>
      </w:r>
      <w:r>
        <w:rPr>
          <w:w w:val="110"/>
        </w:rPr>
        <w:t>closely</w:t>
      </w:r>
      <w:r>
        <w:rPr>
          <w:spacing w:val="-7"/>
          <w:w w:val="110"/>
        </w:rPr>
        <w:t xml:space="preserve"> </w:t>
      </w:r>
      <w:r>
        <w:rPr>
          <w:w w:val="110"/>
        </w:rPr>
        <w:t>together,</w:t>
      </w:r>
      <w:r>
        <w:rPr>
          <w:spacing w:val="-6"/>
          <w:w w:val="110"/>
        </w:rPr>
        <w:t xml:space="preserve"> </w:t>
      </w:r>
      <w:r>
        <w:rPr>
          <w:spacing w:val="1"/>
          <w:w w:val="110"/>
        </w:rPr>
        <w:t>become</w:t>
      </w:r>
      <w:r>
        <w:rPr>
          <w:spacing w:val="-7"/>
          <w:w w:val="110"/>
        </w:rPr>
        <w:t xml:space="preserve"> </w:t>
      </w:r>
      <w:r>
        <w:rPr>
          <w:w w:val="110"/>
        </w:rPr>
        <w:t>braided,</w:t>
      </w:r>
      <w:r>
        <w:rPr>
          <w:spacing w:val="-6"/>
          <w:w w:val="110"/>
        </w:rPr>
        <w:t xml:space="preserve"> </w:t>
      </w:r>
      <w:r>
        <w:rPr>
          <w:w w:val="110"/>
        </w:rPr>
        <w:t>shear,</w:t>
      </w:r>
      <w:r>
        <w:rPr>
          <w:spacing w:val="-6"/>
          <w:w w:val="110"/>
        </w:rPr>
        <w:t xml:space="preserve"> </w:t>
      </w:r>
      <w:r>
        <w:rPr>
          <w:w w:val="110"/>
        </w:rPr>
        <w:t>or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si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gle</w:t>
      </w:r>
      <w:r>
        <w:rPr>
          <w:spacing w:val="-8"/>
          <w:w w:val="110"/>
        </w:rPr>
        <w:t xml:space="preserve"> </w:t>
      </w:r>
      <w:r>
        <w:rPr>
          <w:w w:val="110"/>
        </w:rPr>
        <w:t>r</w:t>
      </w:r>
      <w:r>
        <w:rPr>
          <w:spacing w:val="1"/>
          <w:w w:val="110"/>
        </w:rPr>
        <w:t>opes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wis</w:t>
      </w:r>
      <w:r>
        <w:rPr>
          <w:spacing w:val="-1"/>
          <w:w w:val="110"/>
        </w:rPr>
        <w:t>t,</w:t>
      </w:r>
      <w:r>
        <w:rPr>
          <w:spacing w:val="-6"/>
          <w:w w:val="110"/>
        </w:rPr>
        <w:t xml:space="preserve"> </w:t>
      </w:r>
      <w:r>
        <w:rPr>
          <w:w w:val="110"/>
        </w:rPr>
        <w:t>energy</w:t>
      </w:r>
      <w:r>
        <w:rPr>
          <w:spacing w:val="23"/>
          <w:w w:val="101"/>
        </w:rPr>
        <w:t xml:space="preserve"> </w:t>
      </w:r>
      <w:r>
        <w:rPr>
          <w:w w:val="110"/>
        </w:rPr>
        <w:t>is</w:t>
      </w:r>
      <w:r>
        <w:rPr>
          <w:spacing w:val="-12"/>
          <w:w w:val="110"/>
        </w:rPr>
        <w:t xml:space="preserve"> </w:t>
      </w:r>
      <w:r>
        <w:rPr>
          <w:w w:val="110"/>
        </w:rPr>
        <w:t>stored</w:t>
      </w:r>
      <w:r>
        <w:rPr>
          <w:spacing w:val="-12"/>
          <w:w w:val="110"/>
        </w:rPr>
        <w:t xml:space="preserve"> 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o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field</w:t>
      </w:r>
      <w:r>
        <w:rPr>
          <w:spacing w:val="-11"/>
          <w:w w:val="110"/>
        </w:rPr>
        <w:t xml:space="preserve"> </w:t>
      </w:r>
      <w:r>
        <w:rPr>
          <w:w w:val="110"/>
        </w:rPr>
        <w:t>(Figure</w:t>
      </w:r>
      <w:r>
        <w:rPr>
          <w:spacing w:val="-12"/>
          <w:w w:val="110"/>
        </w:rPr>
        <w:t xml:space="preserve"> </w:t>
      </w:r>
      <w:hyperlink w:anchor="_bookmark19" w:history="1">
        <w:r>
          <w:rPr>
            <w:w w:val="110"/>
          </w:rPr>
          <w:t>2.11)</w:t>
        </w:r>
      </w:hyperlink>
      <w:r>
        <w:rPr>
          <w:w w:val="110"/>
        </w:rPr>
        <w:t>.</w:t>
      </w:r>
      <w:r>
        <w:rPr>
          <w:spacing w:val="9"/>
          <w:w w:val="110"/>
        </w:rPr>
        <w:t xml:space="preserve"> </w:t>
      </w:r>
      <w:r>
        <w:rPr>
          <w:w w:val="110"/>
        </w:rPr>
        <w:t>As</w:t>
      </w:r>
      <w:r>
        <w:rPr>
          <w:spacing w:val="-12"/>
          <w:w w:val="110"/>
        </w:rPr>
        <w:t xml:space="preserve"> </w:t>
      </w:r>
      <w:r>
        <w:rPr>
          <w:w w:val="110"/>
        </w:rPr>
        <w:t>described</w:t>
      </w:r>
      <w:r>
        <w:rPr>
          <w:spacing w:val="-11"/>
          <w:w w:val="110"/>
        </w:rPr>
        <w:t xml:space="preserve"> </w:t>
      </w:r>
      <w:r>
        <w:rPr>
          <w:w w:val="110"/>
        </w:rPr>
        <w:t>earlier,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spacing w:val="-3"/>
          <w:w w:val="110"/>
        </w:rPr>
        <w:t>convec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ive</w:t>
      </w:r>
      <w:r>
        <w:rPr>
          <w:spacing w:val="-12"/>
          <w:w w:val="110"/>
        </w:rPr>
        <w:t xml:space="preserve"> </w:t>
      </w:r>
      <w:r>
        <w:rPr>
          <w:w w:val="110"/>
        </w:rPr>
        <w:t>motions</w:t>
      </w:r>
      <w:r>
        <w:rPr>
          <w:spacing w:val="-11"/>
          <w:w w:val="110"/>
        </w:rPr>
        <w:t xml:space="preserve"> </w:t>
      </w:r>
      <w:r>
        <w:rPr>
          <w:w w:val="110"/>
        </w:rPr>
        <w:t>at</w:t>
      </w:r>
      <w:r>
        <w:rPr>
          <w:spacing w:val="-12"/>
          <w:w w:val="110"/>
        </w:rPr>
        <w:t xml:space="preserve"> </w:t>
      </w:r>
      <w:r>
        <w:rPr>
          <w:w w:val="110"/>
        </w:rPr>
        <w:t>and</w:t>
      </w:r>
      <w:r>
        <w:rPr>
          <w:spacing w:val="-11"/>
          <w:w w:val="110"/>
        </w:rPr>
        <w:t xml:space="preserve"> </w:t>
      </w:r>
      <w:r>
        <w:rPr>
          <w:w w:val="110"/>
        </w:rPr>
        <w:t>below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21"/>
          <w:w w:val="99"/>
        </w:rPr>
        <w:t xml:space="preserve"> </w:t>
      </w:r>
      <w:r>
        <w:rPr>
          <w:w w:val="110"/>
        </w:rPr>
        <w:t>photosphere</w:t>
      </w:r>
      <w:r>
        <w:rPr>
          <w:spacing w:val="-18"/>
          <w:w w:val="110"/>
        </w:rPr>
        <w:t xml:space="preserve"> </w:t>
      </w:r>
      <w:r>
        <w:rPr>
          <w:w w:val="110"/>
        </w:rPr>
        <w:t>are</w:t>
      </w:r>
      <w:r>
        <w:rPr>
          <w:spacing w:val="-18"/>
          <w:w w:val="110"/>
        </w:rPr>
        <w:t xml:space="preserve"> </w:t>
      </w:r>
      <w:r>
        <w:rPr>
          <w:w w:val="110"/>
        </w:rPr>
        <w:t>one</w:t>
      </w:r>
      <w:r>
        <w:rPr>
          <w:spacing w:val="-18"/>
          <w:w w:val="110"/>
        </w:rPr>
        <w:t xml:space="preserve"> </w:t>
      </w:r>
      <w:r>
        <w:rPr>
          <w:w w:val="110"/>
        </w:rPr>
        <w:t>important</w:t>
      </w:r>
      <w:r>
        <w:rPr>
          <w:spacing w:val="-18"/>
          <w:w w:val="110"/>
        </w:rPr>
        <w:t xml:space="preserve"> </w:t>
      </w:r>
      <w:r>
        <w:rPr>
          <w:w w:val="110"/>
        </w:rPr>
        <w:t>source</w:t>
      </w:r>
      <w:r>
        <w:rPr>
          <w:spacing w:val="-18"/>
          <w:w w:val="110"/>
        </w:rPr>
        <w:t xml:space="preserve"> </w:t>
      </w:r>
      <w:r>
        <w:rPr>
          <w:w w:val="110"/>
        </w:rPr>
        <w:t>of</w:t>
      </w:r>
      <w:r>
        <w:rPr>
          <w:spacing w:val="-18"/>
          <w:w w:val="110"/>
        </w:rPr>
        <w:t xml:space="preserve"> </w:t>
      </w:r>
      <w:r>
        <w:rPr>
          <w:w w:val="110"/>
        </w:rPr>
        <w:t>these</w:t>
      </w:r>
      <w:r>
        <w:rPr>
          <w:spacing w:val="-18"/>
          <w:w w:val="110"/>
        </w:rPr>
        <w:t xml:space="preserve"> </w:t>
      </w:r>
      <w:r>
        <w:rPr>
          <w:w w:val="110"/>
        </w:rPr>
        <w:t>motions.</w:t>
      </w:r>
      <w:r>
        <w:rPr>
          <w:spacing w:val="-1"/>
          <w:w w:val="110"/>
        </w:rPr>
        <w:t xml:space="preserve"> </w:t>
      </w:r>
      <w:r>
        <w:rPr>
          <w:spacing w:val="-3"/>
          <w:w w:val="110"/>
        </w:rPr>
        <w:t>Ad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ionally</w:t>
      </w:r>
      <w:r>
        <w:rPr>
          <w:spacing w:val="-2"/>
          <w:w w:val="110"/>
        </w:rPr>
        <w:t>,</w:t>
      </w:r>
      <w:r>
        <w:rPr>
          <w:spacing w:val="-18"/>
          <w:w w:val="110"/>
        </w:rPr>
        <w:t xml:space="preserve"> </w:t>
      </w:r>
      <w:r>
        <w:rPr>
          <w:w w:val="110"/>
        </w:rPr>
        <w:t>a</w:t>
      </w:r>
      <w:r>
        <w:rPr>
          <w:spacing w:val="-18"/>
          <w:w w:val="110"/>
        </w:rPr>
        <w:t xml:space="preserve"> </w:t>
      </w:r>
      <w:r>
        <w:rPr>
          <w:w w:val="110"/>
        </w:rPr>
        <w:t>complex</w:t>
      </w:r>
      <w:r>
        <w:rPr>
          <w:spacing w:val="-17"/>
          <w:w w:val="110"/>
        </w:rPr>
        <w:t xml:space="preserve"> </w:t>
      </w:r>
      <w:r>
        <w:rPr>
          <w:w w:val="110"/>
        </w:rPr>
        <w:t>of</w:t>
      </w:r>
      <w:r>
        <w:rPr>
          <w:spacing w:val="-18"/>
          <w:w w:val="110"/>
        </w:rPr>
        <w:t xml:space="preserve"> </w:t>
      </w:r>
      <w:r>
        <w:rPr>
          <w:w w:val="110"/>
        </w:rPr>
        <w:t>magnetic</w:t>
      </w:r>
      <w:r>
        <w:rPr>
          <w:spacing w:val="-18"/>
          <w:w w:val="110"/>
        </w:rPr>
        <w:t xml:space="preserve"> </w:t>
      </w:r>
      <w:r>
        <w:rPr>
          <w:w w:val="110"/>
        </w:rPr>
        <w:t>fields</w:t>
      </w:r>
      <w:r>
        <w:rPr>
          <w:spacing w:val="27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</w:t>
      </w:r>
      <w:r>
        <w:rPr>
          <w:spacing w:val="-22"/>
          <w:w w:val="110"/>
        </w:rPr>
        <w:t xml:space="preserve"> </w:t>
      </w:r>
      <w:r>
        <w:rPr>
          <w:w w:val="110"/>
        </w:rPr>
        <w:t>as</w:t>
      </w:r>
      <w:r>
        <w:rPr>
          <w:spacing w:val="-22"/>
          <w:w w:val="110"/>
        </w:rPr>
        <w:t xml:space="preserve"> </w:t>
      </w:r>
      <w:r>
        <w:rPr>
          <w:w w:val="110"/>
        </w:rPr>
        <w:t>an</w:t>
      </w:r>
      <w:r>
        <w:rPr>
          <w:spacing w:val="-21"/>
          <w:w w:val="110"/>
        </w:rPr>
        <w:t xml:space="preserve"> 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ive</w:t>
      </w:r>
      <w:r>
        <w:rPr>
          <w:spacing w:val="-22"/>
          <w:w w:val="110"/>
        </w:rPr>
        <w:t xml:space="preserve"> </w:t>
      </w:r>
      <w:r>
        <w:rPr>
          <w:w w:val="110"/>
        </w:rPr>
        <w:t>region</w:t>
      </w:r>
      <w:r>
        <w:rPr>
          <w:spacing w:val="-21"/>
          <w:w w:val="110"/>
        </w:rPr>
        <w:t xml:space="preserve"> </w:t>
      </w:r>
      <w:r>
        <w:rPr>
          <w:w w:val="110"/>
        </w:rPr>
        <w:t>can</w:t>
      </w:r>
      <w:r>
        <w:rPr>
          <w:spacing w:val="-23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22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fl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ce</w:t>
      </w:r>
      <w:r>
        <w:rPr>
          <w:spacing w:val="-1"/>
          <w:w w:val="110"/>
        </w:rPr>
        <w:t>d</w:t>
      </w:r>
      <w:r>
        <w:rPr>
          <w:spacing w:val="-22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21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is</w:t>
      </w:r>
      <w:r>
        <w:rPr>
          <w:spacing w:val="-1"/>
          <w:w w:val="110"/>
        </w:rPr>
        <w:t>tant</w:t>
      </w:r>
      <w:r>
        <w:rPr>
          <w:spacing w:val="-22"/>
          <w:w w:val="110"/>
        </w:rPr>
        <w:t xml:space="preserve"> 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rupt</w:t>
      </w:r>
      <w:r>
        <w:rPr>
          <w:spacing w:val="-2"/>
          <w:w w:val="110"/>
        </w:rPr>
        <w:t>ive</w:t>
      </w:r>
      <w:r>
        <w:rPr>
          <w:spacing w:val="-22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</w:t>
      </w:r>
      <w:r>
        <w:rPr>
          <w:spacing w:val="-22"/>
          <w:w w:val="110"/>
        </w:rPr>
        <w:t xml:space="preserve"> </w:t>
      </w:r>
      <w:r>
        <w:rPr>
          <w:w w:val="110"/>
        </w:rPr>
        <w:t>through</w:t>
      </w:r>
      <w:r>
        <w:rPr>
          <w:spacing w:val="-22"/>
          <w:w w:val="110"/>
        </w:rPr>
        <w:t xml:space="preserve"> </w:t>
      </w:r>
      <w:r>
        <w:rPr>
          <w:w w:val="110"/>
        </w:rPr>
        <w:t>energy</w:t>
      </w:r>
      <w:r>
        <w:rPr>
          <w:spacing w:val="-21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op</w:t>
      </w:r>
      <w:r>
        <w:rPr>
          <w:spacing w:val="-1"/>
          <w:w w:val="110"/>
        </w:rPr>
        <w:t>agat</w:t>
      </w:r>
      <w:r>
        <w:rPr>
          <w:spacing w:val="-2"/>
          <w:w w:val="110"/>
        </w:rPr>
        <w:t>ion</w:t>
      </w:r>
      <w:r>
        <w:rPr>
          <w:spacing w:val="-22"/>
          <w:w w:val="110"/>
        </w:rPr>
        <w:t xml:space="preserve"> </w:t>
      </w:r>
      <w:r>
        <w:rPr>
          <w:w w:val="110"/>
        </w:rPr>
        <w:t>via</w:t>
      </w:r>
      <w:r>
        <w:rPr>
          <w:spacing w:val="47"/>
          <w:w w:val="111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coronal</w:t>
      </w:r>
      <w:r>
        <w:rPr>
          <w:spacing w:val="-12"/>
          <w:w w:val="110"/>
        </w:rPr>
        <w:t xml:space="preserve"> </w:t>
      </w:r>
      <w:r>
        <w:rPr>
          <w:w w:val="110"/>
        </w:rPr>
        <w:t>magnetic</w:t>
      </w:r>
      <w:r>
        <w:rPr>
          <w:spacing w:val="-12"/>
          <w:w w:val="110"/>
        </w:rPr>
        <w:t xml:space="preserve"> </w:t>
      </w:r>
      <w:r>
        <w:rPr>
          <w:w w:val="110"/>
        </w:rPr>
        <w:t>field,</w:t>
      </w:r>
      <w:r>
        <w:rPr>
          <w:spacing w:val="-12"/>
          <w:w w:val="110"/>
        </w:rPr>
        <w:t xml:space="preserve"> </w:t>
      </w:r>
      <w:r>
        <w:rPr>
          <w:w w:val="110"/>
        </w:rPr>
        <w:t>su</w:t>
      </w:r>
      <w:r>
        <w:rPr>
          <w:spacing w:val="-8"/>
          <w:w w:val="110"/>
        </w:rPr>
        <w:t>c</w:t>
      </w:r>
      <w:r>
        <w:rPr>
          <w:w w:val="110"/>
        </w:rPr>
        <w:t>h</w:t>
      </w:r>
      <w:r>
        <w:rPr>
          <w:spacing w:val="-12"/>
          <w:w w:val="110"/>
        </w:rPr>
        <w:t xml:space="preserve"> </w:t>
      </w:r>
      <w:r>
        <w:rPr>
          <w:w w:val="110"/>
        </w:rPr>
        <w:t>as</w:t>
      </w:r>
      <w:r>
        <w:rPr>
          <w:spacing w:val="-12"/>
          <w:w w:val="110"/>
        </w:rPr>
        <w:t xml:space="preserve"> </w:t>
      </w:r>
      <w:proofErr w:type="spellStart"/>
      <w:r>
        <w:rPr>
          <w:w w:val="110"/>
        </w:rPr>
        <w:t>Alf</w:t>
      </w:r>
      <w:r>
        <w:rPr>
          <w:spacing w:val="-7"/>
          <w:w w:val="110"/>
        </w:rPr>
        <w:t>v</w:t>
      </w:r>
      <w:r>
        <w:rPr>
          <w:spacing w:val="-77"/>
          <w:w w:val="110"/>
        </w:rPr>
        <w:t>´</w:t>
      </w:r>
      <w:r>
        <w:rPr>
          <w:w w:val="110"/>
        </w:rPr>
        <w:t>en</w:t>
      </w:r>
      <w:proofErr w:type="spellEnd"/>
      <w:r>
        <w:rPr>
          <w:spacing w:val="-11"/>
          <w:w w:val="110"/>
        </w:rPr>
        <w:t xml:space="preserve"> </w:t>
      </w:r>
      <w:r>
        <w:rPr>
          <w:spacing w:val="-8"/>
          <w:w w:val="110"/>
        </w:rPr>
        <w:t>w</w:t>
      </w:r>
      <w:r>
        <w:rPr>
          <w:spacing w:val="-6"/>
          <w:w w:val="110"/>
        </w:rPr>
        <w:t>a</w:t>
      </w:r>
      <w:r>
        <w:rPr>
          <w:spacing w:val="-7"/>
          <w:w w:val="110"/>
        </w:rPr>
        <w:t>v</w:t>
      </w:r>
      <w:r>
        <w:rPr>
          <w:w w:val="110"/>
        </w:rPr>
        <w:t>es</w:t>
      </w:r>
      <w:r>
        <w:rPr>
          <w:spacing w:val="-12"/>
          <w:w w:val="110"/>
        </w:rPr>
        <w:t xml:space="preserve"> </w:t>
      </w:r>
      <w:r>
        <w:rPr>
          <w:w w:val="110"/>
        </w:rPr>
        <w:t>(</w:t>
      </w:r>
      <w:hyperlink w:anchor="_bookmark37" w:history="1">
        <w:proofErr w:type="spellStart"/>
        <w:r>
          <w:rPr>
            <w:w w:val="110"/>
          </w:rPr>
          <w:t>S</w:t>
        </w:r>
        <w:r>
          <w:rPr>
            <w:spacing w:val="-8"/>
            <w:w w:val="110"/>
          </w:rPr>
          <w:t>c</w:t>
        </w:r>
        <w:r>
          <w:rPr>
            <w:w w:val="110"/>
          </w:rPr>
          <w:t>hrij</w:t>
        </w:r>
        <w:r>
          <w:rPr>
            <w:spacing w:val="-7"/>
            <w:w w:val="110"/>
          </w:rPr>
          <w:t>v</w:t>
        </w:r>
        <w:r>
          <w:rPr>
            <w:w w:val="110"/>
          </w:rPr>
          <w:t>er</w:t>
        </w:r>
        <w:proofErr w:type="spellEnd"/>
        <w:r>
          <w:rPr>
            <w:spacing w:val="-12"/>
            <w:w w:val="110"/>
          </w:rPr>
          <w:t xml:space="preserve"> </w:t>
        </w:r>
        <w:r>
          <w:rPr>
            <w:w w:val="110"/>
          </w:rPr>
          <w:t>and</w:t>
        </w:r>
        <w:r>
          <w:rPr>
            <w:spacing w:val="-12"/>
            <w:w w:val="110"/>
          </w:rPr>
          <w:t xml:space="preserve"> </w:t>
        </w:r>
        <w:r>
          <w:rPr>
            <w:w w:val="110"/>
          </w:rPr>
          <w:t>Title</w:t>
        </w:r>
      </w:hyperlink>
      <w:r>
        <w:rPr>
          <w:w w:val="110"/>
        </w:rPr>
        <w:t>,</w:t>
      </w:r>
      <w:r>
        <w:rPr>
          <w:spacing w:val="-12"/>
          <w:w w:val="110"/>
        </w:rPr>
        <w:t xml:space="preserve"> </w:t>
      </w:r>
      <w:hyperlink w:anchor="_bookmark37" w:history="1">
        <w:r>
          <w:rPr>
            <w:w w:val="110"/>
          </w:rPr>
          <w:t>2011)</w:t>
        </w:r>
      </w:hyperlink>
      <w:r>
        <w:rPr>
          <w:w w:val="110"/>
        </w:rPr>
        <w:t>.</w:t>
      </w:r>
      <w:r>
        <w:rPr>
          <w:spacing w:val="6"/>
          <w:w w:val="110"/>
        </w:rPr>
        <w:t xml:space="preserve"> </w:t>
      </w:r>
      <w:r>
        <w:rPr>
          <w:w w:val="110"/>
        </w:rPr>
        <w:t>Ge</w:t>
      </w:r>
      <w:r>
        <w:rPr>
          <w:spacing w:val="-6"/>
          <w:w w:val="110"/>
        </w:rPr>
        <w:t>n</w:t>
      </w:r>
      <w:r>
        <w:rPr>
          <w:w w:val="110"/>
        </w:rPr>
        <w:t>tler</w:t>
      </w:r>
      <w:r>
        <w:rPr>
          <w:spacing w:val="-12"/>
          <w:w w:val="110"/>
        </w:rPr>
        <w:t xml:space="preserve"> </w:t>
      </w:r>
      <w:r>
        <w:rPr>
          <w:w w:val="110"/>
        </w:rPr>
        <w:t>disturbances</w:t>
      </w:r>
      <w:r>
        <w:t xml:space="preserve"> </w:t>
      </w:r>
      <w:r>
        <w:rPr>
          <w:w w:val="110"/>
        </w:rPr>
        <w:t>in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large-scale</w:t>
      </w:r>
      <w:r>
        <w:rPr>
          <w:spacing w:val="-2"/>
          <w:w w:val="110"/>
        </w:rPr>
        <w:t xml:space="preserve"> </w:t>
      </w:r>
      <w:r>
        <w:rPr>
          <w:w w:val="110"/>
        </w:rPr>
        <w:t>coronal</w:t>
      </w:r>
      <w:r>
        <w:rPr>
          <w:spacing w:val="-3"/>
          <w:w w:val="110"/>
        </w:rPr>
        <w:t xml:space="preserve"> </w:t>
      </w:r>
      <w:r>
        <w:rPr>
          <w:w w:val="110"/>
        </w:rPr>
        <w:t>magnetic</w:t>
      </w:r>
      <w:r>
        <w:rPr>
          <w:spacing w:val="-2"/>
          <w:w w:val="110"/>
        </w:rPr>
        <w:t xml:space="preserve"> </w:t>
      </w:r>
      <w:r>
        <w:rPr>
          <w:w w:val="110"/>
        </w:rPr>
        <w:t>field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 xml:space="preserve">likely </w:t>
      </w:r>
      <w:r>
        <w:rPr>
          <w:spacing w:val="1"/>
          <w:w w:val="110"/>
        </w:rPr>
        <w:t>occu</w:t>
      </w:r>
      <w:r>
        <w:rPr>
          <w:w w:val="110"/>
        </w:rPr>
        <w:t>r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f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eq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 xml:space="preserve">ly </w:t>
      </w:r>
      <w:r>
        <w:rPr>
          <w:w w:val="110"/>
        </w:rPr>
        <w:t>and</w:t>
      </w:r>
      <w:r>
        <w:rPr>
          <w:spacing w:val="-3"/>
          <w:w w:val="110"/>
        </w:rPr>
        <w:t xml:space="preserve"> </w:t>
      </w:r>
      <w:r>
        <w:rPr>
          <w:w w:val="110"/>
        </w:rPr>
        <w:t>could</w:t>
      </w:r>
      <w:r>
        <w:rPr>
          <w:spacing w:val="-2"/>
          <w:w w:val="110"/>
        </w:rPr>
        <w:t xml:space="preserve"> con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but</w:t>
      </w:r>
      <w:r>
        <w:rPr>
          <w:spacing w:val="-2"/>
          <w:w w:val="110"/>
        </w:rPr>
        <w:t>e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localized</w:t>
      </w:r>
      <w:r>
        <w:rPr>
          <w:spacing w:val="27"/>
          <w:w w:val="110"/>
        </w:rPr>
        <w:t xml:space="preserve"> </w:t>
      </w:r>
      <w:r>
        <w:rPr>
          <w:w w:val="105"/>
        </w:rPr>
        <w:t>energy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ntrat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on.</w:t>
      </w:r>
    </w:p>
    <w:p w14:paraId="1DE4A74E" w14:textId="77777777" w:rsidR="00D36D19" w:rsidRDefault="00D36D19">
      <w:pPr>
        <w:spacing w:line="455" w:lineRule="auto"/>
        <w:jc w:val="both"/>
        <w:sectPr w:rsidR="00D36D19">
          <w:headerReference w:type="default" r:id="rId31"/>
          <w:pgSz w:w="12240" w:h="15840"/>
          <w:pgMar w:top="1920" w:right="1320" w:bottom="280" w:left="1340" w:header="1132" w:footer="0" w:gutter="0"/>
          <w:pgNumType w:start="19"/>
          <w:cols w:space="720"/>
        </w:sectPr>
      </w:pPr>
    </w:p>
    <w:p w14:paraId="1DE4A74F" w14:textId="77777777" w:rsidR="00D36D19" w:rsidRDefault="00D36D19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1DE4A750" w14:textId="77777777" w:rsidR="00D36D19" w:rsidRDefault="004377DE">
      <w:pPr>
        <w:pStyle w:val="BodyText"/>
        <w:spacing w:before="58" w:line="455" w:lineRule="auto"/>
        <w:ind w:left="100" w:right="118" w:firstLine="576"/>
        <w:jc w:val="both"/>
      </w:pPr>
      <w:bookmarkStart w:id="98" w:name="Energy_Release_Overview"/>
      <w:bookmarkEnd w:id="98"/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rapid</w:t>
      </w:r>
      <w:r>
        <w:rPr>
          <w:spacing w:val="30"/>
          <w:w w:val="105"/>
        </w:rPr>
        <w:t xml:space="preserve"> </w:t>
      </w:r>
      <w:r>
        <w:rPr>
          <w:w w:val="105"/>
        </w:rPr>
        <w:t>energy</w:t>
      </w:r>
      <w:r>
        <w:rPr>
          <w:spacing w:val="32"/>
          <w:w w:val="105"/>
        </w:rPr>
        <w:t xml:space="preserve"> </w:t>
      </w:r>
      <w:r>
        <w:rPr>
          <w:w w:val="105"/>
        </w:rPr>
        <w:t>release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a</w:t>
      </w:r>
      <w:r>
        <w:rPr>
          <w:spacing w:val="30"/>
          <w:w w:val="105"/>
        </w:rPr>
        <w:t xml:space="preserve"> </w:t>
      </w:r>
      <w:r>
        <w:rPr>
          <w:w w:val="105"/>
        </w:rPr>
        <w:t>solar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32"/>
          <w:w w:val="105"/>
        </w:rPr>
        <w:t xml:space="preserve"> </w:t>
      </w:r>
      <w:r>
        <w:rPr>
          <w:w w:val="105"/>
        </w:rPr>
        <w:t>is</w:t>
      </w:r>
      <w:r>
        <w:rPr>
          <w:spacing w:val="30"/>
          <w:w w:val="105"/>
        </w:rPr>
        <w:t xml:space="preserve"> </w:t>
      </w:r>
      <w:r>
        <w:rPr>
          <w:w w:val="105"/>
        </w:rPr>
        <w:t>no</w:t>
      </w:r>
      <w:r>
        <w:rPr>
          <w:spacing w:val="31"/>
          <w:w w:val="105"/>
        </w:rPr>
        <w:t xml:space="preserve"> </w:t>
      </w:r>
      <w:r>
        <w:rPr>
          <w:w w:val="105"/>
        </w:rPr>
        <w:t>small</w:t>
      </w:r>
      <w:r>
        <w:rPr>
          <w:spacing w:val="30"/>
          <w:w w:val="105"/>
        </w:rPr>
        <w:t xml:space="preserve"> </w:t>
      </w:r>
      <w:r>
        <w:rPr>
          <w:w w:val="105"/>
        </w:rPr>
        <w:t>topic.</w:t>
      </w:r>
      <w:r>
        <w:rPr>
          <w:spacing w:val="26"/>
          <w:w w:val="105"/>
        </w:rPr>
        <w:t xml:space="preserve"> </w:t>
      </w:r>
      <w:r>
        <w:rPr>
          <w:w w:val="105"/>
        </w:rPr>
        <w:t>As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1"/>
          <w:w w:val="105"/>
        </w:rPr>
        <w:t xml:space="preserve"> </w:t>
      </w:r>
      <w:r>
        <w:rPr>
          <w:w w:val="105"/>
        </w:rPr>
        <w:t>earlier,</w:t>
      </w:r>
      <w:r>
        <w:rPr>
          <w:spacing w:val="27"/>
          <w:w w:val="109"/>
        </w:rPr>
        <w:t xml:space="preserve"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or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wi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gy</w:t>
      </w:r>
      <w:r>
        <w:rPr>
          <w:spacing w:val="15"/>
          <w:w w:val="105"/>
        </w:rPr>
        <w:t xml:space="preserve"> </w:t>
      </w:r>
      <w:r>
        <w:rPr>
          <w:w w:val="105"/>
        </w:rPr>
        <w:t>consumption</w:t>
      </w:r>
      <w:r>
        <w:rPr>
          <w:spacing w:val="15"/>
          <w:w w:val="105"/>
        </w:rPr>
        <w:t xml:space="preserve"> </w:t>
      </w:r>
      <w:r>
        <w:rPr>
          <w:w w:val="105"/>
        </w:rPr>
        <w:t>pales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comparison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energy</w:t>
      </w:r>
      <w:r>
        <w:rPr>
          <w:spacing w:val="15"/>
          <w:w w:val="105"/>
        </w:rPr>
        <w:t xml:space="preserve"> </w:t>
      </w:r>
      <w:r>
        <w:rPr>
          <w:w w:val="105"/>
        </w:rPr>
        <w:t>release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single</w:t>
      </w:r>
      <w:r>
        <w:rPr>
          <w:spacing w:val="14"/>
          <w:w w:val="105"/>
        </w:rPr>
        <w:t xml:space="preserve"> </w:t>
      </w:r>
      <w:r>
        <w:rPr>
          <w:w w:val="105"/>
        </w:rPr>
        <w:t>solar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8"/>
          <w:w w:val="99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h,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large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numb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</w:t>
      </w:r>
      <w:r>
        <w:rPr>
          <w:spacing w:val="-1"/>
          <w:w w:val="105"/>
        </w:rPr>
        <w:t>al</w:t>
      </w:r>
      <w:r>
        <w:rPr>
          <w:spacing w:val="14"/>
          <w:w w:val="105"/>
        </w:rPr>
        <w:t xml:space="preserve"> </w:t>
      </w:r>
      <w:r>
        <w:rPr>
          <w:w w:val="105"/>
        </w:rPr>
        <w:t>processes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owe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d.</w:t>
      </w:r>
      <w:r>
        <w:rPr>
          <w:spacing w:val="40"/>
          <w:w w:val="105"/>
        </w:rPr>
        <w:t xml:space="preserve"> </w:t>
      </w:r>
      <w:r>
        <w:rPr>
          <w:w w:val="105"/>
        </w:rPr>
        <w:t>Magnetic</w:t>
      </w:r>
      <w:r>
        <w:rPr>
          <w:spacing w:val="14"/>
          <w:w w:val="105"/>
        </w:rPr>
        <w:t xml:space="preserve"> </w:t>
      </w:r>
      <w:r>
        <w:rPr>
          <w:w w:val="105"/>
        </w:rPr>
        <w:t>reconnection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99"/>
        </w:rPr>
        <w:t xml:space="preserve"> </w:t>
      </w:r>
      <w:r>
        <w:rPr>
          <w:w w:val="105"/>
        </w:rPr>
        <w:t>widely</w:t>
      </w:r>
      <w:r>
        <w:rPr>
          <w:spacing w:val="2"/>
          <w:w w:val="105"/>
        </w:rPr>
        <w:t xml:space="preserve"> </w:t>
      </w:r>
      <w:r>
        <w:rPr>
          <w:w w:val="105"/>
        </w:rPr>
        <w:t>accepted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m</w:t>
      </w:r>
      <w:r>
        <w:rPr>
          <w:spacing w:val="3"/>
          <w:w w:val="105"/>
        </w:rPr>
        <w:t xml:space="preserve"> </w:t>
      </w:r>
      <w:r>
        <w:rPr>
          <w:w w:val="105"/>
        </w:rPr>
        <w:t>that</w:t>
      </w:r>
      <w:r>
        <w:rPr>
          <w:spacing w:val="3"/>
          <w:w w:val="105"/>
        </w:rPr>
        <w:t xml:space="preserve"> </w:t>
      </w:r>
      <w:r>
        <w:rPr>
          <w:w w:val="105"/>
        </w:rPr>
        <w:t>triggers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sudden</w:t>
      </w:r>
      <w:r>
        <w:rPr>
          <w:spacing w:val="3"/>
          <w:w w:val="105"/>
        </w:rPr>
        <w:t xml:space="preserve"> </w:t>
      </w:r>
      <w:r>
        <w:rPr>
          <w:w w:val="105"/>
        </w:rPr>
        <w:t>energy</w:t>
      </w:r>
      <w:r>
        <w:rPr>
          <w:spacing w:val="3"/>
          <w:w w:val="105"/>
        </w:rPr>
        <w:t xml:space="preserve"> </w:t>
      </w:r>
      <w:r>
        <w:rPr>
          <w:w w:val="105"/>
        </w:rPr>
        <w:t>release,</w:t>
      </w:r>
      <w:r>
        <w:rPr>
          <w:spacing w:val="8"/>
          <w:w w:val="105"/>
        </w:rPr>
        <w:t xml:space="preserve"> </w:t>
      </w:r>
      <w:r>
        <w:rPr>
          <w:w w:val="105"/>
        </w:rPr>
        <w:t>though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rophy</w:t>
      </w:r>
      <w:r>
        <w:rPr>
          <w:spacing w:val="-2"/>
          <w:w w:val="105"/>
        </w:rPr>
        <w:t>sics</w:t>
      </w:r>
      <w:r>
        <w:rPr>
          <w:spacing w:val="3"/>
          <w:w w:val="105"/>
        </w:rPr>
        <w:t xml:space="preserve"> </w:t>
      </w:r>
      <w:r>
        <w:rPr>
          <w:w w:val="105"/>
        </w:rPr>
        <w:t>remain</w:t>
      </w:r>
      <w:r>
        <w:rPr>
          <w:spacing w:val="28"/>
          <w:w w:val="110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oorly</w:t>
      </w:r>
      <w:r>
        <w:rPr>
          <w:spacing w:val="12"/>
          <w:w w:val="105"/>
        </w:rPr>
        <w:t xml:space="preserve"> </w:t>
      </w:r>
      <w:r>
        <w:rPr>
          <w:w w:val="105"/>
        </w:rPr>
        <w:t>und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s</w:t>
      </w:r>
      <w:r>
        <w:rPr>
          <w:w w:val="105"/>
        </w:rPr>
        <w:t>t</w:t>
      </w:r>
      <w:r>
        <w:rPr>
          <w:spacing w:val="1"/>
          <w:w w:val="105"/>
        </w:rPr>
        <w:t>oo</w:t>
      </w:r>
      <w:r>
        <w:rPr>
          <w:w w:val="105"/>
        </w:rPr>
        <w:t>d.</w:t>
      </w:r>
      <w:r>
        <w:rPr>
          <w:spacing w:val="52"/>
          <w:w w:val="105"/>
        </w:rPr>
        <w:t xml:space="preserve"> </w:t>
      </w:r>
      <w:r>
        <w:rPr>
          <w:w w:val="105"/>
        </w:rPr>
        <w:t>Magnetic</w:t>
      </w:r>
      <w:r>
        <w:rPr>
          <w:spacing w:val="12"/>
          <w:w w:val="105"/>
        </w:rPr>
        <w:t xml:space="preserve"> </w:t>
      </w:r>
      <w:r>
        <w:rPr>
          <w:w w:val="105"/>
        </w:rPr>
        <w:t>reconnection</w:t>
      </w:r>
      <w:r>
        <w:rPr>
          <w:spacing w:val="13"/>
          <w:w w:val="105"/>
        </w:rPr>
        <w:t xml:space="preserve"> </w:t>
      </w:r>
      <w:r>
        <w:rPr>
          <w:w w:val="105"/>
        </w:rPr>
        <w:t>also</w:t>
      </w:r>
      <w:r>
        <w:rPr>
          <w:spacing w:val="13"/>
          <w:w w:val="105"/>
        </w:rPr>
        <w:t xml:space="preserve"> </w:t>
      </w:r>
      <w:r>
        <w:rPr>
          <w:spacing w:val="1"/>
          <w:w w:val="105"/>
        </w:rPr>
        <w:t>occ</w:t>
      </w:r>
      <w:r>
        <w:rPr>
          <w:w w:val="105"/>
        </w:rPr>
        <w:t>ur</w:t>
      </w:r>
      <w:r>
        <w:rPr>
          <w:spacing w:val="1"/>
          <w:w w:val="105"/>
        </w:rPr>
        <w:t>s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planetary</w:t>
      </w:r>
      <w:r>
        <w:rPr>
          <w:spacing w:val="12"/>
          <w:w w:val="105"/>
        </w:rPr>
        <w:t xml:space="preserve"> </w:t>
      </w:r>
      <w:r>
        <w:rPr>
          <w:w w:val="105"/>
        </w:rPr>
        <w:t>magnetospheres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laboratory</w:t>
      </w:r>
      <w:r>
        <w:rPr>
          <w:spacing w:val="22"/>
          <w:w w:val="104"/>
        </w:rPr>
        <w:t xml:space="preserve"> </w:t>
      </w:r>
      <w:r>
        <w:rPr>
          <w:w w:val="105"/>
        </w:rPr>
        <w:t>experiments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ought</w:t>
      </w:r>
      <w:r>
        <w:rPr>
          <w:spacing w:val="27"/>
          <w:w w:val="105"/>
        </w:rPr>
        <w:t xml:space="preserve"> </w:t>
      </w:r>
      <w:r>
        <w:rPr>
          <w:w w:val="105"/>
        </w:rPr>
        <w:t>to</w:t>
      </w:r>
      <w:r>
        <w:rPr>
          <w:spacing w:val="27"/>
          <w:w w:val="105"/>
        </w:rPr>
        <w:t xml:space="preserve"> </w:t>
      </w:r>
      <w:r>
        <w:rPr>
          <w:w w:val="105"/>
        </w:rPr>
        <w:t>cause</w:t>
      </w:r>
      <w:r>
        <w:rPr>
          <w:spacing w:val="26"/>
          <w:w w:val="105"/>
        </w:rPr>
        <w:t xml:space="preserve"> </w:t>
      </w:r>
      <w:r>
        <w:rPr>
          <w:w w:val="105"/>
        </w:rPr>
        <w:t>it,</w:t>
      </w:r>
      <w:r>
        <w:rPr>
          <w:spacing w:val="28"/>
          <w:w w:val="105"/>
        </w:rPr>
        <w:t xml:space="preserve"> </w:t>
      </w:r>
      <w:r>
        <w:rPr>
          <w:w w:val="105"/>
        </w:rPr>
        <w:t>but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tai</w:t>
      </w:r>
      <w:r>
        <w:rPr>
          <w:spacing w:val="-2"/>
          <w:w w:val="105"/>
        </w:rPr>
        <w:t>ls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this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w w:val="105"/>
        </w:rPr>
        <w:t>area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27"/>
          <w:w w:val="105"/>
        </w:rPr>
        <w:t xml:space="preserve"> </w:t>
      </w:r>
      <w:r>
        <w:rPr>
          <w:w w:val="105"/>
        </w:rPr>
        <w:t>are</w:t>
      </w:r>
      <w:r>
        <w:rPr>
          <w:spacing w:val="27"/>
          <w:w w:val="105"/>
        </w:rPr>
        <w:t xml:space="preserve"> </w:t>
      </w:r>
      <w:r>
        <w:rPr>
          <w:w w:val="105"/>
        </w:rPr>
        <w:t>beyond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99"/>
        </w:rPr>
        <w:t xml:space="preserve"> </w:t>
      </w:r>
      <w:r>
        <w:rPr>
          <w:spacing w:val="1"/>
          <w:w w:val="105"/>
        </w:rPr>
        <w:t>scope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ele</w:t>
      </w:r>
      <w:r>
        <w:rPr>
          <w:spacing w:val="-3"/>
          <w:w w:val="105"/>
        </w:rPr>
        <w:t>vant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background</w:t>
      </w:r>
      <w:r>
        <w:rPr>
          <w:spacing w:val="35"/>
          <w:w w:val="105"/>
        </w:rPr>
        <w:t xml:space="preserve"> </w:t>
      </w:r>
      <w:r>
        <w:rPr>
          <w:w w:val="105"/>
        </w:rPr>
        <w:t>to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is</w:t>
      </w:r>
      <w:r>
        <w:rPr>
          <w:spacing w:val="35"/>
          <w:w w:val="105"/>
        </w:rPr>
        <w:t xml:space="preserve"> </w:t>
      </w:r>
      <w:r>
        <w:rPr>
          <w:w w:val="105"/>
        </w:rPr>
        <w:t>dissertation.</w:t>
      </w:r>
      <w:r>
        <w:rPr>
          <w:spacing w:val="29"/>
          <w:w w:val="105"/>
        </w:rPr>
        <w:t xml:space="preserve"> </w:t>
      </w:r>
      <w:r>
        <w:rPr>
          <w:w w:val="105"/>
        </w:rPr>
        <w:t>Magnetic</w:t>
      </w:r>
      <w:r>
        <w:rPr>
          <w:spacing w:val="35"/>
          <w:w w:val="105"/>
        </w:rPr>
        <w:t xml:space="preserve"> </w:t>
      </w:r>
      <w:r>
        <w:rPr>
          <w:w w:val="105"/>
        </w:rPr>
        <w:t>energy</w:t>
      </w:r>
      <w:r>
        <w:rPr>
          <w:spacing w:val="35"/>
          <w:w w:val="105"/>
        </w:rPr>
        <w:t xml:space="preserve"> </w:t>
      </w:r>
      <w:r>
        <w:rPr>
          <w:w w:val="105"/>
        </w:rPr>
        <w:t>storage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w w:val="105"/>
        </w:rPr>
        <w:t>reconnection</w:t>
      </w:r>
      <w:r>
        <w:rPr>
          <w:spacing w:val="29"/>
          <w:w w:val="104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w w:val="105"/>
        </w:rPr>
        <w:t>somewhat</w:t>
      </w:r>
      <w:r>
        <w:rPr>
          <w:spacing w:val="20"/>
          <w:w w:val="105"/>
        </w:rPr>
        <w:t xml:space="preserve"> </w:t>
      </w:r>
      <w:r>
        <w:rPr>
          <w:w w:val="105"/>
        </w:rPr>
        <w:t>analogous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udd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20"/>
          <w:w w:val="105"/>
        </w:rPr>
        <w:t xml:space="preserve"> </w:t>
      </w:r>
      <w:r>
        <w:rPr>
          <w:w w:val="105"/>
        </w:rPr>
        <w:t>shifting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tectonic</w:t>
      </w:r>
      <w:r>
        <w:rPr>
          <w:spacing w:val="20"/>
          <w:w w:val="105"/>
        </w:rPr>
        <w:t xml:space="preserve"> </w:t>
      </w:r>
      <w:r>
        <w:rPr>
          <w:w w:val="105"/>
        </w:rPr>
        <w:t>plates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(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arthquak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),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avalan</w:t>
      </w:r>
      <w:r>
        <w:rPr>
          <w:spacing w:val="-4"/>
          <w:w w:val="105"/>
        </w:rPr>
        <w:t>c</w:t>
      </w:r>
      <w:r>
        <w:rPr>
          <w:spacing w:val="-3"/>
          <w:w w:val="105"/>
        </w:rPr>
        <w:t>h</w:t>
      </w:r>
      <w:r>
        <w:rPr>
          <w:spacing w:val="-4"/>
          <w:w w:val="105"/>
        </w:rPr>
        <w:t>es</w:t>
      </w:r>
      <w:r>
        <w:rPr>
          <w:spacing w:val="20"/>
          <w:w w:val="105"/>
        </w:rPr>
        <w:t xml:space="preserve"> </w:t>
      </w:r>
      <w:r>
        <w:rPr>
          <w:w w:val="105"/>
        </w:rPr>
        <w:t>on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>ski</w:t>
      </w:r>
      <w:r>
        <w:rPr>
          <w:spacing w:val="35"/>
          <w:w w:val="98"/>
        </w:rPr>
        <w:t xml:space="preserve"> </w:t>
      </w:r>
      <w:r>
        <w:rPr>
          <w:spacing w:val="1"/>
          <w:w w:val="105"/>
        </w:rPr>
        <w:t>slope</w:t>
      </w:r>
      <w:r>
        <w:rPr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napp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3"/>
          <w:w w:val="105"/>
        </w:rPr>
        <w:t xml:space="preserve"> </w:t>
      </w:r>
      <w:r>
        <w:rPr>
          <w:w w:val="105"/>
        </w:rPr>
        <w:t>a</w:t>
      </w:r>
      <w:r>
        <w:rPr>
          <w:spacing w:val="34"/>
          <w:w w:val="105"/>
        </w:rPr>
        <w:t xml:space="preserve"> </w:t>
      </w:r>
      <w:r>
        <w:rPr>
          <w:w w:val="105"/>
        </w:rPr>
        <w:t>rubber</w:t>
      </w:r>
      <w:r>
        <w:rPr>
          <w:spacing w:val="33"/>
          <w:w w:val="105"/>
        </w:rPr>
        <w:t xml:space="preserve"> </w:t>
      </w:r>
      <w:r>
        <w:rPr>
          <w:w w:val="105"/>
        </w:rPr>
        <w:t>band</w:t>
      </w:r>
      <w:r>
        <w:rPr>
          <w:spacing w:val="33"/>
          <w:w w:val="105"/>
        </w:rPr>
        <w:t xml:space="preserve"> </w:t>
      </w:r>
      <w:r>
        <w:rPr>
          <w:spacing w:val="-1"/>
          <w:w w:val="105"/>
        </w:rPr>
        <w:t>that</w:t>
      </w:r>
      <w:r>
        <w:rPr>
          <w:spacing w:val="34"/>
          <w:w w:val="105"/>
        </w:rPr>
        <w:t xml:space="preserve"> </w:t>
      </w:r>
      <w:r>
        <w:rPr>
          <w:w w:val="105"/>
        </w:rPr>
        <w:t>has</w:t>
      </w:r>
      <w:r>
        <w:rPr>
          <w:spacing w:val="33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ee</w:t>
      </w:r>
      <w:r>
        <w:rPr>
          <w:w w:val="105"/>
        </w:rPr>
        <w:t>n</w:t>
      </w:r>
      <w:r>
        <w:rPr>
          <w:spacing w:val="33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wis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4"/>
          <w:w w:val="105"/>
        </w:rPr>
        <w:t xml:space="preserve"> </w:t>
      </w:r>
      <w:r>
        <w:rPr>
          <w:spacing w:val="1"/>
          <w:w w:val="105"/>
        </w:rPr>
        <w:t>t</w:t>
      </w:r>
      <w:r>
        <w:rPr>
          <w:spacing w:val="2"/>
          <w:w w:val="105"/>
        </w:rPr>
        <w:t>oo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ght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y,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sudden</w:t>
      </w:r>
      <w:r>
        <w:rPr>
          <w:spacing w:val="34"/>
          <w:w w:val="105"/>
        </w:rPr>
        <w:t xml:space="preserve"> </w:t>
      </w:r>
      <w:r>
        <w:rPr>
          <w:w w:val="105"/>
        </w:rPr>
        <w:t>flash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37"/>
          <w:w w:val="110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rack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ghtn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6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ol</w:t>
      </w:r>
      <w:r>
        <w:rPr>
          <w:w w:val="105"/>
        </w:rPr>
        <w:t>t</w:t>
      </w:r>
      <w:r>
        <w:rPr>
          <w:spacing w:val="17"/>
          <w:w w:val="105"/>
        </w:rPr>
        <w:t xml:space="preserve"> </w:t>
      </w:r>
      <w:r>
        <w:rPr>
          <w:w w:val="105"/>
        </w:rPr>
        <w:t>(</w:t>
      </w:r>
      <w:hyperlink w:anchor="_bookmark35" w:history="1">
        <w:r>
          <w:rPr>
            <w:w w:val="105"/>
          </w:rPr>
          <w:t>Lang,</w:t>
        </w:r>
      </w:hyperlink>
      <w:r>
        <w:rPr>
          <w:spacing w:val="16"/>
          <w:w w:val="105"/>
        </w:rPr>
        <w:t xml:space="preserve"> </w:t>
      </w:r>
      <w:hyperlink w:anchor="_bookmark35" w:history="1">
        <w:r>
          <w:rPr>
            <w:w w:val="105"/>
          </w:rPr>
          <w:t>2001)</w:t>
        </w:r>
      </w:hyperlink>
      <w:r>
        <w:rPr>
          <w:w w:val="105"/>
        </w:rPr>
        <w:t>.</w:t>
      </w:r>
    </w:p>
    <w:p w14:paraId="1DE4A751" w14:textId="77777777" w:rsidR="00D36D19" w:rsidRDefault="004377DE">
      <w:pPr>
        <w:pStyle w:val="BodyText"/>
        <w:spacing w:before="8" w:line="455" w:lineRule="auto"/>
        <w:ind w:left="100" w:right="118" w:firstLine="576"/>
        <w:jc w:val="both"/>
      </w:pPr>
      <w:r>
        <w:rPr>
          <w:w w:val="105"/>
        </w:rPr>
        <w:t>As</w:t>
      </w:r>
      <w:r>
        <w:rPr>
          <w:spacing w:val="49"/>
          <w:w w:val="105"/>
        </w:rPr>
        <w:t xml:space="preserve"> </w:t>
      </w:r>
      <w:r>
        <w:rPr>
          <w:w w:val="105"/>
        </w:rPr>
        <w:t>energy</w:t>
      </w:r>
      <w:r>
        <w:rPr>
          <w:spacing w:val="49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nu</w:t>
      </w:r>
      <w:r>
        <w:rPr>
          <w:spacing w:val="-3"/>
          <w:w w:val="105"/>
        </w:rPr>
        <w:t>es</w:t>
      </w:r>
      <w:r>
        <w:rPr>
          <w:spacing w:val="49"/>
          <w:w w:val="105"/>
        </w:rPr>
        <w:t xml:space="preserve"> </w:t>
      </w:r>
      <w:r>
        <w:rPr>
          <w:w w:val="105"/>
        </w:rPr>
        <w:t>to</w:t>
      </w:r>
      <w:r>
        <w:rPr>
          <w:spacing w:val="49"/>
          <w:w w:val="105"/>
        </w:rPr>
        <w:t xml:space="preserve"> </w:t>
      </w:r>
      <w:r>
        <w:rPr>
          <w:w w:val="105"/>
        </w:rPr>
        <w:t>build</w:t>
      </w:r>
      <w:r>
        <w:rPr>
          <w:spacing w:val="49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49"/>
          <w:w w:val="105"/>
        </w:rPr>
        <w:t xml:space="preserve"> </w:t>
      </w:r>
      <w:r>
        <w:rPr>
          <w:w w:val="105"/>
        </w:rPr>
        <w:t>coronal</w:t>
      </w:r>
      <w:r>
        <w:rPr>
          <w:spacing w:val="49"/>
          <w:w w:val="105"/>
        </w:rPr>
        <w:t xml:space="preserve"> </w:t>
      </w:r>
      <w:r>
        <w:rPr>
          <w:w w:val="105"/>
        </w:rPr>
        <w:t>magnetic</w:t>
      </w:r>
      <w:r>
        <w:rPr>
          <w:spacing w:val="49"/>
          <w:w w:val="105"/>
        </w:rPr>
        <w:t xml:space="preserve"> </w:t>
      </w:r>
      <w:proofErr w:type="gramStart"/>
      <w:r>
        <w:rPr>
          <w:w w:val="105"/>
        </w:rPr>
        <w:t xml:space="preserve">field, 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ntual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</w:t>
      </w:r>
      <w:proofErr w:type="gramEnd"/>
      <w:r>
        <w:rPr>
          <w:spacing w:val="49"/>
          <w:w w:val="105"/>
        </w:rPr>
        <w:t xml:space="preserve"> </w:t>
      </w:r>
      <w:r>
        <w:rPr>
          <w:w w:val="105"/>
        </w:rPr>
        <w:t>somewhere</w:t>
      </w:r>
      <w:r>
        <w:rPr>
          <w:spacing w:val="49"/>
          <w:w w:val="105"/>
        </w:rPr>
        <w:t xml:space="preserve"> </w:t>
      </w:r>
      <w:r>
        <w:rPr>
          <w:w w:val="105"/>
        </w:rPr>
        <w:t>in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5"/>
          <w:w w:val="99"/>
        </w:rPr>
        <w:t xml:space="preserve"> </w:t>
      </w:r>
      <w:r>
        <w:rPr>
          <w:w w:val="105"/>
        </w:rPr>
        <w:t>complex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l</w:t>
      </w:r>
      <w:r>
        <w:rPr>
          <w:spacing w:val="6"/>
          <w:w w:val="105"/>
        </w:rPr>
        <w:t>o</w:t>
      </w:r>
      <w:r>
        <w:rPr>
          <w:w w:val="105"/>
        </w:rPr>
        <w:t>ops,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w w:val="105"/>
        </w:rPr>
        <w:t>particular</w:t>
      </w:r>
      <w:r>
        <w:rPr>
          <w:spacing w:val="26"/>
          <w:w w:val="105"/>
        </w:rPr>
        <w:t xml:space="preserve"> </w:t>
      </w:r>
      <w:r>
        <w:rPr>
          <w:w w:val="105"/>
        </w:rPr>
        <w:t>strand</w:t>
      </w:r>
      <w:r>
        <w:rPr>
          <w:spacing w:val="25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stressed</w:t>
      </w:r>
      <w:r>
        <w:rPr>
          <w:spacing w:val="25"/>
          <w:w w:val="105"/>
        </w:rPr>
        <w:t xml:space="preserve"> </w:t>
      </w:r>
      <w:r>
        <w:rPr>
          <w:spacing w:val="5"/>
          <w:w w:val="105"/>
        </w:rPr>
        <w:t>b</w:t>
      </w:r>
      <w:r>
        <w:rPr>
          <w:w w:val="105"/>
        </w:rPr>
        <w:t>e</w:t>
      </w:r>
      <w:r>
        <w:rPr>
          <w:spacing w:val="-7"/>
          <w:w w:val="105"/>
        </w:rPr>
        <w:t>y</w:t>
      </w:r>
      <w:r>
        <w:rPr>
          <w:w w:val="105"/>
        </w:rPr>
        <w:t>ond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w w:val="105"/>
        </w:rPr>
        <w:t>critical</w:t>
      </w:r>
      <w:r>
        <w:rPr>
          <w:spacing w:val="26"/>
          <w:w w:val="105"/>
        </w:rPr>
        <w:t xml:space="preserve"> </w:t>
      </w:r>
      <w:r>
        <w:rPr>
          <w:w w:val="105"/>
        </w:rPr>
        <w:t>limit.</w:t>
      </w:r>
      <w:r>
        <w:rPr>
          <w:spacing w:val="5"/>
          <w:w w:val="105"/>
        </w:rPr>
        <w:t xml:space="preserve"> </w:t>
      </w:r>
      <w:r>
        <w:rPr>
          <w:w w:val="105"/>
        </w:rPr>
        <w:t>Because</w:t>
      </w:r>
      <w:r>
        <w:rPr>
          <w:spacing w:val="25"/>
          <w:w w:val="105"/>
        </w:rPr>
        <w:t xml:space="preserve"> </w:t>
      </w:r>
      <w:r>
        <w:rPr>
          <w:w w:val="105"/>
        </w:rPr>
        <w:t>it</w:t>
      </w:r>
      <w:r>
        <w:rPr>
          <w:spacing w:val="25"/>
          <w:w w:val="105"/>
        </w:rPr>
        <w:t xml:space="preserve"> </w:t>
      </w:r>
      <w:r>
        <w:rPr>
          <w:w w:val="105"/>
        </w:rPr>
        <w:t>can</w:t>
      </w:r>
      <w:r>
        <w:rPr>
          <w:spacing w:val="26"/>
          <w:w w:val="105"/>
        </w:rPr>
        <w:t xml:space="preserve"> </w:t>
      </w:r>
      <w:r>
        <w:rPr>
          <w:w w:val="105"/>
        </w:rPr>
        <w:t>no</w:t>
      </w:r>
      <w:r>
        <w:rPr>
          <w:spacing w:val="25"/>
          <w:w w:val="105"/>
        </w:rPr>
        <w:t xml:space="preserve"> </w:t>
      </w:r>
      <w:r>
        <w:rPr>
          <w:w w:val="105"/>
        </w:rPr>
        <w:t>longer</w:t>
      </w:r>
      <w:r>
        <w:rPr>
          <w:w w:val="116"/>
        </w:rPr>
        <w:t xml:space="preserve"> </w:t>
      </w:r>
      <w:r>
        <w:rPr>
          <w:w w:val="105"/>
        </w:rPr>
        <w:t>adjust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add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onal</w:t>
      </w:r>
      <w:r>
        <w:rPr>
          <w:spacing w:val="2"/>
          <w:w w:val="105"/>
        </w:rPr>
        <w:t xml:space="preserve"> </w:t>
      </w:r>
      <w:r>
        <w:rPr>
          <w:w w:val="105"/>
        </w:rPr>
        <w:t>stress,</w:t>
      </w:r>
      <w:r>
        <w:rPr>
          <w:spacing w:val="6"/>
          <w:w w:val="105"/>
        </w:rPr>
        <w:t xml:space="preserve"> </w:t>
      </w:r>
      <w:r>
        <w:rPr>
          <w:w w:val="105"/>
        </w:rPr>
        <w:t>it</w:t>
      </w:r>
      <w:r>
        <w:rPr>
          <w:spacing w:val="2"/>
          <w:w w:val="105"/>
        </w:rPr>
        <w:t xml:space="preserve"> </w:t>
      </w:r>
      <w:r>
        <w:rPr>
          <w:w w:val="105"/>
        </w:rPr>
        <w:t>suddenly</w:t>
      </w:r>
      <w:r>
        <w:rPr>
          <w:spacing w:val="2"/>
          <w:w w:val="105"/>
        </w:rPr>
        <w:t xml:space="preserve"> </w:t>
      </w:r>
      <w:r>
        <w:rPr>
          <w:w w:val="105"/>
        </w:rPr>
        <w:t>snaps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2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new</w:t>
      </w:r>
      <w:r>
        <w:rPr>
          <w:spacing w:val="1"/>
          <w:w w:val="105"/>
        </w:rPr>
        <w:t xml:space="preserve"> </w:t>
      </w:r>
      <w:r>
        <w:rPr>
          <w:spacing w:val="-3"/>
          <w:w w:val="105"/>
        </w:rPr>
        <w:t>lowe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-e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gy</w:t>
      </w:r>
      <w:r>
        <w:rPr>
          <w:spacing w:val="2"/>
          <w:w w:val="105"/>
        </w:rPr>
        <w:t xml:space="preserve"> </w:t>
      </w:r>
      <w:r>
        <w:rPr>
          <w:w w:val="105"/>
        </w:rPr>
        <w:t>configuration</w:t>
      </w:r>
      <w:r>
        <w:rPr>
          <w:spacing w:val="2"/>
          <w:w w:val="105"/>
        </w:rPr>
        <w:t xml:space="preserve"> </w:t>
      </w:r>
      <w:r>
        <w:rPr>
          <w:w w:val="105"/>
        </w:rPr>
        <w:t>as</w:t>
      </w:r>
      <w:r>
        <w:rPr>
          <w:spacing w:val="2"/>
          <w:w w:val="105"/>
        </w:rPr>
        <w:t xml:space="preserve"> </w:t>
      </w:r>
      <w:r>
        <w:rPr>
          <w:w w:val="105"/>
        </w:rPr>
        <w:t>it</w:t>
      </w:r>
      <w:r>
        <w:rPr>
          <w:spacing w:val="2"/>
          <w:w w:val="105"/>
        </w:rPr>
        <w:t xml:space="preserve"> </w:t>
      </w:r>
      <w:r>
        <w:rPr>
          <w:w w:val="105"/>
        </w:rPr>
        <w:t>finds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43"/>
          <w:w w:val="99"/>
        </w:rPr>
        <w:t xml:space="preserve"> </w:t>
      </w:r>
      <w:r>
        <w:rPr>
          <w:w w:val="105"/>
        </w:rPr>
        <w:t>path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least</w:t>
      </w:r>
      <w:r>
        <w:rPr>
          <w:spacing w:val="7"/>
          <w:w w:val="105"/>
        </w:rPr>
        <w:t xml:space="preserve"> </w:t>
      </w:r>
      <w:r>
        <w:rPr>
          <w:w w:val="105"/>
        </w:rPr>
        <w:t>resistance,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stream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ork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7"/>
          <w:w w:val="105"/>
        </w:rPr>
        <w:t xml:space="preserve"> </w:t>
      </w:r>
      <w:r>
        <w:rPr>
          <w:w w:val="105"/>
        </w:rPr>
        <w:t>its</w:t>
      </w:r>
      <w:r>
        <w:rPr>
          <w:spacing w:val="7"/>
          <w:w w:val="105"/>
        </w:rPr>
        <w:t xml:space="preserve"> </w:t>
      </w:r>
      <w:r>
        <w:rPr>
          <w:spacing w:val="-6"/>
          <w:w w:val="105"/>
        </w:rPr>
        <w:t>w</w:t>
      </w:r>
      <w:r>
        <w:rPr>
          <w:spacing w:val="-5"/>
          <w:w w:val="105"/>
        </w:rPr>
        <w:t>a</w:t>
      </w:r>
      <w:r>
        <w:rPr>
          <w:spacing w:val="-6"/>
          <w:w w:val="105"/>
        </w:rPr>
        <w:t>y</w:t>
      </w:r>
      <w:r>
        <w:rPr>
          <w:spacing w:val="7"/>
          <w:w w:val="105"/>
        </w:rPr>
        <w:t xml:space="preserve"> </w:t>
      </w:r>
      <w:r>
        <w:rPr>
          <w:w w:val="105"/>
        </w:rPr>
        <w:t>through</w:t>
      </w:r>
      <w:r>
        <w:rPr>
          <w:spacing w:val="7"/>
          <w:w w:val="105"/>
        </w:rPr>
        <w:t xml:space="preserve"> </w:t>
      </w:r>
      <w:r>
        <w:rPr>
          <w:w w:val="105"/>
        </w:rPr>
        <w:t>rough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ow</w:t>
      </w:r>
      <w:r>
        <w:rPr>
          <w:spacing w:val="-1"/>
          <w:w w:val="105"/>
        </w:rPr>
        <w:t>nh</w:t>
      </w:r>
      <w:r>
        <w:rPr>
          <w:spacing w:val="-2"/>
          <w:w w:val="105"/>
        </w:rPr>
        <w:t>ill</w:t>
      </w:r>
      <w:r>
        <w:rPr>
          <w:spacing w:val="7"/>
          <w:w w:val="105"/>
        </w:rPr>
        <w:t xml:space="preserve"> </w:t>
      </w:r>
      <w:r>
        <w:rPr>
          <w:w w:val="105"/>
        </w:rPr>
        <w:t>terrain.</w:t>
      </w:r>
      <w:r>
        <w:rPr>
          <w:spacing w:val="47"/>
          <w:w w:val="105"/>
        </w:rPr>
        <w:t xml:space="preserve"> </w:t>
      </w:r>
      <w:r>
        <w:rPr>
          <w:w w:val="105"/>
        </w:rPr>
        <w:t>This</w:t>
      </w:r>
      <w:r>
        <w:rPr>
          <w:spacing w:val="29"/>
        </w:rPr>
        <w:t xml:space="preserve"> </w:t>
      </w:r>
      <w:r>
        <w:rPr>
          <w:w w:val="105"/>
        </w:rPr>
        <w:t>sudden</w:t>
      </w:r>
      <w:r>
        <w:rPr>
          <w:spacing w:val="1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han</w:t>
      </w:r>
      <w:r>
        <w:rPr>
          <w:spacing w:val="-3"/>
          <w:w w:val="105"/>
        </w:rPr>
        <w:t>ge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local</w:t>
      </w:r>
      <w:r>
        <w:rPr>
          <w:spacing w:val="2"/>
          <w:w w:val="105"/>
        </w:rPr>
        <w:t xml:space="preserve"> </w:t>
      </w:r>
      <w:r>
        <w:rPr>
          <w:w w:val="105"/>
        </w:rPr>
        <w:t>field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fi</w:t>
      </w:r>
      <w:r>
        <w:rPr>
          <w:spacing w:val="-1"/>
          <w:w w:val="105"/>
        </w:rPr>
        <w:t>gurat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1"/>
          <w:w w:val="105"/>
        </w:rPr>
        <w:t xml:space="preserve"> </w:t>
      </w:r>
      <w:r>
        <w:rPr>
          <w:w w:val="105"/>
        </w:rPr>
        <w:t>causes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neighboring</w:t>
      </w:r>
      <w:r>
        <w:rPr>
          <w:spacing w:val="1"/>
          <w:w w:val="105"/>
        </w:rPr>
        <w:t xml:space="preserve"> loops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adjust</w:t>
      </w:r>
      <w:r>
        <w:rPr>
          <w:spacing w:val="1"/>
          <w:w w:val="105"/>
        </w:rPr>
        <w:t xml:space="preserve"> </w:t>
      </w:r>
      <w:r>
        <w:rPr>
          <w:w w:val="105"/>
        </w:rPr>
        <w:t>rapidly</w:t>
      </w:r>
      <w:r>
        <w:rPr>
          <w:spacing w:val="2"/>
          <w:w w:val="105"/>
        </w:rPr>
        <w:t xml:space="preserve"> </w:t>
      </w:r>
      <w:r>
        <w:rPr>
          <w:w w:val="105"/>
        </w:rPr>
        <w:t>as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well;</w:t>
      </w:r>
      <w:r>
        <w:rPr>
          <w:spacing w:val="45"/>
          <w:w w:val="98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this</w:t>
      </w:r>
      <w:r>
        <w:rPr>
          <w:spacing w:val="24"/>
          <w:w w:val="105"/>
        </w:rPr>
        <w:t xml:space="preserve"> </w:t>
      </w:r>
      <w:r>
        <w:rPr>
          <w:spacing w:val="-6"/>
          <w:w w:val="105"/>
        </w:rPr>
        <w:t>w</w:t>
      </w:r>
      <w:r>
        <w:rPr>
          <w:spacing w:val="-5"/>
          <w:w w:val="105"/>
        </w:rPr>
        <w:t>a</w:t>
      </w:r>
      <w:r>
        <w:rPr>
          <w:spacing w:val="-6"/>
          <w:w w:val="105"/>
        </w:rPr>
        <w:t>y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disturbance</w:t>
      </w:r>
      <w:r>
        <w:rPr>
          <w:spacing w:val="24"/>
          <w:w w:val="105"/>
        </w:rPr>
        <w:t xml:space="preserve"> </w:t>
      </w:r>
      <w:r>
        <w:rPr>
          <w:w w:val="105"/>
        </w:rPr>
        <w:t>propagates.</w:t>
      </w:r>
      <w:r>
        <w:rPr>
          <w:spacing w:val="1"/>
          <w:w w:val="105"/>
        </w:rPr>
        <w:t xml:space="preserve"> </w:t>
      </w:r>
      <w:r>
        <w:rPr>
          <w:w w:val="105"/>
        </w:rPr>
        <w:t>Within</w:t>
      </w:r>
      <w:r>
        <w:rPr>
          <w:spacing w:val="24"/>
          <w:w w:val="105"/>
        </w:rPr>
        <w:t xml:space="preserve"> </w:t>
      </w:r>
      <w:r>
        <w:rPr>
          <w:w w:val="105"/>
        </w:rPr>
        <w:t>seconds,</w:t>
      </w:r>
      <w:r>
        <w:rPr>
          <w:spacing w:val="26"/>
          <w:w w:val="105"/>
        </w:rPr>
        <w:t xml:space="preserve"> </w:t>
      </w:r>
      <w:r>
        <w:rPr>
          <w:w w:val="105"/>
        </w:rPr>
        <w:t>all</w:t>
      </w:r>
      <w:r>
        <w:rPr>
          <w:spacing w:val="24"/>
          <w:w w:val="105"/>
        </w:rPr>
        <w:t xml:space="preserve"> </w:t>
      </w:r>
      <w:r>
        <w:rPr>
          <w:spacing w:val="1"/>
          <w:w w:val="105"/>
        </w:rPr>
        <w:t>loops</w:t>
      </w:r>
      <w:r>
        <w:rPr>
          <w:spacing w:val="24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region</w:t>
      </w:r>
      <w:r>
        <w:rPr>
          <w:spacing w:val="24"/>
          <w:w w:val="105"/>
        </w:rPr>
        <w:t xml:space="preserve"> </w:t>
      </w:r>
      <w:r>
        <w:rPr>
          <w:w w:val="105"/>
        </w:rPr>
        <w:t>are</w:t>
      </w:r>
      <w:r>
        <w:rPr>
          <w:spacing w:val="25"/>
          <w:w w:val="105"/>
        </w:rPr>
        <w:t xml:space="preserve"> </w:t>
      </w:r>
      <w:r>
        <w:rPr>
          <w:w w:val="105"/>
        </w:rPr>
        <w:t>relieving</w:t>
      </w:r>
      <w:r>
        <w:rPr>
          <w:spacing w:val="24"/>
          <w:w w:val="105"/>
        </w:rPr>
        <w:t xml:space="preserve"> </w:t>
      </w:r>
      <w:r>
        <w:rPr>
          <w:w w:val="105"/>
        </w:rPr>
        <w:t>their</w:t>
      </w:r>
      <w:r>
        <w:rPr>
          <w:spacing w:val="23"/>
          <w:w w:val="116"/>
        </w:rPr>
        <w:t xml:space="preserve"> </w:t>
      </w:r>
      <w:r>
        <w:rPr>
          <w:w w:val="105"/>
        </w:rPr>
        <w:t>strain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9"/>
          <w:w w:val="105"/>
        </w:rPr>
        <w:t xml:space="preserve"> </w:t>
      </w:r>
      <w:r>
        <w:rPr>
          <w:w w:val="105"/>
        </w:rPr>
        <w:t>reducing</w:t>
      </w:r>
      <w:r>
        <w:rPr>
          <w:spacing w:val="27"/>
          <w:w w:val="105"/>
        </w:rPr>
        <w:t xml:space="preserve"> </w:t>
      </w:r>
      <w:r>
        <w:rPr>
          <w:w w:val="105"/>
        </w:rPr>
        <w:t>their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wis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shear,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other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omp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28"/>
          <w:w w:val="105"/>
        </w:rPr>
        <w:t xml:space="preserve"> </w:t>
      </w:r>
      <w:r>
        <w:rPr>
          <w:w w:val="105"/>
        </w:rPr>
        <w:t>as</w:t>
      </w:r>
      <w:r>
        <w:rPr>
          <w:spacing w:val="29"/>
          <w:w w:val="105"/>
        </w:rPr>
        <w:t xml:space="preserve"> </w:t>
      </w:r>
      <w:r>
        <w:rPr>
          <w:w w:val="105"/>
        </w:rPr>
        <w:t>they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ow</w:t>
      </w:r>
      <w:r>
        <w:rPr>
          <w:spacing w:val="-3"/>
          <w:w w:val="105"/>
        </w:rPr>
        <w:t>ard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proofErr w:type="spellStart"/>
      <w:r>
        <w:rPr>
          <w:w w:val="105"/>
        </w:rPr>
        <w:t>nonpotential</w:t>
      </w:r>
      <w:proofErr w:type="spellEnd"/>
      <w:r>
        <w:rPr>
          <w:spacing w:val="21"/>
          <w:w w:val="106"/>
        </w:rPr>
        <w:t xml:space="preserve"> </w:t>
      </w:r>
      <w:r>
        <w:rPr>
          <w:w w:val="105"/>
        </w:rPr>
        <w:t>field</w:t>
      </w:r>
      <w:r>
        <w:rPr>
          <w:spacing w:val="32"/>
          <w:w w:val="105"/>
        </w:rPr>
        <w:t xml:space="preserve"> </w:t>
      </w:r>
      <w:r>
        <w:rPr>
          <w:w w:val="105"/>
        </w:rPr>
        <w:t>configuration.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Ev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ntual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y,</w:t>
      </w:r>
      <w:r>
        <w:rPr>
          <w:spacing w:val="36"/>
          <w:w w:val="105"/>
        </w:rPr>
        <w:t xml:space="preserve"> </w:t>
      </w:r>
      <w:r>
        <w:rPr>
          <w:w w:val="105"/>
        </w:rPr>
        <w:t>a</w:t>
      </w:r>
      <w:r>
        <w:rPr>
          <w:spacing w:val="32"/>
          <w:w w:val="105"/>
        </w:rPr>
        <w:t xml:space="preserve"> </w:t>
      </w:r>
      <w:r>
        <w:rPr>
          <w:w w:val="105"/>
        </w:rPr>
        <w:t>region</w:t>
      </w:r>
      <w:r>
        <w:rPr>
          <w:spacing w:val="33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spacing w:val="1"/>
          <w:w w:val="105"/>
        </w:rPr>
        <w:t>loops</w:t>
      </w:r>
      <w:r>
        <w:rPr>
          <w:spacing w:val="33"/>
          <w:w w:val="105"/>
        </w:rPr>
        <w:t xml:space="preserve"> </w:t>
      </w:r>
      <w:r>
        <w:rPr>
          <w:w w:val="105"/>
        </w:rPr>
        <w:t>is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ach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2"/>
          <w:w w:val="105"/>
        </w:rPr>
        <w:t xml:space="preserve"> </w:t>
      </w:r>
      <w:r>
        <w:rPr>
          <w:w w:val="105"/>
        </w:rPr>
        <w:t>that</w:t>
      </w:r>
      <w:r>
        <w:rPr>
          <w:spacing w:val="33"/>
          <w:w w:val="105"/>
        </w:rPr>
        <w:t xml:space="preserve"> </w:t>
      </w:r>
      <w:r>
        <w:rPr>
          <w:w w:val="105"/>
        </w:rPr>
        <w:t>are</w:t>
      </w:r>
      <w:r>
        <w:rPr>
          <w:spacing w:val="32"/>
          <w:w w:val="105"/>
        </w:rPr>
        <w:t xml:space="preserve"> </w:t>
      </w:r>
      <w:r>
        <w:rPr>
          <w:w w:val="105"/>
        </w:rPr>
        <w:t>not</w:t>
      </w:r>
      <w:r>
        <w:rPr>
          <w:spacing w:val="33"/>
          <w:w w:val="105"/>
        </w:rPr>
        <w:t xml:space="preserve"> </w:t>
      </w:r>
      <w:r>
        <w:rPr>
          <w:w w:val="105"/>
        </w:rPr>
        <w:t>near</w:t>
      </w:r>
      <w:r>
        <w:rPr>
          <w:spacing w:val="32"/>
          <w:w w:val="105"/>
        </w:rPr>
        <w:t xml:space="preserve"> </w:t>
      </w:r>
      <w:r>
        <w:rPr>
          <w:w w:val="105"/>
        </w:rPr>
        <w:t>their</w:t>
      </w:r>
      <w:r>
        <w:rPr>
          <w:spacing w:val="33"/>
          <w:w w:val="105"/>
        </w:rPr>
        <w:t xml:space="preserve"> </w:t>
      </w:r>
      <w:r>
        <w:rPr>
          <w:w w:val="105"/>
        </w:rPr>
        <w:t>critical</w:t>
      </w:r>
      <w:r>
        <w:rPr>
          <w:spacing w:val="32"/>
          <w:w w:val="105"/>
        </w:rPr>
        <w:t xml:space="preserve"> </w:t>
      </w:r>
      <w:r>
        <w:rPr>
          <w:w w:val="105"/>
        </w:rPr>
        <w:t>stress</w:t>
      </w:r>
      <w:r>
        <w:rPr>
          <w:spacing w:val="24"/>
        </w:rPr>
        <w:t xml:space="preserve"> </w:t>
      </w:r>
      <w:r>
        <w:rPr>
          <w:w w:val="105"/>
        </w:rPr>
        <w:t>limit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propagation</w:t>
      </w:r>
      <w:r>
        <w:rPr>
          <w:spacing w:val="14"/>
          <w:w w:val="105"/>
        </w:rPr>
        <w:t xml:space="preserve"> </w:t>
      </w:r>
      <w:r>
        <w:rPr>
          <w:w w:val="105"/>
        </w:rPr>
        <w:t>ceases.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field</w:t>
      </w:r>
      <w:r>
        <w:rPr>
          <w:spacing w:val="14"/>
          <w:w w:val="105"/>
        </w:rPr>
        <w:t xml:space="preserve"> </w:t>
      </w:r>
      <w:r>
        <w:rPr>
          <w:w w:val="105"/>
        </w:rPr>
        <w:t>configuration</w:t>
      </w:r>
      <w:r>
        <w:rPr>
          <w:spacing w:val="14"/>
          <w:w w:val="105"/>
        </w:rPr>
        <w:t xml:space="preserve"> </w:t>
      </w:r>
      <w:r>
        <w:rPr>
          <w:w w:val="105"/>
        </w:rPr>
        <w:t>after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disturbance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ontain</w:t>
      </w:r>
      <w:r>
        <w:rPr>
          <w:spacing w:val="-2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less</w:t>
      </w:r>
      <w:r>
        <w:rPr>
          <w:spacing w:val="14"/>
          <w:w w:val="105"/>
        </w:rPr>
        <w:t xml:space="preserve"> </w:t>
      </w:r>
      <w:r>
        <w:rPr>
          <w:w w:val="105"/>
        </w:rPr>
        <w:t>energy</w:t>
      </w:r>
      <w:r>
        <w:rPr>
          <w:spacing w:val="22"/>
          <w:w w:val="101"/>
        </w:rPr>
        <w:t xml:space="preserve"> </w:t>
      </w:r>
      <w:r>
        <w:rPr>
          <w:w w:val="105"/>
        </w:rPr>
        <w:t>than</w:t>
      </w:r>
      <w:r>
        <w:rPr>
          <w:spacing w:val="56"/>
          <w:w w:val="105"/>
        </w:rPr>
        <w:t xml:space="preserve"> </w:t>
      </w:r>
      <w:r>
        <w:rPr>
          <w:w w:val="105"/>
        </w:rPr>
        <w:t xml:space="preserve">before. </w:t>
      </w:r>
      <w:r>
        <w:rPr>
          <w:spacing w:val="36"/>
          <w:w w:val="105"/>
        </w:rPr>
        <w:t xml:space="preserve"> </w:t>
      </w:r>
      <w:r>
        <w:rPr>
          <w:w w:val="105"/>
        </w:rPr>
        <w:t>All</w:t>
      </w:r>
      <w:r>
        <w:rPr>
          <w:spacing w:val="56"/>
          <w:w w:val="105"/>
        </w:rPr>
        <w:t xml:space="preserve"> </w:t>
      </w:r>
      <w:r>
        <w:rPr>
          <w:w w:val="105"/>
        </w:rPr>
        <w:t>of</w:t>
      </w:r>
      <w:r>
        <w:rPr>
          <w:spacing w:val="56"/>
          <w:w w:val="105"/>
        </w:rPr>
        <w:t xml:space="preserve"> </w:t>
      </w:r>
      <w:r>
        <w:rPr>
          <w:w w:val="105"/>
        </w:rPr>
        <w:t>that</w:t>
      </w:r>
      <w:r>
        <w:rPr>
          <w:spacing w:val="56"/>
          <w:w w:val="105"/>
        </w:rPr>
        <w:t xml:space="preserve"> </w:t>
      </w:r>
      <w:r>
        <w:rPr>
          <w:w w:val="105"/>
        </w:rPr>
        <w:t>energy</w:t>
      </w:r>
      <w:r>
        <w:rPr>
          <w:spacing w:val="57"/>
          <w:w w:val="105"/>
        </w:rPr>
        <w:t xml:space="preserve"> </w:t>
      </w:r>
      <w:r>
        <w:rPr>
          <w:w w:val="105"/>
        </w:rPr>
        <w:t>has</w:t>
      </w:r>
      <w:r>
        <w:rPr>
          <w:spacing w:val="56"/>
          <w:w w:val="105"/>
        </w:rPr>
        <w:t xml:space="preserve"> </w:t>
      </w:r>
      <w:r>
        <w:rPr>
          <w:w w:val="105"/>
        </w:rPr>
        <w:t>to</w:t>
      </w:r>
      <w:r>
        <w:rPr>
          <w:spacing w:val="56"/>
          <w:w w:val="105"/>
        </w:rPr>
        <w:t xml:space="preserve"> </w:t>
      </w:r>
      <w:r>
        <w:rPr>
          <w:w w:val="105"/>
        </w:rPr>
        <w:t>go</w:t>
      </w:r>
      <w:r>
        <w:rPr>
          <w:spacing w:val="55"/>
          <w:w w:val="105"/>
        </w:rPr>
        <w:t xml:space="preserve"> </w:t>
      </w:r>
      <w:r>
        <w:rPr>
          <w:w w:val="105"/>
        </w:rPr>
        <w:t xml:space="preserve">somewhere!  </w:t>
      </w:r>
      <w:r>
        <w:rPr>
          <w:spacing w:val="36"/>
          <w:w w:val="105"/>
        </w:rPr>
        <w:t xml:space="preserve"> </w:t>
      </w:r>
      <w:r>
        <w:rPr>
          <w:w w:val="105"/>
        </w:rPr>
        <w:t>It</w:t>
      </w:r>
      <w:r>
        <w:rPr>
          <w:spacing w:val="56"/>
          <w:w w:val="105"/>
        </w:rPr>
        <w:t xml:space="preserve"> </w:t>
      </w:r>
      <w:r>
        <w:rPr>
          <w:w w:val="105"/>
        </w:rPr>
        <w:t>turns</w:t>
      </w:r>
      <w:r>
        <w:rPr>
          <w:spacing w:val="57"/>
          <w:w w:val="105"/>
        </w:rPr>
        <w:t xml:space="preserve"> </w:t>
      </w:r>
      <w:r>
        <w:rPr>
          <w:w w:val="105"/>
        </w:rPr>
        <w:t>out</w:t>
      </w:r>
      <w:r>
        <w:rPr>
          <w:spacing w:val="56"/>
          <w:w w:val="105"/>
        </w:rPr>
        <w:t xml:space="preserve"> </w:t>
      </w:r>
      <w:r>
        <w:rPr>
          <w:w w:val="105"/>
        </w:rPr>
        <w:t>that</w:t>
      </w:r>
      <w:r>
        <w:rPr>
          <w:spacing w:val="56"/>
          <w:w w:val="105"/>
        </w:rPr>
        <w:t xml:space="preserve"> </w:t>
      </w:r>
      <w:r>
        <w:rPr>
          <w:w w:val="105"/>
        </w:rPr>
        <w:t>particle</w:t>
      </w:r>
      <w:r>
        <w:rPr>
          <w:spacing w:val="56"/>
          <w:w w:val="105"/>
        </w:rPr>
        <w:t xml:space="preserve"> </w:t>
      </w:r>
      <w:r>
        <w:rPr>
          <w:w w:val="105"/>
        </w:rPr>
        <w:t>acceleration</w:t>
      </w:r>
      <w:r>
        <w:rPr>
          <w:spacing w:val="26"/>
          <w:w w:val="104"/>
        </w:rPr>
        <w:t xml:space="preserve"> </w:t>
      </w:r>
      <w:r>
        <w:rPr>
          <w:w w:val="105"/>
        </w:rPr>
        <w:t>is</w:t>
      </w:r>
      <w:r>
        <w:rPr>
          <w:spacing w:val="31"/>
          <w:w w:val="105"/>
        </w:rPr>
        <w:t xml:space="preserve"> </w:t>
      </w:r>
      <w:r>
        <w:rPr>
          <w:w w:val="105"/>
        </w:rPr>
        <w:t>one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y</w:t>
      </w:r>
      <w:r>
        <w:rPr>
          <w:spacing w:val="32"/>
          <w:w w:val="105"/>
        </w:rPr>
        <w:t xml:space="preserve"> </w:t>
      </w:r>
      <w:r>
        <w:rPr>
          <w:w w:val="105"/>
        </w:rPr>
        <w:t>processes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owe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2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is</w:t>
      </w:r>
      <w:r>
        <w:rPr>
          <w:spacing w:val="32"/>
          <w:w w:val="105"/>
        </w:rPr>
        <w:t xml:space="preserve"> </w:t>
      </w:r>
      <w:r>
        <w:rPr>
          <w:w w:val="105"/>
        </w:rPr>
        <w:t>energy</w:t>
      </w:r>
      <w:r>
        <w:rPr>
          <w:spacing w:val="32"/>
          <w:w w:val="105"/>
        </w:rPr>
        <w:t xml:space="preserve"> </w:t>
      </w:r>
      <w:r>
        <w:rPr>
          <w:w w:val="105"/>
        </w:rPr>
        <w:t>release.</w:t>
      </w:r>
      <w:r>
        <w:rPr>
          <w:spacing w:val="35"/>
          <w:w w:val="105"/>
        </w:rPr>
        <w:t xml:space="preserve"> </w:t>
      </w:r>
      <w:r>
        <w:rPr>
          <w:w w:val="105"/>
        </w:rPr>
        <w:t>A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omparat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2"/>
          <w:w w:val="105"/>
        </w:rPr>
        <w:t xml:space="preserve"> </w:t>
      </w:r>
      <w:r>
        <w:rPr>
          <w:w w:val="105"/>
        </w:rPr>
        <w:t>few</w:t>
      </w:r>
      <w:r>
        <w:rPr>
          <w:spacing w:val="31"/>
          <w:w w:val="105"/>
        </w:rPr>
        <w:t xml:space="preserve"> </w:t>
      </w:r>
      <w:r>
        <w:rPr>
          <w:w w:val="105"/>
        </w:rPr>
        <w:t>particles</w:t>
      </w:r>
      <w:r>
        <w:rPr>
          <w:spacing w:val="32"/>
          <w:w w:val="105"/>
        </w:rPr>
        <w:t xml:space="preserve"> </w:t>
      </w:r>
      <w:r>
        <w:rPr>
          <w:w w:val="105"/>
        </w:rPr>
        <w:t>can</w:t>
      </w:r>
      <w:r>
        <w:rPr>
          <w:spacing w:val="32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9"/>
          <w:w w:val="99"/>
        </w:rPr>
        <w:t xml:space="preserve"> </w:t>
      </w:r>
      <w:r>
        <w:rPr>
          <w:w w:val="105"/>
        </w:rPr>
        <w:t>accelerated</w:t>
      </w:r>
      <w:r>
        <w:rPr>
          <w:spacing w:val="39"/>
          <w:w w:val="105"/>
        </w:rPr>
        <w:t xml:space="preserve"> </w:t>
      </w:r>
      <w:r>
        <w:rPr>
          <w:w w:val="105"/>
        </w:rPr>
        <w:t>to</w:t>
      </w:r>
      <w:r>
        <w:rPr>
          <w:spacing w:val="38"/>
          <w:w w:val="105"/>
        </w:rPr>
        <w:t xml:space="preserve"> </w:t>
      </w:r>
      <w:r>
        <w:rPr>
          <w:w w:val="105"/>
        </w:rPr>
        <w:t>relativistic</w:t>
      </w:r>
      <w:r>
        <w:rPr>
          <w:spacing w:val="40"/>
          <w:w w:val="105"/>
        </w:rPr>
        <w:t xml:space="preserve"> </w:t>
      </w:r>
      <w:r>
        <w:rPr>
          <w:w w:val="105"/>
        </w:rPr>
        <w:t>velocities</w:t>
      </w:r>
      <w:r>
        <w:rPr>
          <w:spacing w:val="38"/>
          <w:w w:val="105"/>
        </w:rPr>
        <w:t xml:space="preserve"> </w:t>
      </w:r>
      <w:r>
        <w:rPr>
          <w:w w:val="105"/>
        </w:rPr>
        <w:t>and/or</w:t>
      </w:r>
      <w:r>
        <w:rPr>
          <w:spacing w:val="39"/>
          <w:w w:val="105"/>
        </w:rPr>
        <w:t xml:space="preserve"> </w:t>
      </w:r>
      <w:r>
        <w:rPr>
          <w:w w:val="105"/>
        </w:rPr>
        <w:t>a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hu</w:t>
      </w:r>
      <w:r>
        <w:rPr>
          <w:spacing w:val="-3"/>
          <w:w w:val="105"/>
        </w:rPr>
        <w:t>ge</w:t>
      </w:r>
      <w:r>
        <w:rPr>
          <w:spacing w:val="40"/>
          <w:w w:val="105"/>
        </w:rPr>
        <w:t xml:space="preserve"> </w:t>
      </w:r>
      <w:r>
        <w:rPr>
          <w:w w:val="105"/>
        </w:rPr>
        <w:t>mass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39"/>
          <w:w w:val="105"/>
        </w:rPr>
        <w:t xml:space="preserve"> </w:t>
      </w:r>
      <w:r>
        <w:rPr>
          <w:w w:val="105"/>
        </w:rPr>
        <w:t>particles</w:t>
      </w:r>
      <w:r>
        <w:rPr>
          <w:spacing w:val="39"/>
          <w:w w:val="105"/>
        </w:rPr>
        <w:t xml:space="preserve"> </w:t>
      </w:r>
      <w:r>
        <w:rPr>
          <w:w w:val="105"/>
        </w:rPr>
        <w:t>can</w:t>
      </w:r>
      <w:r>
        <w:rPr>
          <w:spacing w:val="3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0"/>
          <w:w w:val="105"/>
        </w:rPr>
        <w:t xml:space="preserve"> </w:t>
      </w:r>
      <w:r>
        <w:rPr>
          <w:w w:val="105"/>
        </w:rPr>
        <w:t>accelerated</w:t>
      </w:r>
      <w:r>
        <w:rPr>
          <w:spacing w:val="38"/>
          <w:w w:val="105"/>
        </w:rPr>
        <w:t xml:space="preserve"> </w:t>
      </w:r>
      <w:r>
        <w:rPr>
          <w:w w:val="105"/>
        </w:rPr>
        <w:t>to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38"/>
          <w:w w:val="105"/>
        </w:rPr>
        <w:t xml:space="preserve"> </w:t>
      </w:r>
      <w:r>
        <w:rPr>
          <w:w w:val="105"/>
        </w:rPr>
        <w:t>few</w:t>
      </w:r>
      <w:r>
        <w:rPr>
          <w:spacing w:val="22"/>
          <w:w w:val="99"/>
        </w:rPr>
        <w:t xml:space="preserve"> </w:t>
      </w:r>
      <w:r>
        <w:rPr>
          <w:spacing w:val="-1"/>
          <w:w w:val="105"/>
        </w:rPr>
        <w:t>hundr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"/>
          <w:w w:val="105"/>
        </w:rPr>
        <w:t xml:space="preserve"> </w:t>
      </w:r>
      <w:r>
        <w:rPr>
          <w:w w:val="105"/>
        </w:rPr>
        <w:t>km/s.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"/>
          <w:w w:val="105"/>
        </w:rPr>
        <w:t xml:space="preserve"> </w:t>
      </w:r>
      <w:r>
        <w:rPr>
          <w:w w:val="105"/>
        </w:rPr>
        <w:t>former</w:t>
      </w:r>
      <w:r>
        <w:rPr>
          <w:spacing w:val="3"/>
          <w:w w:val="105"/>
        </w:rPr>
        <w:t xml:space="preserve"> </w:t>
      </w:r>
      <w:r>
        <w:rPr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w w:val="105"/>
        </w:rPr>
        <w:t>strongly</w:t>
      </w:r>
      <w:r>
        <w:rPr>
          <w:spacing w:val="3"/>
          <w:w w:val="105"/>
        </w:rPr>
        <w:t xml:space="preserve"> </w:t>
      </w:r>
      <w:r>
        <w:rPr>
          <w:w w:val="105"/>
        </w:rPr>
        <w:t>associated</w:t>
      </w:r>
      <w:r>
        <w:rPr>
          <w:spacing w:val="3"/>
          <w:w w:val="105"/>
        </w:rPr>
        <w:t xml:space="preserve"> </w:t>
      </w:r>
      <w:r>
        <w:rPr>
          <w:w w:val="105"/>
        </w:rPr>
        <w:t>with</w:t>
      </w:r>
      <w:r>
        <w:rPr>
          <w:spacing w:val="4"/>
          <w:w w:val="105"/>
        </w:rPr>
        <w:t xml:space="preserve"> </w:t>
      </w:r>
      <w:r>
        <w:rPr>
          <w:w w:val="105"/>
        </w:rPr>
        <w:t>solar</w:t>
      </w:r>
      <w:r>
        <w:rPr>
          <w:spacing w:val="3"/>
          <w:w w:val="105"/>
        </w:rPr>
        <w:t xml:space="preserve"> </w:t>
      </w:r>
      <w:r>
        <w:rPr>
          <w:w w:val="105"/>
        </w:rPr>
        <w:t>flares</w:t>
      </w:r>
      <w:r>
        <w:rPr>
          <w:spacing w:val="3"/>
          <w:w w:val="105"/>
        </w:rPr>
        <w:t xml:space="preserve"> </w:t>
      </w:r>
      <w:r>
        <w:rPr>
          <w:w w:val="105"/>
        </w:rPr>
        <w:t>(Section</w:t>
      </w:r>
      <w:r>
        <w:rPr>
          <w:spacing w:val="3"/>
          <w:w w:val="105"/>
        </w:rPr>
        <w:t xml:space="preserve"> </w:t>
      </w:r>
      <w:hyperlink w:anchor="_bookmark20" w:history="1">
        <w:r>
          <w:rPr>
            <w:w w:val="105"/>
          </w:rPr>
          <w:t>2.2.</w:t>
        </w:r>
      </w:hyperlink>
      <w:r>
        <w:rPr>
          <w:w w:val="105"/>
        </w:rPr>
        <w:t>3)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solar</w:t>
      </w:r>
      <w:r>
        <w:rPr>
          <w:spacing w:val="4"/>
          <w:w w:val="105"/>
        </w:rPr>
        <w:t xml:space="preserve"> </w:t>
      </w:r>
      <w:r>
        <w:rPr>
          <w:w w:val="105"/>
        </w:rPr>
        <w:t>energetic</w:t>
      </w:r>
      <w:r>
        <w:rPr>
          <w:spacing w:val="29"/>
          <w:w w:val="99"/>
        </w:rPr>
        <w:t xml:space="preserve"> </w:t>
      </w:r>
      <w:r>
        <w:rPr>
          <w:w w:val="105"/>
        </w:rPr>
        <w:t>particles</w:t>
      </w:r>
      <w:r>
        <w:rPr>
          <w:spacing w:val="6"/>
          <w:w w:val="105"/>
        </w:rPr>
        <w:t xml:space="preserve"> </w:t>
      </w:r>
      <w:r>
        <w:rPr>
          <w:w w:val="105"/>
        </w:rPr>
        <w:t>(SEPs;</w:t>
      </w:r>
      <w:r>
        <w:rPr>
          <w:spacing w:val="12"/>
          <w:w w:val="105"/>
        </w:rPr>
        <w:t xml:space="preserve"> </w:t>
      </w:r>
      <w:r>
        <w:rPr>
          <w:w w:val="105"/>
        </w:rPr>
        <w:t>not</w:t>
      </w:r>
      <w:r>
        <w:rPr>
          <w:spacing w:val="6"/>
          <w:w w:val="105"/>
        </w:rPr>
        <w:t xml:space="preserve"> </w:t>
      </w:r>
      <w:r>
        <w:rPr>
          <w:w w:val="105"/>
        </w:rPr>
        <w:t>discussed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detail</w:t>
      </w:r>
      <w:r>
        <w:rPr>
          <w:spacing w:val="7"/>
          <w:w w:val="105"/>
        </w:rPr>
        <w:t xml:space="preserve"> </w:t>
      </w:r>
      <w:r>
        <w:rPr>
          <w:w w:val="105"/>
        </w:rPr>
        <w:t>here)</w:t>
      </w:r>
      <w:r>
        <w:rPr>
          <w:spacing w:val="6"/>
          <w:w w:val="105"/>
        </w:rPr>
        <w:t xml:space="preserve"> </w:t>
      </w:r>
      <w:r>
        <w:rPr>
          <w:w w:val="105"/>
        </w:rPr>
        <w:t>while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latter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simple</w:t>
      </w:r>
      <w:r>
        <w:rPr>
          <w:spacing w:val="7"/>
          <w:w w:val="105"/>
        </w:rPr>
        <w:t xml:space="preserve"> </w:t>
      </w:r>
      <w:r>
        <w:rPr>
          <w:w w:val="105"/>
        </w:rPr>
        <w:t>description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coronal</w:t>
      </w:r>
      <w:r>
        <w:rPr>
          <w:spacing w:val="6"/>
          <w:w w:val="105"/>
        </w:rPr>
        <w:t xml:space="preserve"> </w:t>
      </w:r>
      <w:r>
        <w:rPr>
          <w:w w:val="105"/>
        </w:rPr>
        <w:t>mass</w:t>
      </w:r>
      <w:r>
        <w:t xml:space="preserve"> </w:t>
      </w:r>
      <w:r>
        <w:rPr>
          <w:w w:val="105"/>
        </w:rPr>
        <w:t>ejections</w:t>
      </w:r>
      <w:r>
        <w:rPr>
          <w:spacing w:val="28"/>
          <w:w w:val="105"/>
        </w:rPr>
        <w:t xml:space="preserve"> </w:t>
      </w:r>
      <w:r>
        <w:rPr>
          <w:w w:val="105"/>
        </w:rPr>
        <w:t>(Section</w:t>
      </w:r>
      <w:r>
        <w:rPr>
          <w:spacing w:val="29"/>
          <w:w w:val="105"/>
        </w:rPr>
        <w:t xml:space="preserve"> </w:t>
      </w:r>
      <w:hyperlink w:anchor="_bookmark24" w:history="1">
        <w:r>
          <w:rPr>
            <w:w w:val="105"/>
          </w:rPr>
          <w:t>2.2.</w:t>
        </w:r>
      </w:hyperlink>
      <w:r>
        <w:rPr>
          <w:w w:val="105"/>
        </w:rPr>
        <w:t xml:space="preserve">4). </w:t>
      </w:r>
      <w:r>
        <w:rPr>
          <w:spacing w:val="18"/>
          <w:w w:val="105"/>
        </w:rPr>
        <w:t xml:space="preserve"> </w:t>
      </w:r>
      <w:r>
        <w:rPr>
          <w:w w:val="105"/>
        </w:rPr>
        <w:t>Both</w:t>
      </w:r>
      <w:r>
        <w:rPr>
          <w:spacing w:val="29"/>
          <w:w w:val="105"/>
        </w:rPr>
        <w:t xml:space="preserve"> </w:t>
      </w:r>
      <w:r>
        <w:rPr>
          <w:w w:val="105"/>
        </w:rPr>
        <w:t>are</w:t>
      </w:r>
      <w:r>
        <w:rPr>
          <w:spacing w:val="28"/>
          <w:w w:val="105"/>
        </w:rPr>
        <w:t xml:space="preserve"> </w:t>
      </w:r>
      <w:r>
        <w:rPr>
          <w:w w:val="105"/>
        </w:rPr>
        <w:t>manifestations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magnetic</w:t>
      </w:r>
      <w:r>
        <w:rPr>
          <w:spacing w:val="29"/>
          <w:w w:val="105"/>
        </w:rPr>
        <w:t xml:space="preserve"> </w:t>
      </w:r>
      <w:r>
        <w:rPr>
          <w:w w:val="105"/>
        </w:rPr>
        <w:t>energy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as</w:t>
      </w:r>
      <w:r>
        <w:rPr>
          <w:spacing w:val="-2"/>
          <w:w w:val="105"/>
        </w:rPr>
        <w:t>e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they</w:t>
      </w:r>
      <w:r>
        <w:rPr>
          <w:spacing w:val="29"/>
          <w:w w:val="105"/>
        </w:rPr>
        <w:t xml:space="preserve"> </w:t>
      </w:r>
      <w:r>
        <w:rPr>
          <w:w w:val="105"/>
        </w:rPr>
        <w:t>can</w:t>
      </w:r>
      <w:r>
        <w:rPr>
          <w:spacing w:val="28"/>
          <w:w w:val="105"/>
        </w:rPr>
        <w:t xml:space="preserve"> </w:t>
      </w:r>
      <w:r>
        <w:rPr>
          <w:spacing w:val="1"/>
          <w:w w:val="105"/>
        </w:rPr>
        <w:t>occ</w:t>
      </w:r>
      <w:r>
        <w:rPr>
          <w:w w:val="105"/>
        </w:rPr>
        <w:t>ur</w:t>
      </w:r>
    </w:p>
    <w:p w14:paraId="1DE4A752" w14:textId="77777777" w:rsidR="00D36D19" w:rsidRDefault="00D36D19">
      <w:pPr>
        <w:spacing w:line="455" w:lineRule="auto"/>
        <w:jc w:val="both"/>
        <w:sectPr w:rsidR="00D36D19">
          <w:headerReference w:type="default" r:id="rId32"/>
          <w:pgSz w:w="12240" w:h="15840"/>
          <w:pgMar w:top="1920" w:right="1320" w:bottom="280" w:left="1340" w:header="1132" w:footer="0" w:gutter="0"/>
          <w:pgNumType w:start="20"/>
          <w:cols w:space="720"/>
        </w:sectPr>
      </w:pPr>
    </w:p>
    <w:p w14:paraId="1DE4A753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754" w14:textId="77777777" w:rsidR="00D36D19" w:rsidRDefault="004377DE">
      <w:pPr>
        <w:pStyle w:val="BodyText"/>
        <w:spacing w:before="58"/>
        <w:ind w:left="100"/>
        <w:jc w:val="both"/>
      </w:pPr>
      <w:r>
        <w:rPr>
          <w:w w:val="105"/>
        </w:rPr>
        <w:t>together.</w:t>
      </w:r>
      <w:r>
        <w:rPr>
          <w:spacing w:val="42"/>
          <w:w w:val="105"/>
        </w:rPr>
        <w:t xml:space="preserve"> </w:t>
      </w:r>
      <w:r>
        <w:rPr>
          <w:w w:val="105"/>
        </w:rPr>
        <w:t>Flares</w:t>
      </w:r>
      <w:r>
        <w:rPr>
          <w:spacing w:val="4"/>
          <w:w w:val="105"/>
        </w:rPr>
        <w:t xml:space="preserve"> </w:t>
      </w:r>
      <w:r>
        <w:rPr>
          <w:w w:val="105"/>
        </w:rPr>
        <w:t>are</w:t>
      </w:r>
      <w:r>
        <w:rPr>
          <w:spacing w:val="4"/>
          <w:w w:val="105"/>
        </w:rPr>
        <w:t xml:space="preserve"> </w:t>
      </w:r>
      <w:r>
        <w:rPr>
          <w:w w:val="105"/>
        </w:rPr>
        <w:t>often</w:t>
      </w:r>
      <w:r>
        <w:rPr>
          <w:spacing w:val="4"/>
          <w:w w:val="105"/>
        </w:rPr>
        <w:t xml:space="preserve"> </w:t>
      </w:r>
      <w:r>
        <w:rPr>
          <w:w w:val="105"/>
        </w:rPr>
        <w:t>categorized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amount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soft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x</w:t>
      </w:r>
      <w:r>
        <w:rPr>
          <w:spacing w:val="-3"/>
          <w:w w:val="105"/>
        </w:rPr>
        <w:t>-</w:t>
      </w:r>
      <w:r>
        <w:rPr>
          <w:spacing w:val="-2"/>
          <w:w w:val="105"/>
        </w:rPr>
        <w:t>ray</w:t>
      </w:r>
      <w:r>
        <w:rPr>
          <w:spacing w:val="4"/>
          <w:w w:val="105"/>
        </w:rPr>
        <w:t xml:space="preserve"> </w:t>
      </w:r>
      <w:r>
        <w:rPr>
          <w:w w:val="105"/>
        </w:rPr>
        <w:t>emission</w:t>
      </w:r>
      <w:r>
        <w:rPr>
          <w:spacing w:val="4"/>
          <w:w w:val="105"/>
        </w:rPr>
        <w:t xml:space="preserve"> </w:t>
      </w:r>
      <w:r>
        <w:rPr>
          <w:w w:val="105"/>
        </w:rPr>
        <w:t>they</w:t>
      </w:r>
      <w:r>
        <w:rPr>
          <w:spacing w:val="4"/>
          <w:w w:val="105"/>
        </w:rPr>
        <w:t xml:space="preserve"> </w:t>
      </w:r>
      <w:r>
        <w:rPr>
          <w:w w:val="105"/>
        </w:rPr>
        <w:t>release</w:t>
      </w:r>
      <w:r>
        <w:rPr>
          <w:spacing w:val="4"/>
          <w:w w:val="105"/>
        </w:rPr>
        <w:t xml:space="preserve"> </w:t>
      </w:r>
      <w:r>
        <w:rPr>
          <w:w w:val="105"/>
        </w:rPr>
        <w:t>as</w:t>
      </w:r>
      <w:r>
        <w:rPr>
          <w:spacing w:val="4"/>
          <w:w w:val="105"/>
        </w:rPr>
        <w:t xml:space="preserve"> </w:t>
      </w:r>
      <w:r>
        <w:rPr>
          <w:w w:val="105"/>
        </w:rPr>
        <w:t>measured</w:t>
      </w:r>
    </w:p>
    <w:p w14:paraId="1DE4A755" w14:textId="77777777" w:rsidR="00D36D19" w:rsidRDefault="004377DE">
      <w:pPr>
        <w:pStyle w:val="BodyText"/>
        <w:spacing w:before="48" w:line="480" w:lineRule="exact"/>
        <w:ind w:left="100" w:right="118"/>
        <w:jc w:val="both"/>
      </w:pPr>
      <w:r>
        <w:rPr>
          <w:spacing w:val="-3"/>
          <w:w w:val="105"/>
        </w:rPr>
        <w:t>by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Geostationary</w:t>
      </w:r>
      <w:r>
        <w:rPr>
          <w:spacing w:val="47"/>
          <w:w w:val="105"/>
        </w:rPr>
        <w:t xml:space="preserve"> </w:t>
      </w:r>
      <w:r>
        <w:rPr>
          <w:w w:val="105"/>
        </w:rPr>
        <w:t>Operational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Env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ronm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ntal</w:t>
      </w:r>
      <w:r>
        <w:rPr>
          <w:spacing w:val="46"/>
          <w:w w:val="105"/>
        </w:rPr>
        <w:t xml:space="preserve"> </w:t>
      </w:r>
      <w:r>
        <w:rPr>
          <w:w w:val="105"/>
        </w:rPr>
        <w:t>Satellites</w:t>
      </w:r>
      <w:r>
        <w:rPr>
          <w:spacing w:val="47"/>
          <w:w w:val="105"/>
        </w:rPr>
        <w:t xml:space="preserve"> </w:t>
      </w:r>
      <w:r>
        <w:rPr>
          <w:w w:val="105"/>
        </w:rPr>
        <w:t>(GOES)</w:t>
      </w:r>
      <w:r>
        <w:rPr>
          <w:spacing w:val="46"/>
          <w:w w:val="105"/>
        </w:rPr>
        <w:t xml:space="preserve"> </w:t>
      </w:r>
      <w:r>
        <w:rPr>
          <w:w w:val="105"/>
        </w:rPr>
        <w:t>where</w:t>
      </w:r>
      <w:r>
        <w:rPr>
          <w:spacing w:val="47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46"/>
          <w:w w:val="105"/>
        </w:rPr>
        <w:t xml:space="preserve"> </w:t>
      </w:r>
      <w:r>
        <w:rPr>
          <w:w w:val="105"/>
        </w:rPr>
        <w:t>letter</w:t>
      </w:r>
      <w:r>
        <w:rPr>
          <w:spacing w:val="46"/>
          <w:w w:val="105"/>
        </w:rPr>
        <w:t xml:space="preserve"> </w:t>
      </w:r>
      <w:r>
        <w:rPr>
          <w:w w:val="105"/>
        </w:rPr>
        <w:t>(A,</w:t>
      </w:r>
      <w:r>
        <w:rPr>
          <w:spacing w:val="47"/>
          <w:w w:val="105"/>
        </w:rPr>
        <w:t xml:space="preserve"> </w:t>
      </w:r>
      <w:r>
        <w:rPr>
          <w:w w:val="105"/>
        </w:rPr>
        <w:t>B,</w:t>
      </w:r>
      <w:r>
        <w:rPr>
          <w:spacing w:val="46"/>
          <w:w w:val="105"/>
        </w:rPr>
        <w:t xml:space="preserve"> </w:t>
      </w:r>
      <w:r>
        <w:rPr>
          <w:w w:val="105"/>
        </w:rPr>
        <w:t>C,</w:t>
      </w:r>
      <w:r>
        <w:rPr>
          <w:spacing w:val="27"/>
          <w:w w:val="109"/>
        </w:rPr>
        <w:t xml:space="preserve"> </w:t>
      </w:r>
      <w:r>
        <w:rPr>
          <w:w w:val="105"/>
        </w:rPr>
        <w:t>M,</w:t>
      </w:r>
      <w:r>
        <w:rPr>
          <w:spacing w:val="11"/>
          <w:w w:val="105"/>
        </w:rPr>
        <w:t xml:space="preserve"> </w:t>
      </w:r>
      <w:r>
        <w:rPr>
          <w:w w:val="105"/>
        </w:rPr>
        <w:t>X)</w:t>
      </w:r>
      <w:r>
        <w:rPr>
          <w:spacing w:val="11"/>
          <w:w w:val="105"/>
        </w:rPr>
        <w:t xml:space="preserve"> </w:t>
      </w:r>
      <w:r>
        <w:rPr>
          <w:w w:val="105"/>
        </w:rPr>
        <w:t>indicates</w:t>
      </w:r>
      <w:r>
        <w:rPr>
          <w:spacing w:val="12"/>
          <w:w w:val="105"/>
        </w:rPr>
        <w:t xml:space="preserve"> </w:t>
      </w:r>
      <w:r>
        <w:rPr>
          <w:w w:val="105"/>
        </w:rPr>
        <w:t>an</w:t>
      </w:r>
      <w:r>
        <w:rPr>
          <w:spacing w:val="11"/>
          <w:w w:val="105"/>
        </w:rPr>
        <w:t xml:space="preserve"> </w:t>
      </w:r>
      <w:r>
        <w:rPr>
          <w:w w:val="105"/>
        </w:rPr>
        <w:t>increased</w:t>
      </w:r>
      <w:r>
        <w:rPr>
          <w:spacing w:val="12"/>
          <w:w w:val="105"/>
        </w:rPr>
        <w:t xml:space="preserve"> </w:t>
      </w:r>
      <w:r>
        <w:rPr>
          <w:w w:val="105"/>
        </w:rPr>
        <w:t>order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magn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⇠</w:t>
      </w:r>
      <w:r>
        <w:rPr>
          <w:w w:val="105"/>
        </w:rPr>
        <w:t>30%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C-class,</w:t>
      </w:r>
      <w:r>
        <w:rPr>
          <w:spacing w:val="13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⇠</w:t>
      </w:r>
      <w:r>
        <w:rPr>
          <w:w w:val="105"/>
        </w:rPr>
        <w:t>56%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M-class,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⇠</w:t>
      </w:r>
      <w:r>
        <w:rPr>
          <w:w w:val="105"/>
        </w:rPr>
        <w:t>90%</w:t>
      </w:r>
      <w:r>
        <w:rPr>
          <w:spacing w:val="29"/>
          <w:w w:val="99"/>
        </w:rPr>
        <w:t xml:space="preserve"> </w:t>
      </w:r>
      <w:r>
        <w:rPr>
          <w:w w:val="105"/>
        </w:rPr>
        <w:t>of</w:t>
      </w:r>
      <w:r>
        <w:rPr>
          <w:spacing w:val="36"/>
          <w:w w:val="105"/>
        </w:rPr>
        <w:t xml:space="preserve"> </w:t>
      </w:r>
      <w:r>
        <w:rPr>
          <w:w w:val="105"/>
        </w:rPr>
        <w:t>X-class</w:t>
      </w:r>
      <w:r>
        <w:rPr>
          <w:spacing w:val="36"/>
          <w:w w:val="105"/>
        </w:rPr>
        <w:t xml:space="preserve"> </w:t>
      </w:r>
      <w:r>
        <w:rPr>
          <w:w w:val="105"/>
        </w:rPr>
        <w:t>flares</w:t>
      </w:r>
      <w:r>
        <w:rPr>
          <w:spacing w:val="36"/>
          <w:w w:val="105"/>
        </w:rPr>
        <w:t xml:space="preserve"> </w:t>
      </w:r>
      <w:r>
        <w:rPr>
          <w:spacing w:val="1"/>
          <w:w w:val="105"/>
        </w:rPr>
        <w:t>occ</w:t>
      </w:r>
      <w:r>
        <w:rPr>
          <w:w w:val="105"/>
        </w:rPr>
        <w:t>ur</w:t>
      </w:r>
      <w:r>
        <w:rPr>
          <w:spacing w:val="36"/>
          <w:w w:val="105"/>
        </w:rPr>
        <w:t xml:space="preserve"> </w:t>
      </w:r>
      <w:r>
        <w:rPr>
          <w:w w:val="105"/>
        </w:rPr>
        <w:t>with</w:t>
      </w:r>
      <w:r>
        <w:rPr>
          <w:spacing w:val="36"/>
          <w:w w:val="105"/>
        </w:rPr>
        <w:t xml:space="preserve"> </w:t>
      </w:r>
      <w:r>
        <w:rPr>
          <w:w w:val="105"/>
        </w:rPr>
        <w:t>CMEs</w:t>
      </w:r>
      <w:r>
        <w:rPr>
          <w:spacing w:val="36"/>
          <w:w w:val="105"/>
        </w:rPr>
        <w:t xml:space="preserve"> </w:t>
      </w:r>
      <w:r>
        <w:rPr>
          <w:spacing w:val="-3"/>
          <w:w w:val="105"/>
        </w:rPr>
        <w:t>(</w:t>
      </w:r>
      <w:hyperlink w:anchor="_bookmark40" w:history="1">
        <w:r>
          <w:rPr>
            <w:spacing w:val="-4"/>
            <w:w w:val="105"/>
          </w:rPr>
          <w:t>Y</w:t>
        </w:r>
        <w:r>
          <w:rPr>
            <w:spacing w:val="-3"/>
            <w:w w:val="105"/>
          </w:rPr>
          <w:t>ash</w:t>
        </w:r>
        <w:r>
          <w:rPr>
            <w:spacing w:val="-4"/>
            <w:w w:val="105"/>
          </w:rPr>
          <w:t>i</w:t>
        </w:r>
        <w:r>
          <w:rPr>
            <w:spacing w:val="-3"/>
            <w:w w:val="105"/>
          </w:rPr>
          <w:t>r</w:t>
        </w:r>
        <w:r>
          <w:rPr>
            <w:spacing w:val="-4"/>
            <w:w w:val="105"/>
          </w:rPr>
          <w:t>o</w:t>
        </w:r>
        <w:r>
          <w:rPr>
            <w:spacing w:val="36"/>
            <w:w w:val="105"/>
          </w:rPr>
          <w:t xml:space="preserve"> </w:t>
        </w:r>
        <w:r>
          <w:rPr>
            <w:w w:val="105"/>
          </w:rPr>
          <w:t>et</w:t>
        </w:r>
        <w:r>
          <w:rPr>
            <w:spacing w:val="36"/>
            <w:w w:val="105"/>
          </w:rPr>
          <w:t xml:space="preserve"> </w:t>
        </w:r>
        <w:r>
          <w:rPr>
            <w:w w:val="105"/>
          </w:rPr>
          <w:t>al.</w:t>
        </w:r>
      </w:hyperlink>
      <w:r>
        <w:rPr>
          <w:w w:val="105"/>
        </w:rPr>
        <w:t>,</w:t>
      </w:r>
      <w:r>
        <w:rPr>
          <w:spacing w:val="36"/>
          <w:w w:val="105"/>
        </w:rPr>
        <w:t xml:space="preserve"> </w:t>
      </w:r>
      <w:hyperlink w:anchor="_bookmark40" w:history="1">
        <w:r>
          <w:rPr>
            <w:w w:val="105"/>
          </w:rPr>
          <w:t>2005;</w:t>
        </w:r>
      </w:hyperlink>
      <w:r>
        <w:rPr>
          <w:spacing w:val="36"/>
          <w:w w:val="105"/>
        </w:rPr>
        <w:t xml:space="preserve"> </w:t>
      </w:r>
      <w:hyperlink w:anchor="_bookmark38" w:history="1">
        <w:r>
          <w:rPr>
            <w:spacing w:val="-5"/>
            <w:w w:val="105"/>
          </w:rPr>
          <w:t>Wan</w:t>
        </w:r>
        <w:r>
          <w:rPr>
            <w:spacing w:val="-6"/>
            <w:w w:val="105"/>
          </w:rPr>
          <w:t>g</w:t>
        </w:r>
        <w:r>
          <w:rPr>
            <w:spacing w:val="36"/>
            <w:w w:val="105"/>
          </w:rPr>
          <w:t xml:space="preserve"> </w:t>
        </w:r>
        <w:r>
          <w:rPr>
            <w:w w:val="105"/>
          </w:rPr>
          <w:t>and</w:t>
        </w:r>
        <w:r>
          <w:rPr>
            <w:spacing w:val="36"/>
            <w:w w:val="105"/>
          </w:rPr>
          <w:t xml:space="preserve"> </w:t>
        </w:r>
        <w:r>
          <w:rPr>
            <w:spacing w:val="-2"/>
            <w:w w:val="105"/>
          </w:rPr>
          <w:t>Z</w:t>
        </w:r>
        <w:r>
          <w:rPr>
            <w:spacing w:val="-1"/>
            <w:w w:val="105"/>
          </w:rPr>
          <w:t>han</w:t>
        </w:r>
        <w:r>
          <w:rPr>
            <w:spacing w:val="-2"/>
            <w:w w:val="105"/>
          </w:rPr>
          <w:t>g,</w:t>
        </w:r>
      </w:hyperlink>
      <w:r>
        <w:rPr>
          <w:spacing w:val="36"/>
          <w:w w:val="105"/>
        </w:rPr>
        <w:t xml:space="preserve"> </w:t>
      </w:r>
      <w:hyperlink w:anchor="_bookmark38" w:history="1">
        <w:r>
          <w:rPr>
            <w:w w:val="105"/>
          </w:rPr>
          <w:t>2007)</w:t>
        </w:r>
      </w:hyperlink>
      <w:r>
        <w:rPr>
          <w:w w:val="105"/>
        </w:rPr>
        <w:t>.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41"/>
          <w:w w:val="105"/>
        </w:rPr>
        <w:t xml:space="preserve"> </w:t>
      </w:r>
      <w:r>
        <w:rPr>
          <w:w w:val="105"/>
        </w:rPr>
        <w:t>larger</w:t>
      </w:r>
      <w:r>
        <w:rPr>
          <w:spacing w:val="35"/>
          <w:w w:val="116"/>
        </w:rPr>
        <w:t xml:space="preserve"> </w:t>
      </w:r>
      <w:r>
        <w:rPr>
          <w:w w:val="105"/>
        </w:rPr>
        <w:t>magnitude</w:t>
      </w:r>
      <w:r>
        <w:rPr>
          <w:spacing w:val="37"/>
          <w:w w:val="105"/>
        </w:rPr>
        <w:t xml:space="preserve"> </w:t>
      </w:r>
      <w:r>
        <w:rPr>
          <w:w w:val="105"/>
        </w:rPr>
        <w:t>flares</w:t>
      </w:r>
      <w:r>
        <w:rPr>
          <w:spacing w:val="38"/>
          <w:w w:val="105"/>
        </w:rPr>
        <w:t xml:space="preserve"> </w:t>
      </w:r>
      <w:r>
        <w:rPr>
          <w:w w:val="105"/>
        </w:rPr>
        <w:t>tend</w:t>
      </w:r>
      <w:r>
        <w:rPr>
          <w:spacing w:val="37"/>
          <w:w w:val="105"/>
        </w:rPr>
        <w:t xml:space="preserve"> </w:t>
      </w:r>
      <w:r>
        <w:rPr>
          <w:w w:val="105"/>
        </w:rPr>
        <w:t>to</w:t>
      </w:r>
      <w:r>
        <w:rPr>
          <w:spacing w:val="38"/>
          <w:w w:val="105"/>
        </w:rPr>
        <w:t xml:space="preserve"> </w:t>
      </w:r>
      <w:r>
        <w:rPr>
          <w:spacing w:val="1"/>
          <w:w w:val="105"/>
        </w:rPr>
        <w:t>occ</w:t>
      </w:r>
      <w:r>
        <w:rPr>
          <w:w w:val="105"/>
        </w:rPr>
        <w:t>ur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wi</w:t>
      </w:r>
      <w:r>
        <w:rPr>
          <w:spacing w:val="-1"/>
          <w:w w:val="105"/>
        </w:rPr>
        <w:t>th</w:t>
      </w:r>
      <w:r>
        <w:rPr>
          <w:spacing w:val="37"/>
          <w:w w:val="105"/>
        </w:rPr>
        <w:t xml:space="preserve"> </w:t>
      </w:r>
      <w:r>
        <w:rPr>
          <w:w w:val="105"/>
        </w:rPr>
        <w:t>CMEs.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se</w:t>
      </w:r>
      <w:r>
        <w:rPr>
          <w:spacing w:val="38"/>
          <w:w w:val="105"/>
        </w:rPr>
        <w:t xml:space="preserve"> </w:t>
      </w:r>
      <w:r>
        <w:rPr>
          <w:w w:val="105"/>
        </w:rPr>
        <w:t>is</w:t>
      </w:r>
      <w:r>
        <w:rPr>
          <w:spacing w:val="37"/>
          <w:w w:val="105"/>
        </w:rPr>
        <w:t xml:space="preserve"> </w:t>
      </w:r>
      <w:r>
        <w:rPr>
          <w:w w:val="105"/>
        </w:rPr>
        <w:t>also</w:t>
      </w:r>
      <w:r>
        <w:rPr>
          <w:spacing w:val="38"/>
          <w:w w:val="105"/>
        </w:rPr>
        <w:t xml:space="preserve"> </w:t>
      </w:r>
      <w:r>
        <w:rPr>
          <w:w w:val="105"/>
        </w:rPr>
        <w:t>true:</w:t>
      </w:r>
      <w:r>
        <w:rPr>
          <w:spacing w:val="25"/>
          <w:w w:val="105"/>
        </w:rPr>
        <w:t xml:space="preserve"> </w:t>
      </w:r>
      <w:r>
        <w:rPr>
          <w:w w:val="105"/>
        </w:rPr>
        <w:t>90%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fastest</w:t>
      </w:r>
      <w:r>
        <w:rPr>
          <w:spacing w:val="37"/>
          <w:w w:val="105"/>
        </w:rPr>
        <w:t xml:space="preserve"> </w:t>
      </w:r>
      <w:r>
        <w:rPr>
          <w:w w:val="105"/>
        </w:rPr>
        <w:t>CMEs</w:t>
      </w:r>
      <w:r>
        <w:rPr>
          <w:spacing w:val="25"/>
        </w:rPr>
        <w:t xml:space="preserve"> </w:t>
      </w:r>
      <w:r>
        <w:rPr>
          <w:w w:val="105"/>
        </w:rPr>
        <w:t>(</w:t>
      </w:r>
      <w:r>
        <w:rPr>
          <w:rFonts w:cs="Times New Roman"/>
          <w:i/>
          <w:w w:val="105"/>
        </w:rPr>
        <w:t>&gt;</w:t>
      </w:r>
      <w:r>
        <w:rPr>
          <w:w w:val="105"/>
        </w:rPr>
        <w:t>1500</w:t>
      </w:r>
      <w:r>
        <w:rPr>
          <w:spacing w:val="26"/>
          <w:w w:val="105"/>
        </w:rPr>
        <w:t xml:space="preserve"> </w:t>
      </w:r>
      <w:r>
        <w:rPr>
          <w:w w:val="105"/>
        </w:rPr>
        <w:t>km/s)</w:t>
      </w:r>
      <w:r>
        <w:rPr>
          <w:spacing w:val="27"/>
          <w:w w:val="105"/>
        </w:rPr>
        <w:t xml:space="preserve"> </w:t>
      </w:r>
      <w:r>
        <w:rPr>
          <w:w w:val="105"/>
        </w:rPr>
        <w:t>are</w:t>
      </w:r>
      <w:r>
        <w:rPr>
          <w:spacing w:val="26"/>
          <w:w w:val="105"/>
        </w:rPr>
        <w:t xml:space="preserve"> </w:t>
      </w:r>
      <w:r>
        <w:rPr>
          <w:w w:val="105"/>
        </w:rPr>
        <w:t>associated</w:t>
      </w:r>
      <w:r>
        <w:rPr>
          <w:spacing w:val="27"/>
          <w:w w:val="105"/>
        </w:rPr>
        <w:t xml:space="preserve"> </w:t>
      </w:r>
      <w:r>
        <w:rPr>
          <w:w w:val="105"/>
        </w:rPr>
        <w:t>with</w:t>
      </w:r>
      <w:r>
        <w:rPr>
          <w:spacing w:val="27"/>
          <w:w w:val="105"/>
        </w:rPr>
        <w:t xml:space="preserve"> </w:t>
      </w:r>
      <w:r>
        <w:rPr>
          <w:w w:val="105"/>
        </w:rPr>
        <w:t>flares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ile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association</w:t>
      </w:r>
      <w:r>
        <w:rPr>
          <w:spacing w:val="26"/>
          <w:w w:val="105"/>
        </w:rPr>
        <w:t xml:space="preserve"> </w:t>
      </w:r>
      <w:r>
        <w:rPr>
          <w:w w:val="105"/>
        </w:rPr>
        <w:t>rate</w:t>
      </w:r>
      <w:r>
        <w:rPr>
          <w:spacing w:val="27"/>
          <w:w w:val="105"/>
        </w:rPr>
        <w:t xml:space="preserve"> </w:t>
      </w:r>
      <w:r>
        <w:rPr>
          <w:w w:val="105"/>
        </w:rPr>
        <w:t>drops</w:t>
      </w:r>
      <w:r>
        <w:rPr>
          <w:spacing w:val="26"/>
          <w:w w:val="105"/>
        </w:rPr>
        <w:t xml:space="preserve"> </w:t>
      </w:r>
      <w:r>
        <w:rPr>
          <w:w w:val="105"/>
        </w:rPr>
        <w:t>for</w:t>
      </w:r>
      <w:r>
        <w:rPr>
          <w:spacing w:val="27"/>
          <w:w w:val="105"/>
        </w:rPr>
        <w:t xml:space="preserve"> </w:t>
      </w:r>
      <w:r>
        <w:rPr>
          <w:spacing w:val="-4"/>
          <w:w w:val="105"/>
        </w:rPr>
        <w:t>slowe</w:t>
      </w:r>
      <w:r>
        <w:rPr>
          <w:spacing w:val="-3"/>
          <w:w w:val="105"/>
        </w:rPr>
        <w:t>r</w:t>
      </w:r>
      <w:r>
        <w:rPr>
          <w:spacing w:val="27"/>
          <w:w w:val="105"/>
        </w:rPr>
        <w:t xml:space="preserve"> </w:t>
      </w:r>
      <w:r>
        <w:rPr>
          <w:w w:val="105"/>
        </w:rPr>
        <w:t>CMEs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(</w:t>
      </w:r>
      <w:hyperlink w:anchor="_bookmark39" w:history="1">
        <w:r>
          <w:rPr>
            <w:spacing w:val="-4"/>
            <w:w w:val="105"/>
          </w:rPr>
          <w:t>Wan</w:t>
        </w:r>
        <w:r>
          <w:rPr>
            <w:spacing w:val="-5"/>
            <w:w w:val="105"/>
          </w:rPr>
          <w:t>g</w:t>
        </w:r>
      </w:hyperlink>
      <w:r>
        <w:rPr>
          <w:spacing w:val="45"/>
          <w:w w:val="99"/>
        </w:rPr>
        <w:t xml:space="preserve"> </w:t>
      </w:r>
      <w:hyperlink w:anchor="_bookmark39" w:history="1">
        <w:r>
          <w:rPr>
            <w:w w:val="105"/>
          </w:rPr>
          <w:t>and</w:t>
        </w:r>
        <w:r>
          <w:rPr>
            <w:spacing w:val="14"/>
            <w:w w:val="105"/>
          </w:rPr>
          <w:t xml:space="preserve"> </w:t>
        </w:r>
        <w:r>
          <w:rPr>
            <w:w w:val="105"/>
          </w:rPr>
          <w:t>Zhang,</w:t>
        </w:r>
      </w:hyperlink>
      <w:r>
        <w:rPr>
          <w:spacing w:val="14"/>
          <w:w w:val="105"/>
        </w:rPr>
        <w:t xml:space="preserve"> </w:t>
      </w:r>
      <w:hyperlink w:anchor="_bookmark39" w:history="1">
        <w:r>
          <w:rPr>
            <w:w w:val="105"/>
          </w:rPr>
          <w:t>2008)</w:t>
        </w:r>
      </w:hyperlink>
      <w:r>
        <w:rPr>
          <w:w w:val="105"/>
        </w:rPr>
        <w:t>.</w:t>
      </w:r>
    </w:p>
    <w:p w14:paraId="1DE4A756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57" w14:textId="77777777" w:rsidR="00D36D19" w:rsidRDefault="00D36D19">
      <w:pPr>
        <w:spacing w:before="7"/>
        <w:rPr>
          <w:rFonts w:ascii="Times New Roman" w:eastAsia="Times New Roman" w:hAnsi="Times New Roman" w:cs="Times New Roman"/>
          <w:sz w:val="19"/>
          <w:szCs w:val="19"/>
        </w:rPr>
      </w:pPr>
    </w:p>
    <w:p w14:paraId="1DE4A758" w14:textId="77777777" w:rsidR="00D36D19" w:rsidRDefault="004377DE">
      <w:pPr>
        <w:pStyle w:val="Heading2"/>
        <w:numPr>
          <w:ilvl w:val="2"/>
          <w:numId w:val="2"/>
        </w:numPr>
        <w:tabs>
          <w:tab w:val="left" w:pos="1214"/>
        </w:tabs>
        <w:jc w:val="both"/>
        <w:rPr>
          <w:b w:val="0"/>
          <w:bCs w:val="0"/>
        </w:rPr>
      </w:pPr>
      <w:bookmarkStart w:id="99" w:name="Solar_Flares"/>
      <w:bookmarkStart w:id="100" w:name="_bookmark20"/>
      <w:bookmarkEnd w:id="99"/>
      <w:bookmarkEnd w:id="100"/>
      <w:r>
        <w:rPr>
          <w:w w:val="110"/>
        </w:rPr>
        <w:t>Solar</w:t>
      </w:r>
      <w:r>
        <w:rPr>
          <w:spacing w:val="45"/>
          <w:w w:val="110"/>
        </w:rPr>
        <w:t xml:space="preserve"> </w:t>
      </w:r>
      <w:r>
        <w:rPr>
          <w:w w:val="110"/>
        </w:rPr>
        <w:t>Flares</w:t>
      </w:r>
    </w:p>
    <w:p w14:paraId="1DE4A759" w14:textId="77777777" w:rsidR="00D36D19" w:rsidRDefault="00D36D19">
      <w:pPr>
        <w:spacing w:before="11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DE4A75A" w14:textId="77777777" w:rsidR="00D36D19" w:rsidRDefault="004377DE">
      <w:pPr>
        <w:spacing w:line="200" w:lineRule="atLeast"/>
        <w:ind w:left="19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1DE4A893" wp14:editId="1DE4A894">
            <wp:extent cx="3619500" cy="3300984"/>
            <wp:effectExtent l="0" t="0" r="0" b="0"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3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A75B" w14:textId="77777777" w:rsidR="00D36D19" w:rsidRDefault="00D36D19">
      <w:pPr>
        <w:rPr>
          <w:rFonts w:ascii="Times New Roman" w:eastAsia="Times New Roman" w:hAnsi="Times New Roman" w:cs="Times New Roman"/>
          <w:b/>
          <w:bCs/>
        </w:rPr>
      </w:pPr>
    </w:p>
    <w:p w14:paraId="1DE4A75C" w14:textId="77777777" w:rsidR="00D36D19" w:rsidRDefault="004377DE">
      <w:pPr>
        <w:pStyle w:val="BodyText"/>
        <w:spacing w:before="142" w:line="257" w:lineRule="auto"/>
        <w:ind w:left="100" w:right="118"/>
        <w:jc w:val="both"/>
      </w:pPr>
      <w:bookmarkStart w:id="101" w:name="_bookmark21"/>
      <w:bookmarkEnd w:id="101"/>
      <w:r>
        <w:rPr>
          <w:w w:val="105"/>
        </w:rPr>
        <w:t>Figure</w:t>
      </w:r>
      <w:r>
        <w:rPr>
          <w:spacing w:val="20"/>
          <w:w w:val="105"/>
        </w:rPr>
        <w:t xml:space="preserve"> </w:t>
      </w:r>
      <w:r>
        <w:rPr>
          <w:w w:val="105"/>
        </w:rPr>
        <w:t>2.12:</w:t>
      </w:r>
      <w:r>
        <w:rPr>
          <w:spacing w:val="55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ic</w:t>
      </w:r>
      <w:r>
        <w:rPr>
          <w:spacing w:val="20"/>
          <w:w w:val="105"/>
        </w:rPr>
        <w:t xml:space="preserve"> </w:t>
      </w:r>
      <w:r>
        <w:rPr>
          <w:w w:val="105"/>
        </w:rPr>
        <w:t>depiction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solar</w:t>
      </w:r>
      <w:r>
        <w:rPr>
          <w:spacing w:val="21"/>
          <w:w w:val="105"/>
        </w:rPr>
        <w:t xml:space="preserve"> </w:t>
      </w:r>
      <w:r>
        <w:rPr>
          <w:w w:val="105"/>
        </w:rPr>
        <w:t>flare</w:t>
      </w:r>
      <w:r>
        <w:rPr>
          <w:spacing w:val="21"/>
          <w:w w:val="105"/>
        </w:rPr>
        <w:t xml:space="preserve"> </w:t>
      </w:r>
      <w:r>
        <w:rPr>
          <w:w w:val="105"/>
        </w:rPr>
        <w:t>energy</w:t>
      </w:r>
      <w:r>
        <w:rPr>
          <w:spacing w:val="20"/>
          <w:w w:val="105"/>
        </w:rPr>
        <w:t xml:space="preserve"> </w:t>
      </w:r>
      <w:r>
        <w:rPr>
          <w:w w:val="105"/>
        </w:rPr>
        <w:t>release</w:t>
      </w:r>
      <w:r>
        <w:rPr>
          <w:spacing w:val="21"/>
          <w:w w:val="105"/>
        </w:rPr>
        <w:t xml:space="preserve"> </w:t>
      </w:r>
      <w:r>
        <w:rPr>
          <w:w w:val="105"/>
        </w:rPr>
        <w:t>processes.</w:t>
      </w:r>
      <w:r>
        <w:rPr>
          <w:spacing w:val="7"/>
          <w:w w:val="105"/>
        </w:rPr>
        <w:t xml:space="preserve"> </w:t>
      </w:r>
      <w:r>
        <w:rPr>
          <w:w w:val="105"/>
        </w:rPr>
        <w:t>Figure</w:t>
      </w:r>
      <w:r>
        <w:rPr>
          <w:spacing w:val="21"/>
          <w:w w:val="105"/>
        </w:rPr>
        <w:t xml:space="preserve"> </w:t>
      </w:r>
      <w:r>
        <w:rPr>
          <w:w w:val="105"/>
        </w:rPr>
        <w:t>courtesy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hyperlink w:anchor="_bookmark35" w:history="1">
        <w:r>
          <w:rPr>
            <w:w w:val="105"/>
          </w:rPr>
          <w:t>Lang</w:t>
        </w:r>
      </w:hyperlink>
      <w:r>
        <w:rPr>
          <w:spacing w:val="28"/>
          <w:w w:val="99"/>
        </w:rPr>
        <w:t xml:space="preserve"> </w:t>
      </w:r>
      <w:r>
        <w:rPr>
          <w:w w:val="105"/>
        </w:rPr>
        <w:t>(</w:t>
      </w:r>
      <w:hyperlink w:anchor="_bookmark35" w:history="1">
        <w:r>
          <w:rPr>
            <w:w w:val="105"/>
          </w:rPr>
          <w:t>2001)</w:t>
        </w:r>
      </w:hyperlink>
      <w:r>
        <w:rPr>
          <w:w w:val="105"/>
        </w:rPr>
        <w:t>.</w:t>
      </w:r>
    </w:p>
    <w:p w14:paraId="1DE4A75D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5E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5F" w14:textId="77777777" w:rsidR="00D36D19" w:rsidRDefault="00D36D19">
      <w:pPr>
        <w:spacing w:before="6"/>
        <w:rPr>
          <w:rFonts w:ascii="Times New Roman" w:eastAsia="Times New Roman" w:hAnsi="Times New Roman" w:cs="Times New Roman"/>
          <w:sz w:val="18"/>
          <w:szCs w:val="18"/>
        </w:rPr>
      </w:pPr>
    </w:p>
    <w:p w14:paraId="1DE4A760" w14:textId="6FE30623" w:rsidR="00D36D19" w:rsidRDefault="004377DE">
      <w:pPr>
        <w:pStyle w:val="BodyText"/>
        <w:spacing w:line="455" w:lineRule="auto"/>
        <w:ind w:left="100" w:right="118" w:firstLine="576"/>
        <w:jc w:val="both"/>
      </w:pPr>
      <w:r>
        <w:rPr>
          <w:w w:val="105"/>
        </w:rPr>
        <w:t>“Solar</w:t>
      </w:r>
      <w:r>
        <w:rPr>
          <w:spacing w:val="26"/>
          <w:w w:val="105"/>
        </w:rPr>
        <w:t xml:space="preserve"> </w:t>
      </w:r>
      <w:r>
        <w:rPr>
          <w:w w:val="105"/>
        </w:rPr>
        <w:t>flare”</w:t>
      </w:r>
      <w:r>
        <w:rPr>
          <w:spacing w:val="27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7"/>
          <w:w w:val="105"/>
        </w:rPr>
        <w:t xml:space="preserve"> </w:t>
      </w:r>
      <w:r>
        <w:rPr>
          <w:w w:val="105"/>
        </w:rPr>
        <w:t>somewhat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vagu</w:t>
      </w:r>
      <w:r>
        <w:rPr>
          <w:spacing w:val="-4"/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rm</w:t>
      </w:r>
      <w:r>
        <w:rPr>
          <w:spacing w:val="26"/>
          <w:w w:val="105"/>
        </w:rPr>
        <w:t xml:space="preserve"> </w:t>
      </w:r>
      <w:r>
        <w:rPr>
          <w:w w:val="105"/>
        </w:rPr>
        <w:t>that</w:t>
      </w:r>
      <w:r>
        <w:rPr>
          <w:spacing w:val="27"/>
          <w:w w:val="105"/>
        </w:rPr>
        <w:t xml:space="preserve"> </w:t>
      </w:r>
      <w:r>
        <w:rPr>
          <w:w w:val="105"/>
        </w:rPr>
        <w:t>broadly</w:t>
      </w:r>
      <w:r>
        <w:rPr>
          <w:spacing w:val="26"/>
          <w:w w:val="105"/>
        </w:rPr>
        <w:t xml:space="preserve"> </w:t>
      </w:r>
      <w:r>
        <w:rPr>
          <w:w w:val="105"/>
        </w:rPr>
        <w:t>encompasses</w:t>
      </w:r>
      <w:r>
        <w:rPr>
          <w:spacing w:val="27"/>
          <w:w w:val="105"/>
        </w:rPr>
        <w:t xml:space="preserve"> </w:t>
      </w:r>
      <w:r>
        <w:rPr>
          <w:w w:val="105"/>
        </w:rPr>
        <w:t>all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6"/>
          <w:w w:val="105"/>
        </w:rPr>
        <w:t xml:space="preserve"> </w:t>
      </w:r>
      <w:r>
        <w:rPr>
          <w:w w:val="105"/>
        </w:rPr>
        <w:t>rapid</w:t>
      </w:r>
      <w:r>
        <w:rPr>
          <w:spacing w:val="27"/>
          <w:w w:val="105"/>
        </w:rPr>
        <w:t xml:space="preserve"> </w:t>
      </w:r>
      <w:r>
        <w:rPr>
          <w:w w:val="105"/>
        </w:rPr>
        <w:t>magnetic</w:t>
      </w:r>
      <w:r>
        <w:rPr>
          <w:spacing w:val="28"/>
          <w:w w:val="99"/>
        </w:rPr>
        <w:t xml:space="preserve"> </w:t>
      </w:r>
      <w:r>
        <w:rPr>
          <w:w w:val="105"/>
        </w:rPr>
        <w:t>energy</w:t>
      </w:r>
      <w:r>
        <w:rPr>
          <w:spacing w:val="28"/>
          <w:w w:val="105"/>
        </w:rPr>
        <w:t xml:space="preserve"> </w:t>
      </w:r>
      <w:r>
        <w:rPr>
          <w:w w:val="105"/>
        </w:rPr>
        <w:t>release</w:t>
      </w:r>
      <w:r>
        <w:rPr>
          <w:spacing w:val="29"/>
          <w:w w:val="105"/>
        </w:rPr>
        <w:t xml:space="preserve"> </w:t>
      </w:r>
      <w:r>
        <w:rPr>
          <w:w w:val="105"/>
        </w:rPr>
        <w:t>processes</w:t>
      </w:r>
      <w:r>
        <w:rPr>
          <w:spacing w:val="28"/>
          <w:w w:val="105"/>
        </w:rPr>
        <w:t xml:space="preserve"> </w:t>
      </w:r>
      <w:r>
        <w:rPr>
          <w:w w:val="105"/>
        </w:rPr>
        <w:t>that</w:t>
      </w:r>
      <w:r>
        <w:rPr>
          <w:spacing w:val="29"/>
          <w:w w:val="105"/>
        </w:rPr>
        <w:t xml:space="preserve"> </w:t>
      </w:r>
      <w:r>
        <w:rPr>
          <w:w w:val="105"/>
        </w:rPr>
        <w:t>result</w:t>
      </w:r>
      <w:r>
        <w:rPr>
          <w:spacing w:val="28"/>
          <w:w w:val="105"/>
        </w:rPr>
        <w:t xml:space="preserve"> </w:t>
      </w:r>
      <w:r>
        <w:rPr>
          <w:w w:val="105"/>
        </w:rPr>
        <w:t>in</w:t>
      </w:r>
      <w:r>
        <w:rPr>
          <w:spacing w:val="28"/>
          <w:w w:val="105"/>
        </w:rPr>
        <w:t xml:space="preserve"> </w:t>
      </w:r>
      <w:r w:rsidR="00B955AB">
        <w:rPr>
          <w:spacing w:val="28"/>
          <w:w w:val="105"/>
        </w:rPr>
        <w:t xml:space="preserve">more </w:t>
      </w:r>
      <w:r>
        <w:rPr>
          <w:w w:val="105"/>
        </w:rPr>
        <w:t>electromagnetic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28"/>
          <w:w w:val="105"/>
        </w:rPr>
        <w:t xml:space="preserve"> </w:t>
      </w:r>
      <w:r>
        <w:rPr>
          <w:w w:val="105"/>
        </w:rPr>
        <w:t>(Figure</w:t>
      </w:r>
      <w:r>
        <w:rPr>
          <w:spacing w:val="29"/>
          <w:w w:val="105"/>
        </w:rPr>
        <w:t xml:space="preserve"> </w:t>
      </w:r>
      <w:hyperlink w:anchor="_bookmark21" w:history="1">
        <w:r>
          <w:rPr>
            <w:w w:val="105"/>
          </w:rPr>
          <w:t>2.12)</w:t>
        </w:r>
      </w:hyperlink>
      <w:r>
        <w:rPr>
          <w:w w:val="105"/>
        </w:rPr>
        <w:t>.</w:t>
      </w:r>
      <w:r>
        <w:rPr>
          <w:spacing w:val="9"/>
          <w:w w:val="105"/>
        </w:rPr>
        <w:t xml:space="preserve"> </w:t>
      </w:r>
      <w:r>
        <w:rPr>
          <w:w w:val="105"/>
        </w:rPr>
        <w:t>One</w:t>
      </w:r>
      <w:r>
        <w:rPr>
          <w:spacing w:val="28"/>
          <w:w w:val="105"/>
        </w:rPr>
        <w:t xml:space="preserve"> </w:t>
      </w:r>
      <w:r>
        <w:rPr>
          <w:w w:val="105"/>
        </w:rPr>
        <w:t>natural</w:t>
      </w:r>
      <w:r>
        <w:rPr>
          <w:spacing w:val="29"/>
          <w:w w:val="105"/>
        </w:rPr>
        <w:t xml:space="preserve"> </w:t>
      </w:r>
      <w:r>
        <w:rPr>
          <w:w w:val="105"/>
        </w:rPr>
        <w:t>place</w:t>
      </w:r>
      <w:r>
        <w:rPr>
          <w:spacing w:val="28"/>
          <w:w w:val="99"/>
        </w:rPr>
        <w:t xml:space="preserve"> </w:t>
      </w:r>
      <w:r>
        <w:rPr>
          <w:w w:val="105"/>
        </w:rPr>
        <w:t>for</w:t>
      </w:r>
      <w:r>
        <w:rPr>
          <w:spacing w:val="32"/>
          <w:w w:val="105"/>
        </w:rPr>
        <w:t xml:space="preserve"> </w:t>
      </w:r>
      <w:r>
        <w:rPr>
          <w:w w:val="105"/>
        </w:rPr>
        <w:t>some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energy</w:t>
      </w:r>
      <w:r>
        <w:rPr>
          <w:spacing w:val="32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w w:val="105"/>
        </w:rPr>
        <w:t>go</w:t>
      </w:r>
      <w:r>
        <w:rPr>
          <w:spacing w:val="31"/>
          <w:w w:val="105"/>
        </w:rPr>
        <w:t xml:space="preserve"> </w:t>
      </w:r>
      <w:r>
        <w:rPr>
          <w:w w:val="105"/>
        </w:rPr>
        <w:t>is</w:t>
      </w:r>
      <w:r>
        <w:rPr>
          <w:spacing w:val="32"/>
          <w:w w:val="105"/>
        </w:rPr>
        <w:t xml:space="preserve"> </w:t>
      </w:r>
      <w:r>
        <w:rPr>
          <w:w w:val="105"/>
        </w:rPr>
        <w:t>Joule</w:t>
      </w:r>
      <w:r>
        <w:rPr>
          <w:spacing w:val="31"/>
          <w:w w:val="105"/>
        </w:rPr>
        <w:t xml:space="preserve"> </w:t>
      </w:r>
      <w:r>
        <w:rPr>
          <w:w w:val="105"/>
        </w:rPr>
        <w:t>heating.</w:t>
      </w:r>
      <w:r>
        <w:rPr>
          <w:spacing w:val="32"/>
          <w:w w:val="105"/>
        </w:rPr>
        <w:t xml:space="preserve"> </w:t>
      </w:r>
      <w:r>
        <w:rPr>
          <w:w w:val="105"/>
        </w:rPr>
        <w:t>This</w:t>
      </w:r>
      <w:r>
        <w:rPr>
          <w:spacing w:val="32"/>
          <w:w w:val="105"/>
        </w:rPr>
        <w:t xml:space="preserve"> </w:t>
      </w:r>
      <w:r>
        <w:rPr>
          <w:w w:val="105"/>
        </w:rPr>
        <w:t>is</w:t>
      </w:r>
      <w:r>
        <w:rPr>
          <w:spacing w:val="31"/>
          <w:w w:val="105"/>
        </w:rPr>
        <w:t xml:space="preserve"> </w:t>
      </w:r>
      <w:r>
        <w:rPr>
          <w:w w:val="105"/>
        </w:rPr>
        <w:t>a</w:t>
      </w:r>
      <w:r>
        <w:rPr>
          <w:spacing w:val="31"/>
          <w:w w:val="105"/>
        </w:rPr>
        <w:t xml:space="preserve"> </w:t>
      </w:r>
      <w:r>
        <w:rPr>
          <w:w w:val="105"/>
        </w:rPr>
        <w:t>process</w:t>
      </w:r>
      <w:r>
        <w:rPr>
          <w:spacing w:val="31"/>
          <w:w w:val="105"/>
        </w:rPr>
        <w:t xml:space="preserve"> </w:t>
      </w:r>
      <w:r>
        <w:rPr>
          <w:w w:val="105"/>
        </w:rPr>
        <w:t>where</w:t>
      </w:r>
      <w:r>
        <w:rPr>
          <w:spacing w:val="32"/>
          <w:w w:val="105"/>
        </w:rPr>
        <w:t xml:space="preserve"> </w:t>
      </w:r>
      <w:r>
        <w:rPr>
          <w:w w:val="105"/>
        </w:rPr>
        <w:t>electrons</w:t>
      </w:r>
      <w:r>
        <w:rPr>
          <w:spacing w:val="31"/>
          <w:w w:val="105"/>
        </w:rPr>
        <w:t xml:space="preserve"> </w:t>
      </w:r>
      <w:r>
        <w:rPr>
          <w:w w:val="105"/>
        </w:rPr>
        <w:t>are</w:t>
      </w:r>
      <w:r>
        <w:rPr>
          <w:spacing w:val="31"/>
          <w:w w:val="105"/>
        </w:rPr>
        <w:t xml:space="preserve"> </w:t>
      </w:r>
      <w:r>
        <w:rPr>
          <w:w w:val="105"/>
        </w:rPr>
        <w:t>accelerated</w:t>
      </w:r>
      <w:r>
        <w:rPr>
          <w:spacing w:val="26"/>
          <w:w w:val="110"/>
        </w:rPr>
        <w:t xml:space="preserve"> </w:t>
      </w:r>
      <w:r>
        <w:rPr>
          <w:spacing w:val="-3"/>
          <w:w w:val="105"/>
        </w:rPr>
        <w:t>by</w:t>
      </w:r>
      <w:r>
        <w:rPr>
          <w:spacing w:val="42"/>
          <w:w w:val="105"/>
        </w:rPr>
        <w:t xml:space="preserve"> </w:t>
      </w:r>
      <w:r>
        <w:rPr>
          <w:w w:val="105"/>
        </w:rPr>
        <w:t>an</w:t>
      </w:r>
      <w:r>
        <w:rPr>
          <w:spacing w:val="43"/>
          <w:w w:val="105"/>
        </w:rPr>
        <w:t xml:space="preserve"> </w:t>
      </w:r>
      <w:r>
        <w:rPr>
          <w:w w:val="105"/>
        </w:rPr>
        <w:t>electric</w:t>
      </w:r>
      <w:r>
        <w:rPr>
          <w:spacing w:val="42"/>
          <w:w w:val="105"/>
        </w:rPr>
        <w:t xml:space="preserve"> </w:t>
      </w:r>
      <w:r>
        <w:rPr>
          <w:w w:val="105"/>
        </w:rPr>
        <w:t>field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3"/>
          <w:w w:val="105"/>
        </w:rPr>
        <w:t xml:space="preserve"> </w:t>
      </w:r>
      <w:r>
        <w:rPr>
          <w:w w:val="105"/>
        </w:rPr>
        <w:t>collide</w:t>
      </w:r>
      <w:r>
        <w:rPr>
          <w:spacing w:val="41"/>
          <w:w w:val="105"/>
        </w:rPr>
        <w:t xml:space="preserve"> </w:t>
      </w:r>
      <w:r>
        <w:rPr>
          <w:w w:val="105"/>
        </w:rPr>
        <w:t>with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43"/>
          <w:w w:val="105"/>
        </w:rPr>
        <w:t xml:space="preserve"> </w:t>
      </w:r>
      <w:r>
        <w:rPr>
          <w:w w:val="105"/>
        </w:rPr>
        <w:t>stationary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42"/>
          <w:w w:val="105"/>
        </w:rPr>
        <w:t xml:space="preserve"> </w:t>
      </w:r>
      <w:r>
        <w:rPr>
          <w:w w:val="105"/>
        </w:rPr>
        <w:t>causing</w:t>
      </w:r>
      <w:r>
        <w:rPr>
          <w:spacing w:val="41"/>
          <w:w w:val="105"/>
        </w:rPr>
        <w:t xml:space="preserve"> </w:t>
      </w:r>
      <w:r>
        <w:rPr>
          <w:w w:val="105"/>
        </w:rPr>
        <w:t>them</w:t>
      </w:r>
      <w:r>
        <w:rPr>
          <w:spacing w:val="42"/>
          <w:w w:val="105"/>
        </w:rPr>
        <w:t xml:space="preserve"> </w:t>
      </w:r>
      <w:r>
        <w:rPr>
          <w:w w:val="105"/>
        </w:rPr>
        <w:t>to</w:t>
      </w:r>
      <w:r>
        <w:rPr>
          <w:spacing w:val="42"/>
          <w:w w:val="105"/>
        </w:rPr>
        <w:t xml:space="preserve"> </w:t>
      </w:r>
      <w:r>
        <w:rPr>
          <w:w w:val="105"/>
        </w:rPr>
        <w:t>scatter</w:t>
      </w:r>
      <w:r>
        <w:rPr>
          <w:spacing w:val="43"/>
          <w:w w:val="105"/>
        </w:rPr>
        <w:t xml:space="preserve"> </w:t>
      </w:r>
      <w:r>
        <w:rPr>
          <w:w w:val="105"/>
        </w:rPr>
        <w:t>randomly</w:t>
      </w:r>
    </w:p>
    <w:p w14:paraId="1DE4A761" w14:textId="77777777" w:rsidR="00D36D19" w:rsidRDefault="00D36D19">
      <w:pPr>
        <w:spacing w:line="455" w:lineRule="auto"/>
        <w:jc w:val="both"/>
        <w:sectPr w:rsidR="00D36D19">
          <w:headerReference w:type="default" r:id="rId34"/>
          <w:pgSz w:w="12240" w:h="15840"/>
          <w:pgMar w:top="1340" w:right="1320" w:bottom="280" w:left="1340" w:header="1132" w:footer="0" w:gutter="0"/>
          <w:pgNumType w:start="21"/>
          <w:cols w:space="720"/>
        </w:sectPr>
      </w:pPr>
    </w:p>
    <w:p w14:paraId="1DE4A762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763" w14:textId="77777777" w:rsidR="00D36D19" w:rsidRDefault="004377DE">
      <w:pPr>
        <w:pStyle w:val="BodyText"/>
        <w:spacing w:before="58" w:line="453" w:lineRule="auto"/>
        <w:ind w:left="120" w:right="119"/>
        <w:jc w:val="both"/>
      </w:pPr>
      <w:r>
        <w:rPr>
          <w:w w:val="110"/>
        </w:rPr>
        <w:t>(though</w:t>
      </w:r>
      <w:r>
        <w:rPr>
          <w:spacing w:val="-17"/>
          <w:w w:val="110"/>
        </w:rPr>
        <w:t xml:space="preserve"> </w:t>
      </w:r>
      <w:r>
        <w:rPr>
          <w:w w:val="110"/>
        </w:rPr>
        <w:t>still</w:t>
      </w:r>
      <w:r>
        <w:rPr>
          <w:spacing w:val="-16"/>
          <w:w w:val="110"/>
        </w:rPr>
        <w:t xml:space="preserve"> </w:t>
      </w:r>
      <w:r>
        <w:rPr>
          <w:w w:val="110"/>
        </w:rPr>
        <w:t>in</w:t>
      </w:r>
      <w:r>
        <w:rPr>
          <w:spacing w:val="-17"/>
          <w:w w:val="110"/>
        </w:rPr>
        <w:t xml:space="preserve"> </w:t>
      </w:r>
      <w:r>
        <w:rPr>
          <w:w w:val="110"/>
        </w:rPr>
        <w:t>a</w:t>
      </w:r>
      <w:r>
        <w:rPr>
          <w:spacing w:val="-16"/>
          <w:w w:val="110"/>
        </w:rPr>
        <w:t xml:space="preserve"> </w:t>
      </w:r>
      <w:proofErr w:type="spellStart"/>
      <w:r>
        <w:rPr>
          <w:spacing w:val="-2"/>
          <w:w w:val="110"/>
        </w:rPr>
        <w:t>Maxwelli</w:t>
      </w:r>
      <w:r>
        <w:rPr>
          <w:spacing w:val="-1"/>
          <w:w w:val="110"/>
        </w:rPr>
        <w:t>an</w:t>
      </w:r>
      <w:proofErr w:type="spellEnd"/>
      <w:r>
        <w:rPr>
          <w:spacing w:val="-17"/>
          <w:w w:val="110"/>
        </w:rPr>
        <w:t xml:space="preserve"> </w:t>
      </w:r>
      <w:r>
        <w:rPr>
          <w:w w:val="110"/>
        </w:rPr>
        <w:t>distribution),</w:t>
      </w:r>
      <w:r>
        <w:rPr>
          <w:spacing w:val="-15"/>
          <w:w w:val="110"/>
        </w:rPr>
        <w:t xml:space="preserve"> </w:t>
      </w:r>
      <w:r>
        <w:rPr>
          <w:spacing w:val="-2"/>
          <w:w w:val="110"/>
        </w:rPr>
        <w:t>thu</w:t>
      </w:r>
      <w:r>
        <w:rPr>
          <w:spacing w:val="-3"/>
          <w:w w:val="110"/>
        </w:rPr>
        <w:t>s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easi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age</w:t>
      </w:r>
      <w:r>
        <w:rPr>
          <w:spacing w:val="-17"/>
          <w:w w:val="110"/>
        </w:rPr>
        <w:t xml:space="preserve"> </w:t>
      </w:r>
      <w:r>
        <w:rPr>
          <w:w w:val="110"/>
        </w:rPr>
        <w:t>kinetic</w:t>
      </w:r>
      <w:r>
        <w:rPr>
          <w:spacing w:val="-16"/>
          <w:w w:val="110"/>
        </w:rPr>
        <w:t xml:space="preserve"> </w:t>
      </w:r>
      <w:r>
        <w:rPr>
          <w:w w:val="110"/>
        </w:rPr>
        <w:t>energy</w:t>
      </w:r>
      <w:r>
        <w:rPr>
          <w:spacing w:val="-16"/>
          <w:w w:val="110"/>
        </w:rPr>
        <w:t xml:space="preserve"> </w:t>
      </w:r>
      <w:r>
        <w:rPr>
          <w:w w:val="110"/>
        </w:rPr>
        <w:t>of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w w:val="110"/>
        </w:rPr>
        <w:t>system</w:t>
      </w:r>
      <w:r>
        <w:rPr>
          <w:spacing w:val="31"/>
          <w:w w:val="106"/>
        </w:rPr>
        <w:t xml:space="preserve"> </w:t>
      </w:r>
      <w:r>
        <w:rPr>
          <w:w w:val="110"/>
        </w:rPr>
        <w:t>(i.e.,</w:t>
      </w:r>
      <w:r>
        <w:rPr>
          <w:spacing w:val="-15"/>
          <w:w w:val="110"/>
        </w:rPr>
        <w:t xml:space="preserve"> </w:t>
      </w:r>
      <w:r>
        <w:rPr>
          <w:w w:val="110"/>
        </w:rPr>
        <w:t>heating).</w:t>
      </w:r>
      <w:r>
        <w:rPr>
          <w:spacing w:val="7"/>
          <w:w w:val="110"/>
        </w:rPr>
        <w:t xml:space="preserve"> </w:t>
      </w:r>
      <w:r>
        <w:rPr>
          <w:spacing w:val="-1"/>
          <w:w w:val="110"/>
        </w:rPr>
        <w:t>Part</w:t>
      </w:r>
      <w:r>
        <w:rPr>
          <w:spacing w:val="-2"/>
          <w:w w:val="110"/>
        </w:rPr>
        <w:t>icle</w:t>
      </w:r>
      <w:r>
        <w:rPr>
          <w:spacing w:val="-17"/>
          <w:w w:val="110"/>
        </w:rPr>
        <w:t xml:space="preserve"> </w:t>
      </w:r>
      <w:r>
        <w:rPr>
          <w:w w:val="110"/>
        </w:rPr>
        <w:t>acceleration</w:t>
      </w:r>
      <w:r>
        <w:rPr>
          <w:spacing w:val="-16"/>
          <w:w w:val="110"/>
        </w:rPr>
        <w:t xml:space="preserve"> </w:t>
      </w:r>
      <w:r>
        <w:rPr>
          <w:w w:val="110"/>
        </w:rPr>
        <w:t>in</w:t>
      </w:r>
      <w:r>
        <w:rPr>
          <w:spacing w:val="-17"/>
          <w:w w:val="110"/>
        </w:rPr>
        <w:t xml:space="preserve"> </w:t>
      </w:r>
      <w:r>
        <w:rPr>
          <w:w w:val="110"/>
        </w:rPr>
        <w:t>flares</w:t>
      </w:r>
      <w:r>
        <w:rPr>
          <w:spacing w:val="-16"/>
          <w:w w:val="110"/>
        </w:rPr>
        <w:t xml:space="preserve"> </w:t>
      </w:r>
      <w:r>
        <w:rPr>
          <w:w w:val="110"/>
        </w:rPr>
        <w:t>is</w:t>
      </w:r>
      <w:r>
        <w:rPr>
          <w:spacing w:val="-17"/>
          <w:w w:val="110"/>
        </w:rPr>
        <w:t xml:space="preserve"> </w:t>
      </w:r>
      <w:r>
        <w:rPr>
          <w:spacing w:val="2"/>
          <w:w w:val="110"/>
        </w:rPr>
        <w:t>poorly</w:t>
      </w:r>
      <w:r>
        <w:rPr>
          <w:spacing w:val="-16"/>
          <w:w w:val="110"/>
        </w:rPr>
        <w:t xml:space="preserve"> </w:t>
      </w:r>
      <w:r>
        <w:rPr>
          <w:spacing w:val="1"/>
          <w:w w:val="110"/>
        </w:rPr>
        <w:t>unde</w:t>
      </w:r>
      <w:r>
        <w:rPr>
          <w:w w:val="110"/>
        </w:rPr>
        <w:t>r</w:t>
      </w:r>
      <w:r>
        <w:rPr>
          <w:spacing w:val="1"/>
          <w:w w:val="110"/>
        </w:rPr>
        <w:t>s</w:t>
      </w:r>
      <w:r>
        <w:rPr>
          <w:w w:val="110"/>
        </w:rPr>
        <w:t>t</w:t>
      </w:r>
      <w:r>
        <w:rPr>
          <w:spacing w:val="1"/>
          <w:w w:val="110"/>
        </w:rPr>
        <w:t>ood</w:t>
      </w:r>
      <w:r>
        <w:rPr>
          <w:spacing w:val="-17"/>
          <w:w w:val="110"/>
        </w:rPr>
        <w:t xml:space="preserve"> </w:t>
      </w:r>
      <w:r>
        <w:rPr>
          <w:w w:val="110"/>
        </w:rPr>
        <w:t>but</w:t>
      </w:r>
      <w:r>
        <w:rPr>
          <w:spacing w:val="-16"/>
          <w:w w:val="110"/>
        </w:rPr>
        <w:t xml:space="preserve"> </w:t>
      </w:r>
      <w:r>
        <w:rPr>
          <w:w w:val="110"/>
        </w:rPr>
        <w:t>there</w:t>
      </w:r>
      <w:r>
        <w:rPr>
          <w:spacing w:val="-17"/>
          <w:w w:val="110"/>
        </w:rPr>
        <w:t xml:space="preserve"> </w:t>
      </w:r>
      <w:r>
        <w:rPr>
          <w:w w:val="110"/>
        </w:rPr>
        <w:t>are</w:t>
      </w:r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nu</w:t>
      </w:r>
      <w:r>
        <w:rPr>
          <w:spacing w:val="-2"/>
          <w:w w:val="110"/>
        </w:rPr>
        <w:t>me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ous</w:t>
      </w:r>
      <w:r>
        <w:rPr>
          <w:spacing w:val="-17"/>
          <w:w w:val="110"/>
        </w:rPr>
        <w:t xml:space="preserve"> </w:t>
      </w:r>
      <w:r>
        <w:rPr>
          <w:w w:val="110"/>
        </w:rPr>
        <w:t>proposed</w:t>
      </w:r>
      <w:r>
        <w:rPr>
          <w:spacing w:val="22"/>
          <w:w w:val="110"/>
        </w:rPr>
        <w:t xml:space="preserve"> </w:t>
      </w:r>
      <w:r>
        <w:rPr>
          <w:spacing w:val="-2"/>
          <w:w w:val="110"/>
        </w:rPr>
        <w:t>mec</w:t>
      </w:r>
      <w:r>
        <w:rPr>
          <w:spacing w:val="-1"/>
          <w:w w:val="110"/>
        </w:rPr>
        <w:t>han</w:t>
      </w:r>
      <w:r>
        <w:rPr>
          <w:spacing w:val="-2"/>
          <w:w w:val="110"/>
        </w:rPr>
        <w:t>isms</w:t>
      </w:r>
      <w:r>
        <w:rPr>
          <w:spacing w:val="-13"/>
          <w:w w:val="110"/>
        </w:rPr>
        <w:t xml:space="preserve"> </w:t>
      </w:r>
      <w:r>
        <w:rPr>
          <w:w w:val="110"/>
        </w:rPr>
        <w:t>that</w:t>
      </w:r>
      <w:r>
        <w:rPr>
          <w:spacing w:val="-13"/>
          <w:w w:val="110"/>
        </w:rPr>
        <w:t xml:space="preserve"> </w:t>
      </w:r>
      <w:r>
        <w:rPr>
          <w:w w:val="110"/>
        </w:rPr>
        <w:t>could</w:t>
      </w:r>
      <w:r>
        <w:rPr>
          <w:spacing w:val="-13"/>
          <w:w w:val="110"/>
        </w:rPr>
        <w:t xml:space="preserve"> </w:t>
      </w:r>
      <w:r>
        <w:rPr>
          <w:w w:val="110"/>
        </w:rPr>
        <w:t>produce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elec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on</w:t>
      </w:r>
      <w:r>
        <w:rPr>
          <w:spacing w:val="-12"/>
          <w:w w:val="110"/>
        </w:rPr>
        <w:t xml:space="preserve"> </w:t>
      </w:r>
      <w:r>
        <w:rPr>
          <w:w w:val="110"/>
        </w:rPr>
        <w:t>and</w:t>
      </w:r>
      <w:r>
        <w:rPr>
          <w:spacing w:val="-13"/>
          <w:w w:val="110"/>
        </w:rPr>
        <w:t xml:space="preserve"> </w:t>
      </w:r>
      <w:r>
        <w:rPr>
          <w:w w:val="110"/>
        </w:rPr>
        <w:t>ion</w:t>
      </w:r>
      <w:r>
        <w:rPr>
          <w:spacing w:val="-13"/>
          <w:w w:val="110"/>
        </w:rPr>
        <w:t xml:space="preserve"> </w:t>
      </w:r>
      <w:r>
        <w:rPr>
          <w:spacing w:val="1"/>
          <w:w w:val="110"/>
        </w:rPr>
        <w:t>beams.</w:t>
      </w:r>
      <w:r>
        <w:rPr>
          <w:spacing w:val="6"/>
          <w:w w:val="110"/>
        </w:rPr>
        <w:t xml:space="preserve"> </w:t>
      </w:r>
      <w:r>
        <w:rPr>
          <w:spacing w:val="-2"/>
          <w:w w:val="110"/>
        </w:rPr>
        <w:t>E</w:t>
      </w:r>
      <w:r>
        <w:rPr>
          <w:spacing w:val="-3"/>
          <w:w w:val="110"/>
        </w:rPr>
        <w:t>ac</w:t>
      </w:r>
      <w:r>
        <w:rPr>
          <w:spacing w:val="-2"/>
          <w:w w:val="110"/>
        </w:rPr>
        <w:t>h</w:t>
      </w:r>
      <w:r>
        <w:rPr>
          <w:spacing w:val="-13"/>
          <w:w w:val="110"/>
        </w:rPr>
        <w:t xml:space="preserve"> </w:t>
      </w:r>
      <w:r>
        <w:rPr>
          <w:w w:val="110"/>
        </w:rPr>
        <w:t>proposed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mec</w:t>
      </w:r>
      <w:r>
        <w:rPr>
          <w:spacing w:val="-1"/>
          <w:w w:val="110"/>
        </w:rPr>
        <w:t>han</w:t>
      </w:r>
      <w:r>
        <w:rPr>
          <w:spacing w:val="-2"/>
          <w:w w:val="110"/>
        </w:rPr>
        <w:t>ism</w:t>
      </w:r>
      <w:r>
        <w:rPr>
          <w:spacing w:val="-13"/>
          <w:w w:val="110"/>
        </w:rPr>
        <w:t xml:space="preserve"> </w:t>
      </w:r>
      <w:r>
        <w:rPr>
          <w:w w:val="110"/>
        </w:rPr>
        <w:t>has</w:t>
      </w:r>
      <w:r>
        <w:rPr>
          <w:spacing w:val="-13"/>
          <w:w w:val="110"/>
        </w:rPr>
        <w:t xml:space="preserve"> </w:t>
      </w:r>
      <w:r>
        <w:rPr>
          <w:w w:val="110"/>
        </w:rPr>
        <w:t>issues</w:t>
      </w:r>
      <w:r>
        <w:rPr>
          <w:spacing w:val="-13"/>
          <w:w w:val="110"/>
        </w:rPr>
        <w:t xml:space="preserve"> </w:t>
      </w:r>
      <w:r>
        <w:rPr>
          <w:w w:val="110"/>
        </w:rPr>
        <w:t>and</w:t>
      </w:r>
      <w:r>
        <w:rPr>
          <w:spacing w:val="49"/>
          <w:w w:val="110"/>
        </w:rPr>
        <w:t xml:space="preserve"> </w:t>
      </w:r>
      <w:r>
        <w:rPr>
          <w:w w:val="110"/>
        </w:rPr>
        <w:t>the</w:t>
      </w:r>
      <w:r>
        <w:rPr>
          <w:spacing w:val="-22"/>
          <w:w w:val="110"/>
        </w:rPr>
        <w:t xml:space="preserve"> </w:t>
      </w:r>
      <w:r>
        <w:rPr>
          <w:w w:val="110"/>
        </w:rPr>
        <w:t>existing</w:t>
      </w:r>
      <w:r>
        <w:rPr>
          <w:spacing w:val="-22"/>
          <w:w w:val="110"/>
        </w:rPr>
        <w:t xml:space="preserve"> </w:t>
      </w:r>
      <w:r>
        <w:rPr>
          <w:spacing w:val="-2"/>
          <w:w w:val="110"/>
        </w:rPr>
        <w:t>obse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v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ions</w:t>
      </w:r>
      <w:r>
        <w:rPr>
          <w:spacing w:val="-22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-22"/>
          <w:w w:val="110"/>
        </w:rPr>
        <w:t xml:space="preserve"> </w:t>
      </w:r>
      <w:r>
        <w:rPr>
          <w:w w:val="110"/>
        </w:rPr>
        <w:t>not</w:t>
      </w:r>
      <w:r>
        <w:rPr>
          <w:spacing w:val="-22"/>
          <w:w w:val="110"/>
        </w:rPr>
        <w:t xml:space="preserve"> </w:t>
      </w:r>
      <w:r>
        <w:rPr>
          <w:w w:val="110"/>
        </w:rPr>
        <w:t>placed</w:t>
      </w:r>
      <w:r>
        <w:rPr>
          <w:spacing w:val="-22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u</w:t>
      </w:r>
      <w:r>
        <w:rPr>
          <w:rFonts w:ascii="Apple Symbols"/>
          <w:spacing w:val="-1"/>
          <w:w w:val="110"/>
        </w:rPr>
        <w:t>ffi</w:t>
      </w:r>
      <w:r>
        <w:rPr>
          <w:spacing w:val="-2"/>
          <w:w w:val="110"/>
        </w:rPr>
        <w:t>cie</w:t>
      </w:r>
      <w:r>
        <w:rPr>
          <w:spacing w:val="-1"/>
          <w:w w:val="110"/>
        </w:rPr>
        <w:t>nt</w:t>
      </w:r>
      <w:r>
        <w:rPr>
          <w:spacing w:val="-21"/>
          <w:w w:val="110"/>
        </w:rPr>
        <w:t xml:space="preserve"> </w:t>
      </w:r>
      <w:r>
        <w:rPr>
          <w:spacing w:val="-2"/>
          <w:w w:val="110"/>
        </w:rPr>
        <w:t>cons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ai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r>
        <w:rPr>
          <w:spacing w:val="-22"/>
          <w:w w:val="110"/>
        </w:rPr>
        <w:t xml:space="preserve"> </w:t>
      </w:r>
      <w:r>
        <w:rPr>
          <w:w w:val="110"/>
        </w:rPr>
        <w:t>to</w:t>
      </w:r>
      <w:r>
        <w:rPr>
          <w:spacing w:val="-22"/>
          <w:w w:val="110"/>
        </w:rPr>
        <w:t xml:space="preserve"> </w:t>
      </w:r>
      <w:r>
        <w:rPr>
          <w:w w:val="110"/>
        </w:rPr>
        <w:t>determine</w:t>
      </w:r>
      <w:r>
        <w:rPr>
          <w:spacing w:val="-22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-22"/>
          <w:w w:val="110"/>
        </w:rPr>
        <w:t xml:space="preserve"> </w:t>
      </w:r>
      <w:r>
        <w:rPr>
          <w:spacing w:val="-2"/>
          <w:w w:val="110"/>
        </w:rPr>
        <w:t>mec</w:t>
      </w:r>
      <w:r>
        <w:rPr>
          <w:spacing w:val="-1"/>
          <w:w w:val="110"/>
        </w:rPr>
        <w:t>han</w:t>
      </w:r>
      <w:r>
        <w:rPr>
          <w:spacing w:val="-2"/>
          <w:w w:val="110"/>
        </w:rPr>
        <w:t>ism</w:t>
      </w:r>
      <w:r>
        <w:rPr>
          <w:spacing w:val="-22"/>
          <w:w w:val="110"/>
        </w:rPr>
        <w:t xml:space="preserve"> </w:t>
      </w:r>
      <w:proofErr w:type="spellStart"/>
      <w:r>
        <w:rPr>
          <w:w w:val="110"/>
        </w:rPr>
        <w:t>dom</w:t>
      </w:r>
      <w:proofErr w:type="spellEnd"/>
      <w:r>
        <w:rPr>
          <w:w w:val="110"/>
        </w:rPr>
        <w:t>-</w:t>
      </w:r>
      <w:r>
        <w:rPr>
          <w:spacing w:val="35"/>
          <w:w w:val="99"/>
        </w:rPr>
        <w:t xml:space="preserve"> </w:t>
      </w:r>
      <w:proofErr w:type="spellStart"/>
      <w:r>
        <w:rPr>
          <w:w w:val="110"/>
        </w:rPr>
        <w:t>inates</w:t>
      </w:r>
      <w:proofErr w:type="spellEnd"/>
      <w:r>
        <w:rPr>
          <w:spacing w:val="-16"/>
          <w:w w:val="110"/>
        </w:rPr>
        <w:t xml:space="preserve"> </w:t>
      </w:r>
      <w:r>
        <w:rPr>
          <w:w w:val="110"/>
        </w:rPr>
        <w:t>for</w:t>
      </w:r>
      <w:r>
        <w:rPr>
          <w:spacing w:val="-16"/>
          <w:w w:val="110"/>
        </w:rPr>
        <w:t xml:space="preserve"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ious</w:t>
      </w:r>
      <w:r>
        <w:rPr>
          <w:spacing w:val="-15"/>
          <w:w w:val="110"/>
        </w:rPr>
        <w:t xml:space="preserve"> </w:t>
      </w:r>
      <w:r>
        <w:rPr>
          <w:spacing w:val="-1"/>
          <w:w w:val="110"/>
        </w:rPr>
        <w:t>ph</w:t>
      </w:r>
      <w:r>
        <w:rPr>
          <w:spacing w:val="-2"/>
          <w:w w:val="110"/>
        </w:rPr>
        <w:t>ysical</w:t>
      </w:r>
      <w:r>
        <w:rPr>
          <w:spacing w:val="-16"/>
          <w:w w:val="110"/>
        </w:rPr>
        <w:t xml:space="preserve"> </w:t>
      </w:r>
      <w:r>
        <w:rPr>
          <w:w w:val="110"/>
        </w:rPr>
        <w:t>conditions</w:t>
      </w:r>
      <w:r>
        <w:rPr>
          <w:spacing w:val="-15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34" w:history="1">
        <w:proofErr w:type="spellStart"/>
        <w:r>
          <w:rPr>
            <w:spacing w:val="-2"/>
            <w:w w:val="110"/>
          </w:rPr>
          <w:t>Kon</w:t>
        </w:r>
        <w:r>
          <w:rPr>
            <w:spacing w:val="-1"/>
            <w:w w:val="110"/>
          </w:rPr>
          <w:t>tar</w:t>
        </w:r>
        <w:proofErr w:type="spellEnd"/>
        <w:r>
          <w:rPr>
            <w:spacing w:val="-16"/>
            <w:w w:val="110"/>
          </w:rPr>
          <w:t xml:space="preserve"> </w:t>
        </w:r>
        <w:r>
          <w:rPr>
            <w:w w:val="110"/>
          </w:rPr>
          <w:t>et</w:t>
        </w:r>
        <w:r>
          <w:rPr>
            <w:spacing w:val="-15"/>
            <w:w w:val="110"/>
          </w:rPr>
          <w:t xml:space="preserve"> </w:t>
        </w:r>
        <w:r>
          <w:rPr>
            <w:w w:val="110"/>
          </w:rPr>
          <w:t>al.</w:t>
        </w:r>
      </w:hyperlink>
      <w:r>
        <w:rPr>
          <w:w w:val="110"/>
        </w:rPr>
        <w:t>,</w:t>
      </w:r>
      <w:r>
        <w:rPr>
          <w:spacing w:val="-16"/>
          <w:w w:val="110"/>
        </w:rPr>
        <w:t xml:space="preserve"> </w:t>
      </w:r>
      <w:hyperlink w:anchor="_bookmark34" w:history="1">
        <w:r>
          <w:rPr>
            <w:w w:val="110"/>
          </w:rPr>
          <w:t>2011;</w:t>
        </w:r>
      </w:hyperlink>
      <w:r>
        <w:rPr>
          <w:spacing w:val="-15"/>
          <w:w w:val="110"/>
        </w:rPr>
        <w:t xml:space="preserve"> </w:t>
      </w:r>
      <w:hyperlink w:anchor="_bookmark41" w:history="1">
        <w:proofErr w:type="spellStart"/>
        <w:r>
          <w:rPr>
            <w:spacing w:val="-5"/>
            <w:w w:val="110"/>
          </w:rPr>
          <w:t>Z</w:t>
        </w:r>
        <w:r>
          <w:rPr>
            <w:spacing w:val="-4"/>
            <w:w w:val="110"/>
          </w:rPr>
          <w:t>har</w:t>
        </w:r>
        <w:r>
          <w:rPr>
            <w:spacing w:val="-5"/>
            <w:w w:val="110"/>
          </w:rPr>
          <w:t>kov</w:t>
        </w:r>
        <w:r>
          <w:rPr>
            <w:spacing w:val="-4"/>
            <w:w w:val="110"/>
          </w:rPr>
          <w:t>a</w:t>
        </w:r>
        <w:proofErr w:type="spellEnd"/>
        <w:r>
          <w:rPr>
            <w:spacing w:val="-17"/>
            <w:w w:val="110"/>
          </w:rPr>
          <w:t xml:space="preserve"> </w:t>
        </w:r>
        <w:r>
          <w:rPr>
            <w:w w:val="110"/>
          </w:rPr>
          <w:t>et</w:t>
        </w:r>
        <w:r>
          <w:rPr>
            <w:spacing w:val="-15"/>
            <w:w w:val="110"/>
          </w:rPr>
          <w:t xml:space="preserve"> </w:t>
        </w:r>
        <w:r>
          <w:rPr>
            <w:w w:val="110"/>
          </w:rPr>
          <w:t>al.</w:t>
        </w:r>
      </w:hyperlink>
      <w:r>
        <w:rPr>
          <w:w w:val="110"/>
        </w:rPr>
        <w:t>,</w:t>
      </w:r>
      <w:r>
        <w:rPr>
          <w:spacing w:val="-16"/>
          <w:w w:val="110"/>
        </w:rPr>
        <w:t xml:space="preserve"> </w:t>
      </w:r>
      <w:hyperlink w:anchor="_bookmark41" w:history="1">
        <w:r>
          <w:rPr>
            <w:w w:val="110"/>
          </w:rPr>
          <w:t>2011)</w:t>
        </w:r>
      </w:hyperlink>
      <w:r>
        <w:rPr>
          <w:w w:val="110"/>
        </w:rPr>
        <w:t>.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spacing w:val="-3"/>
          <w:w w:val="110"/>
        </w:rPr>
        <w:t>obse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ions</w:t>
      </w:r>
      <w:r>
        <w:rPr>
          <w:spacing w:val="43"/>
        </w:rPr>
        <w:t xml:space="preserve"> </w:t>
      </w:r>
      <w:r>
        <w:rPr>
          <w:w w:val="110"/>
        </w:rPr>
        <w:t>do</w:t>
      </w:r>
      <w:r>
        <w:rPr>
          <w:spacing w:val="3"/>
          <w:w w:val="110"/>
        </w:rPr>
        <w:t xml:space="preserve"> </w:t>
      </w:r>
      <w:r>
        <w:rPr>
          <w:w w:val="110"/>
        </w:rPr>
        <w:t>tell</w:t>
      </w:r>
      <w:r>
        <w:rPr>
          <w:spacing w:val="4"/>
          <w:w w:val="110"/>
        </w:rPr>
        <w:t xml:space="preserve"> </w:t>
      </w:r>
      <w:r>
        <w:rPr>
          <w:w w:val="110"/>
        </w:rPr>
        <w:t>us</w:t>
      </w:r>
      <w:r>
        <w:rPr>
          <w:spacing w:val="3"/>
          <w:w w:val="110"/>
        </w:rPr>
        <w:t xml:space="preserve"> </w:t>
      </w:r>
      <w:r>
        <w:rPr>
          <w:w w:val="110"/>
        </w:rPr>
        <w:t>that</w:t>
      </w:r>
      <w:r>
        <w:rPr>
          <w:spacing w:val="3"/>
          <w:w w:val="110"/>
        </w:rPr>
        <w:t xml:space="preserve"> </w:t>
      </w:r>
      <w:r>
        <w:rPr>
          <w:w w:val="110"/>
        </w:rPr>
        <w:t>acceleration</w:t>
      </w:r>
      <w:r>
        <w:rPr>
          <w:spacing w:val="4"/>
          <w:w w:val="110"/>
        </w:rPr>
        <w:t xml:space="preserve"> </w:t>
      </w:r>
      <w:r>
        <w:rPr>
          <w:w w:val="110"/>
        </w:rPr>
        <w:t>occurs</w:t>
      </w:r>
      <w:r>
        <w:rPr>
          <w:spacing w:val="3"/>
          <w:w w:val="110"/>
        </w:rPr>
        <w:t xml:space="preserve"> </w:t>
      </w:r>
      <w:r>
        <w:rPr>
          <w:w w:val="110"/>
        </w:rPr>
        <w:t>near</w:t>
      </w:r>
      <w:r>
        <w:rPr>
          <w:spacing w:val="3"/>
          <w:w w:val="110"/>
        </w:rPr>
        <w:t xml:space="preserve"> </w:t>
      </w:r>
      <w:r>
        <w:rPr>
          <w:w w:val="110"/>
        </w:rPr>
        <w:t>or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ab</w:t>
      </w:r>
      <w:r>
        <w:rPr>
          <w:spacing w:val="-3"/>
          <w:w w:val="110"/>
        </w:rPr>
        <w:t>ove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top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coronal</w:t>
      </w:r>
      <w:r>
        <w:rPr>
          <w:spacing w:val="4"/>
          <w:w w:val="110"/>
        </w:rPr>
        <w:t xml:space="preserve"> </w:t>
      </w:r>
      <w:r>
        <w:rPr>
          <w:w w:val="110"/>
        </w:rPr>
        <w:t>loops.</w:t>
      </w:r>
      <w:r>
        <w:rPr>
          <w:spacing w:val="34"/>
          <w:w w:val="110"/>
        </w:rPr>
        <w:t xml:space="preserve"> </w:t>
      </w:r>
      <w:r>
        <w:rPr>
          <w:w w:val="110"/>
        </w:rPr>
        <w:t>Some</w:t>
      </w:r>
      <w:r>
        <w:rPr>
          <w:spacing w:val="3"/>
          <w:w w:val="110"/>
        </w:rPr>
        <w:t xml:space="preserve"> </w:t>
      </w:r>
      <w:r>
        <w:rPr>
          <w:w w:val="110"/>
        </w:rPr>
        <w:t>particles</w:t>
      </w:r>
      <w:r>
        <w:rPr>
          <w:spacing w:val="3"/>
          <w:w w:val="110"/>
        </w:rPr>
        <w:t xml:space="preserve"> </w:t>
      </w:r>
      <w:r>
        <w:rPr>
          <w:w w:val="110"/>
        </w:rPr>
        <w:t>are</w:t>
      </w:r>
      <w:r>
        <w:rPr>
          <w:spacing w:val="25"/>
          <w:w w:val="99"/>
        </w:rPr>
        <w:t xml:space="preserve"> </w:t>
      </w:r>
      <w:r>
        <w:rPr>
          <w:w w:val="110"/>
        </w:rPr>
        <w:t>accelerated</w:t>
      </w:r>
      <w:r>
        <w:rPr>
          <w:spacing w:val="-9"/>
          <w:w w:val="110"/>
        </w:rPr>
        <w:t xml:space="preserve"> </w:t>
      </w:r>
      <w:r>
        <w:rPr>
          <w:spacing w:val="-3"/>
          <w:w w:val="110"/>
        </w:rPr>
        <w:t>ou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ard</w:t>
      </w:r>
      <w:r>
        <w:rPr>
          <w:spacing w:val="-8"/>
          <w:w w:val="110"/>
        </w:rPr>
        <w:t xml:space="preserve"> </w:t>
      </w:r>
      <w:r>
        <w:rPr>
          <w:w w:val="110"/>
        </w:rPr>
        <w:t>(SEPs)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others</w:t>
      </w:r>
      <w:r>
        <w:rPr>
          <w:spacing w:val="-8"/>
          <w:w w:val="110"/>
        </w:rPr>
        <w:t xml:space="preserve"> </w:t>
      </w:r>
      <w:r>
        <w:rPr>
          <w:w w:val="110"/>
        </w:rPr>
        <w:t>are</w:t>
      </w:r>
      <w:r>
        <w:rPr>
          <w:spacing w:val="-9"/>
          <w:w w:val="110"/>
        </w:rPr>
        <w:t xml:space="preserve"> </w:t>
      </w:r>
      <w:r>
        <w:rPr>
          <w:w w:val="110"/>
        </w:rPr>
        <w:t>accelerated</w:t>
      </w:r>
      <w:r>
        <w:rPr>
          <w:spacing w:val="-7"/>
          <w:w w:val="110"/>
        </w:rPr>
        <w:t xml:space="preserve"> </w:t>
      </w:r>
      <w:r>
        <w:rPr>
          <w:spacing w:val="-3"/>
          <w:w w:val="110"/>
        </w:rPr>
        <w:t>d</w:t>
      </w:r>
      <w:r>
        <w:rPr>
          <w:spacing w:val="-4"/>
          <w:w w:val="110"/>
        </w:rPr>
        <w:t>ow</w:t>
      </w:r>
      <w:r>
        <w:rPr>
          <w:spacing w:val="-3"/>
          <w:w w:val="110"/>
        </w:rPr>
        <w:t>n</w:t>
      </w:r>
      <w:r>
        <w:rPr>
          <w:spacing w:val="-4"/>
          <w:w w:val="110"/>
        </w:rPr>
        <w:t>w</w:t>
      </w:r>
      <w:r>
        <w:rPr>
          <w:spacing w:val="-3"/>
          <w:w w:val="110"/>
        </w:rPr>
        <w:t>ard.</w:t>
      </w:r>
    </w:p>
    <w:p w14:paraId="1DE4A764" w14:textId="77777777" w:rsidR="00D36D19" w:rsidRDefault="004377DE">
      <w:pPr>
        <w:pStyle w:val="BodyText"/>
        <w:spacing w:line="276" w:lineRule="exact"/>
        <w:ind w:left="120" w:firstLine="576"/>
        <w:jc w:val="both"/>
        <w:rPr>
          <w:rFonts w:cs="Times New Roman"/>
        </w:rPr>
      </w:pPr>
      <w:r>
        <w:rPr>
          <w:w w:val="105"/>
        </w:rPr>
        <w:t>Electrons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ions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rPr>
          <w:spacing w:val="11"/>
          <w:w w:val="105"/>
        </w:rPr>
        <w:t xml:space="preserve"> </w:t>
      </w:r>
      <w:r>
        <w:rPr>
          <w:w w:val="105"/>
        </w:rPr>
        <w:t>are</w:t>
      </w:r>
      <w:r>
        <w:rPr>
          <w:spacing w:val="11"/>
          <w:w w:val="105"/>
        </w:rPr>
        <w:t xml:space="preserve"> </w:t>
      </w:r>
      <w:r>
        <w:rPr>
          <w:w w:val="105"/>
        </w:rPr>
        <w:t>accelerated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d</w:t>
      </w:r>
      <w:r>
        <w:rPr>
          <w:spacing w:val="-4"/>
          <w:w w:val="105"/>
        </w:rPr>
        <w:t>ow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ard</w:t>
      </w:r>
      <w:r>
        <w:rPr>
          <w:spacing w:val="11"/>
          <w:w w:val="105"/>
        </w:rPr>
        <w:t xml:space="preserve"> </w:t>
      </w:r>
      <w:r>
        <w:rPr>
          <w:w w:val="105"/>
        </w:rPr>
        <w:t>are</w:t>
      </w:r>
      <w:r>
        <w:rPr>
          <w:spacing w:val="11"/>
          <w:w w:val="105"/>
        </w:rPr>
        <w:t xml:space="preserve"> </w:t>
      </w:r>
      <w:r>
        <w:rPr>
          <w:w w:val="105"/>
        </w:rPr>
        <w:t>trapped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1"/>
          <w:w w:val="105"/>
        </w:rPr>
        <w:t xml:space="preserve"> </w:t>
      </w:r>
      <w:r>
        <w:rPr>
          <w:w w:val="105"/>
        </w:rPr>
        <w:t>magnetic</w:t>
      </w:r>
      <w:r>
        <w:rPr>
          <w:spacing w:val="11"/>
          <w:w w:val="105"/>
        </w:rPr>
        <w:t xml:space="preserve"> </w:t>
      </w:r>
      <w:r>
        <w:rPr>
          <w:w w:val="105"/>
        </w:rPr>
        <w:t>field</w:t>
      </w:r>
      <w:r>
        <w:rPr>
          <w:spacing w:val="11"/>
          <w:w w:val="105"/>
        </w:rPr>
        <w:t xml:space="preserve"> </w:t>
      </w:r>
      <w:r>
        <w:rPr>
          <w:w w:val="105"/>
        </w:rPr>
        <w:t>because</w:t>
      </w:r>
      <w:r>
        <w:rPr>
          <w:spacing w:val="11"/>
          <w:w w:val="105"/>
        </w:rPr>
        <w:t xml:space="preserve"> </w:t>
      </w:r>
      <w:r>
        <w:rPr>
          <w:rFonts w:ascii="Arial Unicode MS"/>
        </w:rPr>
        <w:t>/3</w:t>
      </w:r>
      <w:r>
        <w:rPr>
          <w:rFonts w:ascii="Arial Unicode MS"/>
          <w:spacing w:val="18"/>
        </w:rPr>
        <w:t xml:space="preserve"> </w:t>
      </w:r>
      <w:r>
        <w:rPr>
          <w:i/>
          <w:w w:val="105"/>
        </w:rPr>
        <w:t>&lt;</w:t>
      </w:r>
    </w:p>
    <w:p w14:paraId="1DE4A765" w14:textId="77777777" w:rsidR="00D36D19" w:rsidRDefault="004377DE">
      <w:pPr>
        <w:pStyle w:val="BodyText"/>
        <w:spacing w:before="36" w:line="480" w:lineRule="exact"/>
        <w:ind w:left="120" w:right="117"/>
        <w:jc w:val="both"/>
      </w:pPr>
      <w:r>
        <w:rPr>
          <w:w w:val="105"/>
        </w:rPr>
        <w:t>1,</w:t>
      </w:r>
      <w:r>
        <w:rPr>
          <w:spacing w:val="7"/>
          <w:w w:val="105"/>
        </w:rPr>
        <w:t xml:space="preserve"> </w:t>
      </w:r>
      <w:r>
        <w:rPr>
          <w:w w:val="105"/>
        </w:rPr>
        <w:t>so</w:t>
      </w:r>
      <w:r>
        <w:rPr>
          <w:spacing w:val="5"/>
          <w:w w:val="105"/>
        </w:rPr>
        <w:t xml:space="preserve"> </w:t>
      </w:r>
      <w:r>
        <w:rPr>
          <w:w w:val="105"/>
        </w:rPr>
        <w:t>they</w:t>
      </w:r>
      <w:r>
        <w:rPr>
          <w:spacing w:val="5"/>
          <w:w w:val="105"/>
        </w:rPr>
        <w:t xml:space="preserve"> </w:t>
      </w:r>
      <w:r>
        <w:rPr>
          <w:w w:val="105"/>
        </w:rPr>
        <w:t>run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legs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coronal</w:t>
      </w:r>
      <w:r>
        <w:rPr>
          <w:spacing w:val="5"/>
          <w:w w:val="105"/>
        </w:rPr>
        <w:t xml:space="preserve"> </w:t>
      </w:r>
      <w:r>
        <w:rPr>
          <w:spacing w:val="1"/>
          <w:w w:val="105"/>
        </w:rPr>
        <w:t>loops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unt</w:t>
      </w:r>
      <w:r>
        <w:rPr>
          <w:spacing w:val="-3"/>
          <w:w w:val="105"/>
        </w:rPr>
        <w:t>il</w:t>
      </w:r>
      <w:r>
        <w:rPr>
          <w:spacing w:val="4"/>
          <w:w w:val="105"/>
        </w:rPr>
        <w:t xml:space="preserve"> </w:t>
      </w:r>
      <w:r>
        <w:rPr>
          <w:w w:val="105"/>
        </w:rPr>
        <w:t>they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5"/>
          <w:w w:val="105"/>
        </w:rPr>
        <w:t xml:space="preserve"> </w:t>
      </w:r>
      <w:r>
        <w:rPr>
          <w:w w:val="105"/>
        </w:rPr>
        <w:t>dense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  <w:r>
        <w:rPr>
          <w:spacing w:val="39"/>
          <w:w w:val="109"/>
        </w:rPr>
        <w:t xml:space="preserve"> </w:t>
      </w:r>
      <w:r>
        <w:rPr>
          <w:spacing w:val="-5"/>
          <w:w w:val="105"/>
        </w:rPr>
        <w:t>A</w:t>
      </w:r>
      <w:r>
        <w:rPr>
          <w:spacing w:val="-4"/>
          <w:w w:val="105"/>
        </w:rPr>
        <w:t>t</w:t>
      </w:r>
      <w:r>
        <w:rPr>
          <w:spacing w:val="35"/>
          <w:w w:val="105"/>
        </w:rPr>
        <w:t xml:space="preserve"> </w:t>
      </w:r>
      <w:r>
        <w:rPr>
          <w:w w:val="105"/>
        </w:rPr>
        <w:t>this</w:t>
      </w:r>
      <w:r>
        <w:rPr>
          <w:spacing w:val="35"/>
          <w:w w:val="105"/>
        </w:rPr>
        <w:t xml:space="preserve"> </w:t>
      </w:r>
      <w:r>
        <w:rPr>
          <w:w w:val="105"/>
        </w:rPr>
        <w:t>point,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num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rou</w:t>
      </w:r>
      <w:r>
        <w:rPr>
          <w:spacing w:val="-2"/>
          <w:w w:val="105"/>
        </w:rPr>
        <w:t>s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</w:t>
      </w:r>
      <w:r>
        <w:rPr>
          <w:spacing w:val="-1"/>
          <w:w w:val="105"/>
        </w:rPr>
        <w:t>al</w:t>
      </w:r>
      <w:r>
        <w:rPr>
          <w:spacing w:val="35"/>
          <w:w w:val="105"/>
        </w:rPr>
        <w:t xml:space="preserve"> </w:t>
      </w:r>
      <w:r>
        <w:rPr>
          <w:w w:val="105"/>
        </w:rPr>
        <w:t>processes</w:t>
      </w:r>
      <w:r>
        <w:rPr>
          <w:spacing w:val="36"/>
          <w:w w:val="105"/>
        </w:rPr>
        <w:t xml:space="preserve"> </w:t>
      </w:r>
      <w:r>
        <w:rPr>
          <w:w w:val="105"/>
        </w:rPr>
        <w:t>ignite.</w:t>
      </w:r>
      <w:r>
        <w:rPr>
          <w:spacing w:val="29"/>
          <w:w w:val="105"/>
        </w:rPr>
        <w:t xml:space="preserve"> </w:t>
      </w:r>
      <w:r>
        <w:rPr>
          <w:w w:val="105"/>
        </w:rPr>
        <w:t>As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non-thermal</w:t>
      </w:r>
      <w:hyperlink w:anchor="_bookmark22" w:history="1">
        <w:r>
          <w:rPr>
            <w:rFonts w:cs="Times New Roman"/>
            <w:w w:val="105"/>
            <w:position w:val="8"/>
            <w:sz w:val="16"/>
            <w:szCs w:val="16"/>
          </w:rPr>
          <w:t>6</w:t>
        </w:r>
      </w:hyperlink>
      <w:r>
        <w:rPr>
          <w:rFonts w:cs="Times New Roman"/>
          <w:spacing w:val="29"/>
          <w:w w:val="105"/>
          <w:position w:val="8"/>
          <w:sz w:val="16"/>
          <w:szCs w:val="16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har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d</w:t>
      </w:r>
      <w:r>
        <w:rPr>
          <w:spacing w:val="35"/>
          <w:w w:val="105"/>
        </w:rPr>
        <w:t xml:space="preserve"> </w:t>
      </w:r>
      <w:r>
        <w:rPr>
          <w:w w:val="105"/>
        </w:rPr>
        <w:t>particles</w:t>
      </w:r>
      <w:r>
        <w:rPr>
          <w:spacing w:val="36"/>
          <w:w w:val="105"/>
        </w:rPr>
        <w:t xml:space="preserve"> </w:t>
      </w:r>
      <w:r>
        <w:rPr>
          <w:w w:val="105"/>
        </w:rPr>
        <w:t>in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99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am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approach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plasma</w:t>
      </w:r>
      <w:r>
        <w:rPr>
          <w:spacing w:val="33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33"/>
          <w:w w:val="105"/>
        </w:rPr>
        <w:t xml:space="preserve"> </w:t>
      </w:r>
      <w:r>
        <w:rPr>
          <w:w w:val="105"/>
        </w:rPr>
        <w:t>their</w:t>
      </w:r>
      <w:r>
        <w:rPr>
          <w:spacing w:val="33"/>
          <w:w w:val="105"/>
        </w:rPr>
        <w:t xml:space="preserve"> </w:t>
      </w:r>
      <w:r>
        <w:rPr>
          <w:w w:val="105"/>
        </w:rPr>
        <w:t>electromagnetic</w:t>
      </w:r>
      <w:r>
        <w:rPr>
          <w:spacing w:val="32"/>
          <w:w w:val="105"/>
        </w:rPr>
        <w:t xml:space="preserve"> </w:t>
      </w:r>
      <w:r>
        <w:rPr>
          <w:w w:val="105"/>
        </w:rPr>
        <w:t>attraction/repulsion</w:t>
      </w:r>
      <w:r>
        <w:rPr>
          <w:spacing w:val="33"/>
          <w:w w:val="105"/>
        </w:rPr>
        <w:t xml:space="preserve"> </w:t>
      </w:r>
      <w:r>
        <w:rPr>
          <w:w w:val="105"/>
        </w:rPr>
        <w:t>causes</w:t>
      </w:r>
      <w:r>
        <w:rPr>
          <w:spacing w:val="29"/>
        </w:rPr>
        <w:t xml:space="preserve"> </w:t>
      </w:r>
      <w:r>
        <w:rPr>
          <w:w w:val="105"/>
        </w:rPr>
        <w:t>acceleration,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27"/>
          <w:w w:val="105"/>
        </w:rPr>
        <w:t xml:space="preserve"> </w:t>
      </w:r>
      <w:r>
        <w:rPr>
          <w:w w:val="105"/>
        </w:rPr>
        <w:t>results</w:t>
      </w:r>
      <w:r>
        <w:rPr>
          <w:spacing w:val="27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br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ss</w:t>
      </w:r>
      <w:r>
        <w:rPr>
          <w:spacing w:val="-1"/>
          <w:w w:val="105"/>
        </w:rPr>
        <w:t>trah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g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nuum</w:t>
      </w:r>
      <w:r>
        <w:rPr>
          <w:spacing w:val="27"/>
          <w:w w:val="105"/>
        </w:rPr>
        <w:t xml:space="preserve"> </w:t>
      </w:r>
      <w:r>
        <w:rPr>
          <w:w w:val="105"/>
        </w:rPr>
        <w:t>radiation.</w:t>
      </w:r>
      <w:r>
        <w:rPr>
          <w:spacing w:val="57"/>
          <w:w w:val="105"/>
        </w:rPr>
        <w:t xml:space="preserve"> </w:t>
      </w:r>
      <w:r>
        <w:rPr>
          <w:w w:val="105"/>
        </w:rPr>
        <w:t>Sometimes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particles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43"/>
          <w:w w:val="99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am</w:t>
      </w:r>
      <w:r>
        <w:rPr>
          <w:spacing w:val="31"/>
          <w:w w:val="105"/>
        </w:rPr>
        <w:t xml:space="preserve"> </w:t>
      </w:r>
      <w:r>
        <w:rPr>
          <w:w w:val="105"/>
        </w:rPr>
        <w:t>collide</w:t>
      </w:r>
      <w:r>
        <w:rPr>
          <w:spacing w:val="31"/>
          <w:w w:val="105"/>
        </w:rPr>
        <w:t xml:space="preserve"> </w:t>
      </w:r>
      <w:r>
        <w:rPr>
          <w:w w:val="105"/>
        </w:rPr>
        <w:t>with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ic</w:t>
      </w:r>
      <w:r>
        <w:rPr>
          <w:spacing w:val="31"/>
          <w:w w:val="105"/>
        </w:rPr>
        <w:t xml:space="preserve"> </w:t>
      </w:r>
      <w:r>
        <w:rPr>
          <w:w w:val="105"/>
        </w:rPr>
        <w:t>particles,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32"/>
          <w:w w:val="105"/>
        </w:rPr>
        <w:t xml:space="preserve"> </w:t>
      </w:r>
      <w:r>
        <w:rPr>
          <w:w w:val="105"/>
        </w:rPr>
        <w:t>results</w:t>
      </w:r>
      <w:r>
        <w:rPr>
          <w:spacing w:val="31"/>
          <w:w w:val="105"/>
        </w:rPr>
        <w:t xml:space="preserve"> </w:t>
      </w:r>
      <w:r>
        <w:rPr>
          <w:w w:val="105"/>
        </w:rPr>
        <w:t>in</w:t>
      </w:r>
      <w:r>
        <w:rPr>
          <w:spacing w:val="31"/>
          <w:w w:val="105"/>
        </w:rPr>
        <w:t xml:space="preserve"> </w:t>
      </w:r>
      <w:r>
        <w:rPr>
          <w:w w:val="105"/>
        </w:rPr>
        <w:t>direct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g,</w:t>
      </w:r>
      <w:r>
        <w:rPr>
          <w:spacing w:val="33"/>
          <w:w w:val="105"/>
        </w:rPr>
        <w:t xml:space="preserve"> </w:t>
      </w:r>
      <w:r>
        <w:rPr>
          <w:w w:val="105"/>
        </w:rPr>
        <w:t>ionization,</w:t>
      </w:r>
      <w:r>
        <w:rPr>
          <w:spacing w:val="34"/>
          <w:w w:val="105"/>
        </w:rPr>
        <w:t xml:space="preserve"> </w:t>
      </w:r>
      <w:r>
        <w:rPr>
          <w:w w:val="105"/>
        </w:rPr>
        <w:t>atomic</w:t>
      </w:r>
      <w:r>
        <w:rPr>
          <w:spacing w:val="39"/>
          <w:w w:val="99"/>
        </w:rPr>
        <w:t xml:space="preserve"> </w:t>
      </w:r>
      <w:r>
        <w:rPr>
          <w:w w:val="105"/>
        </w:rPr>
        <w:t>excitation</w:t>
      </w:r>
      <w:r>
        <w:rPr>
          <w:spacing w:val="37"/>
          <w:w w:val="105"/>
        </w:rPr>
        <w:t xml:space="preserve"> </w:t>
      </w:r>
      <w:r>
        <w:rPr>
          <w:w w:val="105"/>
        </w:rPr>
        <w:t>of</w:t>
      </w:r>
      <w:r>
        <w:rPr>
          <w:spacing w:val="38"/>
          <w:w w:val="105"/>
        </w:rPr>
        <w:t xml:space="preserve"> </w:t>
      </w:r>
      <w:r>
        <w:rPr>
          <w:w w:val="105"/>
        </w:rPr>
        <w:t>electrons,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atomic</w:t>
      </w:r>
      <w:r>
        <w:rPr>
          <w:spacing w:val="37"/>
          <w:w w:val="105"/>
        </w:rPr>
        <w:t xml:space="preserve"> </w:t>
      </w:r>
      <w:r>
        <w:rPr>
          <w:w w:val="105"/>
        </w:rPr>
        <w:t>excitation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spacing w:val="-1"/>
          <w:w w:val="105"/>
        </w:rPr>
        <w:t>nu</w:t>
      </w:r>
      <w:r>
        <w:rPr>
          <w:spacing w:val="-2"/>
          <w:w w:val="105"/>
        </w:rPr>
        <w:t>cle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37"/>
          <w:w w:val="105"/>
        </w:rPr>
        <w:t xml:space="preserve"> </w:t>
      </w:r>
      <w:r>
        <w:rPr>
          <w:w w:val="105"/>
        </w:rPr>
        <w:t>Electrons</w:t>
      </w:r>
      <w:r>
        <w:rPr>
          <w:spacing w:val="38"/>
          <w:w w:val="105"/>
        </w:rPr>
        <w:t xml:space="preserve"> </w:t>
      </w:r>
      <w:r>
        <w:rPr>
          <w:w w:val="105"/>
        </w:rPr>
        <w:t>that</w:t>
      </w:r>
      <w:r>
        <w:rPr>
          <w:spacing w:val="38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ecome</w:t>
      </w:r>
      <w:r>
        <w:rPr>
          <w:spacing w:val="38"/>
          <w:w w:val="105"/>
        </w:rPr>
        <w:t xml:space="preserve"> </w:t>
      </w:r>
      <w:r>
        <w:rPr>
          <w:w w:val="105"/>
        </w:rPr>
        <w:t>excited</w:t>
      </w:r>
      <w:r>
        <w:rPr>
          <w:spacing w:val="38"/>
          <w:w w:val="105"/>
        </w:rPr>
        <w:t xml:space="preserve"> </w:t>
      </w:r>
      <w:r>
        <w:rPr>
          <w:spacing w:val="-1"/>
          <w:w w:val="105"/>
        </w:rPr>
        <w:t>but</w:t>
      </w:r>
      <w:r>
        <w:rPr>
          <w:spacing w:val="24"/>
          <w:w w:val="138"/>
        </w:rPr>
        <w:t xml:space="preserve"> </w:t>
      </w:r>
      <w:r>
        <w:rPr>
          <w:w w:val="105"/>
        </w:rPr>
        <w:t>remain</w:t>
      </w:r>
      <w:r>
        <w:rPr>
          <w:spacing w:val="43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43"/>
          <w:w w:val="105"/>
        </w:rPr>
        <w:t xml:space="preserve"> </w:t>
      </w:r>
      <w:r>
        <w:rPr>
          <w:spacing w:val="-3"/>
          <w:w w:val="105"/>
        </w:rPr>
        <w:t>may</w:t>
      </w:r>
      <w:r>
        <w:rPr>
          <w:spacing w:val="43"/>
          <w:w w:val="105"/>
        </w:rPr>
        <w:t xml:space="preserve"> </w:t>
      </w:r>
      <w:r>
        <w:rPr>
          <w:w w:val="105"/>
        </w:rPr>
        <w:t>then</w:t>
      </w:r>
      <w:r>
        <w:rPr>
          <w:spacing w:val="43"/>
          <w:w w:val="105"/>
        </w:rPr>
        <w:t xml:space="preserve"> </w:t>
      </w:r>
      <w:r>
        <w:rPr>
          <w:w w:val="105"/>
        </w:rPr>
        <w:t>spontaneously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ay</w:t>
      </w:r>
      <w:r>
        <w:rPr>
          <w:spacing w:val="43"/>
          <w:w w:val="105"/>
        </w:rPr>
        <w:t xml:space="preserve"> </w:t>
      </w:r>
      <w:r>
        <w:rPr>
          <w:w w:val="105"/>
        </w:rPr>
        <w:t>in</w:t>
      </w:r>
      <w:r>
        <w:rPr>
          <w:spacing w:val="43"/>
          <w:w w:val="105"/>
        </w:rPr>
        <w:t xml:space="preserve"> </w:t>
      </w:r>
      <w:r>
        <w:rPr>
          <w:w w:val="105"/>
        </w:rPr>
        <w:t>a</w:t>
      </w:r>
      <w:r>
        <w:rPr>
          <w:spacing w:val="43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1"/>
          <w:w w:val="105"/>
        </w:rPr>
        <w:t>-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43"/>
          <w:w w:val="105"/>
        </w:rPr>
        <w:t xml:space="preserve"> </w:t>
      </w:r>
      <w:r>
        <w:rPr>
          <w:w w:val="105"/>
        </w:rPr>
        <w:t>transition</w:t>
      </w:r>
      <w:r>
        <w:rPr>
          <w:spacing w:val="43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43"/>
          <w:w w:val="105"/>
        </w:rPr>
        <w:t xml:space="preserve"> </w:t>
      </w:r>
      <w:r>
        <w:rPr>
          <w:w w:val="105"/>
        </w:rPr>
        <w:t>a</w:t>
      </w:r>
      <w:r>
        <w:rPr>
          <w:spacing w:val="43"/>
          <w:w w:val="105"/>
        </w:rPr>
        <w:t xml:space="preserve"> </w:t>
      </w:r>
      <w:r>
        <w:rPr>
          <w:w w:val="105"/>
        </w:rPr>
        <w:t>photon</w:t>
      </w:r>
      <w:r>
        <w:rPr>
          <w:spacing w:val="29"/>
          <w:w w:val="104"/>
        </w:rPr>
        <w:t xml:space="preserve"> </w:t>
      </w:r>
      <w:r>
        <w:rPr>
          <w:w w:val="105"/>
        </w:rPr>
        <w:t>(often</w:t>
      </w:r>
      <w:r>
        <w:rPr>
          <w:spacing w:val="-1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>SXR</w:t>
      </w:r>
      <w:r>
        <w:rPr>
          <w:spacing w:val="-1"/>
          <w:w w:val="105"/>
        </w:rPr>
        <w:t xml:space="preserve"> </w:t>
      </w:r>
      <w:r>
        <w:rPr>
          <w:w w:val="105"/>
        </w:rPr>
        <w:t>or</w:t>
      </w:r>
      <w:r>
        <w:rPr>
          <w:spacing w:val="-1"/>
          <w:w w:val="105"/>
        </w:rPr>
        <w:t xml:space="preserve"> </w:t>
      </w:r>
      <w:r>
        <w:rPr>
          <w:w w:val="105"/>
        </w:rPr>
        <w:t>EUV).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Al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rnat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el</w:t>
      </w:r>
      <w:r>
        <w:rPr>
          <w:spacing w:val="-2"/>
          <w:w w:val="105"/>
        </w:rPr>
        <w:t>y,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excited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atom </w:t>
      </w:r>
      <w:r>
        <w:rPr>
          <w:spacing w:val="-2"/>
          <w:w w:val="105"/>
        </w:rPr>
        <w:t>may</w:t>
      </w:r>
      <w:r>
        <w:rPr>
          <w:spacing w:val="-1"/>
          <w:w w:val="105"/>
        </w:rPr>
        <w:t xml:space="preserve"> </w:t>
      </w:r>
      <w:r>
        <w:rPr>
          <w:w w:val="105"/>
        </w:rPr>
        <w:t>collisionally</w:t>
      </w:r>
      <w:r>
        <w:rPr>
          <w:spacing w:val="-1"/>
          <w:w w:val="105"/>
        </w:rPr>
        <w:t xml:space="preserve"> d</w:t>
      </w:r>
      <w:r>
        <w:rPr>
          <w:spacing w:val="-2"/>
          <w:w w:val="105"/>
        </w:rPr>
        <w:t>e-e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ci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 xml:space="preserve"> </w:t>
      </w:r>
      <w:r>
        <w:rPr>
          <w:w w:val="105"/>
        </w:rPr>
        <w:t>–</w:t>
      </w:r>
      <w:r>
        <w:rPr>
          <w:spacing w:val="-1"/>
          <w:w w:val="105"/>
        </w:rPr>
        <w:t xml:space="preserve"> </w:t>
      </w:r>
      <w:r>
        <w:rPr>
          <w:w w:val="105"/>
        </w:rPr>
        <w:t>another</w:t>
      </w:r>
      <w:r>
        <w:rPr>
          <w:spacing w:val="-1"/>
          <w:w w:val="105"/>
        </w:rPr>
        <w:t xml:space="preserve"> </w:t>
      </w:r>
      <w:r>
        <w:rPr>
          <w:w w:val="105"/>
        </w:rPr>
        <w:t>heating</w:t>
      </w:r>
      <w:r>
        <w:rPr>
          <w:spacing w:val="25"/>
          <w:w w:val="99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m.</w:t>
      </w:r>
      <w:r>
        <w:rPr>
          <w:spacing w:val="42"/>
          <w:w w:val="105"/>
        </w:rPr>
        <w:t xml:space="preserve"> </w:t>
      </w:r>
      <w:r>
        <w:rPr>
          <w:w w:val="105"/>
        </w:rPr>
        <w:t>Heating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w w:val="105"/>
        </w:rPr>
        <w:t>causes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plasma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rapidly</w:t>
      </w:r>
      <w:r>
        <w:rPr>
          <w:spacing w:val="14"/>
          <w:w w:val="105"/>
        </w:rPr>
        <w:t xml:space="preserve"> </w:t>
      </w:r>
      <w:r>
        <w:rPr>
          <w:w w:val="105"/>
        </w:rPr>
        <w:t>expand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because</w:t>
      </w:r>
      <w:r>
        <w:rPr>
          <w:spacing w:val="14"/>
          <w:w w:val="105"/>
        </w:rPr>
        <w:t xml:space="preserve"> </w:t>
      </w:r>
      <w:r>
        <w:rPr>
          <w:rFonts w:ascii="Arial Unicode MS" w:eastAsia="Arial Unicode MS" w:hAnsi="Arial Unicode MS" w:cs="Arial Unicode MS"/>
        </w:rPr>
        <w:t>/3</w:t>
      </w:r>
      <w:r>
        <w:rPr>
          <w:rFonts w:ascii="Arial Unicode MS" w:eastAsia="Arial Unicode MS" w:hAnsi="Arial Unicode MS" w:cs="Arial Unicode MS"/>
          <w:spacing w:val="15"/>
        </w:rPr>
        <w:t xml:space="preserve"> </w:t>
      </w:r>
      <w:r>
        <w:rPr>
          <w:rFonts w:cs="Times New Roman"/>
          <w:i/>
          <w:w w:val="105"/>
        </w:rPr>
        <w:t>&lt;</w:t>
      </w:r>
      <w:r>
        <w:rPr>
          <w:rFonts w:cs="Times New Roman"/>
          <w:i/>
          <w:spacing w:val="5"/>
          <w:w w:val="105"/>
        </w:rPr>
        <w:t xml:space="preserve"> </w:t>
      </w:r>
      <w:r>
        <w:rPr>
          <w:w w:val="105"/>
        </w:rPr>
        <w:t>1,</w:t>
      </w:r>
      <w:r>
        <w:rPr>
          <w:spacing w:val="30"/>
          <w:w w:val="102"/>
        </w:rPr>
        <w:t xml:space="preserve"> </w:t>
      </w:r>
      <w:r>
        <w:rPr>
          <w:w w:val="105"/>
        </w:rPr>
        <w:t>it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xpand</w:t>
      </w:r>
      <w:r>
        <w:rPr>
          <w:spacing w:val="-2"/>
          <w:w w:val="105"/>
        </w:rPr>
        <w:t>s</w:t>
      </w:r>
      <w:r>
        <w:rPr>
          <w:spacing w:val="41"/>
          <w:w w:val="105"/>
        </w:rPr>
        <w:t xml:space="preserve"> </w:t>
      </w:r>
      <w:r>
        <w:rPr>
          <w:w w:val="105"/>
        </w:rPr>
        <w:t>up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legs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coronal</w:t>
      </w:r>
      <w:r>
        <w:rPr>
          <w:spacing w:val="40"/>
          <w:w w:val="105"/>
        </w:rPr>
        <w:t xml:space="preserve"> </w:t>
      </w:r>
      <w:r>
        <w:rPr>
          <w:spacing w:val="1"/>
          <w:w w:val="105"/>
        </w:rPr>
        <w:t>loops</w:t>
      </w:r>
      <w:r>
        <w:rPr>
          <w:w w:val="105"/>
        </w:rPr>
        <w:t>.</w:t>
      </w:r>
      <w:r>
        <w:rPr>
          <w:spacing w:val="53"/>
          <w:w w:val="105"/>
        </w:rPr>
        <w:t xml:space="preserve"> </w:t>
      </w:r>
      <w:r>
        <w:rPr>
          <w:w w:val="105"/>
        </w:rPr>
        <w:t>Those</w:t>
      </w:r>
      <w:r>
        <w:rPr>
          <w:spacing w:val="41"/>
          <w:w w:val="105"/>
        </w:rPr>
        <w:t xml:space="preserve"> </w:t>
      </w:r>
      <w:r>
        <w:rPr>
          <w:spacing w:val="1"/>
          <w:w w:val="105"/>
        </w:rPr>
        <w:t>loops</w:t>
      </w:r>
      <w:r>
        <w:rPr>
          <w:spacing w:val="41"/>
          <w:w w:val="105"/>
        </w:rPr>
        <w:t xml:space="preserve"> </w:t>
      </w:r>
      <w:r>
        <w:rPr>
          <w:w w:val="105"/>
        </w:rPr>
        <w:t>then</w:t>
      </w:r>
      <w:r>
        <w:rPr>
          <w:spacing w:val="41"/>
          <w:w w:val="105"/>
        </w:rPr>
        <w:t xml:space="preserve"> </w:t>
      </w:r>
      <w:r>
        <w:rPr>
          <w:w w:val="105"/>
        </w:rPr>
        <w:t>app</w:t>
      </w:r>
      <w:r>
        <w:rPr>
          <w:spacing w:val="1"/>
          <w:w w:val="105"/>
        </w:rPr>
        <w:t>e</w:t>
      </w:r>
      <w:r>
        <w:rPr>
          <w:w w:val="105"/>
        </w:rPr>
        <w:t>ar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br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ght</w:t>
      </w:r>
      <w:r>
        <w:rPr>
          <w:spacing w:val="41"/>
          <w:w w:val="105"/>
        </w:rPr>
        <w:t xml:space="preserve"> </w:t>
      </w:r>
      <w:r>
        <w:rPr>
          <w:w w:val="105"/>
        </w:rPr>
        <w:t>in</w:t>
      </w:r>
      <w:r>
        <w:rPr>
          <w:spacing w:val="41"/>
          <w:w w:val="105"/>
        </w:rPr>
        <w:t xml:space="preserve"> </w:t>
      </w:r>
      <w:r>
        <w:rPr>
          <w:w w:val="105"/>
        </w:rPr>
        <w:t>SXR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40"/>
          <w:w w:val="105"/>
        </w:rPr>
        <w:t xml:space="preserve"> </w:t>
      </w:r>
      <w:r>
        <w:rPr>
          <w:w w:val="105"/>
        </w:rPr>
        <w:t>EUV</w:t>
      </w:r>
      <w:r>
        <w:rPr>
          <w:spacing w:val="29"/>
          <w:w w:val="103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-3"/>
          <w:w w:val="105"/>
        </w:rPr>
        <w:t>s</w:t>
      </w:r>
      <w:r>
        <w:rPr>
          <w:spacing w:val="22"/>
          <w:w w:val="105"/>
        </w:rPr>
        <w:t xml:space="preserve"> </w:t>
      </w:r>
      <w:r>
        <w:rPr>
          <w:w w:val="105"/>
        </w:rPr>
        <w:t>(Figure</w:t>
      </w:r>
      <w:r>
        <w:rPr>
          <w:spacing w:val="22"/>
          <w:w w:val="105"/>
        </w:rPr>
        <w:t xml:space="preserve"> </w:t>
      </w:r>
      <w:hyperlink w:anchor="_bookmark23" w:history="1">
        <w:r>
          <w:rPr>
            <w:w w:val="105"/>
          </w:rPr>
          <w:t>2.13)</w:t>
        </w:r>
      </w:hyperlink>
      <w:r>
        <w:rPr>
          <w:w w:val="105"/>
        </w:rPr>
        <w:t>.</w:t>
      </w:r>
      <w:r>
        <w:rPr>
          <w:spacing w:val="55"/>
          <w:w w:val="105"/>
        </w:rPr>
        <w:t xml:space="preserve"> </w:t>
      </w:r>
      <w:r>
        <w:rPr>
          <w:w w:val="105"/>
        </w:rPr>
        <w:t>These</w:t>
      </w:r>
      <w:r>
        <w:rPr>
          <w:spacing w:val="22"/>
          <w:w w:val="105"/>
        </w:rPr>
        <w:t xml:space="preserve"> </w:t>
      </w:r>
      <w:r>
        <w:rPr>
          <w:w w:val="105"/>
        </w:rPr>
        <w:t>processes</w:t>
      </w:r>
      <w:r>
        <w:rPr>
          <w:spacing w:val="22"/>
          <w:w w:val="105"/>
        </w:rPr>
        <w:t xml:space="preserve"> </w:t>
      </w:r>
      <w:r>
        <w:rPr>
          <w:w w:val="105"/>
        </w:rPr>
        <w:t>tend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w w:val="105"/>
        </w:rPr>
        <w:t>generate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high</w:t>
      </w:r>
      <w:r>
        <w:rPr>
          <w:spacing w:val="22"/>
          <w:w w:val="105"/>
        </w:rPr>
        <w:t xml:space="preserve"> </w:t>
      </w:r>
      <w:r>
        <w:rPr>
          <w:w w:val="105"/>
        </w:rPr>
        <w:t>energy</w:t>
      </w:r>
      <w:r>
        <w:rPr>
          <w:spacing w:val="22"/>
          <w:w w:val="105"/>
        </w:rPr>
        <w:t xml:space="preserve"> </w:t>
      </w:r>
      <w:r>
        <w:rPr>
          <w:w w:val="105"/>
        </w:rPr>
        <w:t>emission,</w:t>
      </w:r>
      <w:r>
        <w:rPr>
          <w:spacing w:val="21"/>
          <w:w w:val="109"/>
        </w:rPr>
        <w:t xml:space="preserve"> </w:t>
      </w:r>
      <w:r>
        <w:rPr>
          <w:w w:val="105"/>
        </w:rPr>
        <w:t>from</w:t>
      </w:r>
      <w:r>
        <w:rPr>
          <w:spacing w:val="39"/>
          <w:w w:val="105"/>
        </w:rPr>
        <w:t xml:space="preserve"> </w:t>
      </w:r>
      <w:r>
        <w:rPr>
          <w:w w:val="105"/>
        </w:rPr>
        <w:t>UV</w:t>
      </w:r>
      <w:r>
        <w:rPr>
          <w:spacing w:val="39"/>
          <w:w w:val="105"/>
        </w:rPr>
        <w:t xml:space="preserve"> </w:t>
      </w:r>
      <w:r>
        <w:rPr>
          <w:w w:val="105"/>
        </w:rPr>
        <w:t>to</w:t>
      </w:r>
      <w:r>
        <w:rPr>
          <w:spacing w:val="40"/>
          <w:w w:val="105"/>
        </w:rPr>
        <w:t xml:space="preserve"> </w:t>
      </w:r>
      <w:r>
        <w:rPr>
          <w:w w:val="105"/>
        </w:rPr>
        <w:t>gamma,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spacing w:val="40"/>
          <w:w w:val="105"/>
        </w:rPr>
        <w:t xml:space="preserve"> </w:t>
      </w:r>
      <w:r>
        <w:rPr>
          <w:w w:val="105"/>
        </w:rPr>
        <w:t>also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4"/>
          <w:w w:val="105"/>
        </w:rPr>
        <w:t>ic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ow</w:t>
      </w:r>
      <w:r>
        <w:rPr>
          <w:spacing w:val="-3"/>
          <w:w w:val="105"/>
        </w:rPr>
        <w:t>av</w:t>
      </w:r>
      <w:r>
        <w:rPr>
          <w:spacing w:val="-4"/>
          <w:w w:val="105"/>
        </w:rPr>
        <w:t>e</w:t>
      </w:r>
      <w:r>
        <w:rPr>
          <w:spacing w:val="39"/>
          <w:w w:val="105"/>
        </w:rPr>
        <w:t xml:space="preserve"> </w:t>
      </w:r>
      <w:r>
        <w:rPr>
          <w:w w:val="105"/>
        </w:rPr>
        <w:t>emission</w:t>
      </w:r>
      <w:r>
        <w:rPr>
          <w:spacing w:val="40"/>
          <w:w w:val="105"/>
        </w:rPr>
        <w:t xml:space="preserve"> </w:t>
      </w:r>
      <w:r>
        <w:rPr>
          <w:w w:val="105"/>
        </w:rPr>
        <w:t>at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haract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ic</w:t>
      </w:r>
      <w:r>
        <w:rPr>
          <w:spacing w:val="39"/>
          <w:w w:val="105"/>
        </w:rPr>
        <w:t xml:space="preserve"> </w:t>
      </w:r>
      <w:r>
        <w:rPr>
          <w:w w:val="105"/>
        </w:rPr>
        <w:t>plasma</w:t>
      </w:r>
      <w:r>
        <w:rPr>
          <w:spacing w:val="39"/>
          <w:w w:val="105"/>
        </w:rPr>
        <w:t xml:space="preserve"> </w:t>
      </w:r>
      <w:r>
        <w:rPr>
          <w:w w:val="105"/>
        </w:rPr>
        <w:t>frequency</w:t>
      </w:r>
      <w:r>
        <w:rPr>
          <w:spacing w:val="40"/>
          <w:w w:val="105"/>
        </w:rPr>
        <w:t xml:space="preserve"> </w:t>
      </w:r>
      <w:r>
        <w:rPr>
          <w:w w:val="105"/>
        </w:rPr>
        <w:t>as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1"/>
          <w:w w:val="99"/>
        </w:rPr>
        <w:t xml:space="preserve"> </w:t>
      </w:r>
      <w:r>
        <w:rPr>
          <w:w w:val="105"/>
        </w:rPr>
        <w:t>electron</w:t>
      </w:r>
      <w:r>
        <w:rPr>
          <w:spacing w:val="21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am</w:t>
      </w:r>
      <w:r>
        <w:rPr>
          <w:spacing w:val="23"/>
          <w:w w:val="105"/>
        </w:rPr>
        <w:t xml:space="preserve"> </w:t>
      </w:r>
      <w:r>
        <w:rPr>
          <w:w w:val="105"/>
        </w:rPr>
        <w:t>causes</w:t>
      </w:r>
      <w:r>
        <w:rPr>
          <w:spacing w:val="21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small</w:t>
      </w:r>
      <w:r>
        <w:rPr>
          <w:spacing w:val="23"/>
          <w:w w:val="105"/>
        </w:rPr>
        <w:t xml:space="preserve"> </w:t>
      </w:r>
      <w:r>
        <w:rPr>
          <w:w w:val="105"/>
        </w:rPr>
        <w:t>oscillation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target</w:t>
      </w:r>
      <w:r>
        <w:rPr>
          <w:spacing w:val="23"/>
          <w:w w:val="105"/>
        </w:rPr>
        <w:t xml:space="preserve"> </w:t>
      </w:r>
      <w:r>
        <w:rPr>
          <w:w w:val="105"/>
        </w:rPr>
        <w:t>plasma.</w:t>
      </w:r>
      <w:r>
        <w:rPr>
          <w:spacing w:val="53"/>
          <w:w w:val="105"/>
        </w:rPr>
        <w:t xml:space="preserve"> </w:t>
      </w:r>
      <w:r>
        <w:rPr>
          <w:w w:val="105"/>
        </w:rPr>
        <w:t>Because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corona</w:t>
      </w:r>
      <w:r>
        <w:rPr>
          <w:spacing w:val="24"/>
          <w:w w:val="111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optically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n,</w:t>
      </w:r>
      <w:r>
        <w:rPr>
          <w:spacing w:val="18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16"/>
          <w:w w:val="105"/>
        </w:rPr>
        <w:t xml:space="preserve"> </w:t>
      </w:r>
      <w:r>
        <w:rPr>
          <w:w w:val="105"/>
        </w:rPr>
        <w:t>are</w:t>
      </w:r>
      <w:r>
        <w:rPr>
          <w:spacing w:val="17"/>
          <w:w w:val="105"/>
        </w:rPr>
        <w:t xml:space="preserve"> </w:t>
      </w:r>
      <w:r>
        <w:rPr>
          <w:w w:val="105"/>
        </w:rPr>
        <w:t>able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directly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these</w:t>
      </w:r>
      <w:r>
        <w:rPr>
          <w:spacing w:val="16"/>
          <w:w w:val="105"/>
        </w:rPr>
        <w:t xml:space="preserve"> </w:t>
      </w:r>
      <w:r>
        <w:rPr>
          <w:w w:val="105"/>
        </w:rPr>
        <w:t>emissions.</w:t>
      </w:r>
    </w:p>
    <w:p w14:paraId="1DE4A766" w14:textId="1AF05EEA" w:rsidR="00D36D19" w:rsidRDefault="00E86034">
      <w:pPr>
        <w:pStyle w:val="BodyText"/>
        <w:spacing w:before="178" w:line="455" w:lineRule="auto"/>
        <w:ind w:left="120" w:right="118" w:firstLine="576"/>
        <w:jc w:val="both"/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503284880" behindDoc="1" locked="0" layoutInCell="1" allowOverlap="1" wp14:anchorId="1DE4A895" wp14:editId="46468886">
                <wp:simplePos x="0" y="0"/>
                <wp:positionH relativeFrom="page">
                  <wp:posOffset>914400</wp:posOffset>
                </wp:positionH>
                <wp:positionV relativeFrom="paragraph">
                  <wp:posOffset>1283335</wp:posOffset>
                </wp:positionV>
                <wp:extent cx="2377440" cy="1270"/>
                <wp:effectExtent l="0" t="635" r="10160" b="10795"/>
                <wp:wrapNone/>
                <wp:docPr id="43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1270"/>
                          <a:chOff x="1440" y="2021"/>
                          <a:chExt cx="3744" cy="2"/>
                        </a:xfrm>
                      </wpg:grpSpPr>
                      <wps:wsp>
                        <wps:cNvPr id="44" name="Freeform 10"/>
                        <wps:cNvSpPr>
                          <a:spLocks/>
                        </wps:cNvSpPr>
                        <wps:spPr bwMode="auto">
                          <a:xfrm>
                            <a:off x="1440" y="2021"/>
                            <a:ext cx="3744" cy="2"/>
                          </a:xfrm>
                          <a:custGeom>
                            <a:avLst/>
                            <a:gdLst>
                              <a:gd name="T0" fmla="+- 0 1440 1440"/>
                              <a:gd name="T1" fmla="*/ T0 w 3744"/>
                              <a:gd name="T2" fmla="+- 0 5184 1440"/>
                              <a:gd name="T3" fmla="*/ T2 w 374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744">
                                <a:moveTo>
                                  <a:pt x="0" y="0"/>
                                </a:moveTo>
                                <a:lnTo>
                                  <a:pt x="3744" y="0"/>
                                </a:lnTo>
                              </a:path>
                            </a:pathLst>
                          </a:custGeom>
                          <a:noFill/>
                          <a:ln w="505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D661B4" id="Group_x0020_9" o:spid="_x0000_s1026" style="position:absolute;margin-left:1in;margin-top:101.05pt;width:187.2pt;height:.1pt;z-index:-31600;mso-position-horizontal-relative:page" coordorigin="1440,2021" coordsize="3744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">
                <v:polyline id="Freeform_x0020_10" o:spid="_x0000_s1027" style="position:absolute;visibility:visible;mso-wrap-style:square;v-text-anchor:top" points="1440,2021,5184,2021" coordsize="374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+YJUxAAA&#10;ANsAAAAPAAAAZHJzL2Rvd25yZXYueG1sRI9Ba8JAFITvhf6H5Qne6kbRVlM3QYSAt7RWPL9mX5PQ&#10;7Nt0d43x33cLBY/DzHzDbPPRdGIg51vLCuazBARxZXXLtYLTR/G0BuEDssbOMim4kYc8e3zYYqrt&#10;ld9pOIZaRAj7FBU0IfSplL5qyKCf2Z44el/WGQxRulpqh9cIN51cJMmzNNhyXGiwp31D1ffxYhR8&#10;ruzhgm593ryV53IsN+6nOL0oNZ2Mu1cQgcZwD/+3D1rBcg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vmCVMQAAADbAAAADwAAAAAAAAAAAAAAAACXAgAAZHJzL2Rv&#10;d25yZXYueG1sUEsFBgAAAAAEAAQA9QAAAIgDAAAAAA==&#10;" filled="f" strokeweight="5054emu">
                  <v:path arrowok="t" o:connecttype="custom" o:connectlocs="0,0;3744,0" o:connectangles="0,0"/>
                </v:polyline>
                <w10:wrap anchorx="page"/>
              </v:group>
            </w:pict>
          </mc:Fallback>
        </mc:AlternateContent>
      </w:r>
      <w:r w:rsidR="004377DE">
        <w:rPr>
          <w:w w:val="105"/>
        </w:rPr>
        <w:t>The</w:t>
      </w:r>
      <w:r w:rsidR="004377DE">
        <w:rPr>
          <w:spacing w:val="13"/>
          <w:w w:val="105"/>
        </w:rPr>
        <w:t xml:space="preserve"> </w:t>
      </w:r>
      <w:r w:rsidR="004377DE">
        <w:rPr>
          <w:w w:val="105"/>
        </w:rPr>
        <w:t>HXRs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and</w:t>
      </w:r>
      <w:r w:rsidR="004377DE">
        <w:rPr>
          <w:spacing w:val="15"/>
          <w:w w:val="105"/>
        </w:rPr>
        <w:t xml:space="preserve"> </w:t>
      </w:r>
      <w:r w:rsidR="004377DE">
        <w:rPr>
          <w:spacing w:val="-3"/>
          <w:w w:val="105"/>
        </w:rPr>
        <w:t>m</w:t>
      </w:r>
      <w:r w:rsidR="004377DE">
        <w:rPr>
          <w:spacing w:val="-4"/>
          <w:w w:val="105"/>
        </w:rPr>
        <w:t>ic</w:t>
      </w:r>
      <w:r w:rsidR="004377DE">
        <w:rPr>
          <w:spacing w:val="-3"/>
          <w:w w:val="105"/>
        </w:rPr>
        <w:t>r</w:t>
      </w:r>
      <w:r w:rsidR="004377DE">
        <w:rPr>
          <w:spacing w:val="-4"/>
          <w:w w:val="105"/>
        </w:rPr>
        <w:t>ow</w:t>
      </w:r>
      <w:r w:rsidR="004377DE">
        <w:rPr>
          <w:spacing w:val="-3"/>
          <w:w w:val="105"/>
        </w:rPr>
        <w:t>av</w:t>
      </w:r>
      <w:r w:rsidR="004377DE">
        <w:rPr>
          <w:spacing w:val="-4"/>
          <w:w w:val="105"/>
        </w:rPr>
        <w:t>e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emission</w:t>
      </w:r>
      <w:r w:rsidR="004377DE">
        <w:rPr>
          <w:spacing w:val="15"/>
          <w:w w:val="105"/>
        </w:rPr>
        <w:t xml:space="preserve"> </w:t>
      </w:r>
      <w:r w:rsidR="004377DE">
        <w:rPr>
          <w:w w:val="105"/>
        </w:rPr>
        <w:t>tend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to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cease</w:t>
      </w:r>
      <w:r w:rsidR="004377DE">
        <w:rPr>
          <w:spacing w:val="13"/>
          <w:w w:val="105"/>
        </w:rPr>
        <w:t xml:space="preserve"> </w:t>
      </w:r>
      <w:r w:rsidR="004377DE">
        <w:rPr>
          <w:w w:val="105"/>
        </w:rPr>
        <w:t>within</w:t>
      </w:r>
      <w:r w:rsidR="004377DE">
        <w:rPr>
          <w:spacing w:val="14"/>
          <w:w w:val="105"/>
        </w:rPr>
        <w:t xml:space="preserve"> </w:t>
      </w:r>
      <w:r w:rsidR="004377DE">
        <w:rPr>
          <w:spacing w:val="-1"/>
          <w:w w:val="105"/>
        </w:rPr>
        <w:t>m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nut</w:t>
      </w:r>
      <w:r w:rsidR="004377DE">
        <w:rPr>
          <w:spacing w:val="-2"/>
          <w:w w:val="105"/>
        </w:rPr>
        <w:t>es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as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electron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b</w:t>
      </w:r>
      <w:r w:rsidR="004377DE">
        <w:rPr>
          <w:spacing w:val="1"/>
          <w:w w:val="105"/>
        </w:rPr>
        <w:t>e</w:t>
      </w:r>
      <w:r w:rsidR="004377DE">
        <w:rPr>
          <w:w w:val="105"/>
        </w:rPr>
        <w:t>am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stops.</w:t>
      </w:r>
      <w:r w:rsidR="004377DE">
        <w:rPr>
          <w:spacing w:val="24"/>
          <w:w w:val="109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23"/>
          <w:w w:val="105"/>
        </w:rPr>
        <w:t xml:space="preserve"> </w:t>
      </w:r>
      <w:r w:rsidR="004377DE">
        <w:rPr>
          <w:spacing w:val="1"/>
          <w:w w:val="105"/>
        </w:rPr>
        <w:t>p</w:t>
      </w:r>
      <w:r w:rsidR="004377DE">
        <w:rPr>
          <w:spacing w:val="2"/>
          <w:w w:val="105"/>
        </w:rPr>
        <w:t>e</w:t>
      </w:r>
      <w:r w:rsidR="004377DE">
        <w:rPr>
          <w:spacing w:val="1"/>
          <w:w w:val="105"/>
        </w:rPr>
        <w:t>r</w:t>
      </w:r>
      <w:r w:rsidR="004377DE">
        <w:rPr>
          <w:spacing w:val="2"/>
          <w:w w:val="105"/>
        </w:rPr>
        <w:t>io</w:t>
      </w:r>
      <w:r w:rsidR="004377DE">
        <w:rPr>
          <w:spacing w:val="1"/>
          <w:w w:val="105"/>
        </w:rPr>
        <w:t>d</w:t>
      </w:r>
      <w:r w:rsidR="004377DE">
        <w:rPr>
          <w:spacing w:val="23"/>
          <w:w w:val="105"/>
        </w:rPr>
        <w:t xml:space="preserve"> </w:t>
      </w:r>
      <w:r w:rsidR="004377DE">
        <w:rPr>
          <w:w w:val="105"/>
        </w:rPr>
        <w:t>that</w:t>
      </w:r>
      <w:r w:rsidR="004377DE">
        <w:rPr>
          <w:spacing w:val="24"/>
          <w:w w:val="105"/>
        </w:rPr>
        <w:t xml:space="preserve"> </w:t>
      </w:r>
      <w:r w:rsidR="004377DE">
        <w:rPr>
          <w:w w:val="105"/>
        </w:rPr>
        <w:t>these</w:t>
      </w:r>
      <w:r w:rsidR="004377DE">
        <w:rPr>
          <w:spacing w:val="23"/>
          <w:w w:val="105"/>
        </w:rPr>
        <w:t xml:space="preserve"> </w:t>
      </w:r>
      <w:r w:rsidR="004377DE">
        <w:rPr>
          <w:w w:val="105"/>
        </w:rPr>
        <w:t>emissions</w:t>
      </w:r>
      <w:r w:rsidR="004377DE">
        <w:rPr>
          <w:spacing w:val="23"/>
          <w:w w:val="105"/>
        </w:rPr>
        <w:t xml:space="preserve"> </w:t>
      </w:r>
      <w:r w:rsidR="004377DE">
        <w:rPr>
          <w:w w:val="105"/>
        </w:rPr>
        <w:t>persist</w:t>
      </w:r>
      <w:r w:rsidR="004377DE">
        <w:rPr>
          <w:spacing w:val="24"/>
          <w:w w:val="105"/>
        </w:rPr>
        <w:t xml:space="preserve"> </w:t>
      </w:r>
      <w:r w:rsidR="004377DE">
        <w:rPr>
          <w:w w:val="105"/>
        </w:rPr>
        <w:t>is</w:t>
      </w:r>
      <w:r w:rsidR="004377DE">
        <w:rPr>
          <w:spacing w:val="23"/>
          <w:w w:val="105"/>
        </w:rPr>
        <w:t xml:space="preserve"> </w:t>
      </w:r>
      <w:r w:rsidR="004377DE">
        <w:rPr>
          <w:spacing w:val="-2"/>
          <w:w w:val="105"/>
        </w:rPr>
        <w:t>kn</w:t>
      </w:r>
      <w:r w:rsidR="004377DE">
        <w:rPr>
          <w:spacing w:val="-3"/>
          <w:w w:val="105"/>
        </w:rPr>
        <w:t>ow</w:t>
      </w:r>
      <w:r w:rsidR="004377DE">
        <w:rPr>
          <w:spacing w:val="-2"/>
          <w:w w:val="105"/>
        </w:rPr>
        <w:t>n</w:t>
      </w:r>
      <w:r w:rsidR="004377DE">
        <w:rPr>
          <w:spacing w:val="24"/>
          <w:w w:val="105"/>
        </w:rPr>
        <w:t xml:space="preserve"> </w:t>
      </w:r>
      <w:r w:rsidR="004377DE">
        <w:rPr>
          <w:w w:val="105"/>
        </w:rPr>
        <w:t>as</w:t>
      </w:r>
      <w:r w:rsidR="004377DE">
        <w:rPr>
          <w:spacing w:val="23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23"/>
          <w:w w:val="105"/>
        </w:rPr>
        <w:t xml:space="preserve"> 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mpu</w:t>
      </w:r>
      <w:r w:rsidR="004377DE">
        <w:rPr>
          <w:spacing w:val="-2"/>
          <w:w w:val="105"/>
        </w:rPr>
        <w:t>lsi</w:t>
      </w:r>
      <w:r w:rsidR="004377DE">
        <w:rPr>
          <w:spacing w:val="-1"/>
          <w:w w:val="105"/>
        </w:rPr>
        <w:t>v</w:t>
      </w:r>
      <w:r w:rsidR="004377DE">
        <w:rPr>
          <w:spacing w:val="-2"/>
          <w:w w:val="105"/>
        </w:rPr>
        <w:t>e</w:t>
      </w:r>
      <w:r w:rsidR="004377DE">
        <w:rPr>
          <w:spacing w:val="24"/>
          <w:w w:val="105"/>
        </w:rPr>
        <w:t xml:space="preserve"> </w:t>
      </w:r>
      <w:r w:rsidR="004377DE">
        <w:rPr>
          <w:w w:val="105"/>
        </w:rPr>
        <w:t>phase</w:t>
      </w:r>
      <w:r w:rsidR="004377DE">
        <w:rPr>
          <w:spacing w:val="23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24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23"/>
          <w:w w:val="105"/>
        </w:rPr>
        <w:t xml:space="preserve"> </w:t>
      </w:r>
      <w:r w:rsidR="004377DE">
        <w:rPr>
          <w:w w:val="105"/>
        </w:rPr>
        <w:t>flare.</w:t>
      </w:r>
      <w:r w:rsidR="004377DE">
        <w:rPr>
          <w:spacing w:val="56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23"/>
          <w:w w:val="105"/>
        </w:rPr>
        <w:t xml:space="preserve"> </w:t>
      </w:r>
      <w:r w:rsidR="004377DE">
        <w:rPr>
          <w:w w:val="105"/>
        </w:rPr>
        <w:t>gradual</w:t>
      </w:r>
      <w:r w:rsidR="004377DE">
        <w:rPr>
          <w:spacing w:val="24"/>
          <w:w w:val="106"/>
        </w:rPr>
        <w:t xml:space="preserve"> </w:t>
      </w:r>
      <w:r w:rsidR="004377DE">
        <w:rPr>
          <w:w w:val="105"/>
        </w:rPr>
        <w:t>phase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is</w:t>
      </w:r>
      <w:r w:rsidR="004377DE">
        <w:rPr>
          <w:spacing w:val="40"/>
          <w:w w:val="105"/>
        </w:rPr>
        <w:t xml:space="preserve"> </w:t>
      </w:r>
      <w:r w:rsidR="004377DE">
        <w:rPr>
          <w:spacing w:val="-2"/>
          <w:w w:val="105"/>
        </w:rPr>
        <w:t>esse</w:t>
      </w:r>
      <w:r w:rsidR="004377DE">
        <w:rPr>
          <w:spacing w:val="-1"/>
          <w:w w:val="105"/>
        </w:rPr>
        <w:t>nt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al</w:t>
      </w:r>
      <w:r w:rsidR="004377DE">
        <w:rPr>
          <w:spacing w:val="-2"/>
          <w:w w:val="105"/>
        </w:rPr>
        <w:t>l</w:t>
      </w:r>
      <w:r w:rsidR="004377DE">
        <w:rPr>
          <w:spacing w:val="-1"/>
          <w:w w:val="105"/>
        </w:rPr>
        <w:t>y</w:t>
      </w:r>
      <w:r w:rsidR="004377DE">
        <w:rPr>
          <w:spacing w:val="40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atmospheric</w:t>
      </w:r>
      <w:r w:rsidR="004377DE">
        <w:rPr>
          <w:spacing w:val="40"/>
          <w:w w:val="105"/>
        </w:rPr>
        <w:t xml:space="preserve"> </w:t>
      </w:r>
      <w:r w:rsidR="004377DE">
        <w:rPr>
          <w:w w:val="105"/>
        </w:rPr>
        <w:t>response</w:t>
      </w:r>
      <w:r w:rsidR="004377DE">
        <w:rPr>
          <w:spacing w:val="40"/>
          <w:w w:val="105"/>
        </w:rPr>
        <w:t xml:space="preserve"> </w:t>
      </w:r>
      <w:r w:rsidR="004377DE">
        <w:rPr>
          <w:w w:val="105"/>
        </w:rPr>
        <w:t>to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40"/>
          <w:w w:val="105"/>
        </w:rPr>
        <w:t xml:space="preserve"> </w:t>
      </w:r>
      <w:r w:rsidR="004377DE">
        <w:rPr>
          <w:spacing w:val="-1"/>
          <w:w w:val="105"/>
        </w:rPr>
        <w:t>d</w:t>
      </w:r>
      <w:r w:rsidR="004377DE">
        <w:rPr>
          <w:spacing w:val="-2"/>
          <w:w w:val="105"/>
        </w:rPr>
        <w:t>is</w:t>
      </w:r>
      <w:r w:rsidR="004377DE">
        <w:rPr>
          <w:spacing w:val="-1"/>
          <w:w w:val="105"/>
        </w:rPr>
        <w:t>turban</w:t>
      </w:r>
      <w:r w:rsidR="004377DE">
        <w:rPr>
          <w:spacing w:val="-2"/>
          <w:w w:val="105"/>
        </w:rPr>
        <w:t>ce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40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40"/>
          <w:w w:val="105"/>
        </w:rPr>
        <w:t xml:space="preserve"> 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mpu</w:t>
      </w:r>
      <w:r w:rsidR="004377DE">
        <w:rPr>
          <w:spacing w:val="-2"/>
          <w:w w:val="105"/>
        </w:rPr>
        <w:t>lsi</w:t>
      </w:r>
      <w:r w:rsidR="004377DE">
        <w:rPr>
          <w:spacing w:val="-1"/>
          <w:w w:val="105"/>
        </w:rPr>
        <w:t>v</w:t>
      </w:r>
      <w:r w:rsidR="004377DE">
        <w:rPr>
          <w:spacing w:val="-2"/>
          <w:w w:val="105"/>
        </w:rPr>
        <w:t>e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phase;</w:t>
      </w:r>
      <w:r w:rsidR="004377DE">
        <w:rPr>
          <w:spacing w:val="49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40"/>
          <w:w w:val="105"/>
        </w:rPr>
        <w:t xml:space="preserve"> </w:t>
      </w:r>
      <w:r w:rsidR="004377DE">
        <w:rPr>
          <w:w w:val="105"/>
        </w:rPr>
        <w:t>hot</w:t>
      </w:r>
      <w:r w:rsidR="004377DE">
        <w:rPr>
          <w:spacing w:val="48"/>
          <w:w w:val="113"/>
        </w:rPr>
        <w:t xml:space="preserve"> </w:t>
      </w:r>
      <w:r w:rsidR="004377DE">
        <w:rPr>
          <w:w w:val="105"/>
        </w:rPr>
        <w:t>plasma</w:t>
      </w:r>
      <w:r w:rsidR="004377DE">
        <w:rPr>
          <w:spacing w:val="32"/>
          <w:w w:val="105"/>
        </w:rPr>
        <w:t xml:space="preserve"> </w:t>
      </w:r>
      <w:r w:rsidR="004377DE">
        <w:rPr>
          <w:spacing w:val="-2"/>
          <w:w w:val="105"/>
        </w:rPr>
        <w:t>(up</w:t>
      </w:r>
      <w:r w:rsidR="004377DE">
        <w:rPr>
          <w:spacing w:val="-3"/>
          <w:w w:val="105"/>
        </w:rPr>
        <w:t>w</w:t>
      </w:r>
      <w:r w:rsidR="004377DE">
        <w:rPr>
          <w:spacing w:val="-2"/>
          <w:w w:val="105"/>
        </w:rPr>
        <w:t>ard</w:t>
      </w:r>
      <w:r w:rsidR="004377DE">
        <w:rPr>
          <w:spacing w:val="-3"/>
          <w:w w:val="105"/>
        </w:rPr>
        <w:t>s</w:t>
      </w:r>
      <w:r w:rsidR="004377DE">
        <w:rPr>
          <w:spacing w:val="32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33"/>
          <w:w w:val="105"/>
        </w:rPr>
        <w:t xml:space="preserve"> </w:t>
      </w:r>
      <w:r w:rsidR="004377DE">
        <w:rPr>
          <w:w w:val="105"/>
        </w:rPr>
        <w:t>50</w:t>
      </w:r>
      <w:r w:rsidR="004377DE">
        <w:rPr>
          <w:spacing w:val="32"/>
          <w:w w:val="105"/>
        </w:rPr>
        <w:t xml:space="preserve"> </w:t>
      </w:r>
      <w:r w:rsidR="004377DE">
        <w:rPr>
          <w:w w:val="105"/>
        </w:rPr>
        <w:t>MK)</w:t>
      </w:r>
      <w:r w:rsidR="004377DE">
        <w:rPr>
          <w:spacing w:val="33"/>
          <w:w w:val="105"/>
        </w:rPr>
        <w:t xml:space="preserve"> </w:t>
      </w:r>
      <w:r w:rsidR="004377DE">
        <w:rPr>
          <w:spacing w:val="1"/>
          <w:w w:val="105"/>
        </w:rPr>
        <w:t>cools</w:t>
      </w:r>
      <w:r w:rsidR="004377DE">
        <w:rPr>
          <w:spacing w:val="32"/>
          <w:w w:val="105"/>
        </w:rPr>
        <w:t xml:space="preserve"> </w:t>
      </w:r>
      <w:r w:rsidR="004377DE">
        <w:rPr>
          <w:w w:val="105"/>
        </w:rPr>
        <w:t>and</w:t>
      </w:r>
      <w:r w:rsidR="004377DE">
        <w:rPr>
          <w:spacing w:val="32"/>
          <w:w w:val="105"/>
        </w:rPr>
        <w:t xml:space="preserve"> </w:t>
      </w:r>
      <w:r w:rsidR="004377DE">
        <w:rPr>
          <w:spacing w:val="-4"/>
          <w:w w:val="105"/>
        </w:rPr>
        <w:t>lowe</w:t>
      </w:r>
      <w:r w:rsidR="004377DE">
        <w:rPr>
          <w:spacing w:val="-3"/>
          <w:w w:val="105"/>
        </w:rPr>
        <w:t>r</w:t>
      </w:r>
      <w:r w:rsidR="004377DE">
        <w:rPr>
          <w:spacing w:val="33"/>
          <w:w w:val="105"/>
        </w:rPr>
        <w:t xml:space="preserve"> </w:t>
      </w:r>
      <w:r w:rsidR="004377DE">
        <w:rPr>
          <w:w w:val="105"/>
        </w:rPr>
        <w:t>ionization</w:t>
      </w:r>
      <w:r w:rsidR="004377DE">
        <w:rPr>
          <w:spacing w:val="32"/>
          <w:w w:val="105"/>
        </w:rPr>
        <w:t xml:space="preserve"> </w:t>
      </w:r>
      <w:r w:rsidR="004377DE">
        <w:rPr>
          <w:w w:val="105"/>
        </w:rPr>
        <w:t>states</w:t>
      </w:r>
      <w:r w:rsidR="004377DE">
        <w:rPr>
          <w:spacing w:val="33"/>
          <w:w w:val="105"/>
        </w:rPr>
        <w:t xml:space="preserve"> </w:t>
      </w:r>
      <w:r w:rsidR="004377DE">
        <w:rPr>
          <w:w w:val="105"/>
        </w:rPr>
        <w:t>see</w:t>
      </w:r>
      <w:r w:rsidR="004377DE">
        <w:rPr>
          <w:spacing w:val="32"/>
          <w:w w:val="105"/>
        </w:rPr>
        <w:t xml:space="preserve"> </w:t>
      </w:r>
      <w:r w:rsidR="004377DE">
        <w:rPr>
          <w:w w:val="105"/>
        </w:rPr>
        <w:t>an</w:t>
      </w:r>
      <w:r w:rsidR="004377DE">
        <w:rPr>
          <w:spacing w:val="33"/>
          <w:w w:val="105"/>
        </w:rPr>
        <w:t xml:space="preserve"> 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nhan</w:t>
      </w:r>
      <w:r w:rsidR="004377DE">
        <w:rPr>
          <w:spacing w:val="-2"/>
          <w:w w:val="105"/>
        </w:rPr>
        <w:t>ce</w:t>
      </w:r>
      <w:r w:rsidR="004377DE">
        <w:rPr>
          <w:spacing w:val="-1"/>
          <w:w w:val="105"/>
        </w:rPr>
        <w:t>m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nt.</w:t>
      </w:r>
      <w:r w:rsidR="004377DE">
        <w:rPr>
          <w:w w:val="105"/>
        </w:rPr>
        <w:t xml:space="preserve"> </w:t>
      </w:r>
      <w:r w:rsidR="004377DE">
        <w:rPr>
          <w:spacing w:val="31"/>
          <w:w w:val="105"/>
        </w:rPr>
        <w:t xml:space="preserve"> </w:t>
      </w:r>
      <w:r w:rsidR="004377DE">
        <w:rPr>
          <w:w w:val="105"/>
        </w:rPr>
        <w:t>Those</w:t>
      </w:r>
      <w:r w:rsidR="004377DE">
        <w:rPr>
          <w:spacing w:val="32"/>
          <w:w w:val="105"/>
        </w:rPr>
        <w:t xml:space="preserve"> </w:t>
      </w:r>
      <w:r w:rsidR="004377DE">
        <w:rPr>
          <w:spacing w:val="-4"/>
          <w:w w:val="105"/>
        </w:rPr>
        <w:t>lowe</w:t>
      </w:r>
      <w:r w:rsidR="004377DE">
        <w:rPr>
          <w:spacing w:val="-3"/>
          <w:w w:val="105"/>
        </w:rPr>
        <w:t>r</w:t>
      </w:r>
    </w:p>
    <w:p w14:paraId="1DE4A767" w14:textId="77777777" w:rsidR="00D36D19" w:rsidRDefault="004377DE">
      <w:pPr>
        <w:spacing w:line="180" w:lineRule="exact"/>
        <w:ind w:left="36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w w:val="115"/>
          <w:position w:val="8"/>
          <w:sz w:val="12"/>
        </w:rPr>
        <w:t>6</w:t>
      </w:r>
      <w:r>
        <w:rPr>
          <w:rFonts w:ascii="Times New Roman"/>
          <w:spacing w:val="11"/>
          <w:w w:val="115"/>
          <w:position w:val="8"/>
          <w:sz w:val="12"/>
        </w:rPr>
        <w:t xml:space="preserve"> </w:t>
      </w:r>
      <w:bookmarkStart w:id="102" w:name="_bookmark22"/>
      <w:bookmarkEnd w:id="102"/>
      <w:r>
        <w:rPr>
          <w:rFonts w:ascii="Times New Roman"/>
          <w:w w:val="115"/>
          <w:sz w:val="18"/>
        </w:rPr>
        <w:t>Non-thermal</w:t>
      </w:r>
      <w:r>
        <w:rPr>
          <w:rFonts w:ascii="Times New Roman"/>
          <w:spacing w:val="-12"/>
          <w:w w:val="115"/>
          <w:sz w:val="18"/>
        </w:rPr>
        <w:t xml:space="preserve"> </w:t>
      </w:r>
      <w:r>
        <w:rPr>
          <w:rFonts w:ascii="Times New Roman"/>
          <w:w w:val="115"/>
          <w:sz w:val="18"/>
        </w:rPr>
        <w:t>implies</w:t>
      </w:r>
      <w:r>
        <w:rPr>
          <w:rFonts w:ascii="Times New Roman"/>
          <w:spacing w:val="-13"/>
          <w:w w:val="115"/>
          <w:sz w:val="18"/>
        </w:rPr>
        <w:t xml:space="preserve"> </w:t>
      </w:r>
      <w:r>
        <w:rPr>
          <w:rFonts w:ascii="Times New Roman"/>
          <w:w w:val="115"/>
          <w:sz w:val="18"/>
        </w:rPr>
        <w:t>that</w:t>
      </w:r>
      <w:r>
        <w:rPr>
          <w:rFonts w:ascii="Times New Roman"/>
          <w:spacing w:val="-12"/>
          <w:w w:val="115"/>
          <w:sz w:val="18"/>
        </w:rPr>
        <w:t xml:space="preserve"> </w:t>
      </w:r>
      <w:r>
        <w:rPr>
          <w:rFonts w:ascii="Times New Roman"/>
          <w:w w:val="115"/>
          <w:sz w:val="18"/>
        </w:rPr>
        <w:t>the</w:t>
      </w:r>
      <w:r>
        <w:rPr>
          <w:rFonts w:ascii="Times New Roman"/>
          <w:spacing w:val="-13"/>
          <w:w w:val="115"/>
          <w:sz w:val="18"/>
        </w:rPr>
        <w:t xml:space="preserve"> </w:t>
      </w:r>
      <w:r>
        <w:rPr>
          <w:rFonts w:ascii="Times New Roman"/>
          <w:spacing w:val="-2"/>
          <w:w w:val="115"/>
          <w:sz w:val="18"/>
        </w:rPr>
        <w:t>veloci</w:t>
      </w:r>
      <w:r>
        <w:rPr>
          <w:rFonts w:ascii="Times New Roman"/>
          <w:spacing w:val="-1"/>
          <w:w w:val="115"/>
          <w:sz w:val="18"/>
        </w:rPr>
        <w:t>t</w:t>
      </w:r>
      <w:r>
        <w:rPr>
          <w:rFonts w:ascii="Times New Roman"/>
          <w:spacing w:val="-2"/>
          <w:w w:val="115"/>
          <w:sz w:val="18"/>
        </w:rPr>
        <w:t>y</w:t>
      </w:r>
      <w:r>
        <w:rPr>
          <w:rFonts w:ascii="Times New Roman"/>
          <w:spacing w:val="-12"/>
          <w:w w:val="115"/>
          <w:sz w:val="18"/>
        </w:rPr>
        <w:t xml:space="preserve"> </w:t>
      </w:r>
      <w:r>
        <w:rPr>
          <w:rFonts w:ascii="Times New Roman"/>
          <w:w w:val="115"/>
          <w:sz w:val="18"/>
        </w:rPr>
        <w:t>distribution</w:t>
      </w:r>
      <w:r>
        <w:rPr>
          <w:rFonts w:ascii="Times New Roman"/>
          <w:spacing w:val="-12"/>
          <w:w w:val="115"/>
          <w:sz w:val="18"/>
        </w:rPr>
        <w:t xml:space="preserve"> </w:t>
      </w:r>
      <w:r>
        <w:rPr>
          <w:rFonts w:ascii="Times New Roman"/>
          <w:w w:val="115"/>
          <w:sz w:val="18"/>
        </w:rPr>
        <w:t>is</w:t>
      </w:r>
      <w:r>
        <w:rPr>
          <w:rFonts w:ascii="Times New Roman"/>
          <w:spacing w:val="-13"/>
          <w:w w:val="115"/>
          <w:sz w:val="18"/>
        </w:rPr>
        <w:t xml:space="preserve"> </w:t>
      </w:r>
      <w:r>
        <w:rPr>
          <w:rFonts w:ascii="Times New Roman"/>
          <w:w w:val="115"/>
          <w:sz w:val="18"/>
        </w:rPr>
        <w:t>not</w:t>
      </w:r>
      <w:r>
        <w:rPr>
          <w:rFonts w:ascii="Times New Roman"/>
          <w:spacing w:val="-12"/>
          <w:w w:val="115"/>
          <w:sz w:val="18"/>
        </w:rPr>
        <w:t xml:space="preserve"> </w:t>
      </w:r>
      <w:proofErr w:type="spellStart"/>
      <w:r>
        <w:rPr>
          <w:rFonts w:ascii="Times New Roman"/>
          <w:spacing w:val="-2"/>
          <w:w w:val="115"/>
          <w:sz w:val="18"/>
        </w:rPr>
        <w:t>Maxwelli</w:t>
      </w:r>
      <w:r>
        <w:rPr>
          <w:rFonts w:ascii="Times New Roman"/>
          <w:spacing w:val="-1"/>
          <w:w w:val="115"/>
          <w:sz w:val="18"/>
        </w:rPr>
        <w:t>an</w:t>
      </w:r>
      <w:proofErr w:type="spellEnd"/>
    </w:p>
    <w:p w14:paraId="1DE4A768" w14:textId="77777777" w:rsidR="00D36D19" w:rsidRDefault="00D36D19">
      <w:pPr>
        <w:spacing w:line="180" w:lineRule="exact"/>
        <w:rPr>
          <w:rFonts w:ascii="Times New Roman" w:eastAsia="Times New Roman" w:hAnsi="Times New Roman" w:cs="Times New Roman"/>
          <w:sz w:val="18"/>
          <w:szCs w:val="18"/>
        </w:rPr>
        <w:sectPr w:rsidR="00D36D19">
          <w:headerReference w:type="default" r:id="rId35"/>
          <w:pgSz w:w="12240" w:h="15840"/>
          <w:pgMar w:top="1340" w:right="1320" w:bottom="280" w:left="1320" w:header="1132" w:footer="0" w:gutter="0"/>
          <w:pgNumType w:start="22"/>
          <w:cols w:space="720"/>
        </w:sectPr>
      </w:pPr>
    </w:p>
    <w:p w14:paraId="1DE4A769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6"/>
          <w:szCs w:val="6"/>
        </w:rPr>
      </w:pPr>
    </w:p>
    <w:p w14:paraId="1DE4A76A" w14:textId="30D4B386" w:rsidR="00D36D19" w:rsidRDefault="00E86034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mc:AlternateContent>
          <mc:Choice Requires="wpg">
            <w:drawing>
              <wp:inline distT="0" distB="0" distL="0" distR="0" wp14:anchorId="1DE4A896" wp14:editId="497BE388">
                <wp:extent cx="5944235" cy="3126740"/>
                <wp:effectExtent l="0" t="0" r="0" b="0"/>
                <wp:docPr id="40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3126740"/>
                          <a:chOff x="0" y="0"/>
                          <a:chExt cx="9361" cy="4924"/>
                        </a:xfrm>
                      </wpg:grpSpPr>
                      <pic:pic xmlns:pic="http://schemas.openxmlformats.org/drawingml/2006/picture">
                        <pic:nvPicPr>
                          <pic:cNvPr id="41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4"/>
                            <a:ext cx="9360" cy="4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9142" y="0"/>
                            <a:ext cx="219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E4A8D7" w14:textId="77777777" w:rsidR="00AE6A8C" w:rsidRDefault="00AE6A8C">
                              <w:pPr>
                                <w:spacing w:line="211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  <w:bookmarkStart w:id="103" w:name="_bookmark23"/>
                              <w:bookmarkEnd w:id="103"/>
                              <w:r>
                                <w:rPr>
                                  <w:rFonts w:ascii="Times New Roman"/>
                                  <w:w w:val="95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E4A896" id="Group_x0020_6" o:spid="_x0000_s1030" style="width:468.05pt;height:246.2pt;mso-position-horizontal-relative:char;mso-position-vertical-relative:line" coordsize="9361,4924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_x0020_8" o:spid="_x0000_s1031" type="#_x0000_t75" style="position:absolute;top:164;width:9360;height:475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9Z&#10;KenEAAAA2wAAAA8AAABkcnMvZG93bnJldi54bWxEj81qwzAQhO+FvIPYQG+NnFJKcKOEkGAIlB7y&#10;11wXa2uZWisjbRO3T18VCjkOM/MNM18OvlMXiqkNbGA6KUAR18G23Bg4HqqHGagkyBa7wGTgmxIs&#10;F6O7OZY2XHlHl700KkM4lWjAifSl1ql25DFNQk+cvY8QPUqWsdE24jXDfacfi+JZe2w5Lzjsae2o&#10;/tx/eQOv7p0O7c+ucuft+lTJWeJp82bM/XhYvYASGuQW/m9vrYGnKfx9yT9AL34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M9ZKenEAAAA2wAAAA8AAAAAAAAAAAAAAAAAnAIA&#10;AGRycy9kb3ducmV2LnhtbFBLBQYAAAAABAAEAPcAAACNAwAAAAA=&#10;">
                  <v:imagedata r:id="rId37" o:title=""/>
                </v:shape>
                <v:shape id="_x0000_s1032" type="#_x0000_t202" style="position:absolute;left:9142;width:219;height:21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FLZGwwAA&#10;ANsAAAAPAAAAZHJzL2Rvd25yZXYueG1sRI9Ba8JAFITvQv/D8gredKOI2OgqUhQKQjGmB4/P7DNZ&#10;zL5Ns1uN/74rCB6HmfmGWaw6W4srtd44VjAaJiCIC6cNlwp+8u1gBsIHZI21Y1JwJw+r5Vtvgal2&#10;N87oegiliBD2KSqoQmhSKX1RkUU/dA1x9M6utRiibEupW7xFuK3lOEmm0qLhuFBhQ58VFZfDn1Ww&#10;PnK2Mb/fp312zkyefyS8m16U6r936zmIQF14hZ/tL61gMobHl/gD5P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ZFLZGwwAAANsAAAAPAAAAAAAAAAAAAAAAAJcCAABkcnMvZG93&#10;bnJldi54bWxQSwUGAAAAAAQABAD1AAAAhwMAAAAA&#10;" filled="f" stroked="f">
                  <v:textbox inset="0,0,0,0">
                    <w:txbxContent>
                      <w:p w14:paraId="1DE4A8D7" w14:textId="77777777" w:rsidR="00AE6A8C" w:rsidRDefault="00AE6A8C">
                        <w:pPr>
                          <w:spacing w:line="211" w:lineRule="exact"/>
                          <w:rPr>
                            <w:rFonts w:ascii="Times New Roman" w:eastAsia="Times New Roman" w:hAnsi="Times New Roman" w:cs="Times New Roman"/>
                          </w:rPr>
                        </w:pPr>
                        <w:bookmarkStart w:id="104" w:name="_bookmark23"/>
                        <w:bookmarkEnd w:id="104"/>
                        <w:r>
                          <w:rPr>
                            <w:rFonts w:ascii="Times New Roman"/>
                            <w:w w:val="95"/>
                          </w:rPr>
                          <w:t>23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DE4A76B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6C" w14:textId="77777777" w:rsidR="00D36D19" w:rsidRDefault="004377DE">
      <w:pPr>
        <w:pStyle w:val="BodyText"/>
        <w:spacing w:before="192" w:line="257" w:lineRule="auto"/>
        <w:ind w:left="100" w:right="119"/>
        <w:jc w:val="both"/>
      </w:pPr>
      <w:r>
        <w:rPr>
          <w:w w:val="105"/>
        </w:rPr>
        <w:t>Figure</w:t>
      </w:r>
      <w:r>
        <w:rPr>
          <w:spacing w:val="23"/>
          <w:w w:val="105"/>
        </w:rPr>
        <w:t xml:space="preserve"> </w:t>
      </w:r>
      <w:r>
        <w:rPr>
          <w:w w:val="105"/>
        </w:rPr>
        <w:t>2.13:</w:t>
      </w:r>
      <w:r>
        <w:rPr>
          <w:spacing w:val="53"/>
          <w:w w:val="105"/>
        </w:rPr>
        <w:t xml:space="preserve"> </w:t>
      </w:r>
      <w:r>
        <w:rPr>
          <w:spacing w:val="-1"/>
          <w:w w:val="105"/>
        </w:rPr>
        <w:t>(</w:t>
      </w:r>
      <w:r>
        <w:rPr>
          <w:spacing w:val="-2"/>
          <w:w w:val="105"/>
        </w:rPr>
        <w:t>Lef</w:t>
      </w:r>
      <w:r>
        <w:rPr>
          <w:spacing w:val="-1"/>
          <w:w w:val="105"/>
        </w:rPr>
        <w:t>t)</w:t>
      </w:r>
      <w:r>
        <w:rPr>
          <w:spacing w:val="23"/>
          <w:w w:val="105"/>
        </w:rPr>
        <w:t xml:space="preserve"> </w:t>
      </w:r>
      <w:r>
        <w:rPr>
          <w:w w:val="105"/>
        </w:rPr>
        <w:t>SXR</w:t>
      </w:r>
      <w:r>
        <w:rPr>
          <w:spacing w:val="24"/>
          <w:w w:val="105"/>
        </w:rPr>
        <w:t xml:space="preserve"> </w:t>
      </w:r>
      <w:r>
        <w:rPr>
          <w:w w:val="105"/>
        </w:rPr>
        <w:t>image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un</w:t>
      </w:r>
      <w:r>
        <w:rPr>
          <w:spacing w:val="23"/>
          <w:w w:val="105"/>
        </w:rPr>
        <w:t xml:space="preserve"> </w:t>
      </w:r>
      <w:r>
        <w:rPr>
          <w:w w:val="105"/>
        </w:rPr>
        <w:t>during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flare</w:t>
      </w:r>
      <w:r>
        <w:rPr>
          <w:spacing w:val="23"/>
          <w:w w:val="105"/>
        </w:rPr>
        <w:t xml:space="preserve"> </w:t>
      </w:r>
      <w:r>
        <w:rPr>
          <w:w w:val="105"/>
        </w:rPr>
        <w:t>on</w:t>
      </w:r>
      <w:r>
        <w:rPr>
          <w:spacing w:val="23"/>
          <w:w w:val="105"/>
        </w:rPr>
        <w:t xml:space="preserve"> </w:t>
      </w:r>
      <w:r>
        <w:rPr>
          <w:w w:val="105"/>
        </w:rPr>
        <w:t>1992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January</w:t>
      </w:r>
      <w:r>
        <w:rPr>
          <w:spacing w:val="23"/>
          <w:w w:val="105"/>
        </w:rPr>
        <w:t xml:space="preserve"> </w:t>
      </w:r>
      <w:r>
        <w:rPr>
          <w:w w:val="105"/>
        </w:rPr>
        <w:t>13.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(R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ght)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flaring</w:t>
      </w:r>
      <w:r>
        <w:rPr>
          <w:spacing w:val="23"/>
          <w:w w:val="99"/>
        </w:rPr>
        <w:t xml:space="preserve"> </w:t>
      </w:r>
      <w:r>
        <w:rPr>
          <w:spacing w:val="1"/>
          <w:w w:val="105"/>
        </w:rPr>
        <w:t>loops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40"/>
          <w:w w:val="105"/>
        </w:rPr>
        <w:t xml:space="preserve"> </w:t>
      </w:r>
      <w:r>
        <w:rPr>
          <w:w w:val="105"/>
        </w:rPr>
        <w:t>SXR</w:t>
      </w:r>
      <w:r>
        <w:rPr>
          <w:spacing w:val="40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HXR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w w:val="105"/>
        </w:rPr>
        <w:t>Images</w:t>
      </w:r>
      <w:r>
        <w:rPr>
          <w:spacing w:val="39"/>
          <w:w w:val="105"/>
        </w:rPr>
        <w:t xml:space="preserve"> </w:t>
      </w:r>
      <w:r>
        <w:rPr>
          <w:w w:val="105"/>
        </w:rPr>
        <w:t>from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0"/>
          <w:w w:val="105"/>
        </w:rPr>
        <w:t xml:space="preserve"> </w:t>
      </w:r>
      <w:r>
        <w:rPr>
          <w:w w:val="105"/>
        </w:rPr>
        <w:t>onboard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proofErr w:type="spellStart"/>
      <w:r>
        <w:rPr>
          <w:spacing w:val="-6"/>
          <w:w w:val="105"/>
        </w:rPr>
        <w:t>Yohkoh</w:t>
      </w:r>
      <w:proofErr w:type="spellEnd"/>
      <w:r>
        <w:rPr>
          <w:spacing w:val="40"/>
          <w:w w:val="105"/>
        </w:rPr>
        <w:t xml:space="preserve"> </w:t>
      </w:r>
      <w:r>
        <w:rPr>
          <w:w w:val="105"/>
        </w:rPr>
        <w:t>spacecraft.</w:t>
      </w:r>
      <w:r>
        <w:rPr>
          <w:spacing w:val="29"/>
          <w:w w:val="109"/>
        </w:rPr>
        <w:t xml:space="preserve"> </w:t>
      </w:r>
      <w:r>
        <w:rPr>
          <w:w w:val="105"/>
        </w:rPr>
        <w:t>Figure</w:t>
      </w:r>
      <w:r>
        <w:rPr>
          <w:spacing w:val="10"/>
          <w:w w:val="105"/>
        </w:rPr>
        <w:t xml:space="preserve"> </w:t>
      </w:r>
      <w:r>
        <w:rPr>
          <w:w w:val="105"/>
        </w:rPr>
        <w:t>courtesy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hyperlink w:anchor="_bookmark31" w:history="1">
        <w:r>
          <w:rPr>
            <w:w w:val="105"/>
          </w:rPr>
          <w:t>Holman</w:t>
        </w:r>
      </w:hyperlink>
      <w:r>
        <w:rPr>
          <w:spacing w:val="10"/>
          <w:w w:val="105"/>
        </w:rPr>
        <w:t xml:space="preserve"> </w:t>
      </w:r>
      <w:r>
        <w:rPr>
          <w:w w:val="105"/>
        </w:rPr>
        <w:t>(</w:t>
      </w:r>
      <w:hyperlink w:anchor="_bookmark31" w:history="1">
        <w:r>
          <w:rPr>
            <w:w w:val="105"/>
          </w:rPr>
          <w:t>2008)</w:t>
        </w:r>
      </w:hyperlink>
      <w:r>
        <w:rPr>
          <w:w w:val="105"/>
        </w:rPr>
        <w:t>.</w:t>
      </w:r>
    </w:p>
    <w:p w14:paraId="1DE4A76D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6E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6F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70" w14:textId="77777777" w:rsidR="00D36D19" w:rsidRDefault="00D36D19">
      <w:pPr>
        <w:spacing w:before="7"/>
        <w:rPr>
          <w:rFonts w:ascii="Times New Roman" w:eastAsia="Times New Roman" w:hAnsi="Times New Roman" w:cs="Times New Roman"/>
          <w:sz w:val="19"/>
          <w:szCs w:val="19"/>
        </w:rPr>
      </w:pPr>
    </w:p>
    <w:p w14:paraId="1DE4A771" w14:textId="726A5FDA" w:rsidR="00D36D19" w:rsidRDefault="004377DE">
      <w:pPr>
        <w:pStyle w:val="BodyText"/>
        <w:spacing w:line="455" w:lineRule="auto"/>
        <w:ind w:left="100" w:right="118"/>
        <w:jc w:val="both"/>
      </w:pPr>
      <w:r>
        <w:rPr>
          <w:w w:val="110"/>
        </w:rPr>
        <w:t>ionization</w:t>
      </w:r>
      <w:r>
        <w:rPr>
          <w:spacing w:val="-23"/>
          <w:w w:val="110"/>
        </w:rPr>
        <w:t xml:space="preserve"> </w:t>
      </w:r>
      <w:r>
        <w:rPr>
          <w:w w:val="110"/>
        </w:rPr>
        <w:t>states</w:t>
      </w:r>
      <w:r>
        <w:rPr>
          <w:spacing w:val="-23"/>
          <w:w w:val="110"/>
        </w:rPr>
        <w:t xml:space="preserve"> </w:t>
      </w:r>
      <w:r>
        <w:rPr>
          <w:w w:val="110"/>
        </w:rPr>
        <w:t>radiate,</w:t>
      </w:r>
      <w:r>
        <w:rPr>
          <w:spacing w:val="-20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-22"/>
          <w:w w:val="110"/>
        </w:rPr>
        <w:t xml:space="preserve"> </w:t>
      </w:r>
      <w:r>
        <w:rPr>
          <w:spacing w:val="-3"/>
          <w:w w:val="110"/>
        </w:rPr>
        <w:t>makes</w:t>
      </w:r>
      <w:r>
        <w:rPr>
          <w:spacing w:val="-23"/>
          <w:w w:val="110"/>
        </w:rPr>
        <w:t xml:space="preserve"> </w:t>
      </w:r>
      <w:r>
        <w:rPr>
          <w:w w:val="110"/>
        </w:rPr>
        <w:t>them</w:t>
      </w:r>
      <w:r>
        <w:rPr>
          <w:spacing w:val="-22"/>
          <w:w w:val="110"/>
        </w:rPr>
        <w:t xml:space="preserve"> </w:t>
      </w:r>
      <w:r>
        <w:rPr>
          <w:spacing w:val="-3"/>
          <w:w w:val="110"/>
        </w:rPr>
        <w:t>obse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ab</w:t>
      </w:r>
      <w:r>
        <w:rPr>
          <w:spacing w:val="-3"/>
          <w:w w:val="110"/>
        </w:rPr>
        <w:t>le</w:t>
      </w:r>
      <w:r>
        <w:rPr>
          <w:spacing w:val="-23"/>
          <w:w w:val="110"/>
        </w:rPr>
        <w:t xml:space="preserve"> </w:t>
      </w:r>
      <w:r>
        <w:rPr>
          <w:w w:val="110"/>
        </w:rPr>
        <w:t>and</w:t>
      </w:r>
      <w:r>
        <w:rPr>
          <w:spacing w:val="-23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but</w:t>
      </w:r>
      <w:r>
        <w:rPr>
          <w:spacing w:val="-2"/>
          <w:w w:val="110"/>
        </w:rPr>
        <w:t>es</w:t>
      </w:r>
      <w:r>
        <w:rPr>
          <w:spacing w:val="-22"/>
          <w:w w:val="110"/>
        </w:rPr>
        <w:t xml:space="preserve"> </w:t>
      </w:r>
      <w:r>
        <w:rPr>
          <w:w w:val="110"/>
        </w:rPr>
        <w:t>to</w:t>
      </w:r>
      <w:r>
        <w:rPr>
          <w:spacing w:val="-23"/>
          <w:w w:val="110"/>
        </w:rPr>
        <w:t xml:space="preserve"> </w:t>
      </w:r>
      <w:r>
        <w:rPr>
          <w:w w:val="110"/>
        </w:rPr>
        <w:t>the</w:t>
      </w:r>
      <w:r>
        <w:rPr>
          <w:spacing w:val="-23"/>
          <w:w w:val="110"/>
        </w:rPr>
        <w:t xml:space="preserve"> </w:t>
      </w:r>
      <w:r>
        <w:rPr>
          <w:w w:val="110"/>
        </w:rPr>
        <w:t>cooling</w:t>
      </w:r>
      <w:r>
        <w:rPr>
          <w:spacing w:val="-22"/>
          <w:w w:val="110"/>
        </w:rPr>
        <w:t xml:space="preserve"> </w:t>
      </w:r>
      <w:r>
        <w:rPr>
          <w:w w:val="110"/>
        </w:rPr>
        <w:t>of</w:t>
      </w:r>
      <w:r>
        <w:rPr>
          <w:spacing w:val="-23"/>
          <w:w w:val="110"/>
        </w:rPr>
        <w:t xml:space="preserve"> </w:t>
      </w:r>
      <w:r>
        <w:rPr>
          <w:w w:val="110"/>
        </w:rPr>
        <w:t>the</w:t>
      </w:r>
      <w:r>
        <w:rPr>
          <w:spacing w:val="-23"/>
          <w:w w:val="110"/>
        </w:rPr>
        <w:t xml:space="preserve"> </w:t>
      </w:r>
      <w:r>
        <w:rPr>
          <w:w w:val="110"/>
        </w:rPr>
        <w:t>plasma.</w:t>
      </w:r>
      <w:r>
        <w:rPr>
          <w:spacing w:val="53"/>
          <w:w w:val="111"/>
        </w:rPr>
        <w:t xml:space="preserve"> </w:t>
      </w:r>
      <w:r>
        <w:rPr>
          <w:w w:val="110"/>
        </w:rPr>
        <w:t>Highly</w:t>
      </w:r>
      <w:r>
        <w:rPr>
          <w:spacing w:val="-20"/>
          <w:w w:val="110"/>
        </w:rPr>
        <w:t xml:space="preserve"> </w:t>
      </w:r>
      <w:r>
        <w:rPr>
          <w:spacing w:val="-3"/>
          <w:w w:val="110"/>
        </w:rPr>
        <w:t>r</w:t>
      </w:r>
      <w:r>
        <w:rPr>
          <w:spacing w:val="-4"/>
          <w:w w:val="110"/>
        </w:rPr>
        <w:t>elev</w:t>
      </w:r>
      <w:r>
        <w:rPr>
          <w:spacing w:val="-3"/>
          <w:w w:val="110"/>
        </w:rPr>
        <w:t>ant</w:t>
      </w:r>
      <w:r>
        <w:rPr>
          <w:spacing w:val="-19"/>
          <w:w w:val="110"/>
        </w:rPr>
        <w:t xml:space="preserve"> </w:t>
      </w:r>
      <w:r>
        <w:rPr>
          <w:w w:val="110"/>
        </w:rPr>
        <w:t>to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spacing w:val="-2"/>
          <w:w w:val="110"/>
        </w:rPr>
        <w:t>followi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20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hapt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,</w:t>
      </w:r>
      <w:r>
        <w:rPr>
          <w:spacing w:val="-18"/>
          <w:w w:val="110"/>
        </w:rPr>
        <w:t xml:space="preserve"> </w:t>
      </w:r>
      <w:r>
        <w:rPr>
          <w:spacing w:val="-3"/>
          <w:w w:val="110"/>
        </w:rPr>
        <w:t>m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y</w:t>
      </w:r>
      <w:r>
        <w:rPr>
          <w:spacing w:val="-19"/>
          <w:w w:val="110"/>
        </w:rPr>
        <w:t xml:space="preserve"> </w:t>
      </w:r>
      <w:r>
        <w:rPr>
          <w:w w:val="110"/>
        </w:rPr>
        <w:t>of</w:t>
      </w:r>
      <w:r>
        <w:rPr>
          <w:spacing w:val="-19"/>
          <w:w w:val="110"/>
        </w:rPr>
        <w:t xml:space="preserve"> </w:t>
      </w:r>
      <w:r>
        <w:rPr>
          <w:w w:val="110"/>
        </w:rPr>
        <w:t>the</w:t>
      </w:r>
      <w:r>
        <w:rPr>
          <w:spacing w:val="-20"/>
          <w:w w:val="110"/>
        </w:rPr>
        <w:t xml:space="preserve"> </w:t>
      </w:r>
      <w:r>
        <w:rPr>
          <w:spacing w:val="-2"/>
          <w:w w:val="110"/>
        </w:rPr>
        <w:t>gr</w:t>
      </w:r>
      <w:r>
        <w:rPr>
          <w:spacing w:val="-1"/>
          <w:w w:val="110"/>
        </w:rPr>
        <w:t>adu</w:t>
      </w:r>
      <w:r>
        <w:rPr>
          <w:spacing w:val="-2"/>
          <w:w w:val="110"/>
        </w:rPr>
        <w:t>al</w:t>
      </w:r>
      <w:r>
        <w:rPr>
          <w:spacing w:val="-19"/>
          <w:w w:val="110"/>
        </w:rPr>
        <w:t xml:space="preserve"> </w:t>
      </w:r>
      <w:r>
        <w:rPr>
          <w:w w:val="110"/>
        </w:rPr>
        <w:t>phase</w:t>
      </w:r>
      <w:r>
        <w:rPr>
          <w:spacing w:val="-20"/>
          <w:w w:val="110"/>
        </w:rPr>
        <w:t xml:space="preserve"> </w:t>
      </w:r>
      <w:r>
        <w:rPr>
          <w:w w:val="110"/>
        </w:rPr>
        <w:t>emission</w:t>
      </w:r>
      <w:r>
        <w:rPr>
          <w:spacing w:val="-19"/>
          <w:w w:val="110"/>
        </w:rPr>
        <w:t xml:space="preserve"> </w:t>
      </w:r>
      <w:r>
        <w:rPr>
          <w:w w:val="110"/>
        </w:rPr>
        <w:t>lines</w:t>
      </w:r>
      <w:r>
        <w:rPr>
          <w:spacing w:val="-19"/>
          <w:w w:val="110"/>
        </w:rPr>
        <w:t xml:space="preserve"> </w:t>
      </w:r>
      <w:r>
        <w:rPr>
          <w:w w:val="110"/>
        </w:rPr>
        <w:t>are</w:t>
      </w:r>
      <w:r>
        <w:rPr>
          <w:spacing w:val="-20"/>
          <w:w w:val="110"/>
        </w:rPr>
        <w:t xml:space="preserve"> </w:t>
      </w:r>
      <w:r>
        <w:rPr>
          <w:w w:val="110"/>
        </w:rPr>
        <w:t>in</w:t>
      </w:r>
      <w:r>
        <w:rPr>
          <w:spacing w:val="-19"/>
          <w:w w:val="110"/>
        </w:rPr>
        <w:t xml:space="preserve"> </w:t>
      </w:r>
      <w:r>
        <w:rPr>
          <w:w w:val="110"/>
        </w:rPr>
        <w:t>the</w:t>
      </w:r>
      <w:r>
        <w:rPr>
          <w:spacing w:val="-20"/>
          <w:w w:val="110"/>
        </w:rPr>
        <w:t xml:space="preserve"> </w:t>
      </w:r>
      <w:r>
        <w:rPr>
          <w:w w:val="110"/>
        </w:rPr>
        <w:t>EUV.</w:t>
      </w:r>
      <w:ins w:id="105" w:author="Microsoft Office User" w:date="2016-03-10T10:56:00Z">
        <w:r w:rsidR="00A41D48">
          <w:rPr>
            <w:w w:val="110"/>
          </w:rPr>
          <w:t xml:space="preserve"> &lt;&lt;IT WOULD BE GOOD TO SHOW EXAMPLE FLARE TIME SERIES AND LABELING OF THE</w:t>
        </w:r>
        <w:r w:rsidR="00254E5E">
          <w:rPr>
            <w:w w:val="110"/>
          </w:rPr>
          <w:t xml:space="preserve"> DIFFERENT FLARE PHASES (YOU AR</w:t>
        </w:r>
        <w:r w:rsidR="00A41D48">
          <w:rPr>
            <w:w w:val="110"/>
          </w:rPr>
          <w:t>E WELCOME TO USE THE FLARE PHASE FIGURE FROM WOODS ET AL. AP J, 2011 PAPER)</w:t>
        </w:r>
      </w:ins>
      <w:ins w:id="106" w:author="Microsoft Office User" w:date="2016-03-10T10:57:00Z">
        <w:r w:rsidR="00254E5E">
          <w:rPr>
            <w:w w:val="110"/>
          </w:rPr>
          <w:t>. &gt;&gt;</w:t>
        </w:r>
      </w:ins>
    </w:p>
    <w:p w14:paraId="1DE4A772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27"/>
          <w:szCs w:val="27"/>
        </w:rPr>
      </w:pPr>
    </w:p>
    <w:p w14:paraId="1DE4A773" w14:textId="77777777" w:rsidR="00D36D19" w:rsidRDefault="004377DE">
      <w:pPr>
        <w:pStyle w:val="Heading2"/>
        <w:numPr>
          <w:ilvl w:val="2"/>
          <w:numId w:val="2"/>
        </w:numPr>
        <w:tabs>
          <w:tab w:val="left" w:pos="1214"/>
        </w:tabs>
        <w:jc w:val="both"/>
        <w:rPr>
          <w:b w:val="0"/>
          <w:bCs w:val="0"/>
        </w:rPr>
      </w:pPr>
      <w:bookmarkStart w:id="107" w:name="Coronal_Mass_Ejections"/>
      <w:bookmarkStart w:id="108" w:name="_bookmark24"/>
      <w:bookmarkEnd w:id="107"/>
      <w:bookmarkEnd w:id="108"/>
      <w:r>
        <w:rPr>
          <w:w w:val="115"/>
        </w:rPr>
        <w:t>Coronal</w:t>
      </w:r>
      <w:r>
        <w:rPr>
          <w:spacing w:val="1"/>
          <w:w w:val="115"/>
        </w:rPr>
        <w:t xml:space="preserve"> </w:t>
      </w:r>
      <w:r>
        <w:rPr>
          <w:w w:val="115"/>
        </w:rPr>
        <w:t>Mass</w:t>
      </w:r>
      <w:r>
        <w:rPr>
          <w:spacing w:val="2"/>
          <w:w w:val="115"/>
        </w:rPr>
        <w:t xml:space="preserve"> </w:t>
      </w:r>
      <w:r>
        <w:rPr>
          <w:w w:val="115"/>
        </w:rPr>
        <w:t>Ejections</w:t>
      </w:r>
    </w:p>
    <w:p w14:paraId="1DE4A774" w14:textId="77777777" w:rsidR="00D36D19" w:rsidRDefault="004377DE">
      <w:pPr>
        <w:pStyle w:val="BodyText"/>
        <w:spacing w:before="189" w:line="480" w:lineRule="exact"/>
        <w:ind w:left="100" w:right="117" w:firstLine="576"/>
        <w:jc w:val="both"/>
      </w:pPr>
      <w:r>
        <w:rPr>
          <w:w w:val="110"/>
        </w:rPr>
        <w:t>Energy</w:t>
      </w:r>
      <w:r>
        <w:rPr>
          <w:spacing w:val="-23"/>
          <w:w w:val="110"/>
        </w:rPr>
        <w:t xml:space="preserve"> </w:t>
      </w:r>
      <w:r>
        <w:rPr>
          <w:w w:val="110"/>
        </w:rPr>
        <w:t>stored</w:t>
      </w:r>
      <w:r>
        <w:rPr>
          <w:spacing w:val="-23"/>
          <w:w w:val="110"/>
        </w:rPr>
        <w:t xml:space="preserve"> </w:t>
      </w:r>
      <w:r>
        <w:rPr>
          <w:w w:val="110"/>
        </w:rPr>
        <w:t>in</w:t>
      </w:r>
      <w:r>
        <w:rPr>
          <w:spacing w:val="-22"/>
          <w:w w:val="110"/>
        </w:rPr>
        <w:t xml:space="preserve"> </w:t>
      </w:r>
      <w:r>
        <w:rPr>
          <w:w w:val="110"/>
        </w:rPr>
        <w:t>the</w:t>
      </w:r>
      <w:r>
        <w:rPr>
          <w:spacing w:val="-23"/>
          <w:w w:val="110"/>
        </w:rPr>
        <w:t xml:space="preserve"> </w:t>
      </w:r>
      <w:r>
        <w:rPr>
          <w:w w:val="110"/>
        </w:rPr>
        <w:t>coronal</w:t>
      </w:r>
      <w:r>
        <w:rPr>
          <w:spacing w:val="-22"/>
          <w:w w:val="110"/>
        </w:rPr>
        <w:t xml:space="preserve"> </w:t>
      </w:r>
      <w:r>
        <w:rPr>
          <w:w w:val="110"/>
        </w:rPr>
        <w:t>magnetic</w:t>
      </w:r>
      <w:r>
        <w:rPr>
          <w:spacing w:val="-23"/>
          <w:w w:val="110"/>
        </w:rPr>
        <w:t xml:space="preserve"> </w:t>
      </w:r>
      <w:r>
        <w:rPr>
          <w:w w:val="110"/>
        </w:rPr>
        <w:t>field</w:t>
      </w:r>
      <w:r>
        <w:rPr>
          <w:spacing w:val="-22"/>
          <w:w w:val="110"/>
        </w:rPr>
        <w:t xml:space="preserve"> </w:t>
      </w:r>
      <w:r>
        <w:rPr>
          <w:w w:val="110"/>
        </w:rPr>
        <w:t>can</w:t>
      </w:r>
      <w:r>
        <w:rPr>
          <w:spacing w:val="-22"/>
          <w:w w:val="110"/>
        </w:rPr>
        <w:t xml:space="preserve"> </w:t>
      </w:r>
      <w:r>
        <w:rPr>
          <w:w w:val="110"/>
        </w:rPr>
        <w:t>also</w:t>
      </w:r>
      <w:r>
        <w:rPr>
          <w:spacing w:val="-23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21"/>
          <w:w w:val="110"/>
        </w:rPr>
        <w:t xml:space="preserve"> </w:t>
      </w:r>
      <w:r>
        <w:rPr>
          <w:w w:val="110"/>
        </w:rPr>
        <w:t>directed</w:t>
      </w:r>
      <w:r>
        <w:rPr>
          <w:spacing w:val="-23"/>
          <w:w w:val="110"/>
        </w:rPr>
        <w:t xml:space="preserve"> 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o</w:t>
      </w:r>
      <w:r>
        <w:rPr>
          <w:spacing w:val="-22"/>
          <w:w w:val="110"/>
        </w:rPr>
        <w:t xml:space="preserve"> </w:t>
      </w:r>
      <w:r>
        <w:rPr>
          <w:w w:val="110"/>
        </w:rPr>
        <w:t>accelerating</w:t>
      </w:r>
      <w:r>
        <w:rPr>
          <w:spacing w:val="-23"/>
          <w:w w:val="110"/>
        </w:rPr>
        <w:t xml:space="preserve"> </w:t>
      </w:r>
      <w:r>
        <w:rPr>
          <w:w w:val="110"/>
        </w:rPr>
        <w:t>a</w:t>
      </w:r>
      <w:r>
        <w:rPr>
          <w:spacing w:val="-23"/>
          <w:w w:val="110"/>
        </w:rPr>
        <w:t xml:space="preserve"> </w:t>
      </w:r>
      <w:r>
        <w:rPr>
          <w:w w:val="110"/>
        </w:rPr>
        <w:t>great</w:t>
      </w:r>
      <w:r>
        <w:rPr>
          <w:spacing w:val="-22"/>
          <w:w w:val="110"/>
        </w:rPr>
        <w:t xml:space="preserve"> </w:t>
      </w:r>
      <w:r>
        <w:rPr>
          <w:w w:val="110"/>
        </w:rPr>
        <w:t>mass</w:t>
      </w:r>
      <w:r>
        <w:rPr>
          <w:spacing w:val="22"/>
        </w:rPr>
        <w:t xml:space="preserve"> </w:t>
      </w:r>
      <w:r>
        <w:rPr>
          <w:w w:val="110"/>
        </w:rPr>
        <w:t>out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corona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o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heliosphere.</w:t>
      </w:r>
      <w:r>
        <w:rPr>
          <w:spacing w:val="19"/>
          <w:w w:val="110"/>
        </w:rPr>
        <w:t xml:space="preserve"> </w:t>
      </w:r>
      <w:r>
        <w:rPr>
          <w:w w:val="110"/>
        </w:rPr>
        <w:t>Prior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eruption,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strong</w:t>
      </w:r>
      <w:r>
        <w:rPr>
          <w:spacing w:val="-3"/>
          <w:w w:val="110"/>
        </w:rPr>
        <w:t xml:space="preserve"> </w:t>
      </w:r>
      <w:r>
        <w:rPr>
          <w:w w:val="110"/>
        </w:rPr>
        <w:t>magnetic</w:t>
      </w:r>
      <w:r>
        <w:rPr>
          <w:spacing w:val="-2"/>
          <w:w w:val="110"/>
        </w:rPr>
        <w:t xml:space="preserve"> </w:t>
      </w:r>
      <w:r>
        <w:rPr>
          <w:w w:val="110"/>
        </w:rPr>
        <w:t>fields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22"/>
          <w:w w:val="99"/>
        </w:rPr>
        <w:t xml:space="preserve"> 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ive</w:t>
      </w:r>
      <w:r>
        <w:rPr>
          <w:spacing w:val="4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egion</w:t>
      </w:r>
      <w:r>
        <w:rPr>
          <w:spacing w:val="5"/>
          <w:w w:val="110"/>
        </w:rPr>
        <w:t xml:space="preserve"> </w:t>
      </w:r>
      <w:r>
        <w:rPr>
          <w:w w:val="110"/>
        </w:rPr>
        <w:t>in</w:t>
      </w:r>
      <w:r>
        <w:rPr>
          <w:spacing w:val="5"/>
          <w:w w:val="110"/>
        </w:rPr>
        <w:t xml:space="preserve"> </w:t>
      </w:r>
      <w:r>
        <w:rPr>
          <w:w w:val="110"/>
        </w:rPr>
        <w:t>a</w:t>
      </w:r>
      <w:r>
        <w:rPr>
          <w:spacing w:val="4"/>
          <w:w w:val="110"/>
        </w:rPr>
        <w:t xml:space="preserve"> </w:t>
      </w:r>
      <w:r>
        <w:rPr>
          <w:spacing w:val="-4"/>
          <w:w w:val="110"/>
        </w:rPr>
        <w:t>low</w:t>
      </w:r>
      <w:r>
        <w:rPr>
          <w:spacing w:val="5"/>
          <w:w w:val="110"/>
        </w:rPr>
        <w:t xml:space="preserve"> </w:t>
      </w:r>
      <w:r>
        <w:rPr>
          <w:rFonts w:ascii="Arial Unicode MS" w:eastAsia="Arial Unicode MS" w:hAnsi="Arial Unicode MS" w:cs="Arial Unicode MS"/>
        </w:rPr>
        <w:t>/3</w:t>
      </w:r>
      <w:r>
        <w:rPr>
          <w:rFonts w:ascii="Arial Unicode MS" w:eastAsia="Arial Unicode MS" w:hAnsi="Arial Unicode MS" w:cs="Arial Unicode MS"/>
          <w:spacing w:val="13"/>
        </w:rPr>
        <w:t xml:space="preserve"> 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vi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onme</w:t>
      </w:r>
      <w:r>
        <w:rPr>
          <w:spacing w:val="-2"/>
          <w:w w:val="110"/>
        </w:rPr>
        <w:t>nt</w:t>
      </w:r>
      <w:r>
        <w:rPr>
          <w:spacing w:val="5"/>
          <w:w w:val="110"/>
        </w:rPr>
        <w:t xml:space="preserve"> </w:t>
      </w:r>
      <w:r>
        <w:rPr>
          <w:w w:val="110"/>
        </w:rPr>
        <w:t>can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pr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</w:t>
      </w:r>
      <w:r>
        <w:rPr>
          <w:spacing w:val="5"/>
          <w:w w:val="110"/>
        </w:rPr>
        <w:t xml:space="preserve"> </w:t>
      </w:r>
      <w:r>
        <w:rPr>
          <w:w w:val="110"/>
        </w:rPr>
        <w:t>a</w:t>
      </w:r>
      <w:r>
        <w:rPr>
          <w:spacing w:val="5"/>
          <w:w w:val="110"/>
        </w:rPr>
        <w:t xml:space="preserve"> </w:t>
      </w:r>
      <w:r>
        <w:rPr>
          <w:w w:val="110"/>
        </w:rPr>
        <w:t>great</w:t>
      </w:r>
      <w:r>
        <w:rPr>
          <w:spacing w:val="4"/>
          <w:w w:val="110"/>
        </w:rPr>
        <w:t xml:space="preserve"> </w:t>
      </w:r>
      <w:r>
        <w:rPr>
          <w:w w:val="110"/>
        </w:rPr>
        <w:t>mass</w:t>
      </w:r>
      <w:r>
        <w:rPr>
          <w:spacing w:val="5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lasm</w:t>
      </w:r>
      <w:r>
        <w:rPr>
          <w:spacing w:val="-1"/>
          <w:w w:val="110"/>
        </w:rPr>
        <w:t>a</w:t>
      </w:r>
      <w:r>
        <w:rPr>
          <w:spacing w:val="4"/>
          <w:w w:val="110"/>
        </w:rPr>
        <w:t xml:space="preserve"> </w:t>
      </w:r>
      <w:r>
        <w:rPr>
          <w:w w:val="110"/>
        </w:rPr>
        <w:t>from</w:t>
      </w:r>
      <w:r>
        <w:rPr>
          <w:spacing w:val="5"/>
          <w:w w:val="110"/>
        </w:rPr>
        <w:t xml:space="preserve"> </w:t>
      </w:r>
      <w:r>
        <w:rPr>
          <w:w w:val="110"/>
        </w:rPr>
        <w:t>escaping,</w:t>
      </w:r>
      <w:r>
        <w:rPr>
          <w:spacing w:val="7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es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59"/>
          <w:w w:val="99"/>
        </w:rPr>
        <w:t xml:space="preserve"> </w:t>
      </w:r>
      <w:r>
        <w:rPr>
          <w:w w:val="110"/>
        </w:rPr>
        <w:t>strong</w:t>
      </w:r>
      <w:r>
        <w:rPr>
          <w:spacing w:val="9"/>
          <w:w w:val="110"/>
        </w:rPr>
        <w:t xml:space="preserve"> </w:t>
      </w:r>
      <w:r>
        <w:rPr>
          <w:spacing w:val="-3"/>
          <w:w w:val="110"/>
        </w:rPr>
        <w:t>ou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ard</w:t>
      </w:r>
      <w:r>
        <w:rPr>
          <w:spacing w:val="9"/>
          <w:w w:val="110"/>
        </w:rPr>
        <w:t xml:space="preserve"> </w:t>
      </w:r>
      <w:r>
        <w:rPr>
          <w:w w:val="110"/>
        </w:rPr>
        <w:t>plasma</w:t>
      </w:r>
      <w:r>
        <w:rPr>
          <w:spacing w:val="9"/>
          <w:w w:val="110"/>
        </w:rPr>
        <w:t xml:space="preserve"> </w:t>
      </w:r>
      <w:r>
        <w:rPr>
          <w:w w:val="110"/>
        </w:rPr>
        <w:t>pressure.</w:t>
      </w:r>
      <w:r>
        <w:rPr>
          <w:spacing w:val="55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sudden</w:t>
      </w:r>
      <w:r>
        <w:rPr>
          <w:spacing w:val="9"/>
          <w:w w:val="110"/>
        </w:rPr>
        <w:t xml:space="preserve"> </w:t>
      </w:r>
      <w:r>
        <w:rPr>
          <w:w w:val="110"/>
        </w:rPr>
        <w:t>reconfiguration</w:t>
      </w:r>
      <w:r>
        <w:rPr>
          <w:spacing w:val="10"/>
          <w:w w:val="110"/>
        </w:rPr>
        <w:t xml:space="preserve"> </w:t>
      </w:r>
      <w:r>
        <w:rPr>
          <w:w w:val="110"/>
        </w:rPr>
        <w:t>of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magnetic</w:t>
      </w:r>
      <w:r>
        <w:rPr>
          <w:spacing w:val="9"/>
          <w:w w:val="110"/>
        </w:rPr>
        <w:t xml:space="preserve"> </w:t>
      </w:r>
      <w:r>
        <w:rPr>
          <w:spacing w:val="-2"/>
          <w:w w:val="110"/>
        </w:rPr>
        <w:t>fiel</w:t>
      </w:r>
      <w:r>
        <w:rPr>
          <w:spacing w:val="-1"/>
          <w:w w:val="110"/>
        </w:rPr>
        <w:t>d</w:t>
      </w:r>
      <w:r>
        <w:rPr>
          <w:spacing w:val="9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han</w:t>
      </w:r>
      <w:r>
        <w:rPr>
          <w:spacing w:val="-2"/>
          <w:w w:val="110"/>
        </w:rPr>
        <w:t>ges</w:t>
      </w:r>
      <w:r>
        <w:rPr>
          <w:spacing w:val="10"/>
          <w:w w:val="110"/>
        </w:rPr>
        <w:t xml:space="preserve"> </w:t>
      </w:r>
      <w:r>
        <w:rPr>
          <w:w w:val="110"/>
        </w:rPr>
        <w:t>that</w:t>
      </w:r>
      <w:r>
        <w:rPr>
          <w:spacing w:val="26"/>
          <w:w w:val="121"/>
        </w:rPr>
        <w:t xml:space="preserve"> </w:t>
      </w:r>
      <w:r>
        <w:rPr>
          <w:w w:val="110"/>
        </w:rPr>
        <w:t>situation: the</w:t>
      </w:r>
      <w:r>
        <w:rPr>
          <w:spacing w:val="-16"/>
          <w:w w:val="110"/>
        </w:rPr>
        <w:t xml:space="preserve"> </w:t>
      </w:r>
      <w:r>
        <w:rPr>
          <w:w w:val="110"/>
        </w:rPr>
        <w:t>restraining</w:t>
      </w:r>
      <w:r>
        <w:rPr>
          <w:spacing w:val="-17"/>
          <w:w w:val="110"/>
        </w:rPr>
        <w:t xml:space="preserve"> </w:t>
      </w:r>
      <w:r>
        <w:rPr>
          <w:w w:val="110"/>
        </w:rPr>
        <w:t>magnetic</w:t>
      </w:r>
      <w:r>
        <w:rPr>
          <w:spacing w:val="-16"/>
          <w:w w:val="110"/>
        </w:rPr>
        <w:t xml:space="preserve"> </w:t>
      </w:r>
      <w:r>
        <w:rPr>
          <w:w w:val="110"/>
        </w:rPr>
        <w:t>field</w:t>
      </w:r>
      <w:r>
        <w:rPr>
          <w:spacing w:val="-16"/>
          <w:w w:val="110"/>
        </w:rPr>
        <w:t xml:space="preserve"> </w:t>
      </w:r>
      <w:r>
        <w:rPr>
          <w:w w:val="110"/>
        </w:rPr>
        <w:t>can</w:t>
      </w:r>
      <w:r>
        <w:rPr>
          <w:spacing w:val="-16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iscon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-16"/>
          <w:w w:val="110"/>
        </w:rPr>
        <w:t xml:space="preserve"> </w:t>
      </w:r>
      <w:r>
        <w:rPr>
          <w:w w:val="110"/>
        </w:rPr>
        <w:t>from</w:t>
      </w:r>
      <w:r>
        <w:rPr>
          <w:spacing w:val="-16"/>
          <w:w w:val="110"/>
        </w:rPr>
        <w:t xml:space="preserve"> </w:t>
      </w:r>
      <w:r>
        <w:rPr>
          <w:spacing w:val="-4"/>
          <w:w w:val="110"/>
        </w:rPr>
        <w:t>lowe</w:t>
      </w:r>
      <w:r>
        <w:rPr>
          <w:spacing w:val="-3"/>
          <w:w w:val="110"/>
        </w:rPr>
        <w:t>r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ow</w:t>
      </w:r>
      <w:r>
        <w:rPr>
          <w:spacing w:val="-2"/>
          <w:w w:val="110"/>
        </w:rPr>
        <w:t>n,</w:t>
      </w:r>
      <w:r>
        <w:rPr>
          <w:spacing w:val="-16"/>
          <w:w w:val="110"/>
        </w:rPr>
        <w:t xml:space="preserve"> </w:t>
      </w:r>
      <w:proofErr w:type="spellStart"/>
      <w:r>
        <w:rPr>
          <w:spacing w:val="-2"/>
          <w:w w:val="110"/>
        </w:rPr>
        <w:t>e</w:t>
      </w:r>
      <w:r>
        <w:rPr>
          <w:rFonts w:ascii="Apple Symbols" w:eastAsia="Apple Symbols" w:hAnsi="Apple Symbols" w:cs="Apple Symbols"/>
          <w:spacing w:val="-1"/>
          <w:w w:val="110"/>
        </w:rPr>
        <w:t>↵</w:t>
      </w:r>
      <w:r>
        <w:rPr>
          <w:spacing w:val="-2"/>
          <w:w w:val="110"/>
        </w:rPr>
        <w:t>ec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ively</w:t>
      </w:r>
      <w:proofErr w:type="spellEnd"/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39"/>
          <w:w w:val="99"/>
        </w:rPr>
        <w:t xml:space="preserve"> </w:t>
      </w:r>
      <w:r>
        <w:rPr>
          <w:w w:val="110"/>
        </w:rPr>
        <w:t>o</w:t>
      </w:r>
      <w:r>
        <w:rPr>
          <w:rFonts w:ascii="Apple Symbols" w:eastAsia="Apple Symbols" w:hAnsi="Apple Symbols" w:cs="Apple Symbols"/>
          <w:w w:val="110"/>
        </w:rPr>
        <w:t>↵</w:t>
      </w:r>
      <w:r>
        <w:rPr>
          <w:rFonts w:ascii="Apple Symbols" w:eastAsia="Apple Symbols" w:hAnsi="Apple Symbols" w:cs="Apple Symbols"/>
          <w:spacing w:val="-46"/>
          <w:w w:val="110"/>
        </w:rPr>
        <w:t xml:space="preserve"> </w:t>
      </w:r>
      <w:r>
        <w:rPr>
          <w:w w:val="110"/>
        </w:rPr>
        <w:t>a</w:t>
      </w:r>
      <w:r>
        <w:rPr>
          <w:spacing w:val="-25"/>
          <w:w w:val="110"/>
        </w:rPr>
        <w:t xml:space="preserve"> </w:t>
      </w:r>
      <w:r>
        <w:rPr>
          <w:w w:val="110"/>
        </w:rPr>
        <w:t>magnetic</w:t>
      </w:r>
      <w:r>
        <w:rPr>
          <w:spacing w:val="-26"/>
          <w:w w:val="110"/>
        </w:rPr>
        <w:t xml:space="preserve"> </w:t>
      </w:r>
      <w:r>
        <w:rPr>
          <w:w w:val="110"/>
        </w:rPr>
        <w:t>bubble</w:t>
      </w:r>
      <w:r>
        <w:rPr>
          <w:spacing w:val="-26"/>
          <w:w w:val="110"/>
        </w:rPr>
        <w:t xml:space="preserve"> </w:t>
      </w:r>
      <w:r>
        <w:rPr>
          <w:w w:val="110"/>
        </w:rPr>
        <w:t>(Figure</w:t>
      </w:r>
      <w:r>
        <w:rPr>
          <w:spacing w:val="-25"/>
          <w:w w:val="110"/>
        </w:rPr>
        <w:t xml:space="preserve"> </w:t>
      </w:r>
      <w:hyperlink w:anchor="_bookmark25" w:history="1">
        <w:r>
          <w:rPr>
            <w:w w:val="110"/>
          </w:rPr>
          <w:t>2.14)</w:t>
        </w:r>
      </w:hyperlink>
      <w:r>
        <w:rPr>
          <w:w w:val="110"/>
        </w:rPr>
        <w:t>.</w:t>
      </w:r>
      <w:r>
        <w:rPr>
          <w:spacing w:val="-1"/>
          <w:w w:val="110"/>
        </w:rPr>
        <w:t xml:space="preserve"> </w:t>
      </w:r>
      <w:r>
        <w:rPr>
          <w:w w:val="110"/>
        </w:rPr>
        <w:t>Often</w:t>
      </w:r>
      <w:r>
        <w:rPr>
          <w:spacing w:val="-26"/>
          <w:w w:val="110"/>
        </w:rPr>
        <w:t xml:space="preserve"> </w:t>
      </w:r>
      <w:r>
        <w:rPr>
          <w:w w:val="110"/>
        </w:rPr>
        <w:t>times,</w:t>
      </w:r>
      <w:r>
        <w:rPr>
          <w:spacing w:val="-22"/>
          <w:w w:val="110"/>
        </w:rPr>
        <w:t xml:space="preserve"> </w:t>
      </w:r>
      <w:r>
        <w:rPr>
          <w:w w:val="110"/>
        </w:rPr>
        <w:t>highly-stable</w:t>
      </w:r>
      <w:r>
        <w:rPr>
          <w:spacing w:val="-25"/>
          <w:w w:val="110"/>
        </w:rPr>
        <w:t xml:space="preserve"> </w:t>
      </w:r>
      <w:r>
        <w:rPr>
          <w:w w:val="110"/>
        </w:rPr>
        <w:t>plasma</w:t>
      </w:r>
      <w:r>
        <w:rPr>
          <w:spacing w:val="-26"/>
          <w:w w:val="110"/>
        </w:rPr>
        <w:t xml:space="preserve"> </w:t>
      </w:r>
      <w:r>
        <w:rPr>
          <w:w w:val="110"/>
        </w:rPr>
        <w:t>features</w:t>
      </w:r>
      <w:r>
        <w:rPr>
          <w:spacing w:val="-25"/>
          <w:w w:val="110"/>
        </w:rPr>
        <w:t xml:space="preserve"> </w:t>
      </w:r>
      <w:r>
        <w:rPr>
          <w:w w:val="110"/>
        </w:rPr>
        <w:t>can</w:t>
      </w:r>
      <w:r>
        <w:rPr>
          <w:spacing w:val="-25"/>
          <w:w w:val="110"/>
        </w:rPr>
        <w:t xml:space="preserve"> </w:t>
      </w:r>
      <w:r>
        <w:rPr>
          <w:spacing w:val="6"/>
          <w:w w:val="110"/>
        </w:rPr>
        <w:t>b</w:t>
      </w:r>
      <w:r>
        <w:rPr>
          <w:w w:val="110"/>
        </w:rPr>
        <w:t>e</w:t>
      </w:r>
      <w:r>
        <w:rPr>
          <w:spacing w:val="-25"/>
          <w:w w:val="110"/>
        </w:rPr>
        <w:t xml:space="preserve"> </w:t>
      </w:r>
      <w:r>
        <w:rPr>
          <w:w w:val="110"/>
        </w:rPr>
        <w:t>found</w:t>
      </w:r>
      <w:r>
        <w:rPr>
          <w:spacing w:val="-25"/>
          <w:w w:val="110"/>
        </w:rPr>
        <w:t xml:space="preserve"> </w:t>
      </w:r>
      <w:r>
        <w:rPr>
          <w:w w:val="110"/>
        </w:rPr>
        <w:t>resting</w:t>
      </w:r>
      <w:r>
        <w:rPr>
          <w:w w:val="99"/>
        </w:rPr>
        <w:t xml:space="preserve"> </w:t>
      </w:r>
      <w:r>
        <w:rPr>
          <w:w w:val="110"/>
        </w:rPr>
        <w:t>in</w:t>
      </w:r>
      <w:r>
        <w:rPr>
          <w:spacing w:val="-20"/>
          <w:w w:val="110"/>
        </w:rPr>
        <w:t xml:space="preserve"> </w:t>
      </w:r>
      <w:r>
        <w:rPr>
          <w:w w:val="110"/>
        </w:rPr>
        <w:t>regions</w:t>
      </w:r>
      <w:r>
        <w:rPr>
          <w:spacing w:val="-19"/>
          <w:w w:val="110"/>
        </w:rPr>
        <w:t xml:space="preserve"> </w:t>
      </w:r>
      <w:r>
        <w:rPr>
          <w:w w:val="110"/>
        </w:rPr>
        <w:t>of</w:t>
      </w:r>
      <w:r>
        <w:rPr>
          <w:spacing w:val="-19"/>
          <w:w w:val="110"/>
        </w:rPr>
        <w:t xml:space="preserve"> </w:t>
      </w:r>
      <w:r>
        <w:rPr>
          <w:w w:val="110"/>
        </w:rPr>
        <w:t>strong</w:t>
      </w:r>
      <w:r>
        <w:rPr>
          <w:spacing w:val="-20"/>
          <w:w w:val="110"/>
        </w:rPr>
        <w:t xml:space="preserve"> </w:t>
      </w:r>
      <w:r>
        <w:rPr>
          <w:w w:val="110"/>
        </w:rPr>
        <w:t>magnetic</w:t>
      </w:r>
      <w:r>
        <w:rPr>
          <w:spacing w:val="-19"/>
          <w:w w:val="110"/>
        </w:rPr>
        <w:t xml:space="preserve"> </w:t>
      </w:r>
      <w:r>
        <w:rPr>
          <w:w w:val="110"/>
        </w:rPr>
        <w:t>field,</w:t>
      </w:r>
      <w:r>
        <w:rPr>
          <w:spacing w:val="-18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-19"/>
          <w:w w:val="110"/>
        </w:rPr>
        <w:t xml:space="preserve"> </w:t>
      </w:r>
      <w:r>
        <w:rPr>
          <w:w w:val="110"/>
        </w:rPr>
        <w:t>tend</w:t>
      </w:r>
      <w:r>
        <w:rPr>
          <w:spacing w:val="-20"/>
          <w:w w:val="110"/>
        </w:rPr>
        <w:t xml:space="preserve"> </w:t>
      </w:r>
      <w:r>
        <w:rPr>
          <w:w w:val="110"/>
        </w:rPr>
        <w:t>to</w:t>
      </w:r>
      <w:r>
        <w:rPr>
          <w:spacing w:val="-19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19"/>
          <w:w w:val="110"/>
        </w:rPr>
        <w:t xml:space="preserve"> </w:t>
      </w:r>
      <w:r>
        <w:rPr>
          <w:w w:val="110"/>
        </w:rPr>
        <w:t>in</w:t>
      </w:r>
      <w:r>
        <w:rPr>
          <w:spacing w:val="-20"/>
          <w:w w:val="110"/>
        </w:rPr>
        <w:t xml:space="preserve"> </w:t>
      </w:r>
      <w:r>
        <w:rPr>
          <w:w w:val="110"/>
        </w:rPr>
        <w:t>and</w:t>
      </w:r>
      <w:r>
        <w:rPr>
          <w:spacing w:val="-19"/>
          <w:w w:val="110"/>
        </w:rPr>
        <w:t xml:space="preserve"> </w:t>
      </w:r>
      <w:r>
        <w:rPr>
          <w:w w:val="110"/>
        </w:rPr>
        <w:t>near</w:t>
      </w:r>
      <w:r>
        <w:rPr>
          <w:spacing w:val="-19"/>
          <w:w w:val="110"/>
        </w:rPr>
        <w:t xml:space="preserve"> 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ive</w:t>
      </w:r>
      <w:r>
        <w:rPr>
          <w:spacing w:val="-20"/>
          <w:w w:val="110"/>
        </w:rPr>
        <w:t xml:space="preserve"> </w:t>
      </w:r>
      <w:r>
        <w:rPr>
          <w:w w:val="110"/>
        </w:rPr>
        <w:t>regions</w:t>
      </w:r>
      <w:r>
        <w:rPr>
          <w:spacing w:val="-19"/>
          <w:w w:val="110"/>
        </w:rPr>
        <w:t xml:space="preserve"> </w:t>
      </w:r>
      <w:r>
        <w:rPr>
          <w:w w:val="110"/>
        </w:rPr>
        <w:t>(Figure</w:t>
      </w:r>
      <w:r>
        <w:rPr>
          <w:spacing w:val="-19"/>
          <w:w w:val="110"/>
        </w:rPr>
        <w:t xml:space="preserve"> </w:t>
      </w:r>
      <w:hyperlink w:anchor="_bookmark25" w:history="1">
        <w:r>
          <w:rPr>
            <w:w w:val="110"/>
          </w:rPr>
          <w:t>2.14)</w:t>
        </w:r>
      </w:hyperlink>
      <w:r>
        <w:rPr>
          <w:w w:val="110"/>
        </w:rPr>
        <w:t>.</w:t>
      </w:r>
      <w:r>
        <w:rPr>
          <w:spacing w:val="3"/>
          <w:w w:val="110"/>
        </w:rPr>
        <w:t xml:space="preserve"> </w:t>
      </w:r>
      <w:r>
        <w:rPr>
          <w:w w:val="110"/>
        </w:rPr>
        <w:t>These</w:t>
      </w:r>
      <w:r>
        <w:rPr>
          <w:spacing w:val="23"/>
          <w:w w:val="99"/>
        </w:rPr>
        <w:t xml:space="preserve"> </w:t>
      </w:r>
      <w:r>
        <w:rPr>
          <w:w w:val="110"/>
        </w:rPr>
        <w:t>features</w:t>
      </w:r>
      <w:r>
        <w:rPr>
          <w:spacing w:val="-7"/>
          <w:w w:val="110"/>
        </w:rPr>
        <w:t xml:space="preserve"> </w:t>
      </w:r>
      <w:r>
        <w:rPr>
          <w:w w:val="110"/>
        </w:rPr>
        <w:t>are</w:t>
      </w:r>
      <w:r>
        <w:rPr>
          <w:spacing w:val="-6"/>
          <w:w w:val="110"/>
        </w:rPr>
        <w:t xml:space="preserve"> </w:t>
      </w:r>
      <w:r>
        <w:rPr>
          <w:w w:val="110"/>
        </w:rPr>
        <w:t>called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fil</w:t>
      </w:r>
      <w:r>
        <w:rPr>
          <w:spacing w:val="-1"/>
          <w:w w:val="110"/>
        </w:rPr>
        <w:t>am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r>
        <w:rPr>
          <w:spacing w:val="-6"/>
          <w:w w:val="110"/>
        </w:rPr>
        <w:t xml:space="preserve"> </w:t>
      </w:r>
      <w:r>
        <w:rPr>
          <w:w w:val="110"/>
        </w:rPr>
        <w:t>when</w:t>
      </w:r>
      <w:r>
        <w:rPr>
          <w:spacing w:val="-6"/>
          <w:w w:val="110"/>
        </w:rPr>
        <w:t xml:space="preserve"> </w:t>
      </w:r>
      <w:r>
        <w:rPr>
          <w:w w:val="110"/>
        </w:rPr>
        <w:t>seen</w:t>
      </w:r>
      <w:r>
        <w:rPr>
          <w:spacing w:val="-6"/>
          <w:w w:val="110"/>
        </w:rPr>
        <w:t xml:space="preserve"> </w:t>
      </w:r>
      <w:r>
        <w:rPr>
          <w:w w:val="110"/>
        </w:rPr>
        <w:t>on</w:t>
      </w:r>
      <w:r>
        <w:rPr>
          <w:spacing w:val="-6"/>
          <w:w w:val="110"/>
        </w:rPr>
        <w:t xml:space="preserve"> </w:t>
      </w:r>
      <w:r>
        <w:rPr>
          <w:w w:val="110"/>
        </w:rPr>
        <w:t>disk</w:t>
      </w:r>
      <w:r>
        <w:rPr>
          <w:spacing w:val="-6"/>
          <w:w w:val="110"/>
        </w:rPr>
        <w:t xml:space="preserve"> </w:t>
      </w:r>
      <w:r>
        <w:rPr>
          <w:w w:val="110"/>
        </w:rPr>
        <w:t>because</w:t>
      </w:r>
      <w:r>
        <w:rPr>
          <w:spacing w:val="-6"/>
          <w:w w:val="110"/>
        </w:rPr>
        <w:t xml:space="preserve"> </w:t>
      </w:r>
      <w:r>
        <w:rPr>
          <w:w w:val="110"/>
        </w:rPr>
        <w:t>they</w:t>
      </w:r>
      <w:r>
        <w:rPr>
          <w:spacing w:val="-6"/>
          <w:w w:val="110"/>
        </w:rPr>
        <w:t xml:space="preserve"> </w:t>
      </w:r>
      <w:r>
        <w:rPr>
          <w:spacing w:val="1"/>
          <w:w w:val="110"/>
        </w:rPr>
        <w:t>appe</w:t>
      </w:r>
      <w:r>
        <w:rPr>
          <w:w w:val="110"/>
        </w:rPr>
        <w:t>ar</w:t>
      </w:r>
      <w:r>
        <w:rPr>
          <w:spacing w:val="-6"/>
          <w:w w:val="110"/>
        </w:rPr>
        <w:t xml:space="preserve"> </w:t>
      </w:r>
      <w:r>
        <w:rPr>
          <w:w w:val="110"/>
        </w:rPr>
        <w:t>dark,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prominences</w:t>
      </w:r>
      <w:r>
        <w:rPr>
          <w:spacing w:val="-6"/>
          <w:w w:val="110"/>
        </w:rPr>
        <w:t xml:space="preserve"> </w:t>
      </w:r>
      <w:r>
        <w:rPr>
          <w:w w:val="110"/>
        </w:rPr>
        <w:t>when</w:t>
      </w:r>
      <w:r>
        <w:rPr>
          <w:spacing w:val="29"/>
          <w:w w:val="110"/>
        </w:rPr>
        <w:t xml:space="preserve"> </w:t>
      </w:r>
      <w:r>
        <w:rPr>
          <w:spacing w:val="-3"/>
          <w:w w:val="110"/>
        </w:rPr>
        <w:lastRenderedPageBreak/>
        <w:t>viewe</w:t>
      </w:r>
      <w:r>
        <w:rPr>
          <w:spacing w:val="-2"/>
          <w:w w:val="110"/>
        </w:rPr>
        <w:t>d</w:t>
      </w:r>
      <w:r>
        <w:rPr>
          <w:spacing w:val="22"/>
          <w:w w:val="110"/>
        </w:rPr>
        <w:t xml:space="preserve"> 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owe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g</w:t>
      </w:r>
      <w:r>
        <w:rPr>
          <w:spacing w:val="23"/>
          <w:w w:val="110"/>
        </w:rPr>
        <w:t xml:space="preserve"> </w:t>
      </w:r>
      <w:r>
        <w:rPr>
          <w:spacing w:val="-5"/>
          <w:w w:val="110"/>
        </w:rPr>
        <w:t>ove</w:t>
      </w:r>
      <w:r>
        <w:rPr>
          <w:spacing w:val="-4"/>
          <w:w w:val="110"/>
        </w:rPr>
        <w:t>r</w:t>
      </w:r>
      <w:r>
        <w:rPr>
          <w:spacing w:val="22"/>
          <w:w w:val="110"/>
        </w:rPr>
        <w:t xml:space="preserve"> </w:t>
      </w:r>
      <w:r>
        <w:rPr>
          <w:w w:val="110"/>
        </w:rPr>
        <w:t>the</w:t>
      </w:r>
      <w:r>
        <w:rPr>
          <w:spacing w:val="23"/>
          <w:w w:val="110"/>
        </w:rPr>
        <w:t xml:space="preserve"> </w:t>
      </w:r>
      <w:r>
        <w:rPr>
          <w:w w:val="110"/>
        </w:rPr>
        <w:t>solar</w:t>
      </w:r>
      <w:r>
        <w:rPr>
          <w:spacing w:val="22"/>
          <w:w w:val="110"/>
        </w:rPr>
        <w:t xml:space="preserve"> </w:t>
      </w:r>
      <w:r>
        <w:rPr>
          <w:spacing w:val="-3"/>
          <w:w w:val="110"/>
        </w:rPr>
        <w:t>lim</w:t>
      </w:r>
      <w:r>
        <w:rPr>
          <w:spacing w:val="-2"/>
          <w:w w:val="110"/>
        </w:rPr>
        <w:t>b.</w:t>
      </w:r>
      <w:r>
        <w:rPr>
          <w:w w:val="110"/>
        </w:rPr>
        <w:t xml:space="preserve"> </w:t>
      </w:r>
      <w:r>
        <w:rPr>
          <w:spacing w:val="35"/>
          <w:w w:val="110"/>
        </w:rPr>
        <w:t xml:space="preserve"> </w:t>
      </w:r>
      <w:r>
        <w:rPr>
          <w:spacing w:val="-1"/>
          <w:w w:val="110"/>
        </w:rPr>
        <w:t>F</w:t>
      </w:r>
      <w:r>
        <w:rPr>
          <w:spacing w:val="-2"/>
          <w:w w:val="110"/>
        </w:rPr>
        <w:t>il</w:t>
      </w:r>
      <w:r>
        <w:rPr>
          <w:spacing w:val="-1"/>
          <w:w w:val="110"/>
        </w:rPr>
        <w:t>am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/pr</w:t>
      </w:r>
      <w:r>
        <w:rPr>
          <w:spacing w:val="-2"/>
          <w:w w:val="110"/>
        </w:rPr>
        <w:t>omi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ces</w:t>
      </w:r>
      <w:r>
        <w:rPr>
          <w:spacing w:val="22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23"/>
          <w:w w:val="110"/>
        </w:rPr>
        <w:t xml:space="preserve"> </w:t>
      </w:r>
      <w:r>
        <w:rPr>
          <w:w w:val="110"/>
        </w:rPr>
        <w:t>orders</w:t>
      </w:r>
      <w:r>
        <w:rPr>
          <w:spacing w:val="22"/>
          <w:w w:val="110"/>
        </w:rPr>
        <w:t xml:space="preserve"> </w:t>
      </w:r>
      <w:r>
        <w:rPr>
          <w:w w:val="110"/>
        </w:rPr>
        <w:t>of</w:t>
      </w:r>
      <w:r>
        <w:rPr>
          <w:spacing w:val="23"/>
          <w:w w:val="110"/>
        </w:rPr>
        <w:t xml:space="preserve"> </w:t>
      </w:r>
      <w:r>
        <w:rPr>
          <w:w w:val="110"/>
        </w:rPr>
        <w:t>magnitude</w:t>
      </w:r>
      <w:r>
        <w:rPr>
          <w:spacing w:val="23"/>
          <w:w w:val="110"/>
        </w:rPr>
        <w:t xml:space="preserve">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ighe</w:t>
      </w:r>
      <w:r>
        <w:rPr>
          <w:spacing w:val="-1"/>
          <w:w w:val="110"/>
        </w:rPr>
        <w:t>r</w:t>
      </w:r>
    </w:p>
    <w:p w14:paraId="1DE4A775" w14:textId="77777777" w:rsidR="00D36D19" w:rsidRDefault="00D36D19">
      <w:pPr>
        <w:spacing w:line="480" w:lineRule="exact"/>
        <w:jc w:val="both"/>
        <w:sectPr w:rsidR="00D36D19">
          <w:headerReference w:type="default" r:id="rId38"/>
          <w:pgSz w:w="12240" w:h="15840"/>
          <w:pgMar w:top="1060" w:right="1320" w:bottom="280" w:left="1340" w:header="0" w:footer="0" w:gutter="0"/>
          <w:cols w:space="720"/>
        </w:sectPr>
      </w:pPr>
    </w:p>
    <w:p w14:paraId="1DE4A776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6"/>
          <w:szCs w:val="6"/>
        </w:rPr>
      </w:pPr>
    </w:p>
    <w:p w14:paraId="1DE4A777" w14:textId="74663FDD" w:rsidR="00D36D19" w:rsidRDefault="00E86034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mc:AlternateContent>
          <mc:Choice Requires="wpg">
            <w:drawing>
              <wp:inline distT="0" distB="0" distL="0" distR="0" wp14:anchorId="1DE4A898" wp14:editId="7D7108A9">
                <wp:extent cx="5944235" cy="3339465"/>
                <wp:effectExtent l="0" t="0" r="0" b="635"/>
                <wp:docPr id="37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3339465"/>
                          <a:chOff x="0" y="0"/>
                          <a:chExt cx="9361" cy="5259"/>
                        </a:xfrm>
                      </wpg:grpSpPr>
                      <pic:pic xmlns:pic="http://schemas.openxmlformats.org/drawingml/2006/picture">
                        <pic:nvPicPr>
                          <pic:cNvPr id="3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4"/>
                            <a:ext cx="9360" cy="5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9142" y="0"/>
                            <a:ext cx="219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E4A8D8" w14:textId="77777777" w:rsidR="00AE6A8C" w:rsidRDefault="00AE6A8C">
                              <w:pPr>
                                <w:spacing w:line="211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  <w:bookmarkStart w:id="109" w:name="_bookmark25"/>
                              <w:bookmarkEnd w:id="109"/>
                              <w:r>
                                <w:rPr>
                                  <w:rFonts w:ascii="Times New Roman"/>
                                  <w:w w:val="95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E4A898" id="Group_x0020_3" o:spid="_x0000_s1033" style="width:468.05pt;height:262.95pt;mso-position-horizontal-relative:char;mso-position-vertical-relative:line" coordsize="9361,5259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">
                <v:shape id="Picture_x0020_5" o:spid="_x0000_s1034" type="#_x0000_t75" style="position:absolute;top:164;width:9360;height:50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9f&#10;sQq/AAAA2wAAAA8AAABkcnMvZG93bnJldi54bWxET01rwkAQvRf8D8sUems2USiSuooIQkB6qIrn&#10;aXaaDWZnQ2bV5N93D0KPj/e92oy+U3capA1soMhyUMR1sC03Bs6n/fsSlERki11gMjCRwGY9e1lh&#10;acODv+l+jI1KISwlGnAx9qXWUjvyKFnoiRP3GwaPMcGh0XbARwr3nZ7n+Yf22HJqcNjTzlF9Pd68&#10;ga/Lz9UdFl4K3I9VNclUbGVnzNvruP0EFWmM/+Knu7IGFmls+pJ+gF7/AQ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C/X7EKvwAAANsAAAAPAAAAAAAAAAAAAAAAAJwCAABkcnMv&#10;ZG93bnJldi54bWxQSwUGAAAAAAQABAD3AAAAiAMAAAAA&#10;">
                  <v:imagedata r:id="rId40" o:title=""/>
                </v:shape>
                <v:shape id="_x0000_s1035" type="#_x0000_t202" style="position:absolute;left:9142;width:219;height:21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tldKwwAA&#10;ANsAAAAPAAAAZHJzL2Rvd25yZXYueG1sRI9Ba8JAFITvBf/D8gre6qYKUlNXEVEQhGKMB4+v2Wey&#10;mH0bs6vGf98VCh6HmfmGmc47W4sbtd44VvA5SEAQF04bLhUc8vXHFwgfkDXWjknBgzzMZ723Kaba&#10;3Tmj2z6UIkLYp6igCqFJpfRFRRb9wDXE0Tu51mKIsi2lbvEe4baWwyQZS4uG40KFDS0rKs77q1Ww&#10;OHK2Mpef3112ykyeTxLejs9K9d+7xTeIQF14hf/bG61gNIHnl/gD5Ow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PtldKwwAAANsAAAAPAAAAAAAAAAAAAAAAAJcCAABkcnMvZG93&#10;bnJldi54bWxQSwUGAAAAAAQABAD1AAAAhwMAAAAA&#10;" filled="f" stroked="f">
                  <v:textbox inset="0,0,0,0">
                    <w:txbxContent>
                      <w:p w14:paraId="1DE4A8D8" w14:textId="77777777" w:rsidR="00AE6A8C" w:rsidRDefault="00AE6A8C">
                        <w:pPr>
                          <w:spacing w:line="211" w:lineRule="exact"/>
                          <w:rPr>
                            <w:rFonts w:ascii="Times New Roman" w:eastAsia="Times New Roman" w:hAnsi="Times New Roman" w:cs="Times New Roman"/>
                          </w:rPr>
                        </w:pPr>
                        <w:bookmarkStart w:id="110" w:name="_bookmark25"/>
                        <w:bookmarkEnd w:id="110"/>
                        <w:r>
                          <w:rPr>
                            <w:rFonts w:ascii="Times New Roman"/>
                            <w:w w:val="95"/>
                          </w:rPr>
                          <w:t>24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DE4A778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79" w14:textId="5008C6C5" w:rsidR="00D36D19" w:rsidRDefault="004377DE">
      <w:pPr>
        <w:pStyle w:val="BodyText"/>
        <w:spacing w:before="192" w:line="257" w:lineRule="auto"/>
        <w:ind w:left="100" w:right="118"/>
        <w:jc w:val="both"/>
      </w:pPr>
      <w:r>
        <w:rPr>
          <w:w w:val="105"/>
        </w:rPr>
        <w:t>Figure</w:t>
      </w:r>
      <w:r>
        <w:rPr>
          <w:spacing w:val="7"/>
          <w:w w:val="105"/>
        </w:rPr>
        <w:t xml:space="preserve"> </w:t>
      </w:r>
      <w:r>
        <w:rPr>
          <w:w w:val="105"/>
        </w:rPr>
        <w:t>2.14:</w:t>
      </w:r>
      <w:r>
        <w:rPr>
          <w:spacing w:val="42"/>
          <w:w w:val="105"/>
        </w:rPr>
        <w:t xml:space="preserve"> </w:t>
      </w:r>
      <w:r>
        <w:rPr>
          <w:w w:val="105"/>
        </w:rPr>
        <w:t>(Left)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Typ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CME.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(R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ght)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ic</w:t>
      </w:r>
      <w:r>
        <w:rPr>
          <w:spacing w:val="7"/>
          <w:w w:val="105"/>
        </w:rPr>
        <w:t xml:space="preserve"> </w:t>
      </w:r>
      <w:r>
        <w:rPr>
          <w:w w:val="105"/>
        </w:rPr>
        <w:t>depiction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fil</w:t>
      </w:r>
      <w:r>
        <w:rPr>
          <w:spacing w:val="-1"/>
          <w:w w:val="105"/>
        </w:rPr>
        <w:t>am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7"/>
          <w:w w:val="105"/>
        </w:rPr>
        <w:t xml:space="preserve"> </w:t>
      </w:r>
      <w:r>
        <w:rPr>
          <w:w w:val="105"/>
        </w:rPr>
        <w:t>eruption</w:t>
      </w:r>
      <w:r>
        <w:rPr>
          <w:spacing w:val="31"/>
          <w:w w:val="104"/>
        </w:rPr>
        <w:t xml:space="preserve"> </w:t>
      </w:r>
      <w:r>
        <w:rPr>
          <w:w w:val="105"/>
        </w:rPr>
        <w:t>CME.</w:t>
      </w:r>
      <w:r>
        <w:rPr>
          <w:spacing w:val="16"/>
          <w:w w:val="105"/>
        </w:rPr>
        <w:t xml:space="preserve"> </w:t>
      </w:r>
      <w:r>
        <w:rPr>
          <w:w w:val="105"/>
        </w:rPr>
        <w:t>Figure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ourt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y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Forb</w:t>
      </w:r>
      <w:r>
        <w:rPr>
          <w:spacing w:val="-3"/>
          <w:w w:val="105"/>
        </w:rPr>
        <w:t>es</w:t>
      </w:r>
      <w:r>
        <w:rPr>
          <w:spacing w:val="16"/>
          <w:w w:val="105"/>
        </w:rPr>
        <w:t xml:space="preserve"> </w:t>
      </w:r>
      <w:r>
        <w:rPr>
          <w:w w:val="105"/>
        </w:rPr>
        <w:t>(2000).</w:t>
      </w:r>
      <w:ins w:id="111" w:author="Microsoft Office User" w:date="2016-03-10T10:57:00Z">
        <w:r w:rsidR="00254E5E">
          <w:rPr>
            <w:w w:val="105"/>
          </w:rPr>
          <w:t xml:space="preserve"> &lt;&lt;YOU COULD ADD TO THIS DIAGRAM BY INCLUDING TWO FRAMES</w:t>
        </w:r>
        <w:r w:rsidR="00040A05">
          <w:rPr>
            <w:w w:val="105"/>
          </w:rPr>
          <w:t xml:space="preserve"> FROM CME MOVIE SHOWING THE BUBBLE RISING, BREAKING OFF, AND EXPANDING.&gt;&gt;</w:t>
        </w:r>
      </w:ins>
    </w:p>
    <w:p w14:paraId="1DE4A77A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7B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7C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7D" w14:textId="77777777" w:rsidR="00D36D19" w:rsidRDefault="00D36D19">
      <w:pPr>
        <w:spacing w:before="7"/>
        <w:rPr>
          <w:rFonts w:ascii="Times New Roman" w:eastAsia="Times New Roman" w:hAnsi="Times New Roman" w:cs="Times New Roman"/>
          <w:sz w:val="19"/>
          <w:szCs w:val="19"/>
        </w:rPr>
      </w:pPr>
    </w:p>
    <w:p w14:paraId="1DE4A77E" w14:textId="53ECEF8D" w:rsidR="00D36D19" w:rsidRDefault="004377DE">
      <w:pPr>
        <w:pStyle w:val="BodyText"/>
        <w:spacing w:line="455" w:lineRule="auto"/>
        <w:ind w:left="100" w:right="117"/>
        <w:jc w:val="both"/>
      </w:pP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13"/>
          <w:w w:val="110"/>
        </w:rPr>
        <w:t xml:space="preserve"> </w:t>
      </w:r>
      <w:r>
        <w:rPr>
          <w:w w:val="110"/>
        </w:rPr>
        <w:t>than</w:t>
      </w:r>
      <w:r>
        <w:rPr>
          <w:spacing w:val="13"/>
          <w:w w:val="110"/>
        </w:rPr>
        <w:t xml:space="preserve"> </w:t>
      </w:r>
      <w:r>
        <w:rPr>
          <w:w w:val="110"/>
        </w:rPr>
        <w:t>their</w:t>
      </w:r>
      <w:r>
        <w:rPr>
          <w:spacing w:val="13"/>
          <w:w w:val="110"/>
        </w:rPr>
        <w:t xml:space="preserve"> </w:t>
      </w:r>
      <w:r>
        <w:rPr>
          <w:w w:val="110"/>
        </w:rPr>
        <w:t>surroundings</w:t>
      </w:r>
      <w:r>
        <w:rPr>
          <w:spacing w:val="14"/>
          <w:w w:val="110"/>
        </w:rPr>
        <w:t xml:space="preserve"> </w:t>
      </w:r>
      <w:r>
        <w:rPr>
          <w:w w:val="110"/>
        </w:rPr>
        <w:t>but</w:t>
      </w:r>
      <w:r>
        <w:rPr>
          <w:spacing w:val="13"/>
          <w:w w:val="110"/>
        </w:rPr>
        <w:t xml:space="preserve"> </w:t>
      </w:r>
      <w:r>
        <w:rPr>
          <w:spacing w:val="-1"/>
          <w:w w:val="110"/>
        </w:rPr>
        <w:t>ar</w:t>
      </w:r>
      <w:r>
        <w:rPr>
          <w:spacing w:val="-2"/>
          <w:w w:val="110"/>
        </w:rPr>
        <w:t>e</w:t>
      </w:r>
      <w:r>
        <w:rPr>
          <w:spacing w:val="13"/>
          <w:w w:val="110"/>
        </w:rPr>
        <w:t xml:space="preserve"> </w:t>
      </w:r>
      <w:r>
        <w:rPr>
          <w:w w:val="110"/>
        </w:rPr>
        <w:t>at</w:t>
      </w:r>
      <w:r>
        <w:rPr>
          <w:spacing w:val="13"/>
          <w:w w:val="110"/>
        </w:rPr>
        <w:t xml:space="preserve"> </w:t>
      </w:r>
      <w:r>
        <w:rPr>
          <w:w w:val="110"/>
        </w:rPr>
        <w:t>orders</w:t>
      </w:r>
      <w:r>
        <w:rPr>
          <w:spacing w:val="14"/>
          <w:w w:val="110"/>
        </w:rPr>
        <w:t xml:space="preserve"> </w:t>
      </w:r>
      <w:r>
        <w:rPr>
          <w:w w:val="110"/>
        </w:rPr>
        <w:t>of</w:t>
      </w:r>
      <w:r>
        <w:rPr>
          <w:spacing w:val="13"/>
          <w:w w:val="110"/>
        </w:rPr>
        <w:t xml:space="preserve"> </w:t>
      </w:r>
      <w:r>
        <w:rPr>
          <w:w w:val="110"/>
        </w:rPr>
        <w:t>magnitude</w:t>
      </w:r>
      <w:r>
        <w:rPr>
          <w:spacing w:val="13"/>
          <w:w w:val="110"/>
        </w:rPr>
        <w:t xml:space="preserve"> </w:t>
      </w:r>
      <w:r>
        <w:rPr>
          <w:spacing w:val="-4"/>
          <w:w w:val="110"/>
        </w:rPr>
        <w:t>lowe</w:t>
      </w:r>
      <w:r>
        <w:rPr>
          <w:spacing w:val="-3"/>
          <w:w w:val="110"/>
        </w:rPr>
        <w:t>r</w:t>
      </w:r>
      <w:r>
        <w:rPr>
          <w:spacing w:val="14"/>
          <w:w w:val="110"/>
        </w:rPr>
        <w:t xml:space="preserve"> </w:t>
      </w:r>
      <w:r>
        <w:rPr>
          <w:w w:val="110"/>
        </w:rPr>
        <w:t>temperature.</w:t>
      </w:r>
      <w:r>
        <w:rPr>
          <w:spacing w:val="56"/>
          <w:w w:val="110"/>
        </w:rPr>
        <w:t xml:space="preserve"> </w:t>
      </w:r>
      <w:r>
        <w:rPr>
          <w:w w:val="110"/>
        </w:rPr>
        <w:t>They</w:t>
      </w:r>
      <w:r>
        <w:rPr>
          <w:spacing w:val="13"/>
          <w:w w:val="110"/>
        </w:rPr>
        <w:t xml:space="preserve"> </w:t>
      </w:r>
      <w:r>
        <w:rPr>
          <w:w w:val="110"/>
        </w:rPr>
        <w:t>should</w:t>
      </w:r>
      <w:r>
        <w:rPr>
          <w:spacing w:val="23"/>
          <w:w w:val="110"/>
        </w:rPr>
        <w:t xml:space="preserve"> </w:t>
      </w:r>
      <w:r>
        <w:rPr>
          <w:w w:val="110"/>
        </w:rPr>
        <w:t>sink</w:t>
      </w:r>
      <w:r>
        <w:rPr>
          <w:spacing w:val="23"/>
          <w:w w:val="110"/>
        </w:rPr>
        <w:t xml:space="preserve"> </w:t>
      </w:r>
      <w:r>
        <w:rPr>
          <w:spacing w:val="-3"/>
          <w:w w:val="110"/>
        </w:rPr>
        <w:t>like</w:t>
      </w:r>
      <w:r>
        <w:rPr>
          <w:spacing w:val="24"/>
          <w:w w:val="110"/>
        </w:rPr>
        <w:t xml:space="preserve"> </w:t>
      </w:r>
      <w:r>
        <w:rPr>
          <w:w w:val="110"/>
        </w:rPr>
        <w:t>a</w:t>
      </w:r>
      <w:r>
        <w:rPr>
          <w:spacing w:val="23"/>
          <w:w w:val="110"/>
        </w:rPr>
        <w:t xml:space="preserve"> </w:t>
      </w:r>
      <w:r>
        <w:rPr>
          <w:spacing w:val="-2"/>
          <w:w w:val="110"/>
        </w:rPr>
        <w:t>br</w:t>
      </w:r>
      <w:r>
        <w:rPr>
          <w:spacing w:val="-3"/>
          <w:w w:val="110"/>
        </w:rPr>
        <w:t>ick</w:t>
      </w:r>
      <w:r>
        <w:rPr>
          <w:spacing w:val="23"/>
          <w:w w:val="110"/>
        </w:rPr>
        <w:t xml:space="preserve"> </w:t>
      </w:r>
      <w:r>
        <w:rPr>
          <w:w w:val="110"/>
        </w:rPr>
        <w:t>in</w:t>
      </w:r>
      <w:r>
        <w:rPr>
          <w:spacing w:val="24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r</w:t>
      </w:r>
      <w:r>
        <w:rPr>
          <w:spacing w:val="24"/>
          <w:w w:val="110"/>
        </w:rPr>
        <w:t xml:space="preserve"> </w:t>
      </w:r>
      <w:r>
        <w:rPr>
          <w:w w:val="110"/>
        </w:rPr>
        <w:t>or</w:t>
      </w:r>
      <w:r>
        <w:rPr>
          <w:spacing w:val="24"/>
          <w:w w:val="110"/>
        </w:rPr>
        <w:t xml:space="preserve"> </w:t>
      </w:r>
      <w:r>
        <w:rPr>
          <w:spacing w:val="-2"/>
          <w:w w:val="110"/>
        </w:rPr>
        <w:t>ev</w:t>
      </w:r>
      <w:r>
        <w:rPr>
          <w:spacing w:val="-1"/>
          <w:w w:val="110"/>
        </w:rPr>
        <w:t>ap</w:t>
      </w:r>
      <w:r>
        <w:rPr>
          <w:spacing w:val="-2"/>
          <w:w w:val="110"/>
        </w:rPr>
        <w:t>or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e</w:t>
      </w:r>
      <w:r>
        <w:rPr>
          <w:spacing w:val="24"/>
          <w:w w:val="110"/>
        </w:rPr>
        <w:t xml:space="preserve"> </w:t>
      </w:r>
      <w:r>
        <w:rPr>
          <w:spacing w:val="-3"/>
          <w:w w:val="110"/>
        </w:rPr>
        <w:t>like</w:t>
      </w:r>
      <w:r>
        <w:rPr>
          <w:spacing w:val="23"/>
          <w:w w:val="110"/>
        </w:rPr>
        <w:t xml:space="preserve"> </w:t>
      </w:r>
      <w:r>
        <w:rPr>
          <w:w w:val="110"/>
        </w:rPr>
        <w:t>an</w:t>
      </w:r>
      <w:r>
        <w:rPr>
          <w:spacing w:val="24"/>
          <w:w w:val="110"/>
        </w:rPr>
        <w:t xml:space="preserve"> </w:t>
      </w:r>
      <w:r>
        <w:rPr>
          <w:w w:val="110"/>
        </w:rPr>
        <w:t>ice</w:t>
      </w:r>
      <w:r>
        <w:rPr>
          <w:spacing w:val="24"/>
          <w:w w:val="110"/>
        </w:rPr>
        <w:t xml:space="preserve"> </w:t>
      </w:r>
      <w:r>
        <w:rPr>
          <w:spacing w:val="1"/>
          <w:w w:val="110"/>
        </w:rPr>
        <w:t>cube</w:t>
      </w:r>
      <w:r>
        <w:rPr>
          <w:spacing w:val="24"/>
          <w:w w:val="110"/>
        </w:rPr>
        <w:t xml:space="preserve"> </w:t>
      </w:r>
      <w:r>
        <w:rPr>
          <w:w w:val="110"/>
        </w:rPr>
        <w:t>in</w:t>
      </w:r>
      <w:r>
        <w:rPr>
          <w:spacing w:val="24"/>
          <w:w w:val="110"/>
        </w:rPr>
        <w:t xml:space="preserve"> </w:t>
      </w:r>
      <w:r>
        <w:rPr>
          <w:w w:val="110"/>
        </w:rPr>
        <w:t>an</w:t>
      </w:r>
      <w:r>
        <w:rPr>
          <w:spacing w:val="24"/>
          <w:w w:val="110"/>
        </w:rPr>
        <w:t xml:space="preserve"> </w:t>
      </w:r>
      <w:r>
        <w:rPr>
          <w:spacing w:val="-5"/>
          <w:w w:val="110"/>
        </w:rPr>
        <w:t>ove</w:t>
      </w:r>
      <w:r>
        <w:rPr>
          <w:spacing w:val="-4"/>
          <w:w w:val="110"/>
        </w:rPr>
        <w:t>n</w:t>
      </w:r>
      <w:r>
        <w:rPr>
          <w:spacing w:val="24"/>
          <w:w w:val="110"/>
        </w:rPr>
        <w:t xml:space="preserve"> </w:t>
      </w:r>
      <w:r>
        <w:rPr>
          <w:w w:val="110"/>
        </w:rPr>
        <w:t>but</w:t>
      </w:r>
      <w:r>
        <w:rPr>
          <w:spacing w:val="23"/>
          <w:w w:val="110"/>
        </w:rPr>
        <w:t xml:space="preserve"> </w:t>
      </w:r>
      <w:r>
        <w:rPr>
          <w:w w:val="110"/>
        </w:rPr>
        <w:t>they</w:t>
      </w:r>
      <w:r>
        <w:rPr>
          <w:spacing w:val="23"/>
          <w:w w:val="110"/>
        </w:rPr>
        <w:t xml:space="preserve"> </w:t>
      </w:r>
      <w:r>
        <w:rPr>
          <w:w w:val="110"/>
        </w:rPr>
        <w:t>are</w:t>
      </w:r>
      <w:r>
        <w:rPr>
          <w:spacing w:val="24"/>
          <w:w w:val="110"/>
        </w:rPr>
        <w:t xml:space="preserve"> </w:t>
      </w:r>
      <w:r>
        <w:rPr>
          <w:w w:val="110"/>
        </w:rPr>
        <w:t>supported</w:t>
      </w:r>
      <w:r>
        <w:rPr>
          <w:spacing w:val="24"/>
          <w:w w:val="110"/>
        </w:rPr>
        <w:t xml:space="preserve"> </w:t>
      </w:r>
      <w:r>
        <w:rPr>
          <w:w w:val="110"/>
        </w:rPr>
        <w:t>and</w:t>
      </w:r>
      <w:r>
        <w:rPr>
          <w:spacing w:val="47"/>
          <w:w w:val="110"/>
        </w:rPr>
        <w:t xml:space="preserve"> </w:t>
      </w:r>
      <w:r>
        <w:rPr>
          <w:w w:val="110"/>
        </w:rPr>
        <w:t>protected</w:t>
      </w:r>
      <w:r>
        <w:rPr>
          <w:spacing w:val="1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strong</w:t>
      </w:r>
      <w:r>
        <w:rPr>
          <w:spacing w:val="2"/>
          <w:w w:val="110"/>
        </w:rPr>
        <w:t xml:space="preserve"> </w:t>
      </w:r>
      <w:r>
        <w:rPr>
          <w:w w:val="110"/>
        </w:rPr>
        <w:t>magnetic</w:t>
      </w:r>
      <w:r>
        <w:rPr>
          <w:spacing w:val="2"/>
          <w:w w:val="110"/>
        </w:rPr>
        <w:t xml:space="preserve"> </w:t>
      </w:r>
      <w:r>
        <w:rPr>
          <w:w w:val="110"/>
        </w:rPr>
        <w:t>fields</w:t>
      </w:r>
      <w:r>
        <w:rPr>
          <w:spacing w:val="2"/>
          <w:w w:val="110"/>
        </w:rPr>
        <w:t xml:space="preserve"> 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ap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2"/>
          <w:w w:val="110"/>
        </w:rPr>
        <w:t xml:space="preserve"> </w:t>
      </w:r>
      <w:r>
        <w:rPr>
          <w:w w:val="110"/>
        </w:rPr>
        <w:t>them.</w:t>
      </w:r>
      <w:r>
        <w:rPr>
          <w:spacing w:val="27"/>
          <w:w w:val="110"/>
        </w:rPr>
        <w:t xml:space="preserve"> </w:t>
      </w:r>
      <w:r>
        <w:rPr>
          <w:w w:val="110"/>
        </w:rPr>
        <w:t>When</w:t>
      </w:r>
      <w:r>
        <w:rPr>
          <w:spacing w:val="2"/>
          <w:w w:val="110"/>
        </w:rPr>
        <w:t xml:space="preserve"> </w:t>
      </w:r>
      <w:r>
        <w:rPr>
          <w:w w:val="110"/>
        </w:rPr>
        <w:t>a</w:t>
      </w:r>
      <w:r>
        <w:rPr>
          <w:spacing w:val="2"/>
          <w:w w:val="110"/>
        </w:rPr>
        <w:t xml:space="preserve"> </w:t>
      </w:r>
      <w:r>
        <w:rPr>
          <w:w w:val="110"/>
        </w:rPr>
        <w:t>CME</w:t>
      </w:r>
      <w:r>
        <w:rPr>
          <w:spacing w:val="2"/>
          <w:w w:val="110"/>
        </w:rPr>
        <w:t xml:space="preserve"> </w:t>
      </w:r>
      <w:r>
        <w:rPr>
          <w:w w:val="110"/>
        </w:rPr>
        <w:t>departs,</w:t>
      </w:r>
      <w:r>
        <w:rPr>
          <w:spacing w:val="2"/>
          <w:w w:val="110"/>
        </w:rPr>
        <w:t xml:space="preserve"> </w:t>
      </w:r>
      <w:r>
        <w:rPr>
          <w:w w:val="110"/>
        </w:rPr>
        <w:t>often</w:t>
      </w:r>
      <w:r>
        <w:rPr>
          <w:spacing w:val="2"/>
          <w:w w:val="110"/>
        </w:rPr>
        <w:t xml:space="preserve"> </w:t>
      </w:r>
      <w:r>
        <w:rPr>
          <w:w w:val="110"/>
        </w:rPr>
        <w:t>times</w:t>
      </w:r>
      <w:r>
        <w:rPr>
          <w:spacing w:val="2"/>
          <w:w w:val="110"/>
        </w:rPr>
        <w:t xml:space="preserve"> </w:t>
      </w:r>
      <w:r>
        <w:rPr>
          <w:w w:val="110"/>
        </w:rPr>
        <w:t>a</w:t>
      </w:r>
      <w:r>
        <w:rPr>
          <w:spacing w:val="24"/>
          <w:w w:val="111"/>
        </w:rPr>
        <w:t xml:space="preserve"> </w:t>
      </w:r>
      <w:r>
        <w:rPr>
          <w:spacing w:val="-2"/>
          <w:w w:val="110"/>
        </w:rPr>
        <w:t>fil</w:t>
      </w:r>
      <w:r>
        <w:rPr>
          <w:spacing w:val="-1"/>
          <w:w w:val="110"/>
        </w:rPr>
        <w:t>am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nt/pr</w:t>
      </w:r>
      <w:r>
        <w:rPr>
          <w:spacing w:val="-2"/>
          <w:w w:val="110"/>
        </w:rPr>
        <w:t>omi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ce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spacing w:val="-4"/>
          <w:w w:val="110"/>
        </w:rPr>
        <w:t>was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part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spacing w:val="1"/>
          <w:w w:val="110"/>
        </w:rPr>
        <w:t>local</w:t>
      </w:r>
      <w:r>
        <w:rPr>
          <w:spacing w:val="-8"/>
          <w:w w:val="110"/>
        </w:rPr>
        <w:t xml:space="preserve"> </w:t>
      </w:r>
      <w:r>
        <w:rPr>
          <w:w w:val="110"/>
        </w:rPr>
        <w:t>magnetic</w:t>
      </w:r>
      <w:r>
        <w:rPr>
          <w:spacing w:val="-9"/>
          <w:w w:val="110"/>
        </w:rPr>
        <w:t xml:space="preserve"> </w:t>
      </w:r>
      <w:r>
        <w:rPr>
          <w:w w:val="110"/>
        </w:rPr>
        <w:t>structure</w:t>
      </w:r>
      <w:r>
        <w:rPr>
          <w:spacing w:val="-9"/>
          <w:w w:val="110"/>
        </w:rPr>
        <w:t xml:space="preserve"> </w:t>
      </w:r>
      <w:r>
        <w:rPr>
          <w:w w:val="110"/>
        </w:rPr>
        <w:t>will</w:t>
      </w:r>
      <w:r>
        <w:rPr>
          <w:spacing w:val="-8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9"/>
          <w:w w:val="110"/>
        </w:rPr>
        <w:t xml:space="preserve"> </w:t>
      </w:r>
      <w:r>
        <w:rPr>
          <w:w w:val="110"/>
        </w:rPr>
        <w:t>torn</w:t>
      </w:r>
      <w:r>
        <w:rPr>
          <w:spacing w:val="-8"/>
          <w:w w:val="110"/>
        </w:rPr>
        <w:t xml:space="preserve"> </w:t>
      </w:r>
      <w:r>
        <w:rPr>
          <w:spacing w:val="-5"/>
          <w:w w:val="110"/>
        </w:rPr>
        <w:t>a</w:t>
      </w:r>
      <w:r>
        <w:rPr>
          <w:spacing w:val="-6"/>
          <w:w w:val="110"/>
        </w:rPr>
        <w:t>w</w:t>
      </w:r>
      <w:r>
        <w:rPr>
          <w:spacing w:val="-5"/>
          <w:w w:val="110"/>
        </w:rPr>
        <w:t>a</w:t>
      </w:r>
      <w:r>
        <w:rPr>
          <w:spacing w:val="-6"/>
          <w:w w:val="110"/>
        </w:rPr>
        <w:t>y</w:t>
      </w:r>
      <w:r>
        <w:rPr>
          <w:spacing w:val="-9"/>
          <w:w w:val="110"/>
        </w:rPr>
        <w:t xml:space="preserve"> </w:t>
      </w:r>
      <w:r>
        <w:rPr>
          <w:w w:val="110"/>
        </w:rPr>
        <w:t>with</w:t>
      </w:r>
      <w:r>
        <w:rPr>
          <w:spacing w:val="-9"/>
          <w:w w:val="110"/>
        </w:rPr>
        <w:t xml:space="preserve"> </w:t>
      </w:r>
      <w:r>
        <w:rPr>
          <w:w w:val="110"/>
        </w:rPr>
        <w:t>it.</w:t>
      </w:r>
      <w:r>
        <w:rPr>
          <w:spacing w:val="19"/>
          <w:w w:val="110"/>
        </w:rPr>
        <w:t xml:space="preserve"> </w:t>
      </w:r>
      <w:r>
        <w:rPr>
          <w:w w:val="110"/>
        </w:rPr>
        <w:t>This</w:t>
      </w:r>
      <w:r>
        <w:rPr>
          <w:spacing w:val="31"/>
        </w:rPr>
        <w:t xml:space="preserve"> </w:t>
      </w:r>
      <w:r>
        <w:rPr>
          <w:w w:val="110"/>
        </w:rPr>
        <w:t>adds</w:t>
      </w:r>
      <w:r>
        <w:rPr>
          <w:spacing w:val="-20"/>
          <w:w w:val="110"/>
        </w:rPr>
        <w:t xml:space="preserve"> </w:t>
      </w:r>
      <w:r>
        <w:rPr>
          <w:w w:val="110"/>
        </w:rPr>
        <w:t>to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w w:val="110"/>
        </w:rPr>
        <w:t>mass</w:t>
      </w:r>
      <w:r>
        <w:rPr>
          <w:spacing w:val="-20"/>
          <w:w w:val="110"/>
        </w:rPr>
        <w:t xml:space="preserve"> </w:t>
      </w:r>
      <w:r>
        <w:rPr>
          <w:w w:val="110"/>
        </w:rPr>
        <w:t>of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w w:val="110"/>
        </w:rPr>
        <w:t>CME</w:t>
      </w:r>
      <w:r>
        <w:rPr>
          <w:spacing w:val="-20"/>
          <w:w w:val="110"/>
        </w:rPr>
        <w:t xml:space="preserve"> </w:t>
      </w:r>
      <w:r>
        <w:rPr>
          <w:w w:val="110"/>
        </w:rPr>
        <w:t>and</w:t>
      </w:r>
      <w:r>
        <w:rPr>
          <w:spacing w:val="-20"/>
          <w:w w:val="110"/>
        </w:rPr>
        <w:t xml:space="preserve"> </w:t>
      </w:r>
      <w:r>
        <w:rPr>
          <w:w w:val="110"/>
        </w:rPr>
        <w:t>can</w:t>
      </w:r>
      <w:r>
        <w:rPr>
          <w:spacing w:val="-19"/>
          <w:w w:val="110"/>
        </w:rPr>
        <w:t xml:space="preserve"> </w:t>
      </w:r>
      <w:r>
        <w:rPr>
          <w:spacing w:val="-3"/>
          <w:w w:val="110"/>
        </w:rPr>
        <w:t>make</w:t>
      </w:r>
      <w:r>
        <w:rPr>
          <w:spacing w:val="-20"/>
          <w:w w:val="110"/>
        </w:rPr>
        <w:t xml:space="preserve"> </w:t>
      </w:r>
      <w:r>
        <w:rPr>
          <w:w w:val="110"/>
        </w:rPr>
        <w:t>for</w:t>
      </w:r>
      <w:r>
        <w:rPr>
          <w:spacing w:val="-19"/>
          <w:w w:val="110"/>
        </w:rPr>
        <w:t xml:space="preserve"> </w:t>
      </w:r>
      <w:r>
        <w:rPr>
          <w:w w:val="110"/>
        </w:rPr>
        <w:t>beautiful</w:t>
      </w:r>
      <w:r>
        <w:rPr>
          <w:spacing w:val="-20"/>
          <w:w w:val="110"/>
        </w:rPr>
        <w:t xml:space="preserve"> </w:t>
      </w:r>
      <w:r>
        <w:rPr>
          <w:w w:val="110"/>
        </w:rPr>
        <w:t>images</w:t>
      </w:r>
      <w:r>
        <w:rPr>
          <w:spacing w:val="-20"/>
          <w:w w:val="110"/>
        </w:rPr>
        <w:t xml:space="preserve"> </w:t>
      </w:r>
      <w:r>
        <w:rPr>
          <w:spacing w:val="-1"/>
          <w:w w:val="110"/>
        </w:rPr>
        <w:t>(F</w:t>
      </w:r>
      <w:r>
        <w:rPr>
          <w:spacing w:val="-2"/>
          <w:w w:val="110"/>
        </w:rPr>
        <w:t>igu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9"/>
          <w:w w:val="110"/>
        </w:rPr>
        <w:t xml:space="preserve"> </w:t>
      </w:r>
      <w:r>
        <w:rPr>
          <w:w w:val="110"/>
        </w:rPr>
        <w:t>2.15).</w:t>
      </w:r>
      <w:r>
        <w:rPr>
          <w:spacing w:val="6"/>
          <w:w w:val="110"/>
        </w:rPr>
        <w:t xml:space="preserve"> </w:t>
      </w:r>
      <w:r>
        <w:rPr>
          <w:w w:val="110"/>
        </w:rPr>
        <w:t>Here</w:t>
      </w:r>
      <w:r>
        <w:rPr>
          <w:spacing w:val="-20"/>
          <w:w w:val="110"/>
        </w:rPr>
        <w:t xml:space="preserve"> </w:t>
      </w:r>
      <w:r>
        <w:rPr>
          <w:w w:val="110"/>
        </w:rPr>
        <w:t>t</w:t>
      </w:r>
      <w:r>
        <w:rPr>
          <w:spacing w:val="1"/>
          <w:w w:val="110"/>
        </w:rPr>
        <w:t>oo,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w w:val="110"/>
        </w:rPr>
        <w:t>precise</w:t>
      </w:r>
      <w:r>
        <w:rPr>
          <w:spacing w:val="30"/>
          <w:w w:val="99"/>
        </w:rPr>
        <w:t xml:space="preserve"> </w:t>
      </w:r>
      <w:r>
        <w:rPr>
          <w:spacing w:val="-2"/>
          <w:w w:val="110"/>
        </w:rPr>
        <w:t>mec</w:t>
      </w:r>
      <w:r>
        <w:rPr>
          <w:spacing w:val="-1"/>
          <w:w w:val="110"/>
        </w:rPr>
        <w:t>han</w:t>
      </w:r>
      <w:r>
        <w:rPr>
          <w:spacing w:val="-2"/>
          <w:w w:val="110"/>
        </w:rPr>
        <w:t>ism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2"/>
          <w:w w:val="110"/>
        </w:rPr>
        <w:t xml:space="preserve"> </w:t>
      </w:r>
      <w:r>
        <w:rPr>
          <w:w w:val="110"/>
        </w:rPr>
        <w:t>accelerating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CME</w:t>
      </w:r>
      <w:r>
        <w:rPr>
          <w:spacing w:val="2"/>
          <w:w w:val="110"/>
        </w:rPr>
        <w:t xml:space="preserve"> </w:t>
      </w:r>
      <w:r>
        <w:rPr>
          <w:w w:val="110"/>
        </w:rPr>
        <w:t>is</w:t>
      </w:r>
      <w:r>
        <w:rPr>
          <w:spacing w:val="2"/>
          <w:w w:val="110"/>
        </w:rPr>
        <w:t xml:space="preserve"> </w:t>
      </w:r>
      <w:r>
        <w:rPr>
          <w:spacing w:val="1"/>
          <w:w w:val="110"/>
        </w:rPr>
        <w:t>poorly</w:t>
      </w:r>
      <w:r>
        <w:rPr>
          <w:spacing w:val="2"/>
          <w:w w:val="110"/>
        </w:rPr>
        <w:t xml:space="preserve"> </w:t>
      </w:r>
      <w:r>
        <w:rPr>
          <w:spacing w:val="1"/>
          <w:w w:val="110"/>
        </w:rPr>
        <w:t>unde</w:t>
      </w:r>
      <w:r>
        <w:rPr>
          <w:w w:val="110"/>
        </w:rPr>
        <w:t>r</w:t>
      </w:r>
      <w:r>
        <w:rPr>
          <w:spacing w:val="1"/>
          <w:w w:val="110"/>
        </w:rPr>
        <w:t>s</w:t>
      </w:r>
      <w:r>
        <w:rPr>
          <w:w w:val="110"/>
        </w:rPr>
        <w:t>t</w:t>
      </w:r>
      <w:r>
        <w:rPr>
          <w:spacing w:val="1"/>
          <w:w w:val="110"/>
        </w:rPr>
        <w:t>ood.</w:t>
      </w:r>
      <w:r>
        <w:rPr>
          <w:spacing w:val="38"/>
          <w:w w:val="110"/>
        </w:rPr>
        <w:t xml:space="preserve"> </w:t>
      </w:r>
      <w:r>
        <w:rPr>
          <w:w w:val="110"/>
        </w:rPr>
        <w:t>It</w:t>
      </w:r>
      <w:r>
        <w:rPr>
          <w:spacing w:val="2"/>
          <w:w w:val="110"/>
        </w:rPr>
        <w:t xml:space="preserve"> </w:t>
      </w:r>
      <w:r>
        <w:rPr>
          <w:w w:val="110"/>
        </w:rPr>
        <w:t>is</w:t>
      </w:r>
      <w:r>
        <w:rPr>
          <w:spacing w:val="2"/>
          <w:w w:val="110"/>
        </w:rPr>
        <w:t xml:space="preserve"> </w:t>
      </w:r>
      <w:r>
        <w:rPr>
          <w:w w:val="110"/>
        </w:rPr>
        <w:t>particularly</w:t>
      </w:r>
      <w:r>
        <w:rPr>
          <w:spacing w:val="2"/>
          <w:w w:val="110"/>
        </w:rPr>
        <w:t xml:space="preserve"> </w:t>
      </w:r>
      <w:r>
        <w:rPr>
          <w:w w:val="110"/>
        </w:rPr>
        <w:t>perplexing</w:t>
      </w:r>
      <w:r>
        <w:rPr>
          <w:spacing w:val="2"/>
          <w:w w:val="110"/>
        </w:rPr>
        <w:t xml:space="preserve"> </w:t>
      </w:r>
      <w:r>
        <w:rPr>
          <w:w w:val="110"/>
        </w:rPr>
        <w:t>because</w:t>
      </w:r>
      <w:r>
        <w:rPr>
          <w:spacing w:val="36"/>
          <w:w w:val="99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age</w:t>
      </w:r>
      <w:r>
        <w:rPr>
          <w:spacing w:val="12"/>
          <w:w w:val="110"/>
        </w:rPr>
        <w:t xml:space="preserve"> </w:t>
      </w:r>
      <w:r>
        <w:rPr>
          <w:spacing w:val="1"/>
          <w:w w:val="110"/>
        </w:rPr>
        <w:t>speed</w:t>
      </w:r>
      <w:r>
        <w:rPr>
          <w:spacing w:val="12"/>
          <w:w w:val="110"/>
        </w:rPr>
        <w:t xml:space="preserve"> </w:t>
      </w:r>
      <w:r>
        <w:rPr>
          <w:w w:val="110"/>
        </w:rPr>
        <w:t>of</w:t>
      </w:r>
      <w:r>
        <w:rPr>
          <w:spacing w:val="12"/>
          <w:w w:val="110"/>
        </w:rPr>
        <w:t xml:space="preserve"> </w:t>
      </w:r>
      <w:r>
        <w:rPr>
          <w:w w:val="110"/>
        </w:rPr>
        <w:t>a</w:t>
      </w:r>
      <w:r>
        <w:rPr>
          <w:spacing w:val="12"/>
          <w:w w:val="110"/>
        </w:rPr>
        <w:t xml:space="preserve"> </w:t>
      </w:r>
      <w:r>
        <w:rPr>
          <w:w w:val="110"/>
        </w:rPr>
        <w:t>CME</w:t>
      </w:r>
      <w:r>
        <w:rPr>
          <w:spacing w:val="12"/>
          <w:w w:val="110"/>
        </w:rPr>
        <w:t xml:space="preserve"> </w:t>
      </w:r>
      <w:r>
        <w:rPr>
          <w:w w:val="110"/>
        </w:rPr>
        <w:t>is</w:t>
      </w:r>
      <w:r>
        <w:rPr>
          <w:spacing w:val="12"/>
          <w:w w:val="110"/>
        </w:rPr>
        <w:t xml:space="preserve"> </w:t>
      </w:r>
      <w:r>
        <w:rPr>
          <w:w w:val="110"/>
        </w:rPr>
        <w:t>400</w:t>
      </w:r>
      <w:r>
        <w:rPr>
          <w:spacing w:val="12"/>
          <w:w w:val="110"/>
        </w:rPr>
        <w:t xml:space="preserve"> </w:t>
      </w:r>
      <w:r>
        <w:rPr>
          <w:w w:val="110"/>
        </w:rPr>
        <w:t>km/s</w:t>
      </w:r>
      <w:r>
        <w:rPr>
          <w:spacing w:val="12"/>
          <w:w w:val="110"/>
        </w:rPr>
        <w:t xml:space="preserve"> </w:t>
      </w:r>
      <w:r>
        <w:rPr>
          <w:w w:val="110"/>
        </w:rPr>
        <w:t>but</w:t>
      </w:r>
      <w:r>
        <w:rPr>
          <w:spacing w:val="12"/>
          <w:w w:val="110"/>
        </w:rPr>
        <w:t xml:space="preserve"> </w:t>
      </w:r>
      <w:r>
        <w:rPr>
          <w:w w:val="110"/>
        </w:rPr>
        <w:t>the</w:t>
      </w:r>
      <w:r>
        <w:rPr>
          <w:spacing w:val="12"/>
          <w:w w:val="110"/>
        </w:rPr>
        <w:t xml:space="preserve"> </w:t>
      </w:r>
      <w:r>
        <w:rPr>
          <w:spacing w:val="1"/>
          <w:w w:val="110"/>
        </w:rPr>
        <w:t>escape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veloci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12"/>
          <w:w w:val="110"/>
        </w:rPr>
        <w:t xml:space="preserve"> </w:t>
      </w:r>
      <w:r>
        <w:rPr>
          <w:w w:val="110"/>
        </w:rPr>
        <w:t>here</w:t>
      </w:r>
      <w:r>
        <w:rPr>
          <w:spacing w:val="12"/>
          <w:w w:val="110"/>
        </w:rPr>
        <w:t xml:space="preserve"> </w:t>
      </w:r>
      <w:r>
        <w:rPr>
          <w:w w:val="110"/>
        </w:rPr>
        <w:t>is</w:t>
      </w:r>
      <w:r>
        <w:rPr>
          <w:spacing w:val="12"/>
          <w:w w:val="110"/>
        </w:rPr>
        <w:t xml:space="preserve"> </w:t>
      </w:r>
      <w:r>
        <w:rPr>
          <w:spacing w:val="1"/>
          <w:w w:val="110"/>
        </w:rPr>
        <w:t>abou</w:t>
      </w:r>
      <w:r>
        <w:rPr>
          <w:w w:val="110"/>
        </w:rPr>
        <w:t>t</w:t>
      </w:r>
      <w:r>
        <w:rPr>
          <w:spacing w:val="12"/>
          <w:w w:val="110"/>
        </w:rPr>
        <w:t xml:space="preserve"> </w:t>
      </w:r>
      <w:r>
        <w:rPr>
          <w:w w:val="110"/>
        </w:rPr>
        <w:t>600</w:t>
      </w:r>
      <w:r>
        <w:rPr>
          <w:spacing w:val="12"/>
          <w:w w:val="110"/>
        </w:rPr>
        <w:t xml:space="preserve"> </w:t>
      </w:r>
      <w:r>
        <w:rPr>
          <w:w w:val="110"/>
        </w:rPr>
        <w:t>km/s.</w:t>
      </w:r>
      <w:r>
        <w:rPr>
          <w:spacing w:val="53"/>
          <w:w w:val="110"/>
        </w:rPr>
        <w:t xml:space="preserve"> </w:t>
      </w:r>
      <w:r>
        <w:rPr>
          <w:w w:val="110"/>
        </w:rPr>
        <w:t>What</w:t>
      </w:r>
      <w:r>
        <w:rPr>
          <w:spacing w:val="25"/>
          <w:w w:val="121"/>
        </w:rPr>
        <w:t xml:space="preserve"> </w:t>
      </w:r>
      <w:r>
        <w:rPr>
          <w:w w:val="110"/>
        </w:rPr>
        <w:t>is</w:t>
      </w:r>
      <w:r>
        <w:rPr>
          <w:spacing w:val="6"/>
          <w:w w:val="110"/>
        </w:rPr>
        <w:t xml:space="preserve"> </w:t>
      </w:r>
      <w:r>
        <w:rPr>
          <w:spacing w:val="-3"/>
          <w:w w:val="110"/>
        </w:rPr>
        <w:t>r</w:t>
      </w:r>
      <w:r>
        <w:rPr>
          <w:spacing w:val="-4"/>
          <w:w w:val="110"/>
        </w:rPr>
        <w:t>elev</w:t>
      </w:r>
      <w:r>
        <w:rPr>
          <w:spacing w:val="-3"/>
          <w:w w:val="110"/>
        </w:rPr>
        <w:t>ant</w:t>
      </w:r>
      <w:r>
        <w:rPr>
          <w:spacing w:val="5"/>
          <w:w w:val="110"/>
        </w:rPr>
        <w:t xml:space="preserve"> </w:t>
      </w:r>
      <w:r>
        <w:rPr>
          <w:w w:val="110"/>
        </w:rPr>
        <w:t>for</w:t>
      </w:r>
      <w:r>
        <w:rPr>
          <w:spacing w:val="6"/>
          <w:w w:val="110"/>
        </w:rPr>
        <w:t xml:space="preserve"> </w:t>
      </w:r>
      <w:r>
        <w:rPr>
          <w:w w:val="110"/>
        </w:rPr>
        <w:t>this</w:t>
      </w:r>
      <w:r>
        <w:rPr>
          <w:spacing w:val="6"/>
          <w:w w:val="110"/>
        </w:rPr>
        <w:t xml:space="preserve"> </w:t>
      </w:r>
      <w:r>
        <w:rPr>
          <w:w w:val="110"/>
        </w:rPr>
        <w:t>dissertation</w:t>
      </w:r>
      <w:r>
        <w:rPr>
          <w:spacing w:val="6"/>
          <w:w w:val="110"/>
        </w:rPr>
        <w:t xml:space="preserve"> </w:t>
      </w:r>
      <w:r>
        <w:rPr>
          <w:w w:val="110"/>
        </w:rPr>
        <w:t>is</w:t>
      </w:r>
      <w:r>
        <w:rPr>
          <w:spacing w:val="6"/>
          <w:w w:val="110"/>
        </w:rPr>
        <w:t xml:space="preserve"> </w:t>
      </w:r>
      <w:r>
        <w:rPr>
          <w:w w:val="110"/>
        </w:rPr>
        <w:t>that</w:t>
      </w:r>
      <w:r>
        <w:rPr>
          <w:spacing w:val="6"/>
          <w:w w:val="110"/>
        </w:rPr>
        <w:t xml:space="preserve"> </w:t>
      </w:r>
      <w:r>
        <w:rPr>
          <w:w w:val="110"/>
        </w:rPr>
        <w:t>as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CME</w:t>
      </w:r>
      <w:r>
        <w:rPr>
          <w:spacing w:val="6"/>
          <w:w w:val="110"/>
        </w:rPr>
        <w:t xml:space="preserve"> </w:t>
      </w:r>
      <w:r>
        <w:rPr>
          <w:spacing w:val="-3"/>
          <w:w w:val="110"/>
        </w:rPr>
        <w:t>le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ves</w:t>
      </w:r>
      <w:r>
        <w:rPr>
          <w:spacing w:val="-2"/>
          <w:w w:val="110"/>
        </w:rPr>
        <w:t>,</w:t>
      </w:r>
      <w:r>
        <w:rPr>
          <w:spacing w:val="6"/>
          <w:w w:val="110"/>
        </w:rPr>
        <w:t xml:space="preserve"> </w:t>
      </w:r>
      <w:r>
        <w:rPr>
          <w:w w:val="110"/>
        </w:rPr>
        <w:t>it</w:t>
      </w:r>
      <w:r>
        <w:rPr>
          <w:spacing w:val="6"/>
          <w:w w:val="110"/>
        </w:rPr>
        <w:t xml:space="preserve"> </w:t>
      </w:r>
      <w:r>
        <w:rPr>
          <w:w w:val="110"/>
        </w:rPr>
        <w:t>brings</w:t>
      </w:r>
      <w:r>
        <w:rPr>
          <w:spacing w:val="5"/>
          <w:w w:val="110"/>
        </w:rPr>
        <w:t xml:space="preserve"> </w:t>
      </w:r>
      <w:r>
        <w:rPr>
          <w:w w:val="110"/>
        </w:rPr>
        <w:t>its</w:t>
      </w:r>
      <w:r>
        <w:rPr>
          <w:spacing w:val="6"/>
          <w:w w:val="110"/>
        </w:rPr>
        <w:t xml:space="preserve"> </w:t>
      </w:r>
      <w:r w:rsidR="00FA7C5C">
        <w:rPr>
          <w:spacing w:val="6"/>
          <w:w w:val="110"/>
        </w:rPr>
        <w:t xml:space="preserve">magnetic field and associated plasma </w:t>
      </w:r>
      <w:r>
        <w:rPr>
          <w:w w:val="110"/>
        </w:rPr>
        <w:t>with</w:t>
      </w:r>
      <w:r>
        <w:rPr>
          <w:spacing w:val="6"/>
          <w:w w:val="110"/>
        </w:rPr>
        <w:t xml:space="preserve"> </w:t>
      </w:r>
      <w:r>
        <w:rPr>
          <w:w w:val="110"/>
        </w:rPr>
        <w:t>it,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le</w:t>
      </w:r>
      <w:r>
        <w:rPr>
          <w:spacing w:val="-1"/>
          <w:w w:val="110"/>
        </w:rPr>
        <w:t>a</w:t>
      </w:r>
      <w:r>
        <w:rPr>
          <w:spacing w:val="-2"/>
          <w:w w:val="110"/>
        </w:rPr>
        <w:t>vi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6"/>
          <w:w w:val="110"/>
        </w:rPr>
        <w:t xml:space="preserve"> </w:t>
      </w:r>
      <w:r>
        <w:rPr>
          <w:w w:val="110"/>
        </w:rPr>
        <w:t>a</w:t>
      </w:r>
      <w:r>
        <w:rPr>
          <w:spacing w:val="27"/>
          <w:w w:val="111"/>
        </w:rPr>
        <w:t xml:space="preserve"> </w:t>
      </w:r>
      <w:r>
        <w:rPr>
          <w:w w:val="110"/>
        </w:rPr>
        <w:t>temporary</w:t>
      </w:r>
      <w:r>
        <w:rPr>
          <w:spacing w:val="-7"/>
          <w:w w:val="110"/>
        </w:rPr>
        <w:t xml:space="preserve"> </w:t>
      </w:r>
      <w:r>
        <w:rPr>
          <w:spacing w:val="-3"/>
          <w:w w:val="110"/>
        </w:rPr>
        <w:t>voi</w:t>
      </w:r>
      <w:r>
        <w:rPr>
          <w:spacing w:val="-2"/>
          <w:w w:val="110"/>
        </w:rPr>
        <w:t>d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corona.</w:t>
      </w:r>
      <w:r>
        <w:rPr>
          <w:spacing w:val="13"/>
          <w:w w:val="110"/>
        </w:rPr>
        <w:t xml:space="preserve"> </w:t>
      </w:r>
      <w:r w:rsidR="00FA7C5C">
        <w:rPr>
          <w:spacing w:val="13"/>
          <w:w w:val="110"/>
        </w:rPr>
        <w:t xml:space="preserve">An early name for CMEs </w:t>
      </w:r>
      <w:r w:rsidR="00624E5D">
        <w:rPr>
          <w:spacing w:val="13"/>
          <w:w w:val="110"/>
        </w:rPr>
        <w:t xml:space="preserve">was the </w:t>
      </w:r>
      <w:r>
        <w:rPr>
          <w:spacing w:val="-3"/>
          <w:w w:val="110"/>
        </w:rPr>
        <w:t>“Tran</w:t>
      </w:r>
      <w:r>
        <w:rPr>
          <w:spacing w:val="-4"/>
          <w:w w:val="110"/>
        </w:rPr>
        <w:t>sie</w:t>
      </w:r>
      <w:r>
        <w:rPr>
          <w:spacing w:val="-3"/>
          <w:w w:val="110"/>
        </w:rPr>
        <w:t>nt</w:t>
      </w:r>
      <w:r>
        <w:rPr>
          <w:spacing w:val="-7"/>
          <w:w w:val="110"/>
        </w:rPr>
        <w:t xml:space="preserve"> </w:t>
      </w:r>
      <w:r>
        <w:rPr>
          <w:w w:val="110"/>
        </w:rPr>
        <w:t>coronal</w:t>
      </w:r>
      <w:r>
        <w:rPr>
          <w:spacing w:val="-7"/>
          <w:w w:val="110"/>
        </w:rPr>
        <w:t xml:space="preserve"> </w:t>
      </w:r>
      <w:r>
        <w:rPr>
          <w:w w:val="110"/>
        </w:rPr>
        <w:t>hole”</w:t>
      </w:r>
      <w:r>
        <w:rPr>
          <w:spacing w:val="-6"/>
          <w:w w:val="110"/>
        </w:rPr>
        <w:t xml:space="preserve"> </w:t>
      </w:r>
      <w:r w:rsidR="00624E5D">
        <w:rPr>
          <w:spacing w:val="-7"/>
          <w:w w:val="110"/>
        </w:rPr>
        <w:t xml:space="preserve">that is also </w:t>
      </w:r>
      <w:r>
        <w:rPr>
          <w:spacing w:val="-3"/>
          <w:w w:val="110"/>
        </w:rPr>
        <w:t>n</w:t>
      </w:r>
      <w:r>
        <w:rPr>
          <w:spacing w:val="-4"/>
          <w:w w:val="110"/>
        </w:rPr>
        <w:t>ow</w:t>
      </w:r>
      <w:r>
        <w:rPr>
          <w:spacing w:val="-7"/>
          <w:w w:val="110"/>
        </w:rPr>
        <w:t xml:space="preserve"> </w:t>
      </w:r>
      <w:r>
        <w:rPr>
          <w:spacing w:val="-3"/>
          <w:w w:val="110"/>
        </w:rPr>
        <w:t>k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ow</w:t>
      </w:r>
      <w:r>
        <w:rPr>
          <w:spacing w:val="-2"/>
          <w:w w:val="110"/>
        </w:rPr>
        <w:t>n</w:t>
      </w:r>
      <w:r>
        <w:rPr>
          <w:spacing w:val="-6"/>
          <w:w w:val="110"/>
        </w:rPr>
        <w:t xml:space="preserve"> </w:t>
      </w:r>
      <w:r>
        <w:rPr>
          <w:w w:val="110"/>
        </w:rPr>
        <w:t>as</w:t>
      </w:r>
      <w:r>
        <w:rPr>
          <w:spacing w:val="-7"/>
          <w:w w:val="110"/>
        </w:rPr>
        <w:t xml:space="preserve"> </w:t>
      </w:r>
      <w:r>
        <w:rPr>
          <w:w w:val="110"/>
        </w:rPr>
        <w:t>coronal</w:t>
      </w:r>
      <w:r>
        <w:rPr>
          <w:spacing w:val="-7"/>
          <w:w w:val="110"/>
        </w:rPr>
        <w:t xml:space="preserve"> </w:t>
      </w:r>
      <w:r>
        <w:rPr>
          <w:w w:val="110"/>
        </w:rPr>
        <w:t>dimmings</w:t>
      </w:r>
      <w:r w:rsidR="00221494">
        <w:rPr>
          <w:w w:val="110"/>
        </w:rPr>
        <w:t xml:space="preserve">. The relationship of CMEs and coronal dimming observations is the focus of this dissertation in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hapt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s</w:t>
      </w:r>
      <w:r>
        <w:rPr>
          <w:spacing w:val="-12"/>
          <w:w w:val="110"/>
        </w:rPr>
        <w:t xml:space="preserve"> </w:t>
      </w:r>
      <w:r>
        <w:rPr>
          <w:w w:val="110"/>
        </w:rPr>
        <w:t>3-5.</w:t>
      </w:r>
    </w:p>
    <w:p w14:paraId="1DE4A77F" w14:textId="77777777" w:rsidR="00D36D19" w:rsidRDefault="00D36D19">
      <w:pPr>
        <w:spacing w:line="455" w:lineRule="auto"/>
        <w:jc w:val="both"/>
        <w:sectPr w:rsidR="00D36D19">
          <w:headerReference w:type="default" r:id="rId41"/>
          <w:pgSz w:w="12240" w:h="15840"/>
          <w:pgMar w:top="1060" w:right="1320" w:bottom="280" w:left="1340" w:header="0" w:footer="0" w:gutter="0"/>
          <w:cols w:space="720"/>
        </w:sectPr>
      </w:pPr>
    </w:p>
    <w:p w14:paraId="1DE4A780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1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2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3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4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5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6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7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8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9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A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B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C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D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E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F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90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91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92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93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94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95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96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97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98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99" w14:textId="77777777" w:rsidR="00D36D19" w:rsidRDefault="00D36D19">
      <w:pPr>
        <w:spacing w:before="11"/>
        <w:rPr>
          <w:rFonts w:ascii="Times New Roman" w:eastAsia="Times New Roman" w:hAnsi="Times New Roman" w:cs="Times New Roman"/>
          <w:sz w:val="19"/>
          <w:szCs w:val="19"/>
        </w:rPr>
      </w:pPr>
    </w:p>
    <w:p w14:paraId="1DE4A79A" w14:textId="533F974A" w:rsidR="00D36D19" w:rsidRDefault="00E86034">
      <w:pPr>
        <w:pStyle w:val="BodyText"/>
        <w:spacing w:before="58" w:line="257" w:lineRule="auto"/>
        <w:ind w:left="100" w:right="10"/>
      </w:pPr>
      <w:r>
        <w:rPr>
          <w:noProof/>
          <w:lang w:eastAsia="ja-JP"/>
        </w:rPr>
        <w:drawing>
          <wp:anchor distT="0" distB="0" distL="114300" distR="114300" simplePos="0" relativeHeight="1528" behindDoc="0" locked="0" layoutInCell="1" allowOverlap="1" wp14:anchorId="1DE4A89A" wp14:editId="2172FC23">
            <wp:simplePos x="0" y="0"/>
            <wp:positionH relativeFrom="page">
              <wp:posOffset>2085975</wp:posOffset>
            </wp:positionH>
            <wp:positionV relativeFrom="paragraph">
              <wp:posOffset>-3830955</wp:posOffset>
            </wp:positionV>
            <wp:extent cx="3599815" cy="3599815"/>
            <wp:effectExtent l="0" t="0" r="6985" b="6985"/>
            <wp:wrapNone/>
            <wp:docPr id="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77DE">
        <w:rPr>
          <w:w w:val="105"/>
        </w:rPr>
        <w:t>Figure</w:t>
      </w:r>
      <w:r w:rsidR="004377DE">
        <w:rPr>
          <w:spacing w:val="20"/>
          <w:w w:val="105"/>
        </w:rPr>
        <w:t xml:space="preserve"> </w:t>
      </w:r>
      <w:r w:rsidR="004377DE">
        <w:rPr>
          <w:w w:val="105"/>
        </w:rPr>
        <w:t>2.15:</w:t>
      </w:r>
      <w:r w:rsidR="004377DE">
        <w:rPr>
          <w:spacing w:val="49"/>
          <w:w w:val="105"/>
        </w:rPr>
        <w:t xml:space="preserve"> </w:t>
      </w:r>
      <w:r w:rsidR="004377DE">
        <w:rPr>
          <w:w w:val="105"/>
        </w:rPr>
        <w:t>Prominence</w:t>
      </w:r>
      <w:r w:rsidR="004377DE">
        <w:rPr>
          <w:spacing w:val="21"/>
          <w:w w:val="105"/>
        </w:rPr>
        <w:t xml:space="preserve"> </w:t>
      </w:r>
      <w:r w:rsidR="004377DE">
        <w:rPr>
          <w:w w:val="105"/>
        </w:rPr>
        <w:t>eruption</w:t>
      </w:r>
      <w:r w:rsidR="004377DE">
        <w:rPr>
          <w:spacing w:val="21"/>
          <w:w w:val="105"/>
        </w:rPr>
        <w:t xml:space="preserve"> </w:t>
      </w:r>
      <w:r w:rsidR="004377DE">
        <w:rPr>
          <w:w w:val="105"/>
        </w:rPr>
        <w:t>as</w:t>
      </w:r>
      <w:r w:rsidR="004377DE">
        <w:rPr>
          <w:spacing w:val="21"/>
          <w:w w:val="105"/>
        </w:rPr>
        <w:t xml:space="preserve"> </w:t>
      </w:r>
      <w:r w:rsidR="004377DE">
        <w:rPr>
          <w:spacing w:val="-1"/>
          <w:w w:val="105"/>
        </w:rPr>
        <w:t>v</w:t>
      </w:r>
      <w:r w:rsidR="004377DE">
        <w:rPr>
          <w:spacing w:val="-2"/>
          <w:w w:val="105"/>
        </w:rPr>
        <w:t>iewe</w:t>
      </w:r>
      <w:r w:rsidR="004377DE">
        <w:rPr>
          <w:spacing w:val="-1"/>
          <w:w w:val="105"/>
        </w:rPr>
        <w:t>d</w:t>
      </w:r>
      <w:r w:rsidR="004377DE">
        <w:rPr>
          <w:spacing w:val="21"/>
          <w:w w:val="105"/>
        </w:rPr>
        <w:t xml:space="preserve"> </w:t>
      </w:r>
      <w:r w:rsidR="004377DE">
        <w:rPr>
          <w:w w:val="105"/>
        </w:rPr>
        <w:t>from</w:t>
      </w:r>
      <w:r w:rsidR="004377DE">
        <w:rPr>
          <w:spacing w:val="21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20"/>
          <w:w w:val="105"/>
        </w:rPr>
        <w:t xml:space="preserve"> </w:t>
      </w:r>
      <w:r w:rsidR="004377DE">
        <w:rPr>
          <w:w w:val="105"/>
        </w:rPr>
        <w:t>Solar</w:t>
      </w:r>
      <w:r w:rsidR="004377DE">
        <w:rPr>
          <w:spacing w:val="21"/>
          <w:w w:val="105"/>
        </w:rPr>
        <w:t xml:space="preserve"> </w:t>
      </w:r>
      <w:r w:rsidR="004377DE">
        <w:rPr>
          <w:w w:val="105"/>
        </w:rPr>
        <w:t>Dynamics</w:t>
      </w:r>
      <w:r w:rsidR="004377DE">
        <w:rPr>
          <w:spacing w:val="21"/>
          <w:w w:val="105"/>
        </w:rPr>
        <w:t xml:space="preserve"> </w:t>
      </w:r>
      <w:r w:rsidR="004377DE">
        <w:rPr>
          <w:spacing w:val="-1"/>
          <w:w w:val="105"/>
        </w:rPr>
        <w:t>Ob</w:t>
      </w:r>
      <w:r w:rsidR="004377DE">
        <w:rPr>
          <w:spacing w:val="-2"/>
          <w:w w:val="105"/>
        </w:rPr>
        <w:t>se</w:t>
      </w:r>
      <w:r w:rsidR="004377DE">
        <w:rPr>
          <w:spacing w:val="-1"/>
          <w:w w:val="105"/>
        </w:rPr>
        <w:t>rvatory</w:t>
      </w:r>
      <w:r w:rsidR="004377DE">
        <w:rPr>
          <w:spacing w:val="-2"/>
          <w:w w:val="105"/>
        </w:rPr>
        <w:t>’s</w:t>
      </w:r>
      <w:r w:rsidR="004377DE">
        <w:rPr>
          <w:spacing w:val="21"/>
          <w:w w:val="105"/>
        </w:rPr>
        <w:t xml:space="preserve"> </w:t>
      </w:r>
      <w:r w:rsidR="004377DE">
        <w:rPr>
          <w:spacing w:val="-1"/>
          <w:w w:val="105"/>
        </w:rPr>
        <w:t>Atm</w:t>
      </w:r>
      <w:r w:rsidR="004377DE">
        <w:rPr>
          <w:spacing w:val="-2"/>
          <w:w w:val="105"/>
        </w:rPr>
        <w:t>os</w:t>
      </w:r>
      <w:r w:rsidR="004377DE">
        <w:rPr>
          <w:spacing w:val="-1"/>
          <w:w w:val="105"/>
        </w:rPr>
        <w:t>ph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r</w:t>
      </w:r>
      <w:r w:rsidR="004377DE">
        <w:rPr>
          <w:spacing w:val="-2"/>
          <w:w w:val="105"/>
        </w:rPr>
        <w:t>ic</w:t>
      </w:r>
      <w:r w:rsidR="004377DE">
        <w:rPr>
          <w:spacing w:val="25"/>
          <w:w w:val="99"/>
        </w:rPr>
        <w:t xml:space="preserve"> </w:t>
      </w:r>
      <w:r w:rsidR="004377DE">
        <w:rPr>
          <w:w w:val="105"/>
        </w:rPr>
        <w:t>Imaging</w:t>
      </w:r>
      <w:r w:rsidR="004377DE">
        <w:rPr>
          <w:spacing w:val="10"/>
          <w:w w:val="105"/>
        </w:rPr>
        <w:t xml:space="preserve"> </w:t>
      </w:r>
      <w:r w:rsidR="004377DE">
        <w:rPr>
          <w:spacing w:val="-4"/>
          <w:w w:val="105"/>
        </w:rPr>
        <w:t>Asse</w:t>
      </w:r>
      <w:r w:rsidR="004377DE">
        <w:rPr>
          <w:spacing w:val="-3"/>
          <w:w w:val="105"/>
        </w:rPr>
        <w:t>mb</w:t>
      </w:r>
      <w:r w:rsidR="004377DE">
        <w:rPr>
          <w:spacing w:val="-4"/>
          <w:w w:val="105"/>
        </w:rPr>
        <w:t>l</w:t>
      </w:r>
      <w:r w:rsidR="004377DE">
        <w:rPr>
          <w:spacing w:val="-3"/>
          <w:w w:val="105"/>
        </w:rPr>
        <w:t>y.</w:t>
      </w:r>
      <w:r w:rsidR="004377DE">
        <w:rPr>
          <w:spacing w:val="34"/>
          <w:w w:val="105"/>
        </w:rPr>
        <w:t xml:space="preserve"> </w:t>
      </w:r>
      <w:r w:rsidR="004377DE">
        <w:rPr>
          <w:w w:val="105"/>
        </w:rPr>
        <w:t>Image</w:t>
      </w:r>
      <w:r w:rsidR="004377DE">
        <w:rPr>
          <w:spacing w:val="10"/>
          <w:w w:val="105"/>
        </w:rPr>
        <w:t xml:space="preserve"> </w:t>
      </w:r>
      <w:r w:rsidR="004377DE">
        <w:rPr>
          <w:w w:val="105"/>
        </w:rPr>
        <w:t>credit:</w:t>
      </w:r>
      <w:r w:rsidR="004377DE">
        <w:rPr>
          <w:spacing w:val="35"/>
          <w:w w:val="105"/>
        </w:rPr>
        <w:t xml:space="preserve"> </w:t>
      </w:r>
      <w:r w:rsidR="004377DE">
        <w:rPr>
          <w:spacing w:val="-2"/>
          <w:w w:val="105"/>
        </w:rPr>
        <w:t>NAS</w:t>
      </w:r>
      <w:r w:rsidR="004377DE">
        <w:rPr>
          <w:spacing w:val="-1"/>
          <w:w w:val="105"/>
        </w:rPr>
        <w:t>A.</w:t>
      </w:r>
    </w:p>
    <w:p w14:paraId="1DE4A79B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9C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9D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9E" w14:textId="77777777" w:rsidR="00D36D19" w:rsidRDefault="00D36D19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1DE4A79F" w14:textId="77777777" w:rsidR="00D36D19" w:rsidRDefault="004377DE">
      <w:pPr>
        <w:pStyle w:val="Heading1"/>
        <w:numPr>
          <w:ilvl w:val="1"/>
          <w:numId w:val="1"/>
        </w:numPr>
        <w:tabs>
          <w:tab w:val="left" w:pos="1108"/>
        </w:tabs>
        <w:rPr>
          <w:b w:val="0"/>
          <w:bCs w:val="0"/>
        </w:rPr>
      </w:pPr>
      <w:bookmarkStart w:id="112" w:name="Space_Weather"/>
      <w:bookmarkStart w:id="113" w:name="_bookmark26"/>
      <w:bookmarkEnd w:id="112"/>
      <w:bookmarkEnd w:id="113"/>
      <w:r>
        <w:rPr>
          <w:w w:val="110"/>
        </w:rPr>
        <w:t>Space</w:t>
      </w:r>
      <w:r>
        <w:rPr>
          <w:spacing w:val="61"/>
          <w:w w:val="110"/>
        </w:rPr>
        <w:t xml:space="preserve"> </w:t>
      </w:r>
      <w:r>
        <w:rPr>
          <w:spacing w:val="-4"/>
          <w:w w:val="110"/>
        </w:rPr>
        <w:t>We</w:t>
      </w:r>
      <w:r>
        <w:rPr>
          <w:spacing w:val="-5"/>
          <w:w w:val="110"/>
        </w:rPr>
        <w:t>a</w:t>
      </w:r>
      <w:r>
        <w:rPr>
          <w:spacing w:val="-4"/>
          <w:w w:val="110"/>
        </w:rPr>
        <w:t>the</w:t>
      </w:r>
      <w:r>
        <w:rPr>
          <w:spacing w:val="-5"/>
          <w:w w:val="110"/>
        </w:rPr>
        <w:t>r</w:t>
      </w:r>
    </w:p>
    <w:p w14:paraId="1DE4A7A0" w14:textId="77777777" w:rsidR="00D36D19" w:rsidRDefault="00D36D1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DE4A7A1" w14:textId="43AECCCA" w:rsidR="00D36D19" w:rsidRDefault="004377DE">
      <w:pPr>
        <w:pStyle w:val="BodyText"/>
        <w:spacing w:before="162" w:line="453" w:lineRule="auto"/>
        <w:ind w:left="100" w:right="118" w:firstLine="576"/>
        <w:jc w:val="both"/>
      </w:pPr>
      <w:r>
        <w:rPr>
          <w:w w:val="105"/>
        </w:rPr>
        <w:t>If</w:t>
      </w:r>
      <w:r>
        <w:rPr>
          <w:spacing w:val="11"/>
          <w:w w:val="105"/>
        </w:rPr>
        <w:t xml:space="preserve"> </w:t>
      </w:r>
      <w:r>
        <w:rPr>
          <w:w w:val="105"/>
        </w:rPr>
        <w:t>solar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11"/>
          <w:w w:val="105"/>
        </w:rPr>
        <w:t xml:space="preserve"> </w:t>
      </w:r>
      <w:r>
        <w:rPr>
          <w:w w:val="105"/>
        </w:rPr>
        <w:t>are</w:t>
      </w:r>
      <w:r>
        <w:rPr>
          <w:spacing w:val="11"/>
          <w:w w:val="105"/>
        </w:rPr>
        <w:t xml:space="preserve"> </w:t>
      </w:r>
      <w:r>
        <w:rPr>
          <w:w w:val="105"/>
        </w:rPr>
        <w:t>directed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ow</w:t>
      </w:r>
      <w:r>
        <w:rPr>
          <w:spacing w:val="-3"/>
          <w:w w:val="105"/>
        </w:rPr>
        <w:t>ard</w:t>
      </w:r>
      <w:r>
        <w:rPr>
          <w:spacing w:val="11"/>
          <w:w w:val="105"/>
        </w:rPr>
        <w:t xml:space="preserve"> </w:t>
      </w:r>
      <w:r>
        <w:rPr>
          <w:w w:val="105"/>
        </w:rPr>
        <w:t>Earth,</w:t>
      </w:r>
      <w:r>
        <w:rPr>
          <w:spacing w:val="15"/>
          <w:w w:val="105"/>
        </w:rPr>
        <w:t xml:space="preserve"> </w:t>
      </w:r>
      <w:r>
        <w:rPr>
          <w:w w:val="105"/>
        </w:rPr>
        <w:t>there</w:t>
      </w:r>
      <w:r>
        <w:rPr>
          <w:spacing w:val="11"/>
          <w:w w:val="105"/>
        </w:rPr>
        <w:t xml:space="preserve"> </w:t>
      </w:r>
      <w:r>
        <w:rPr>
          <w:w w:val="105"/>
        </w:rPr>
        <w:t>can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b</w:t>
      </w:r>
      <w:r w:rsidR="00DB2D38">
        <w:rPr>
          <w:spacing w:val="-3"/>
          <w:w w:val="105"/>
        </w:rPr>
        <w:t>e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myr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ad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gat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1"/>
          <w:w w:val="105"/>
        </w:rPr>
        <w:t xml:space="preserve"> </w:t>
      </w:r>
      <w:r>
        <w:rPr>
          <w:w w:val="105"/>
        </w:rPr>
        <w:t>consequences</w:t>
      </w:r>
      <w:r>
        <w:rPr>
          <w:spacing w:val="29"/>
        </w:rPr>
        <w:t xml:space="preserve"> </w:t>
      </w:r>
      <w:r>
        <w:rPr>
          <w:w w:val="105"/>
        </w:rPr>
        <w:t>(National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21"/>
          <w:w w:val="105"/>
        </w:rPr>
        <w:t xml:space="preserve"> </w:t>
      </w:r>
      <w:r>
        <w:rPr>
          <w:w w:val="105"/>
        </w:rPr>
        <w:t>Council,</w:t>
      </w:r>
      <w:r>
        <w:rPr>
          <w:spacing w:val="21"/>
          <w:w w:val="105"/>
        </w:rPr>
        <w:t xml:space="preserve"> </w:t>
      </w:r>
      <w:r>
        <w:rPr>
          <w:w w:val="105"/>
        </w:rPr>
        <w:t>2008),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es</w:t>
      </w:r>
      <w:r>
        <w:rPr>
          <w:spacing w:val="21"/>
          <w:w w:val="105"/>
        </w:rPr>
        <w:t xml:space="preserve"> </w:t>
      </w:r>
      <w:r>
        <w:rPr>
          <w:w w:val="105"/>
        </w:rPr>
        <w:t>some</w:t>
      </w:r>
      <w:r>
        <w:rPr>
          <w:spacing w:val="21"/>
          <w:w w:val="105"/>
        </w:rPr>
        <w:t xml:space="preserve"> </w:t>
      </w:r>
      <w:r>
        <w:rPr>
          <w:w w:val="105"/>
        </w:rPr>
        <w:t>practical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mot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21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study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respon</w:t>
      </w:r>
      <w:proofErr w:type="spellEnd"/>
      <w:r>
        <w:rPr>
          <w:w w:val="105"/>
        </w:rPr>
        <w:t>-</w:t>
      </w:r>
      <w:r>
        <w:rPr>
          <w:spacing w:val="35"/>
          <w:w w:val="99"/>
        </w:rPr>
        <w:t xml:space="preserve"> </w:t>
      </w:r>
      <w:proofErr w:type="spellStart"/>
      <w:r>
        <w:rPr>
          <w:w w:val="105"/>
        </w:rPr>
        <w:t>sible</w:t>
      </w:r>
      <w:proofErr w:type="spellEnd"/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40"/>
          <w:w w:val="105"/>
        </w:rPr>
        <w:t xml:space="preserve"> </w:t>
      </w:r>
      <w:r>
        <w:rPr>
          <w:w w:val="105"/>
        </w:rPr>
        <w:t>beyond</w:t>
      </w:r>
      <w:r>
        <w:rPr>
          <w:spacing w:val="40"/>
          <w:w w:val="105"/>
        </w:rPr>
        <w:t xml:space="preserve"> </w:t>
      </w:r>
      <w:r>
        <w:rPr>
          <w:w w:val="105"/>
        </w:rPr>
        <w:t>their</w:t>
      </w:r>
      <w:r>
        <w:rPr>
          <w:spacing w:val="40"/>
          <w:w w:val="105"/>
        </w:rPr>
        <w:t xml:space="preserve"> </w:t>
      </w:r>
      <w:r>
        <w:rPr>
          <w:w w:val="105"/>
        </w:rPr>
        <w:t>merits</w:t>
      </w:r>
      <w:r>
        <w:rPr>
          <w:spacing w:val="40"/>
          <w:w w:val="105"/>
        </w:rPr>
        <w:t xml:space="preserve"> </w:t>
      </w:r>
      <w:r>
        <w:rPr>
          <w:w w:val="105"/>
        </w:rPr>
        <w:t>as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scie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ific</w:t>
      </w:r>
      <w:r>
        <w:rPr>
          <w:spacing w:val="41"/>
          <w:w w:val="105"/>
        </w:rPr>
        <w:t xml:space="preserve"> </w:t>
      </w:r>
      <w:r>
        <w:rPr>
          <w:w w:val="105"/>
        </w:rPr>
        <w:t>curiosities.</w:t>
      </w:r>
      <w:r>
        <w:rPr>
          <w:spacing w:val="54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National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41"/>
          <w:w w:val="105"/>
        </w:rPr>
        <w:t xml:space="preserve"> </w:t>
      </w:r>
      <w:r>
        <w:rPr>
          <w:w w:val="105"/>
        </w:rPr>
        <w:t>Council</w:t>
      </w:r>
      <w:r>
        <w:rPr>
          <w:spacing w:val="40"/>
          <w:w w:val="105"/>
        </w:rPr>
        <w:t xml:space="preserve"> </w:t>
      </w:r>
      <w:r>
        <w:rPr>
          <w:w w:val="105"/>
        </w:rPr>
        <w:t>(2008)</w:t>
      </w:r>
      <w:r>
        <w:rPr>
          <w:spacing w:val="25"/>
          <w:w w:val="101"/>
        </w:rPr>
        <w:t xml:space="preserve"> </w:t>
      </w:r>
      <w:r>
        <w:rPr>
          <w:w w:val="105"/>
        </w:rPr>
        <w:t>r</w:t>
      </w:r>
      <w:r>
        <w:rPr>
          <w:spacing w:val="1"/>
          <w:w w:val="105"/>
        </w:rPr>
        <w:t>e</w:t>
      </w:r>
      <w:r>
        <w:rPr>
          <w:w w:val="105"/>
        </w:rPr>
        <w:t>p</w:t>
      </w:r>
      <w:r>
        <w:rPr>
          <w:spacing w:val="1"/>
          <w:w w:val="105"/>
        </w:rPr>
        <w:t>or</w:t>
      </w:r>
      <w:r>
        <w:rPr>
          <w:w w:val="105"/>
        </w:rPr>
        <w:t>t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efi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0"/>
          <w:w w:val="105"/>
        </w:rPr>
        <w:t xml:space="preserve"> </w:t>
      </w:r>
      <w:r>
        <w:rPr>
          <w:w w:val="105"/>
        </w:rPr>
        <w:t>source</w:t>
      </w:r>
      <w:r>
        <w:rPr>
          <w:spacing w:val="10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space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we</w:t>
      </w:r>
      <w:r>
        <w:rPr>
          <w:spacing w:val="-1"/>
          <w:w w:val="105"/>
        </w:rPr>
        <w:t>ath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10"/>
          <w:w w:val="105"/>
        </w:rPr>
        <w:t xml:space="preserve"> </w:t>
      </w:r>
      <w:r>
        <w:rPr>
          <w:w w:val="105"/>
        </w:rPr>
        <w:t>impacts</w:t>
      </w:r>
      <w:r>
        <w:rPr>
          <w:spacing w:val="11"/>
          <w:w w:val="105"/>
        </w:rPr>
        <w:t xml:space="preserve"> </w:t>
      </w:r>
      <w:r>
        <w:rPr>
          <w:w w:val="105"/>
        </w:rPr>
        <w:t>so</w:t>
      </w:r>
      <w:r>
        <w:rPr>
          <w:spacing w:val="10"/>
          <w:w w:val="105"/>
        </w:rPr>
        <w:t xml:space="preserve"> </w:t>
      </w:r>
      <w:r>
        <w:rPr>
          <w:w w:val="105"/>
        </w:rPr>
        <w:t>only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few</w:t>
      </w:r>
      <w:r>
        <w:rPr>
          <w:spacing w:val="10"/>
          <w:w w:val="105"/>
        </w:rPr>
        <w:t xml:space="preserve"> </w:t>
      </w:r>
      <w:r>
        <w:rPr>
          <w:w w:val="105"/>
        </w:rPr>
        <w:t>examples</w:t>
      </w:r>
      <w:r>
        <w:rPr>
          <w:spacing w:val="10"/>
          <w:w w:val="105"/>
        </w:rPr>
        <w:t xml:space="preserve"> </w:t>
      </w:r>
      <w:r>
        <w:rPr>
          <w:w w:val="105"/>
        </w:rPr>
        <w:t>will</w:t>
      </w:r>
      <w:r>
        <w:rPr>
          <w:spacing w:val="10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0"/>
          <w:w w:val="105"/>
        </w:rPr>
        <w:t xml:space="preserve"> </w:t>
      </w:r>
      <w:r>
        <w:rPr>
          <w:w w:val="105"/>
        </w:rPr>
        <w:t>listed</w:t>
      </w:r>
      <w:r>
        <w:rPr>
          <w:spacing w:val="11"/>
          <w:w w:val="105"/>
        </w:rPr>
        <w:t xml:space="preserve"> </w:t>
      </w:r>
      <w:r>
        <w:rPr>
          <w:w w:val="105"/>
        </w:rPr>
        <w:t>here.</w:t>
      </w:r>
      <w:r>
        <w:rPr>
          <w:spacing w:val="24"/>
          <w:w w:val="109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electromagnetic</w:t>
      </w:r>
      <w:r>
        <w:rPr>
          <w:spacing w:val="27"/>
          <w:w w:val="105"/>
        </w:rPr>
        <w:t xml:space="preserve"> </w:t>
      </w:r>
      <w:r>
        <w:rPr>
          <w:w w:val="105"/>
        </w:rPr>
        <w:t>radiation</w:t>
      </w:r>
      <w:r>
        <w:rPr>
          <w:spacing w:val="28"/>
          <w:w w:val="105"/>
        </w:rPr>
        <w:t xml:space="preserve"> </w:t>
      </w:r>
      <w:r>
        <w:rPr>
          <w:w w:val="105"/>
        </w:rPr>
        <w:t>from</w:t>
      </w:r>
      <w:r>
        <w:rPr>
          <w:spacing w:val="28"/>
          <w:w w:val="105"/>
        </w:rPr>
        <w:t xml:space="preserve"> </w:t>
      </w:r>
      <w:r>
        <w:rPr>
          <w:w w:val="105"/>
        </w:rPr>
        <w:t>solar</w:t>
      </w:r>
      <w:r>
        <w:rPr>
          <w:spacing w:val="28"/>
          <w:w w:val="105"/>
        </w:rPr>
        <w:t xml:space="preserve"> </w:t>
      </w:r>
      <w:r>
        <w:rPr>
          <w:w w:val="105"/>
        </w:rPr>
        <w:t>flares</w:t>
      </w:r>
      <w:r>
        <w:rPr>
          <w:spacing w:val="27"/>
          <w:w w:val="105"/>
        </w:rPr>
        <w:t xml:space="preserve"> </w:t>
      </w:r>
      <w:r>
        <w:rPr>
          <w:w w:val="105"/>
        </w:rPr>
        <w:t>is</w:t>
      </w:r>
      <w:r>
        <w:rPr>
          <w:spacing w:val="28"/>
          <w:w w:val="105"/>
        </w:rPr>
        <w:t xml:space="preserve"> </w:t>
      </w:r>
      <w:r>
        <w:rPr>
          <w:w w:val="105"/>
        </w:rPr>
        <w:t>absorbed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earth’s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atm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28"/>
          <w:w w:val="105"/>
        </w:rPr>
        <w:t xml:space="preserve"> </w:t>
      </w:r>
      <w:r>
        <w:rPr>
          <w:w w:val="105"/>
        </w:rPr>
        <w:t>can</w:t>
      </w:r>
      <w:r>
        <w:rPr>
          <w:spacing w:val="39"/>
          <w:w w:val="110"/>
        </w:rPr>
        <w:t xml:space="preserve"> </w:t>
      </w:r>
      <w:r>
        <w:rPr>
          <w:w w:val="105"/>
        </w:rPr>
        <w:t>cause</w:t>
      </w:r>
      <w:r>
        <w:rPr>
          <w:spacing w:val="23"/>
          <w:w w:val="105"/>
        </w:rPr>
        <w:t xml:space="preserve"> </w:t>
      </w:r>
      <w:r>
        <w:rPr>
          <w:w w:val="105"/>
        </w:rPr>
        <w:t>it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expand.</w:t>
      </w:r>
      <w:r>
        <w:rPr>
          <w:spacing w:val="53"/>
          <w:w w:val="105"/>
        </w:rPr>
        <w:t xml:space="preserve"> </w:t>
      </w:r>
      <w:r>
        <w:rPr>
          <w:w w:val="105"/>
        </w:rPr>
        <w:t>Satellites</w:t>
      </w:r>
      <w:r>
        <w:rPr>
          <w:spacing w:val="24"/>
          <w:w w:val="105"/>
        </w:rPr>
        <w:t xml:space="preserve"> </w:t>
      </w:r>
      <w:r>
        <w:rPr>
          <w:w w:val="105"/>
        </w:rPr>
        <w:t>at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particular</w:t>
      </w:r>
      <w:r>
        <w:rPr>
          <w:spacing w:val="24"/>
          <w:w w:val="105"/>
        </w:rPr>
        <w:t xml:space="preserve"> </w:t>
      </w:r>
      <w:r>
        <w:rPr>
          <w:w w:val="105"/>
        </w:rPr>
        <w:t>altitude</w:t>
      </w:r>
      <w:r>
        <w:rPr>
          <w:spacing w:val="23"/>
          <w:w w:val="105"/>
        </w:rPr>
        <w:t xml:space="preserve"> </w:t>
      </w:r>
      <w:r>
        <w:rPr>
          <w:w w:val="105"/>
        </w:rPr>
        <w:t>will</w:t>
      </w:r>
      <w:r>
        <w:rPr>
          <w:spacing w:val="23"/>
          <w:w w:val="105"/>
        </w:rPr>
        <w:t xml:space="preserve"> </w:t>
      </w:r>
      <w:r>
        <w:rPr>
          <w:w w:val="105"/>
        </w:rPr>
        <w:t>then</w:t>
      </w:r>
      <w:r>
        <w:rPr>
          <w:spacing w:val="24"/>
          <w:w w:val="105"/>
        </w:rPr>
        <w:t xml:space="preserve"> </w:t>
      </w:r>
      <w:r>
        <w:rPr>
          <w:w w:val="105"/>
        </w:rPr>
        <w:t>see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w w:val="105"/>
        </w:rPr>
        <w:t>greater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numb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particles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10"/>
        </w:rPr>
        <w:t xml:space="preserve"> </w:t>
      </w:r>
      <w:r>
        <w:rPr>
          <w:w w:val="105"/>
        </w:rPr>
        <w:t>their</w:t>
      </w:r>
      <w:r>
        <w:rPr>
          <w:spacing w:val="17"/>
          <w:w w:val="105"/>
        </w:rPr>
        <w:t xml:space="preserve"> </w:t>
      </w:r>
      <w:r>
        <w:rPr>
          <w:w w:val="105"/>
        </w:rPr>
        <w:t>path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16"/>
          <w:w w:val="105"/>
        </w:rPr>
        <w:t xml:space="preserve"> </w:t>
      </w:r>
      <w:r>
        <w:rPr>
          <w:w w:val="105"/>
        </w:rPr>
        <w:t>experience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small</w:t>
      </w:r>
      <w:r>
        <w:rPr>
          <w:spacing w:val="15"/>
          <w:w w:val="105"/>
        </w:rPr>
        <w:t xml:space="preserve"> </w:t>
      </w:r>
      <w:r>
        <w:rPr>
          <w:w w:val="105"/>
        </w:rPr>
        <w:t>but</w:t>
      </w:r>
      <w:r>
        <w:rPr>
          <w:spacing w:val="18"/>
          <w:w w:val="105"/>
        </w:rPr>
        <w:t xml:space="preserve"> </w:t>
      </w:r>
      <w:r>
        <w:rPr>
          <w:w w:val="105"/>
        </w:rPr>
        <w:t>non-negligible</w:t>
      </w:r>
      <w:r>
        <w:rPr>
          <w:spacing w:val="16"/>
          <w:w w:val="105"/>
        </w:rPr>
        <w:t xml:space="preserve"> </w:t>
      </w:r>
      <w:r>
        <w:rPr>
          <w:w w:val="105"/>
        </w:rPr>
        <w:t>increase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r</w:t>
      </w:r>
      <w:r>
        <w:rPr>
          <w:spacing w:val="16"/>
          <w:w w:val="105"/>
        </w:rPr>
        <w:t xml:space="preserve"> </w:t>
      </w:r>
      <w:r>
        <w:rPr>
          <w:w w:val="105"/>
        </w:rPr>
        <w:t>drag.</w:t>
      </w:r>
      <w:r>
        <w:rPr>
          <w:spacing w:val="49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gross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e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ect</w:t>
      </w:r>
      <w:proofErr w:type="spellEnd"/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24"/>
        </w:rPr>
        <w:t xml:space="preserve"> </w:t>
      </w:r>
      <w:r>
        <w:rPr>
          <w:w w:val="105"/>
        </w:rPr>
        <w:t>that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orbital</w:t>
      </w:r>
      <w:r>
        <w:rPr>
          <w:spacing w:val="29"/>
          <w:w w:val="105"/>
        </w:rPr>
        <w:t xml:space="preserve"> </w:t>
      </w:r>
      <w:r>
        <w:rPr>
          <w:w w:val="105"/>
        </w:rPr>
        <w:t>lifetime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elli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es</w:t>
      </w:r>
      <w:r>
        <w:rPr>
          <w:spacing w:val="28"/>
          <w:w w:val="105"/>
        </w:rPr>
        <w:t xml:space="preserve"> </w:t>
      </w:r>
      <w:r>
        <w:rPr>
          <w:w w:val="105"/>
        </w:rPr>
        <w:t>in</w:t>
      </w:r>
      <w:r>
        <w:rPr>
          <w:spacing w:val="28"/>
          <w:w w:val="105"/>
        </w:rPr>
        <w:t xml:space="preserve"> </w:t>
      </w:r>
      <w:r>
        <w:rPr>
          <w:spacing w:val="-4"/>
          <w:w w:val="105"/>
        </w:rPr>
        <w:t>low</w:t>
      </w:r>
      <w:r>
        <w:rPr>
          <w:spacing w:val="28"/>
          <w:w w:val="105"/>
        </w:rPr>
        <w:t xml:space="preserve"> </w:t>
      </w:r>
      <w:r>
        <w:rPr>
          <w:w w:val="105"/>
        </w:rPr>
        <w:t>Earth</w:t>
      </w:r>
      <w:r>
        <w:rPr>
          <w:spacing w:val="28"/>
          <w:w w:val="105"/>
        </w:rPr>
        <w:t xml:space="preserve"> </w:t>
      </w:r>
      <w:r>
        <w:rPr>
          <w:w w:val="105"/>
        </w:rPr>
        <w:t>orbit</w:t>
      </w:r>
      <w:r>
        <w:rPr>
          <w:spacing w:val="29"/>
          <w:w w:val="105"/>
        </w:rPr>
        <w:t xml:space="preserve"> </w:t>
      </w:r>
      <w:r>
        <w:rPr>
          <w:w w:val="105"/>
        </w:rPr>
        <w:t>is</w:t>
      </w:r>
      <w:r>
        <w:rPr>
          <w:spacing w:val="28"/>
          <w:w w:val="105"/>
        </w:rPr>
        <w:t xml:space="preserve"> </w:t>
      </w:r>
      <w:r>
        <w:rPr>
          <w:w w:val="105"/>
        </w:rPr>
        <w:t>reduced,</w:t>
      </w:r>
      <w:r>
        <w:rPr>
          <w:spacing w:val="29"/>
          <w:w w:val="105"/>
        </w:rPr>
        <w:t xml:space="preserve"> </w:t>
      </w:r>
      <w:r>
        <w:rPr>
          <w:w w:val="105"/>
        </w:rPr>
        <w:t>unless</w:t>
      </w:r>
      <w:r>
        <w:rPr>
          <w:spacing w:val="28"/>
          <w:w w:val="105"/>
        </w:rPr>
        <w:t xml:space="preserve"> </w:t>
      </w:r>
      <w:r>
        <w:rPr>
          <w:w w:val="105"/>
        </w:rPr>
        <w:t>they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apab</w:t>
      </w:r>
      <w:r>
        <w:rPr>
          <w:spacing w:val="-2"/>
          <w:w w:val="105"/>
        </w:rPr>
        <w:t>ili</w:t>
      </w:r>
      <w:r>
        <w:rPr>
          <w:spacing w:val="-1"/>
          <w:w w:val="105"/>
        </w:rPr>
        <w:t>ty</w:t>
      </w:r>
      <w:r>
        <w:rPr>
          <w:spacing w:val="35"/>
          <w:w w:val="104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oos</w:t>
      </w:r>
      <w:r>
        <w:rPr>
          <w:spacing w:val="1"/>
          <w:w w:val="105"/>
        </w:rPr>
        <w:t>t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sel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es</w:t>
      </w:r>
      <w:r>
        <w:rPr>
          <w:spacing w:val="16"/>
          <w:w w:val="105"/>
        </w:rPr>
        <w:t xml:space="preserve"> </w:t>
      </w:r>
      <w:r>
        <w:rPr>
          <w:w w:val="105"/>
        </w:rPr>
        <w:t>as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Int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rnat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onal</w:t>
      </w:r>
      <w:r>
        <w:rPr>
          <w:spacing w:val="16"/>
          <w:w w:val="105"/>
        </w:rPr>
        <w:t xml:space="preserve"> </w:t>
      </w:r>
      <w:r>
        <w:rPr>
          <w:w w:val="105"/>
        </w:rPr>
        <w:t>Space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16"/>
          <w:w w:val="105"/>
        </w:rPr>
        <w:t xml:space="preserve"> </w:t>
      </w:r>
      <w:r>
        <w:rPr>
          <w:w w:val="105"/>
        </w:rPr>
        <w:t>d</w:t>
      </w:r>
      <w:r>
        <w:rPr>
          <w:spacing w:val="1"/>
          <w:w w:val="105"/>
        </w:rPr>
        <w:t>oes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io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y.</w:t>
      </w:r>
      <w:r>
        <w:rPr>
          <w:spacing w:val="50"/>
          <w:w w:val="105"/>
        </w:rPr>
        <w:t xml:space="preserve"> </w:t>
      </w:r>
      <w:r>
        <w:rPr>
          <w:spacing w:val="-2"/>
          <w:w w:val="105"/>
        </w:rPr>
        <w:t>Add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y,</w:t>
      </w:r>
      <w:r>
        <w:rPr>
          <w:spacing w:val="17"/>
          <w:w w:val="105"/>
        </w:rPr>
        <w:t xml:space="preserve"> </w:t>
      </w:r>
      <w:r>
        <w:rPr>
          <w:w w:val="105"/>
        </w:rPr>
        <w:t>high</w:t>
      </w:r>
      <w:r>
        <w:rPr>
          <w:spacing w:val="16"/>
          <w:w w:val="105"/>
        </w:rPr>
        <w:t xml:space="preserve"> </w:t>
      </w:r>
      <w:r>
        <w:rPr>
          <w:w w:val="105"/>
        </w:rPr>
        <w:t>energy</w:t>
      </w:r>
      <w:r>
        <w:rPr>
          <w:spacing w:val="73"/>
          <w:w w:val="101"/>
        </w:rPr>
        <w:t xml:space="preserve"> </w:t>
      </w:r>
      <w:r>
        <w:rPr>
          <w:w w:val="105"/>
        </w:rPr>
        <w:t>photons,</w:t>
      </w:r>
      <w:r>
        <w:rPr>
          <w:spacing w:val="15"/>
          <w:w w:val="105"/>
        </w:rPr>
        <w:t xml:space="preserve"> </w:t>
      </w:r>
      <w:r>
        <w:rPr>
          <w:w w:val="105"/>
        </w:rPr>
        <w:t>electrons,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proton</w:t>
      </w:r>
      <w:r>
        <w:rPr>
          <w:spacing w:val="-2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can</w:t>
      </w:r>
      <w:r>
        <w:rPr>
          <w:spacing w:val="13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2"/>
          <w:w w:val="105"/>
        </w:rPr>
        <w:t xml:space="preserve"> </w:t>
      </w:r>
      <w:r>
        <w:rPr>
          <w:w w:val="105"/>
        </w:rPr>
        <w:t>directly</w:t>
      </w:r>
      <w:r>
        <w:rPr>
          <w:spacing w:val="13"/>
          <w:w w:val="105"/>
        </w:rPr>
        <w:t xml:space="preserve"> </w:t>
      </w:r>
      <w:r>
        <w:rPr>
          <w:w w:val="105"/>
        </w:rPr>
        <w:t>absorbed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3"/>
          <w:w w:val="105"/>
        </w:rPr>
        <w:t xml:space="preserve"> </w:t>
      </w:r>
      <w:r>
        <w:rPr>
          <w:w w:val="105"/>
        </w:rPr>
        <w:t>satellites</w:t>
      </w:r>
      <w:r>
        <w:rPr>
          <w:spacing w:val="12"/>
          <w:w w:val="105"/>
        </w:rPr>
        <w:t xml:space="preserve"> </w:t>
      </w:r>
      <w:r>
        <w:rPr>
          <w:w w:val="105"/>
        </w:rPr>
        <w:t>or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human</w:t>
      </w:r>
      <w:r>
        <w:rPr>
          <w:spacing w:val="-2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space.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can</w:t>
      </w:r>
    </w:p>
    <w:p w14:paraId="1DE4A7A2" w14:textId="77777777" w:rsidR="00D36D19" w:rsidRDefault="00D36D19">
      <w:pPr>
        <w:spacing w:line="453" w:lineRule="auto"/>
        <w:jc w:val="both"/>
        <w:sectPr w:rsidR="00D36D19">
          <w:headerReference w:type="default" r:id="rId43"/>
          <w:pgSz w:w="12240" w:h="15840"/>
          <w:pgMar w:top="1340" w:right="1320" w:bottom="280" w:left="1340" w:header="1132" w:footer="0" w:gutter="0"/>
          <w:pgNumType w:start="25"/>
          <w:cols w:space="720"/>
        </w:sectPr>
      </w:pPr>
    </w:p>
    <w:p w14:paraId="1DE4A7A3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7A4" w14:textId="11BAE5E0" w:rsidR="00D36D19" w:rsidRDefault="004377DE">
      <w:pPr>
        <w:pStyle w:val="BodyText"/>
        <w:spacing w:before="58" w:line="455" w:lineRule="auto"/>
        <w:ind w:left="100" w:right="117"/>
        <w:jc w:val="both"/>
      </w:pPr>
      <w:r>
        <w:rPr>
          <w:w w:val="105"/>
        </w:rPr>
        <w:t>cause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num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rou</w:t>
      </w:r>
      <w:r>
        <w:rPr>
          <w:spacing w:val="-2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prob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with</w:t>
      </w:r>
      <w:r>
        <w:rPr>
          <w:spacing w:val="15"/>
          <w:w w:val="105"/>
        </w:rPr>
        <w:t xml:space="preserve"> </w:t>
      </w:r>
      <w:r>
        <w:rPr>
          <w:w w:val="105"/>
        </w:rPr>
        <w:t>electronics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health.</w:t>
      </w:r>
      <w:r>
        <w:rPr>
          <w:spacing w:val="50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particular,</w:t>
      </w:r>
      <w:r>
        <w:rPr>
          <w:spacing w:val="16"/>
          <w:w w:val="105"/>
        </w:rPr>
        <w:t xml:space="preserve"> </w:t>
      </w:r>
      <w:r>
        <w:rPr>
          <w:w w:val="105"/>
        </w:rPr>
        <w:t>solar</w:t>
      </w:r>
      <w:r>
        <w:rPr>
          <w:spacing w:val="14"/>
          <w:w w:val="105"/>
        </w:rPr>
        <w:t xml:space="preserve"> </w:t>
      </w:r>
      <w:r>
        <w:rPr>
          <w:w w:val="105"/>
        </w:rPr>
        <w:t>storms</w:t>
      </w:r>
      <w:r>
        <w:rPr>
          <w:spacing w:val="15"/>
          <w:w w:val="105"/>
        </w:rPr>
        <w:t xml:space="preserve"> </w:t>
      </w:r>
      <w:r>
        <w:rPr>
          <w:w w:val="105"/>
        </w:rPr>
        <w:t>can</w:t>
      </w:r>
      <w:r>
        <w:rPr>
          <w:spacing w:val="14"/>
          <w:w w:val="105"/>
        </w:rPr>
        <w:t xml:space="preserve"> </w:t>
      </w:r>
      <w:r>
        <w:rPr>
          <w:w w:val="105"/>
        </w:rPr>
        <w:t>cause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disrup</w:t>
      </w:r>
      <w:proofErr w:type="spellEnd"/>
      <w:r>
        <w:rPr>
          <w:w w:val="105"/>
        </w:rPr>
        <w:t>-</w:t>
      </w:r>
      <w:r>
        <w:rPr>
          <w:spacing w:val="29"/>
          <w:w w:val="99"/>
        </w:rPr>
        <w:t xml:space="preserve"> </w:t>
      </w:r>
      <w:proofErr w:type="spellStart"/>
      <w:r>
        <w:rPr>
          <w:w w:val="105"/>
        </w:rPr>
        <w:t>tions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global</w:t>
      </w:r>
      <w:r>
        <w:rPr>
          <w:spacing w:val="16"/>
          <w:w w:val="105"/>
        </w:rPr>
        <w:t xml:space="preserve"> </w:t>
      </w:r>
      <w:r>
        <w:rPr>
          <w:w w:val="105"/>
        </w:rPr>
        <w:t>positioning</w:t>
      </w:r>
      <w:r>
        <w:rPr>
          <w:spacing w:val="16"/>
          <w:w w:val="105"/>
        </w:rPr>
        <w:t xml:space="preserve"> </w:t>
      </w:r>
      <w:r>
        <w:rPr>
          <w:w w:val="105"/>
        </w:rPr>
        <w:t>satellite</w:t>
      </w:r>
      <w:r>
        <w:rPr>
          <w:spacing w:val="16"/>
          <w:w w:val="105"/>
        </w:rPr>
        <w:t xml:space="preserve"> </w:t>
      </w:r>
      <w:r>
        <w:rPr>
          <w:w w:val="105"/>
        </w:rPr>
        <w:t>(GPS)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y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m.</w:t>
      </w:r>
      <w:r>
        <w:rPr>
          <w:spacing w:val="47"/>
          <w:w w:val="105"/>
        </w:rPr>
        <w:t xml:space="preserve"> </w:t>
      </w:r>
      <w:r>
        <w:rPr>
          <w:w w:val="105"/>
        </w:rPr>
        <w:t>This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an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ce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eople</w:t>
      </w:r>
      <w:r>
        <w:rPr>
          <w:spacing w:val="16"/>
          <w:w w:val="105"/>
        </w:rPr>
        <w:t xml:space="preserve"> </w:t>
      </w:r>
      <w:r>
        <w:rPr>
          <w:w w:val="105"/>
        </w:rPr>
        <w:t>on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trav</w:t>
      </w:r>
      <w:r>
        <w:rPr>
          <w:spacing w:val="-4"/>
          <w:w w:val="105"/>
        </w:rPr>
        <w:t>el</w:t>
      </w:r>
      <w:r>
        <w:rPr>
          <w:spacing w:val="37"/>
          <w:w w:val="98"/>
        </w:rPr>
        <w:t xml:space="preserve"> </w:t>
      </w:r>
      <w:r>
        <w:rPr>
          <w:w w:val="105"/>
        </w:rPr>
        <w:t>in</w:t>
      </w:r>
      <w:r>
        <w:rPr>
          <w:spacing w:val="38"/>
          <w:w w:val="105"/>
        </w:rPr>
        <w:t xml:space="preserve"> </w:t>
      </w:r>
      <w:r>
        <w:rPr>
          <w:w w:val="105"/>
        </w:rPr>
        <w:t>unfamiliar</w:t>
      </w:r>
      <w:r>
        <w:rPr>
          <w:spacing w:val="40"/>
          <w:w w:val="105"/>
        </w:rPr>
        <w:t xml:space="preserve"> </w:t>
      </w:r>
      <w:r>
        <w:rPr>
          <w:w w:val="105"/>
        </w:rPr>
        <w:t>places,</w:t>
      </w:r>
      <w:r>
        <w:rPr>
          <w:spacing w:val="41"/>
          <w:w w:val="105"/>
        </w:rPr>
        <w:t xml:space="preserve"> </w:t>
      </w:r>
      <w:r>
        <w:rPr>
          <w:w w:val="105"/>
        </w:rPr>
        <w:t>but</w:t>
      </w:r>
      <w:r>
        <w:rPr>
          <w:spacing w:val="39"/>
          <w:w w:val="105"/>
        </w:rPr>
        <w:t xml:space="preserve"> </w:t>
      </w:r>
      <w:r>
        <w:rPr>
          <w:w w:val="105"/>
        </w:rPr>
        <w:t>has</w:t>
      </w:r>
      <w:r>
        <w:rPr>
          <w:spacing w:val="38"/>
          <w:w w:val="105"/>
        </w:rPr>
        <w:t xml:space="preserve"> </w:t>
      </w:r>
      <w:r>
        <w:rPr>
          <w:w w:val="105"/>
        </w:rPr>
        <w:t>serious</w:t>
      </w:r>
      <w:r>
        <w:rPr>
          <w:spacing w:val="39"/>
          <w:w w:val="105"/>
        </w:rPr>
        <w:t xml:space="preserve"> </w:t>
      </w:r>
      <w:r>
        <w:rPr>
          <w:w w:val="105"/>
        </w:rPr>
        <w:t>implications</w:t>
      </w:r>
      <w:r>
        <w:rPr>
          <w:spacing w:val="38"/>
          <w:w w:val="105"/>
        </w:rPr>
        <w:t xml:space="preserve"> </w:t>
      </w:r>
      <w:r>
        <w:rPr>
          <w:w w:val="105"/>
        </w:rPr>
        <w:t>for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spacing w:val="-1"/>
          <w:w w:val="105"/>
        </w:rPr>
        <w:t>agr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tural</w:t>
      </w:r>
      <w:r>
        <w:rPr>
          <w:spacing w:val="40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 w:rsidR="00D14B56">
        <w:rPr>
          <w:spacing w:val="38"/>
          <w:w w:val="105"/>
        </w:rPr>
        <w:t xml:space="preserve">oil </w:t>
      </w:r>
      <w:r>
        <w:rPr>
          <w:w w:val="105"/>
        </w:rPr>
        <w:t>drilling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ndu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</w:t>
      </w:r>
      <w:r>
        <w:rPr>
          <w:spacing w:val="-2"/>
          <w:w w:val="105"/>
        </w:rPr>
        <w:t>ies</w:t>
      </w:r>
      <w:r>
        <w:rPr>
          <w:spacing w:val="38"/>
          <w:w w:val="105"/>
        </w:rPr>
        <w:t xml:space="preserve"> </w:t>
      </w:r>
      <w:r>
        <w:rPr>
          <w:w w:val="105"/>
        </w:rPr>
        <w:t>that</w:t>
      </w:r>
      <w:r>
        <w:rPr>
          <w:spacing w:val="40"/>
          <w:w w:val="121"/>
        </w:rPr>
        <w:t xml:space="preserve"> </w:t>
      </w:r>
      <w:r>
        <w:rPr>
          <w:w w:val="105"/>
        </w:rPr>
        <w:t>increasingly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2"/>
          <w:w w:val="105"/>
        </w:rPr>
        <w:t xml:space="preserve"> </w:t>
      </w:r>
      <w:r>
        <w:rPr>
          <w:w w:val="105"/>
        </w:rPr>
        <w:t>on</w:t>
      </w:r>
      <w:r>
        <w:rPr>
          <w:spacing w:val="2"/>
          <w:w w:val="105"/>
        </w:rPr>
        <w:t xml:space="preserve"> </w:t>
      </w:r>
      <w:r>
        <w:rPr>
          <w:w w:val="105"/>
        </w:rPr>
        <w:t>GPS</w:t>
      </w:r>
      <w:r>
        <w:rPr>
          <w:spacing w:val="2"/>
          <w:w w:val="105"/>
        </w:rPr>
        <w:t xml:space="preserve"> </w:t>
      </w:r>
      <w:r>
        <w:rPr>
          <w:w w:val="105"/>
        </w:rPr>
        <w:t>for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ecise</w:t>
      </w:r>
      <w:r>
        <w:rPr>
          <w:spacing w:val="2"/>
          <w:w w:val="105"/>
        </w:rPr>
        <w:t xml:space="preserve"> </w:t>
      </w:r>
      <w:r>
        <w:rPr>
          <w:w w:val="105"/>
        </w:rPr>
        <w:t>positioning</w:t>
      </w:r>
      <w:r>
        <w:rPr>
          <w:spacing w:val="2"/>
          <w:w w:val="105"/>
        </w:rPr>
        <w:t xml:space="preserve"> </w:t>
      </w:r>
      <w:r>
        <w:rPr>
          <w:w w:val="105"/>
        </w:rPr>
        <w:t>in</w:t>
      </w:r>
      <w:r>
        <w:rPr>
          <w:spacing w:val="2"/>
          <w:w w:val="105"/>
        </w:rPr>
        <w:t xml:space="preserve"> </w:t>
      </w:r>
      <w:r>
        <w:rPr>
          <w:w w:val="105"/>
        </w:rPr>
        <w:t>their</w:t>
      </w:r>
      <w:r>
        <w:rPr>
          <w:spacing w:val="2"/>
          <w:w w:val="105"/>
        </w:rPr>
        <w:t xml:space="preserve"> </w:t>
      </w:r>
      <w:r>
        <w:rPr>
          <w:w w:val="105"/>
        </w:rPr>
        <w:t>automated</w:t>
      </w:r>
      <w:r>
        <w:rPr>
          <w:spacing w:val="3"/>
          <w:w w:val="105"/>
        </w:rPr>
        <w:t xml:space="preserve"> </w:t>
      </w:r>
      <w:r>
        <w:rPr>
          <w:w w:val="105"/>
        </w:rPr>
        <w:t>systems.</w:t>
      </w:r>
      <w:r>
        <w:rPr>
          <w:spacing w:val="39"/>
          <w:w w:val="105"/>
        </w:rPr>
        <w:t xml:space="preserve"> </w:t>
      </w:r>
      <w:r>
        <w:rPr>
          <w:w w:val="105"/>
        </w:rPr>
        <w:t>Coronal</w:t>
      </w:r>
      <w:r>
        <w:rPr>
          <w:spacing w:val="2"/>
          <w:w w:val="105"/>
        </w:rPr>
        <w:t xml:space="preserve"> </w:t>
      </w:r>
      <w:r>
        <w:rPr>
          <w:w w:val="105"/>
        </w:rPr>
        <w:t>mass</w:t>
      </w:r>
      <w:r>
        <w:rPr>
          <w:spacing w:val="2"/>
          <w:w w:val="105"/>
        </w:rPr>
        <w:t xml:space="preserve"> </w:t>
      </w:r>
      <w:r>
        <w:rPr>
          <w:w w:val="105"/>
        </w:rPr>
        <w:t>ejections</w:t>
      </w:r>
      <w:r>
        <w:rPr>
          <w:spacing w:val="28"/>
        </w:rPr>
        <w:t xml:space="preserve"> </w:t>
      </w:r>
      <w:r>
        <w:rPr>
          <w:w w:val="105"/>
        </w:rPr>
        <w:t>are</w:t>
      </w:r>
      <w:r>
        <w:rPr>
          <w:spacing w:val="30"/>
          <w:w w:val="105"/>
        </w:rPr>
        <w:t xml:space="preserve"> </w:t>
      </w:r>
      <w:r>
        <w:rPr>
          <w:w w:val="105"/>
        </w:rPr>
        <w:t>clouds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electrically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har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d</w:t>
      </w:r>
      <w:r>
        <w:rPr>
          <w:spacing w:val="31"/>
          <w:w w:val="105"/>
        </w:rPr>
        <w:t xml:space="preserve"> </w:t>
      </w:r>
      <w:r>
        <w:rPr>
          <w:w w:val="105"/>
        </w:rPr>
        <w:t>plasma</w:t>
      </w:r>
      <w:r>
        <w:rPr>
          <w:spacing w:val="30"/>
          <w:w w:val="105"/>
        </w:rPr>
        <w:t xml:space="preserve"> </w:t>
      </w:r>
      <w:r>
        <w:rPr>
          <w:w w:val="105"/>
        </w:rPr>
        <w:t>that</w:t>
      </w:r>
      <w:r>
        <w:rPr>
          <w:spacing w:val="31"/>
          <w:w w:val="105"/>
        </w:rPr>
        <w:t xml:space="preserve"> </w:t>
      </w:r>
      <w:r>
        <w:rPr>
          <w:w w:val="105"/>
        </w:rPr>
        <w:t>influence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arth</w:t>
      </w:r>
      <w:r>
        <w:rPr>
          <w:spacing w:val="-2"/>
          <w:w w:val="105"/>
        </w:rPr>
        <w:t>’s</w:t>
      </w:r>
      <w:r>
        <w:rPr>
          <w:spacing w:val="30"/>
          <w:w w:val="105"/>
        </w:rPr>
        <w:t xml:space="preserve"> </w:t>
      </w:r>
      <w:r>
        <w:rPr>
          <w:w w:val="105"/>
        </w:rPr>
        <w:t>magnetosphere.</w:t>
      </w:r>
      <w:r>
        <w:rPr>
          <w:spacing w:val="22"/>
          <w:w w:val="105"/>
        </w:rPr>
        <w:t xml:space="preserve"> </w:t>
      </w:r>
      <w:r>
        <w:rPr>
          <w:w w:val="105"/>
        </w:rPr>
        <w:t>According</w:t>
      </w:r>
      <w:r>
        <w:rPr>
          <w:spacing w:val="30"/>
          <w:w w:val="105"/>
        </w:rPr>
        <w:t xml:space="preserve"> </w:t>
      </w:r>
      <w:r>
        <w:rPr>
          <w:w w:val="105"/>
        </w:rPr>
        <w:t>to</w:t>
      </w:r>
      <w:r>
        <w:rPr>
          <w:spacing w:val="28"/>
          <w:w w:val="99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ax</w:t>
      </w:r>
      <w:r>
        <w:rPr>
          <w:spacing w:val="-2"/>
          <w:w w:val="105"/>
        </w:rPr>
        <w:t>well’s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quat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w w:val="105"/>
        </w:rPr>
        <w:t>a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gi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0"/>
          <w:w w:val="105"/>
        </w:rPr>
        <w:t xml:space="preserve"> </w:t>
      </w:r>
      <w:r>
        <w:rPr>
          <w:w w:val="105"/>
        </w:rPr>
        <w:t>magnetic</w:t>
      </w:r>
      <w:r>
        <w:rPr>
          <w:spacing w:val="30"/>
          <w:w w:val="105"/>
        </w:rPr>
        <w:t xml:space="preserve"> </w:t>
      </w:r>
      <w:r>
        <w:rPr>
          <w:w w:val="105"/>
        </w:rPr>
        <w:t>field</w:t>
      </w:r>
      <w:r>
        <w:rPr>
          <w:spacing w:val="30"/>
          <w:w w:val="105"/>
        </w:rPr>
        <w:t xml:space="preserve"> </w:t>
      </w:r>
      <w:r>
        <w:rPr>
          <w:w w:val="105"/>
        </w:rPr>
        <w:t>induces</w:t>
      </w:r>
      <w:r>
        <w:rPr>
          <w:spacing w:val="30"/>
          <w:w w:val="105"/>
        </w:rPr>
        <w:t xml:space="preserve"> </w:t>
      </w:r>
      <w:r>
        <w:rPr>
          <w:w w:val="105"/>
        </w:rPr>
        <w:t>a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nt.</w:t>
      </w:r>
      <w:r>
        <w:rPr>
          <w:spacing w:val="31"/>
          <w:w w:val="105"/>
        </w:rPr>
        <w:t xml:space="preserve"> </w:t>
      </w:r>
      <w:r>
        <w:rPr>
          <w:w w:val="105"/>
        </w:rPr>
        <w:t>Long</w:t>
      </w:r>
      <w:r>
        <w:rPr>
          <w:spacing w:val="30"/>
          <w:w w:val="105"/>
        </w:rPr>
        <w:t xml:space="preserve"> </w:t>
      </w:r>
      <w:r>
        <w:rPr>
          <w:w w:val="105"/>
        </w:rPr>
        <w:t>oil</w:t>
      </w:r>
      <w:r>
        <w:rPr>
          <w:spacing w:val="30"/>
          <w:w w:val="105"/>
        </w:rPr>
        <w:t xml:space="preserve"> </w:t>
      </w:r>
      <w:r>
        <w:rPr>
          <w:w w:val="105"/>
        </w:rPr>
        <w:t>pipelines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45"/>
          <w:w w:val="116"/>
        </w:rPr>
        <w:t xml:space="preserve"> </w:t>
      </w:r>
      <w:r>
        <w:rPr>
          <w:w w:val="105"/>
        </w:rPr>
        <w:t>lines</w:t>
      </w:r>
      <w:r>
        <w:rPr>
          <w:spacing w:val="32"/>
          <w:w w:val="105"/>
        </w:rPr>
        <w:t xml:space="preserve"> </w:t>
      </w:r>
      <w:r>
        <w:rPr>
          <w:w w:val="105"/>
        </w:rPr>
        <w:t>are</w:t>
      </w:r>
      <w:r>
        <w:rPr>
          <w:spacing w:val="32"/>
          <w:w w:val="105"/>
        </w:rPr>
        <w:t xml:space="preserve"> </w:t>
      </w:r>
      <w:r>
        <w:rPr>
          <w:w w:val="105"/>
        </w:rPr>
        <w:t>particularly</w:t>
      </w:r>
      <w:r>
        <w:rPr>
          <w:spacing w:val="32"/>
          <w:w w:val="105"/>
        </w:rPr>
        <w:t xml:space="preserve"> </w:t>
      </w:r>
      <w:r>
        <w:rPr>
          <w:w w:val="105"/>
        </w:rPr>
        <w:t>susceptible</w:t>
      </w:r>
      <w:r>
        <w:rPr>
          <w:spacing w:val="32"/>
          <w:w w:val="105"/>
        </w:rPr>
        <w:t xml:space="preserve"> </w:t>
      </w:r>
      <w:r>
        <w:rPr>
          <w:w w:val="105"/>
        </w:rPr>
        <w:t>to</w:t>
      </w:r>
      <w:r>
        <w:rPr>
          <w:spacing w:val="32"/>
          <w:w w:val="105"/>
        </w:rPr>
        <w:t xml:space="preserve"> </w:t>
      </w:r>
      <w:r>
        <w:rPr>
          <w:w w:val="105"/>
        </w:rPr>
        <w:t>this</w:t>
      </w:r>
      <w:r>
        <w:rPr>
          <w:spacing w:val="33"/>
          <w:w w:val="105"/>
        </w:rPr>
        <w:t xml:space="preserve"> </w:t>
      </w:r>
      <w:r>
        <w:rPr>
          <w:w w:val="105"/>
        </w:rPr>
        <w:t>because</w:t>
      </w:r>
      <w:r>
        <w:rPr>
          <w:spacing w:val="32"/>
          <w:w w:val="105"/>
        </w:rPr>
        <w:t xml:space="preserve"> </w:t>
      </w:r>
      <w:r>
        <w:rPr>
          <w:w w:val="105"/>
        </w:rPr>
        <w:t>they</w:t>
      </w:r>
      <w:r>
        <w:rPr>
          <w:spacing w:val="32"/>
          <w:w w:val="105"/>
        </w:rPr>
        <w:t xml:space="preserve"> </w:t>
      </w:r>
      <w:r>
        <w:rPr>
          <w:w w:val="105"/>
        </w:rPr>
        <w:t>are</w:t>
      </w:r>
      <w:r>
        <w:rPr>
          <w:spacing w:val="32"/>
          <w:w w:val="105"/>
        </w:rPr>
        <w:t xml:space="preserve"> </w:t>
      </w:r>
      <w:r>
        <w:rPr>
          <w:spacing w:val="3"/>
          <w:w w:val="105"/>
        </w:rPr>
        <w:t>goo</w:t>
      </w:r>
      <w:r>
        <w:rPr>
          <w:spacing w:val="2"/>
          <w:w w:val="105"/>
        </w:rPr>
        <w:t>d</w:t>
      </w:r>
      <w:r>
        <w:rPr>
          <w:spacing w:val="32"/>
          <w:w w:val="105"/>
        </w:rPr>
        <w:t xml:space="preserve"> </w:t>
      </w:r>
      <w:r>
        <w:rPr>
          <w:w w:val="105"/>
        </w:rPr>
        <w:t>electrical</w:t>
      </w:r>
      <w:r>
        <w:rPr>
          <w:spacing w:val="32"/>
          <w:w w:val="105"/>
        </w:rPr>
        <w:t xml:space="preserve"> </w:t>
      </w:r>
      <w:r>
        <w:rPr>
          <w:w w:val="105"/>
        </w:rPr>
        <w:t>conductors.</w:t>
      </w:r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case</w:t>
      </w:r>
      <w:r>
        <w:rPr>
          <w:spacing w:val="26"/>
          <w:w w:val="99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27"/>
          <w:w w:val="105"/>
        </w:rPr>
        <w:t xml:space="preserve"> </w:t>
      </w:r>
      <w:r>
        <w:rPr>
          <w:w w:val="105"/>
        </w:rPr>
        <w:t>lines,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surges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27"/>
          <w:w w:val="105"/>
        </w:rPr>
        <w:t xml:space="preserve"> </w:t>
      </w:r>
      <w:r>
        <w:rPr>
          <w:w w:val="105"/>
        </w:rPr>
        <w:t>can</w:t>
      </w:r>
      <w:r>
        <w:rPr>
          <w:spacing w:val="27"/>
          <w:w w:val="105"/>
        </w:rPr>
        <w:t xml:space="preserve"> </w:t>
      </w:r>
      <w:r>
        <w:rPr>
          <w:w w:val="105"/>
        </w:rPr>
        <w:t>exceed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limits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tolerance</w:t>
      </w:r>
      <w:r>
        <w:rPr>
          <w:spacing w:val="26"/>
          <w:w w:val="105"/>
        </w:rPr>
        <w:t xml:space="preserve"> </w:t>
      </w:r>
      <w:r>
        <w:rPr>
          <w:w w:val="105"/>
        </w:rPr>
        <w:t>on</w:t>
      </w:r>
      <w:r>
        <w:rPr>
          <w:spacing w:val="27"/>
          <w:w w:val="105"/>
        </w:rPr>
        <w:t xml:space="preserve"> </w:t>
      </w:r>
      <w:r>
        <w:rPr>
          <w:w w:val="105"/>
        </w:rPr>
        <w:t>large</w:t>
      </w:r>
      <w:r>
        <w:rPr>
          <w:spacing w:val="26"/>
          <w:w w:val="105"/>
        </w:rPr>
        <w:t xml:space="preserve"> </w:t>
      </w:r>
      <w:r>
        <w:rPr>
          <w:w w:val="105"/>
        </w:rPr>
        <w:t>transformers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10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low</w:t>
      </w:r>
      <w:r>
        <w:rPr>
          <w:spacing w:val="27"/>
          <w:w w:val="105"/>
        </w:rPr>
        <w:t xml:space="preserve"> </w:t>
      </w:r>
      <w:r>
        <w:rPr>
          <w:w w:val="105"/>
        </w:rPr>
        <w:t>them</w:t>
      </w:r>
      <w:r>
        <w:rPr>
          <w:spacing w:val="28"/>
          <w:w w:val="105"/>
        </w:rPr>
        <w:t xml:space="preserve"> </w:t>
      </w:r>
      <w:r>
        <w:rPr>
          <w:w w:val="105"/>
        </w:rPr>
        <w:t>out.</w:t>
      </w:r>
      <w:r>
        <w:rPr>
          <w:spacing w:val="9"/>
          <w:w w:val="105"/>
        </w:rPr>
        <w:t xml:space="preserve"> </w:t>
      </w:r>
      <w:r>
        <w:rPr>
          <w:w w:val="105"/>
        </w:rPr>
        <w:t>These</w:t>
      </w:r>
      <w:r>
        <w:rPr>
          <w:spacing w:val="28"/>
          <w:w w:val="105"/>
        </w:rPr>
        <w:t xml:space="preserve"> </w:t>
      </w:r>
      <w:r>
        <w:rPr>
          <w:w w:val="105"/>
        </w:rPr>
        <w:t>transformers</w:t>
      </w:r>
      <w:r>
        <w:rPr>
          <w:spacing w:val="28"/>
          <w:w w:val="105"/>
        </w:rPr>
        <w:t xml:space="preserve"> </w:t>
      </w:r>
      <w:r>
        <w:rPr>
          <w:w w:val="105"/>
        </w:rPr>
        <w:t>are</w:t>
      </w:r>
      <w:r>
        <w:rPr>
          <w:spacing w:val="27"/>
          <w:w w:val="105"/>
        </w:rPr>
        <w:t xml:space="preserve"> </w:t>
      </w:r>
      <w:r>
        <w:rPr>
          <w:w w:val="105"/>
        </w:rPr>
        <w:t>expensive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28"/>
          <w:w w:val="105"/>
        </w:rPr>
        <w:t xml:space="preserve"> </w:t>
      </w:r>
      <w:r>
        <w:rPr>
          <w:w w:val="105"/>
        </w:rPr>
        <w:t>long</w:t>
      </w:r>
      <w:r>
        <w:rPr>
          <w:spacing w:val="27"/>
          <w:w w:val="105"/>
        </w:rPr>
        <w:t xml:space="preserve"> </w:t>
      </w:r>
      <w:r>
        <w:rPr>
          <w:w w:val="105"/>
        </w:rPr>
        <w:t>lead</w:t>
      </w:r>
      <w:r>
        <w:rPr>
          <w:spacing w:val="28"/>
          <w:w w:val="105"/>
        </w:rPr>
        <w:t xml:space="preserve"> </w:t>
      </w:r>
      <w:r>
        <w:rPr>
          <w:w w:val="105"/>
        </w:rPr>
        <w:t>times</w:t>
      </w:r>
      <w:r>
        <w:rPr>
          <w:spacing w:val="28"/>
          <w:w w:val="105"/>
        </w:rPr>
        <w:t xml:space="preserve"> </w:t>
      </w:r>
      <w:r>
        <w:rPr>
          <w:w w:val="105"/>
        </w:rPr>
        <w:t>to</w:t>
      </w:r>
      <w:r>
        <w:rPr>
          <w:spacing w:val="27"/>
          <w:w w:val="105"/>
        </w:rPr>
        <w:t xml:space="preserve"> </w:t>
      </w:r>
      <w:r>
        <w:rPr>
          <w:w w:val="105"/>
        </w:rPr>
        <w:t>replace;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ge</w:t>
      </w:r>
      <w:r>
        <w:rPr>
          <w:spacing w:val="21"/>
          <w:w w:val="99"/>
        </w:rPr>
        <w:t xml:space="preserve"> </w:t>
      </w:r>
      <w:r>
        <w:rPr>
          <w:w w:val="105"/>
        </w:rPr>
        <w:t>populations</w:t>
      </w:r>
      <w:r>
        <w:rPr>
          <w:spacing w:val="21"/>
          <w:w w:val="105"/>
        </w:rPr>
        <w:t xml:space="preserve"> </w:t>
      </w:r>
      <w:r>
        <w:rPr>
          <w:w w:val="105"/>
        </w:rPr>
        <w:t>can</w:t>
      </w:r>
      <w:r>
        <w:rPr>
          <w:spacing w:val="23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w w:val="105"/>
        </w:rPr>
        <w:t>left</w:t>
      </w:r>
      <w:r>
        <w:rPr>
          <w:spacing w:val="23"/>
          <w:w w:val="105"/>
        </w:rPr>
        <w:t xml:space="preserve"> </w:t>
      </w:r>
      <w:r>
        <w:rPr>
          <w:w w:val="105"/>
        </w:rPr>
        <w:t>without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22"/>
          <w:w w:val="105"/>
        </w:rPr>
        <w:t xml:space="preserve"> </w:t>
      </w:r>
      <w:r>
        <w:rPr>
          <w:w w:val="105"/>
        </w:rPr>
        <w:t>extended</w:t>
      </w:r>
      <w:r>
        <w:rPr>
          <w:spacing w:val="23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io</w:t>
      </w:r>
      <w:r>
        <w:rPr>
          <w:w w:val="105"/>
        </w:rPr>
        <w:t>d</w:t>
      </w:r>
      <w:r>
        <w:rPr>
          <w:spacing w:val="1"/>
          <w:w w:val="105"/>
        </w:rPr>
        <w:t>s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time,</w:t>
      </w:r>
      <w:r>
        <w:rPr>
          <w:spacing w:val="23"/>
          <w:w w:val="105"/>
        </w:rPr>
        <w:t xml:space="preserve"> </w:t>
      </w:r>
      <w:r>
        <w:rPr>
          <w:w w:val="105"/>
        </w:rPr>
        <w:t>as</w:t>
      </w:r>
      <w:r>
        <w:rPr>
          <w:spacing w:val="23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case</w:t>
      </w:r>
      <w:r>
        <w:rPr>
          <w:spacing w:val="21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spacing w:val="1"/>
          <w:w w:val="105"/>
        </w:rPr>
        <w:t>Q</w:t>
      </w:r>
      <w:r>
        <w:rPr>
          <w:w w:val="105"/>
        </w:rPr>
        <w:t>u</w:t>
      </w:r>
      <w:r>
        <w:rPr>
          <w:spacing w:val="1"/>
          <w:w w:val="105"/>
        </w:rPr>
        <w:t>e</w:t>
      </w:r>
      <w:r>
        <w:rPr>
          <w:w w:val="105"/>
        </w:rPr>
        <w:t>b</w:t>
      </w:r>
      <w:r>
        <w:rPr>
          <w:spacing w:val="1"/>
          <w:w w:val="105"/>
        </w:rPr>
        <w:t>ec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10"/>
        </w:rPr>
        <w:t xml:space="preserve"> </w:t>
      </w:r>
      <w:r>
        <w:rPr>
          <w:w w:val="105"/>
        </w:rPr>
        <w:t>1989.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nal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y,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earth’s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6"/>
          <w:w w:val="105"/>
        </w:rPr>
        <w:t xml:space="preserve"> </w:t>
      </w:r>
      <w:r>
        <w:rPr>
          <w:w w:val="105"/>
        </w:rPr>
        <w:t>can</w:t>
      </w:r>
      <w:r>
        <w:rPr>
          <w:spacing w:val="7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7"/>
          <w:w w:val="105"/>
        </w:rPr>
        <w:t xml:space="preserve"> </w:t>
      </w:r>
      <w:r>
        <w:rPr>
          <w:w w:val="105"/>
        </w:rPr>
        <w:t>influenced</w:t>
      </w:r>
      <w:r>
        <w:rPr>
          <w:spacing w:val="6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7"/>
          <w:w w:val="105"/>
        </w:rPr>
        <w:t xml:space="preserve"> </w:t>
      </w:r>
      <w:r>
        <w:rPr>
          <w:w w:val="105"/>
        </w:rPr>
        <w:t>solar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6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w w:val="105"/>
        </w:rPr>
        <w:t>causing</w:t>
      </w:r>
      <w:r>
        <w:rPr>
          <w:spacing w:val="7"/>
          <w:w w:val="105"/>
        </w:rPr>
        <w:t xml:space="preserve"> </w:t>
      </w:r>
      <w:r>
        <w:rPr>
          <w:w w:val="105"/>
        </w:rPr>
        <w:t>disruptions</w:t>
      </w:r>
      <w:r>
        <w:rPr>
          <w:spacing w:val="37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radio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ommun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rPr>
          <w:spacing w:val="11"/>
          <w:w w:val="105"/>
        </w:rPr>
        <w:t xml:space="preserve"> </w:t>
      </w:r>
      <w:r>
        <w:rPr>
          <w:w w:val="105"/>
        </w:rPr>
        <w:t>rely</w:t>
      </w:r>
      <w:r>
        <w:rPr>
          <w:spacing w:val="11"/>
          <w:w w:val="105"/>
        </w:rPr>
        <w:t xml:space="preserve"> </w:t>
      </w:r>
      <w:r>
        <w:rPr>
          <w:w w:val="105"/>
        </w:rPr>
        <w:t>on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ionosphere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</w:t>
      </w:r>
      <w:r>
        <w:rPr>
          <w:spacing w:val="1"/>
          <w:w w:val="105"/>
        </w:rPr>
        <w:t>ce</w:t>
      </w:r>
      <w:r>
        <w:rPr>
          <w:spacing w:val="11"/>
          <w:w w:val="105"/>
        </w:rPr>
        <w:t xml:space="preserve"> </w:t>
      </w:r>
      <w:r>
        <w:rPr>
          <w:w w:val="105"/>
        </w:rPr>
        <w:t>signals</w:t>
      </w:r>
      <w:r>
        <w:rPr>
          <w:spacing w:val="11"/>
          <w:w w:val="105"/>
        </w:rPr>
        <w:t xml:space="preserve"> </w:t>
      </w:r>
      <w:r>
        <w:rPr>
          <w:spacing w:val="-5"/>
          <w:w w:val="105"/>
        </w:rPr>
        <w:t>ove</w:t>
      </w:r>
      <w:r>
        <w:rPr>
          <w:spacing w:val="-4"/>
          <w:w w:val="105"/>
        </w:rPr>
        <w:t>r</w:t>
      </w:r>
      <w:r>
        <w:rPr>
          <w:spacing w:val="11"/>
          <w:w w:val="105"/>
        </w:rPr>
        <w:t xml:space="preserve"> </w:t>
      </w:r>
      <w:r>
        <w:rPr>
          <w:w w:val="105"/>
        </w:rPr>
        <w:t>long</w:t>
      </w:r>
      <w:r>
        <w:rPr>
          <w:spacing w:val="11"/>
          <w:w w:val="105"/>
        </w:rPr>
        <w:t xml:space="preserve"> </w:t>
      </w:r>
      <w:r>
        <w:rPr>
          <w:w w:val="105"/>
        </w:rPr>
        <w:t>distances.</w:t>
      </w:r>
      <w:r>
        <w:rPr>
          <w:spacing w:val="45"/>
          <w:w w:val="105"/>
        </w:rPr>
        <w:t xml:space="preserve"> </w:t>
      </w:r>
      <w:r>
        <w:rPr>
          <w:w w:val="105"/>
        </w:rPr>
        <w:t>This</w:t>
      </w:r>
      <w:r>
        <w:rPr>
          <w:spacing w:val="11"/>
          <w:w w:val="105"/>
        </w:rPr>
        <w:t xml:space="preserve"> </w:t>
      </w:r>
      <w:r>
        <w:rPr>
          <w:w w:val="105"/>
        </w:rPr>
        <w:t>has</w:t>
      </w:r>
      <w:r>
        <w:rPr>
          <w:spacing w:val="29"/>
          <w:w w:val="106"/>
        </w:rPr>
        <w:t xml:space="preserve"> </w:t>
      </w:r>
      <w:r>
        <w:rPr>
          <w:w w:val="105"/>
        </w:rPr>
        <w:t>important</w:t>
      </w:r>
      <w:r>
        <w:rPr>
          <w:spacing w:val="25"/>
          <w:w w:val="105"/>
        </w:rPr>
        <w:t xml:space="preserve"> </w:t>
      </w:r>
      <w:r>
        <w:rPr>
          <w:w w:val="105"/>
        </w:rPr>
        <w:t>implications</w:t>
      </w:r>
      <w:r>
        <w:rPr>
          <w:spacing w:val="24"/>
          <w:w w:val="105"/>
        </w:rPr>
        <w:t xml:space="preserve"> </w:t>
      </w:r>
      <w:r>
        <w:rPr>
          <w:w w:val="105"/>
        </w:rPr>
        <w:t>for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airline</w:t>
      </w:r>
      <w:r>
        <w:rPr>
          <w:spacing w:val="24"/>
          <w:w w:val="105"/>
        </w:rPr>
        <w:t xml:space="preserve"> </w:t>
      </w:r>
      <w:r>
        <w:rPr>
          <w:w w:val="105"/>
        </w:rPr>
        <w:t>industry</w:t>
      </w:r>
      <w:r>
        <w:rPr>
          <w:spacing w:val="26"/>
          <w:w w:val="105"/>
        </w:rPr>
        <w:t xml:space="preserve"> </w:t>
      </w:r>
      <w:r>
        <w:rPr>
          <w:w w:val="105"/>
        </w:rPr>
        <w:t>because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airp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es</w:t>
      </w:r>
      <w:r>
        <w:rPr>
          <w:spacing w:val="25"/>
          <w:w w:val="105"/>
        </w:rPr>
        <w:t xml:space="preserve"> </w:t>
      </w:r>
      <w:r>
        <w:rPr>
          <w:w w:val="105"/>
        </w:rPr>
        <w:t>are</w:t>
      </w:r>
      <w:r>
        <w:rPr>
          <w:spacing w:val="24"/>
          <w:w w:val="105"/>
        </w:rPr>
        <w:t xml:space="preserve"> </w:t>
      </w:r>
      <w:r>
        <w:rPr>
          <w:w w:val="105"/>
        </w:rPr>
        <w:t>required</w:t>
      </w:r>
      <w:r>
        <w:rPr>
          <w:spacing w:val="26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maintain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tant</w:t>
      </w:r>
      <w:r>
        <w:rPr>
          <w:spacing w:val="36"/>
          <w:w w:val="138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ontact</w:t>
      </w:r>
      <w:r>
        <w:rPr>
          <w:spacing w:val="14"/>
          <w:w w:val="105"/>
        </w:rPr>
        <w:t xml:space="preserve"> </w:t>
      </w:r>
      <w:r>
        <w:rPr>
          <w:w w:val="105"/>
        </w:rPr>
        <w:t>with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ground.</w:t>
      </w:r>
      <w:r>
        <w:rPr>
          <w:spacing w:val="47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15"/>
          <w:w w:val="105"/>
        </w:rPr>
        <w:t xml:space="preserve"> </w:t>
      </w:r>
      <w:r>
        <w:rPr>
          <w:w w:val="105"/>
        </w:rPr>
        <w:t>inaccessible</w:t>
      </w:r>
      <w:r>
        <w:rPr>
          <w:spacing w:val="15"/>
          <w:w w:val="105"/>
        </w:rPr>
        <w:t xml:space="preserve"> </w:t>
      </w:r>
      <w:r>
        <w:rPr>
          <w:w w:val="105"/>
        </w:rPr>
        <w:t>areas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oles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oceans,</w:t>
      </w:r>
      <w:r>
        <w:rPr>
          <w:spacing w:val="16"/>
          <w:w w:val="105"/>
        </w:rPr>
        <w:t xml:space="preserve"> </w:t>
      </w:r>
      <w:r>
        <w:rPr>
          <w:w w:val="105"/>
        </w:rPr>
        <w:t>they</w:t>
      </w:r>
      <w:r>
        <w:rPr>
          <w:spacing w:val="15"/>
          <w:w w:val="105"/>
        </w:rPr>
        <w:t xml:space="preserve"> </w:t>
      </w:r>
      <w:r>
        <w:rPr>
          <w:w w:val="105"/>
        </w:rPr>
        <w:t>rely</w:t>
      </w:r>
      <w:r>
        <w:rPr>
          <w:spacing w:val="14"/>
          <w:w w:val="105"/>
        </w:rPr>
        <w:t xml:space="preserve"> </w:t>
      </w:r>
      <w:r>
        <w:rPr>
          <w:w w:val="105"/>
        </w:rPr>
        <w:t>on</w:t>
      </w:r>
      <w:r>
        <w:rPr>
          <w:spacing w:val="28"/>
          <w:w w:val="104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ionosphere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maintain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ontact.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when</w:t>
      </w:r>
      <w:r>
        <w:rPr>
          <w:spacing w:val="26"/>
          <w:w w:val="105"/>
        </w:rPr>
        <w:t xml:space="preserve"> </w:t>
      </w:r>
      <w:r>
        <w:rPr>
          <w:w w:val="105"/>
        </w:rPr>
        <w:t>ionospheric</w:t>
      </w:r>
      <w:r>
        <w:rPr>
          <w:spacing w:val="25"/>
          <w:w w:val="105"/>
        </w:rPr>
        <w:t xml:space="preserve"> </w:t>
      </w:r>
      <w:r>
        <w:rPr>
          <w:w w:val="105"/>
        </w:rPr>
        <w:t>disturbance</w:t>
      </w:r>
      <w:r>
        <w:rPr>
          <w:spacing w:val="25"/>
          <w:w w:val="105"/>
        </w:rPr>
        <w:t xml:space="preserve"> </w:t>
      </w:r>
      <w:r>
        <w:rPr>
          <w:w w:val="105"/>
        </w:rPr>
        <w:t>disrupt</w:t>
      </w:r>
      <w:r>
        <w:rPr>
          <w:spacing w:val="25"/>
          <w:w w:val="105"/>
        </w:rPr>
        <w:t xml:space="preserve"> </w:t>
      </w:r>
      <w:r>
        <w:rPr>
          <w:w w:val="105"/>
        </w:rPr>
        <w:t>an</w:t>
      </w:r>
      <w:r>
        <w:rPr>
          <w:spacing w:val="26"/>
          <w:w w:val="105"/>
        </w:rPr>
        <w:t xml:space="preserve"> </w:t>
      </w:r>
      <w:r>
        <w:rPr>
          <w:w w:val="105"/>
        </w:rPr>
        <w:t>airlines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ab</w:t>
      </w:r>
      <w:r>
        <w:rPr>
          <w:spacing w:val="-2"/>
          <w:w w:val="105"/>
        </w:rPr>
        <w:t>ili</w:t>
      </w:r>
      <w:r>
        <w:rPr>
          <w:spacing w:val="-1"/>
          <w:w w:val="105"/>
        </w:rPr>
        <w:t>ty</w:t>
      </w:r>
      <w:r>
        <w:rPr>
          <w:spacing w:val="28"/>
          <w:w w:val="104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maintain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ontact,</w:t>
      </w:r>
      <w:r>
        <w:rPr>
          <w:spacing w:val="34"/>
          <w:w w:val="105"/>
        </w:rPr>
        <w:t xml:space="preserve"> </w:t>
      </w:r>
      <w:r>
        <w:rPr>
          <w:w w:val="105"/>
        </w:rPr>
        <w:t>they</w:t>
      </w:r>
      <w:r>
        <w:rPr>
          <w:spacing w:val="31"/>
          <w:w w:val="105"/>
        </w:rPr>
        <w:t xml:space="preserve"> </w:t>
      </w:r>
      <w:r>
        <w:rPr>
          <w:w w:val="105"/>
        </w:rPr>
        <w:t>are</w:t>
      </w:r>
      <w:r>
        <w:rPr>
          <w:spacing w:val="32"/>
          <w:w w:val="105"/>
        </w:rPr>
        <w:t xml:space="preserve"> </w:t>
      </w:r>
      <w:r>
        <w:rPr>
          <w:w w:val="105"/>
        </w:rPr>
        <w:t>forced</w:t>
      </w:r>
      <w:r>
        <w:rPr>
          <w:spacing w:val="32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w w:val="105"/>
        </w:rPr>
        <w:t>reroute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fli</w:t>
      </w:r>
      <w:r>
        <w:rPr>
          <w:spacing w:val="-1"/>
          <w:w w:val="105"/>
        </w:rPr>
        <w:t>ght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any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human</w:t>
      </w:r>
      <w:r>
        <w:rPr>
          <w:spacing w:val="32"/>
          <w:w w:val="105"/>
        </w:rPr>
        <w:t xml:space="preserve"> </w:t>
      </w:r>
      <w:r>
        <w:rPr>
          <w:w w:val="105"/>
        </w:rPr>
        <w:t>implications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space</w:t>
      </w:r>
      <w:r>
        <w:rPr>
          <w:spacing w:val="25"/>
          <w:w w:val="99"/>
        </w:rPr>
        <w:t xml:space="preserve"> </w:t>
      </w:r>
      <w:r>
        <w:rPr>
          <w:spacing w:val="-2"/>
          <w:w w:val="105"/>
        </w:rPr>
        <w:t>we</w:t>
      </w:r>
      <w:r>
        <w:rPr>
          <w:spacing w:val="-1"/>
          <w:w w:val="105"/>
        </w:rPr>
        <w:t>ath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21"/>
          <w:w w:val="105"/>
        </w:rPr>
        <w:t xml:space="preserve"> </w:t>
      </w:r>
      <w:r>
        <w:rPr>
          <w:w w:val="105"/>
        </w:rPr>
        <w:t>can</w:t>
      </w:r>
      <w:r>
        <w:rPr>
          <w:spacing w:val="22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1"/>
          <w:w w:val="105"/>
        </w:rPr>
        <w:t xml:space="preserve"> </w:t>
      </w:r>
      <w:r>
        <w:rPr>
          <w:w w:val="105"/>
        </w:rPr>
        <w:t>mitigated</w:t>
      </w:r>
      <w:r>
        <w:rPr>
          <w:spacing w:val="22"/>
          <w:w w:val="105"/>
        </w:rPr>
        <w:t xml:space="preserve"> </w:t>
      </w:r>
      <w:r>
        <w:rPr>
          <w:w w:val="105"/>
        </w:rPr>
        <w:t>with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arn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g.</w:t>
      </w:r>
      <w:r>
        <w:rPr>
          <w:spacing w:val="56"/>
          <w:w w:val="105"/>
        </w:rPr>
        <w:t xml:space="preserve"> </w:t>
      </w:r>
      <w:r>
        <w:rPr>
          <w:spacing w:val="-6"/>
          <w:w w:val="105"/>
        </w:rPr>
        <w:t>For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xamp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astronauts</w:t>
      </w:r>
      <w:r>
        <w:rPr>
          <w:spacing w:val="20"/>
          <w:w w:val="105"/>
        </w:rPr>
        <w:t xml:space="preserve"> </w:t>
      </w:r>
      <w:r>
        <w:rPr>
          <w:w w:val="105"/>
        </w:rPr>
        <w:t>can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tak</w:t>
      </w:r>
      <w:r>
        <w:rPr>
          <w:spacing w:val="-3"/>
          <w:w w:val="105"/>
        </w:rPr>
        <w:t>e</w:t>
      </w:r>
      <w:r>
        <w:rPr>
          <w:spacing w:val="21"/>
          <w:w w:val="105"/>
        </w:rPr>
        <w:t xml:space="preserve"> </w:t>
      </w:r>
      <w:r>
        <w:rPr>
          <w:w w:val="105"/>
        </w:rPr>
        <w:t>shelter,</w:t>
      </w:r>
      <w:r>
        <w:rPr>
          <w:spacing w:val="23"/>
          <w:w w:val="105"/>
        </w:rPr>
        <w:t xml:space="preserve"> </w:t>
      </w:r>
      <w:r>
        <w:rPr>
          <w:w w:val="105"/>
        </w:rPr>
        <w:t>satellites</w:t>
      </w:r>
      <w:r>
        <w:rPr>
          <w:spacing w:val="20"/>
          <w:w w:val="105"/>
        </w:rPr>
        <w:t xml:space="preserve"> </w:t>
      </w:r>
      <w:r>
        <w:rPr>
          <w:w w:val="105"/>
        </w:rPr>
        <w:t>can</w:t>
      </w:r>
      <w:r>
        <w:rPr>
          <w:spacing w:val="22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0"/>
          <w:w w:val="99"/>
        </w:rPr>
        <w:t xml:space="preserve"> </w:t>
      </w:r>
      <w:r>
        <w:rPr>
          <w:w w:val="105"/>
        </w:rPr>
        <w:t>temporarily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owe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24"/>
          <w:w w:val="105"/>
        </w:rPr>
        <w:t xml:space="preserve"> </w:t>
      </w:r>
      <w:r>
        <w:rPr>
          <w:w w:val="105"/>
        </w:rPr>
        <w:t>or</w:t>
      </w:r>
      <w:r>
        <w:rPr>
          <w:spacing w:val="25"/>
          <w:w w:val="105"/>
        </w:rPr>
        <w:t xml:space="preserve"> </w:t>
      </w:r>
      <w:r>
        <w:rPr>
          <w:w w:val="105"/>
        </w:rPr>
        <w:t>put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24"/>
          <w:w w:val="105"/>
        </w:rPr>
        <w:t xml:space="preserve"> </w:t>
      </w:r>
      <w:r>
        <w:rPr>
          <w:w w:val="105"/>
        </w:rPr>
        <w:t>safe</w:t>
      </w:r>
      <w:r>
        <w:rPr>
          <w:spacing w:val="24"/>
          <w:w w:val="105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</w:t>
      </w:r>
      <w:r>
        <w:rPr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transformers</w:t>
      </w:r>
      <w:r>
        <w:rPr>
          <w:spacing w:val="24"/>
          <w:w w:val="105"/>
        </w:rPr>
        <w:t xml:space="preserve"> </w:t>
      </w:r>
      <w:r>
        <w:rPr>
          <w:w w:val="105"/>
        </w:rPr>
        <w:t>can</w:t>
      </w:r>
      <w:r>
        <w:rPr>
          <w:spacing w:val="25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4"/>
          <w:w w:val="105"/>
        </w:rPr>
        <w:t xml:space="preserve"> </w:t>
      </w:r>
      <w:r>
        <w:rPr>
          <w:w w:val="105"/>
        </w:rPr>
        <w:t>protected</w:t>
      </w:r>
      <w:r>
        <w:rPr>
          <w:spacing w:val="24"/>
          <w:w w:val="105"/>
        </w:rPr>
        <w:t xml:space="preserve"> </w:t>
      </w:r>
      <w:r>
        <w:rPr>
          <w:w w:val="105"/>
        </w:rPr>
        <w:t>from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23"/>
          <w:w w:val="138"/>
        </w:rPr>
        <w:t xml:space="preserve"> </w:t>
      </w:r>
      <w:r>
        <w:rPr>
          <w:w w:val="105"/>
        </w:rPr>
        <w:t>surges.</w:t>
      </w:r>
      <w:r w:rsidR="00E803A8">
        <w:rPr>
          <w:w w:val="105"/>
        </w:rPr>
        <w:t xml:space="preserve"> </w:t>
      </w:r>
      <w:r w:rsidR="007A31A9">
        <w:rPr>
          <w:w w:val="105"/>
        </w:rPr>
        <w:t>In the United States, the NOAA Space Weather Prediction Center (SWPC) is responsible for providing those warnings</w:t>
      </w:r>
      <w:r w:rsidR="009E0FBF">
        <w:rPr>
          <w:w w:val="105"/>
        </w:rPr>
        <w:t xml:space="preserve"> for </w:t>
      </w:r>
      <w:r w:rsidR="0078642F">
        <w:rPr>
          <w:w w:val="105"/>
        </w:rPr>
        <w:t xml:space="preserve">the space weather </w:t>
      </w:r>
      <w:r w:rsidR="009E0FBF">
        <w:rPr>
          <w:w w:val="105"/>
        </w:rPr>
        <w:t>sensitive industr</w:t>
      </w:r>
      <w:r w:rsidR="0078642F">
        <w:rPr>
          <w:w w:val="105"/>
        </w:rPr>
        <w:t>ies</w:t>
      </w:r>
      <w:r w:rsidR="009E0FBF">
        <w:rPr>
          <w:w w:val="105"/>
        </w:rPr>
        <w:t xml:space="preserve"> and </w:t>
      </w:r>
      <w:r w:rsidR="0078642F">
        <w:rPr>
          <w:w w:val="105"/>
        </w:rPr>
        <w:t xml:space="preserve">to the </w:t>
      </w:r>
      <w:r w:rsidR="009E0FBF">
        <w:rPr>
          <w:w w:val="105"/>
        </w:rPr>
        <w:t>general public as well.</w:t>
      </w:r>
    </w:p>
    <w:p w14:paraId="1DE4A7A5" w14:textId="693DD602" w:rsidR="00D36D19" w:rsidRDefault="004377DE">
      <w:pPr>
        <w:pStyle w:val="BodyText"/>
        <w:spacing w:before="8" w:line="449" w:lineRule="auto"/>
        <w:ind w:left="100" w:right="117" w:firstLine="576"/>
        <w:jc w:val="both"/>
      </w:pPr>
      <w:r>
        <w:rPr>
          <w:w w:val="105"/>
        </w:rPr>
        <w:t>It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main</w:t>
      </w:r>
      <w:r>
        <w:rPr>
          <w:spacing w:val="-2"/>
          <w:w w:val="105"/>
        </w:rPr>
        <w:t>s</w:t>
      </w:r>
      <w:r>
        <w:rPr>
          <w:spacing w:val="42"/>
          <w:w w:val="105"/>
        </w:rPr>
        <w:t xml:space="preserve"> </w:t>
      </w:r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ffi</w:t>
      </w:r>
      <w:r>
        <w:rPr>
          <w:w w:val="105"/>
        </w:rPr>
        <w:t>cult</w:t>
      </w:r>
      <w:r>
        <w:rPr>
          <w:spacing w:val="41"/>
          <w:w w:val="105"/>
        </w:rPr>
        <w:t xml:space="preserve"> </w:t>
      </w:r>
      <w:r>
        <w:rPr>
          <w:w w:val="105"/>
        </w:rPr>
        <w:t>to</w:t>
      </w:r>
      <w:r>
        <w:rPr>
          <w:spacing w:val="42"/>
          <w:w w:val="105"/>
        </w:rPr>
        <w:t xml:space="preserve"> </w:t>
      </w:r>
      <w:r>
        <w:rPr>
          <w:w w:val="105"/>
        </w:rPr>
        <w:t>predict</w:t>
      </w:r>
      <w:r>
        <w:rPr>
          <w:spacing w:val="41"/>
          <w:w w:val="105"/>
        </w:rPr>
        <w:t xml:space="preserve"> </w:t>
      </w:r>
      <w:r>
        <w:rPr>
          <w:w w:val="105"/>
        </w:rPr>
        <w:t>when</w:t>
      </w:r>
      <w:r>
        <w:rPr>
          <w:spacing w:val="42"/>
          <w:w w:val="105"/>
        </w:rPr>
        <w:t xml:space="preserve"> </w:t>
      </w:r>
      <w:r>
        <w:rPr>
          <w:w w:val="105"/>
        </w:rPr>
        <w:t>solar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42"/>
          <w:w w:val="105"/>
        </w:rPr>
        <w:t xml:space="preserve"> </w:t>
      </w:r>
      <w:r>
        <w:rPr>
          <w:w w:val="105"/>
        </w:rPr>
        <w:t>will</w:t>
      </w:r>
      <w:r>
        <w:rPr>
          <w:spacing w:val="41"/>
          <w:w w:val="105"/>
        </w:rPr>
        <w:t xml:space="preserve"> </w:t>
      </w:r>
      <w:r>
        <w:rPr>
          <w:spacing w:val="1"/>
          <w:w w:val="105"/>
        </w:rPr>
        <w:t>occ</w:t>
      </w:r>
      <w:r>
        <w:rPr>
          <w:w w:val="105"/>
        </w:rPr>
        <w:t>ur.</w:t>
      </w:r>
      <w:r>
        <w:rPr>
          <w:spacing w:val="49"/>
          <w:w w:val="105"/>
        </w:rPr>
        <w:t xml:space="preserve"> </w:t>
      </w:r>
      <w:r>
        <w:rPr>
          <w:w w:val="105"/>
        </w:rPr>
        <w:t>One</w:t>
      </w:r>
      <w:r>
        <w:rPr>
          <w:spacing w:val="41"/>
          <w:w w:val="105"/>
        </w:rPr>
        <w:t xml:space="preserve"> </w:t>
      </w:r>
      <w:r>
        <w:rPr>
          <w:w w:val="105"/>
        </w:rPr>
        <w:t>popular</w:t>
      </w:r>
      <w:r>
        <w:rPr>
          <w:spacing w:val="42"/>
          <w:w w:val="105"/>
        </w:rPr>
        <w:t xml:space="preserve"> </w:t>
      </w:r>
      <w:r>
        <w:rPr>
          <w:w w:val="105"/>
        </w:rPr>
        <w:t>method</w:t>
      </w:r>
      <w:r>
        <w:rPr>
          <w:spacing w:val="37"/>
          <w:w w:val="110"/>
        </w:rPr>
        <w:t xml:space="preserve"> </w:t>
      </w:r>
      <w:r>
        <w:rPr>
          <w:w w:val="105"/>
        </w:rPr>
        <w:t>uses</w:t>
      </w:r>
      <w:r>
        <w:rPr>
          <w:spacing w:val="20"/>
          <w:w w:val="105"/>
        </w:rPr>
        <w:t xml:space="preserve"> </w:t>
      </w:r>
      <w:r>
        <w:rPr>
          <w:w w:val="105"/>
        </w:rPr>
        <w:t>photospheric</w:t>
      </w:r>
      <w:r>
        <w:rPr>
          <w:spacing w:val="20"/>
          <w:w w:val="105"/>
        </w:rPr>
        <w:t xml:space="preserve"> </w:t>
      </w:r>
      <w:r>
        <w:rPr>
          <w:w w:val="105"/>
        </w:rPr>
        <w:t>magnetic</w:t>
      </w:r>
      <w:r>
        <w:rPr>
          <w:spacing w:val="21"/>
          <w:w w:val="105"/>
        </w:rPr>
        <w:t xml:space="preserve"> </w:t>
      </w:r>
      <w:r>
        <w:rPr>
          <w:w w:val="105"/>
        </w:rPr>
        <w:t>field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parameters</w:t>
      </w:r>
      <w:r>
        <w:rPr>
          <w:spacing w:val="20"/>
          <w:w w:val="105"/>
        </w:rPr>
        <w:t xml:space="preserve"> </w:t>
      </w:r>
      <w:r>
        <w:rPr>
          <w:w w:val="105"/>
        </w:rPr>
        <w:t>tied</w:t>
      </w:r>
      <w:r>
        <w:rPr>
          <w:spacing w:val="21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field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omp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21"/>
          <w:w w:val="105"/>
        </w:rPr>
        <w:t xml:space="preserve"> </w:t>
      </w:r>
      <w:r>
        <w:rPr>
          <w:w w:val="105"/>
        </w:rPr>
        <w:t>(e.g.,</w:t>
      </w:r>
      <w:r>
        <w:rPr>
          <w:spacing w:val="21"/>
          <w:w w:val="109"/>
        </w:rPr>
        <w:t xml:space="preserve"> </w:t>
      </w:r>
      <w:r>
        <w:rPr>
          <w:w w:val="105"/>
        </w:rPr>
        <w:t>emerging</w:t>
      </w:r>
      <w:r>
        <w:rPr>
          <w:spacing w:val="31"/>
          <w:w w:val="105"/>
        </w:rPr>
        <w:t xml:space="preserve"> </w:t>
      </w:r>
      <w:r>
        <w:rPr>
          <w:w w:val="105"/>
        </w:rPr>
        <w:t>flux,</w:t>
      </w:r>
      <w:r>
        <w:rPr>
          <w:spacing w:val="35"/>
          <w:w w:val="105"/>
        </w:rPr>
        <w:t xml:space="preserve"> </w:t>
      </w:r>
      <w:r>
        <w:rPr>
          <w:w w:val="105"/>
        </w:rPr>
        <w:t>polarity</w:t>
      </w:r>
      <w:r>
        <w:rPr>
          <w:spacing w:val="32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on</w:t>
      </w:r>
      <w:r>
        <w:rPr>
          <w:spacing w:val="31"/>
          <w:w w:val="105"/>
        </w:rPr>
        <w:t xml:space="preserve"> </w:t>
      </w:r>
      <w:r>
        <w:rPr>
          <w:w w:val="105"/>
        </w:rPr>
        <w:t>line</w:t>
      </w:r>
      <w:r>
        <w:rPr>
          <w:spacing w:val="31"/>
          <w:w w:val="105"/>
        </w:rPr>
        <w:t xml:space="preserve"> </w:t>
      </w:r>
      <w:r>
        <w:rPr>
          <w:w w:val="105"/>
        </w:rPr>
        <w:t>length,</w:t>
      </w:r>
      <w:r>
        <w:rPr>
          <w:spacing w:val="36"/>
          <w:w w:val="105"/>
        </w:rPr>
        <w:t xml:space="preserve"> </w:t>
      </w:r>
      <w:r>
        <w:rPr>
          <w:w w:val="105"/>
        </w:rPr>
        <w:t>magnetic</w:t>
      </w:r>
      <w:r>
        <w:rPr>
          <w:spacing w:val="31"/>
          <w:w w:val="105"/>
        </w:rPr>
        <w:t xml:space="preserve"> </w:t>
      </w:r>
      <w:r>
        <w:rPr>
          <w:w w:val="105"/>
        </w:rPr>
        <w:t>field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grad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),</w:t>
      </w:r>
      <w:r>
        <w:rPr>
          <w:spacing w:val="36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31"/>
          <w:w w:val="105"/>
        </w:rPr>
        <w:t xml:space="preserve"> </w:t>
      </w:r>
      <w:r>
        <w:rPr>
          <w:w w:val="105"/>
        </w:rPr>
        <w:t>are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ies</w:t>
      </w:r>
      <w:r>
        <w:rPr>
          <w:spacing w:val="32"/>
          <w:w w:val="105"/>
        </w:rPr>
        <w:t xml:space="preserve"> </w:t>
      </w:r>
      <w:r>
        <w:rPr>
          <w:w w:val="105"/>
        </w:rPr>
        <w:t>for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99"/>
        </w:rPr>
        <w:t xml:space="preserve"> </w:t>
      </w:r>
      <w:r>
        <w:rPr>
          <w:spacing w:val="-1"/>
          <w:w w:val="105"/>
        </w:rPr>
        <w:t>amount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stored</w:t>
      </w:r>
      <w:r>
        <w:rPr>
          <w:spacing w:val="16"/>
          <w:w w:val="105"/>
        </w:rPr>
        <w:t xml:space="preserve"> </w:t>
      </w:r>
      <w:r>
        <w:rPr>
          <w:w w:val="105"/>
        </w:rPr>
        <w:t>energy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magnetic</w:t>
      </w:r>
      <w:r>
        <w:rPr>
          <w:spacing w:val="16"/>
          <w:w w:val="105"/>
        </w:rPr>
        <w:t xml:space="preserve"> </w:t>
      </w:r>
      <w:r>
        <w:rPr>
          <w:w w:val="105"/>
        </w:rPr>
        <w:t>field.</w:t>
      </w:r>
      <w:r>
        <w:rPr>
          <w:spacing w:val="46"/>
          <w:w w:val="105"/>
        </w:rPr>
        <w:t xml:space="preserve"> </w:t>
      </w:r>
      <w:r>
        <w:rPr>
          <w:w w:val="105"/>
        </w:rPr>
        <w:t>These</w:t>
      </w:r>
      <w:r>
        <w:rPr>
          <w:spacing w:val="15"/>
          <w:w w:val="105"/>
        </w:rPr>
        <w:t xml:space="preserve"> </w:t>
      </w:r>
      <w:r>
        <w:rPr>
          <w:w w:val="105"/>
        </w:rPr>
        <w:t>data</w:t>
      </w:r>
      <w:r>
        <w:rPr>
          <w:spacing w:val="16"/>
          <w:w w:val="105"/>
        </w:rPr>
        <w:t xml:space="preserve"> </w:t>
      </w:r>
      <w:r>
        <w:rPr>
          <w:w w:val="105"/>
        </w:rPr>
        <w:t>are</w:t>
      </w:r>
      <w:r>
        <w:rPr>
          <w:spacing w:val="16"/>
          <w:w w:val="105"/>
        </w:rPr>
        <w:t xml:space="preserve"> </w:t>
      </w:r>
      <w:r>
        <w:rPr>
          <w:w w:val="105"/>
        </w:rPr>
        <w:t>then</w:t>
      </w:r>
      <w:r>
        <w:rPr>
          <w:spacing w:val="16"/>
          <w:w w:val="105"/>
        </w:rPr>
        <w:t xml:space="preserve"> </w:t>
      </w:r>
      <w:r>
        <w:rPr>
          <w:w w:val="105"/>
        </w:rPr>
        <w:t>used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mak</w:t>
      </w:r>
      <w:r>
        <w:rPr>
          <w:spacing w:val="-3"/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ast</w:t>
      </w:r>
      <w:r>
        <w:rPr>
          <w:spacing w:val="-2"/>
          <w:w w:val="105"/>
        </w:rPr>
        <w:t>s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solar</w:t>
      </w:r>
      <w:r>
        <w:rPr>
          <w:spacing w:val="21"/>
          <w:w w:val="113"/>
        </w:rPr>
        <w:t xml:space="preserve"> </w:t>
      </w:r>
      <w:r>
        <w:rPr>
          <w:w w:val="105"/>
        </w:rPr>
        <w:t>flares</w:t>
      </w:r>
      <w:r w:rsidR="00840F30"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but</w:t>
      </w:r>
      <w:r>
        <w:rPr>
          <w:spacing w:val="10"/>
          <w:w w:val="105"/>
        </w:rPr>
        <w:t xml:space="preserve"> </w:t>
      </w:r>
      <w:r>
        <w:rPr>
          <w:w w:val="105"/>
        </w:rPr>
        <w:t>while</w:t>
      </w:r>
      <w:r>
        <w:rPr>
          <w:spacing w:val="10"/>
          <w:w w:val="105"/>
        </w:rPr>
        <w:t xml:space="preserve"> </w:t>
      </w:r>
      <w:r>
        <w:rPr>
          <w:w w:val="105"/>
        </w:rPr>
        <w:t>they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positive</w:t>
      </w:r>
      <w:r>
        <w:rPr>
          <w:spacing w:val="11"/>
          <w:w w:val="105"/>
        </w:rPr>
        <w:t xml:space="preserve"> </w:t>
      </w:r>
      <w:r>
        <w:rPr>
          <w:w w:val="105"/>
        </w:rPr>
        <w:t>correlation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solar</w:t>
      </w:r>
      <w:r>
        <w:rPr>
          <w:spacing w:val="11"/>
          <w:w w:val="105"/>
        </w:rPr>
        <w:t xml:space="preserve"> </w:t>
      </w:r>
      <w:r>
        <w:rPr>
          <w:w w:val="105"/>
        </w:rPr>
        <w:t>flare</w:t>
      </w:r>
      <w:r>
        <w:rPr>
          <w:spacing w:val="10"/>
          <w:w w:val="105"/>
        </w:rPr>
        <w:t xml:space="preserve"> </w:t>
      </w:r>
      <w:r>
        <w:rPr>
          <w:w w:val="105"/>
        </w:rPr>
        <w:t>occurrence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magnitude,</w:t>
      </w:r>
      <w:r>
        <w:rPr>
          <w:spacing w:val="12"/>
          <w:w w:val="105"/>
        </w:rPr>
        <w:t xml:space="preserve"> </w:t>
      </w:r>
      <w:r>
        <w:rPr>
          <w:w w:val="105"/>
        </w:rPr>
        <w:t>they</w:t>
      </w:r>
      <w:r>
        <w:rPr>
          <w:spacing w:val="10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30"/>
          <w:w w:val="99"/>
        </w:rPr>
        <w:t xml:space="preserve"> </w:t>
      </w:r>
      <w:r>
        <w:rPr>
          <w:w w:val="105"/>
        </w:rPr>
        <w:t>not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pr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8"/>
          <w:w w:val="105"/>
        </w:rPr>
        <w:t xml:space="preserve"> </w:t>
      </w:r>
      <w:r>
        <w:rPr>
          <w:w w:val="105"/>
        </w:rPr>
        <w:t>particularly</w:t>
      </w:r>
      <w:r>
        <w:rPr>
          <w:spacing w:val="7"/>
          <w:w w:val="105"/>
        </w:rPr>
        <w:t xml:space="preserve"> </w:t>
      </w:r>
      <w:proofErr w:type="spellStart"/>
      <w:r>
        <w:rPr>
          <w:spacing w:val="-2"/>
          <w:w w:val="105"/>
        </w:rPr>
        <w:t>e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proofErr w:type="spellEnd"/>
      <w:r>
        <w:rPr>
          <w:spacing w:val="8"/>
          <w:w w:val="105"/>
        </w:rPr>
        <w:t xml:space="preserve"> </w:t>
      </w: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w w:val="105"/>
        </w:rPr>
        <w:t>real-time</w:t>
      </w:r>
      <w:r>
        <w:rPr>
          <w:spacing w:val="8"/>
          <w:w w:val="105"/>
        </w:rPr>
        <w:t xml:space="preserve"> </w:t>
      </w:r>
      <w:r>
        <w:rPr>
          <w:w w:val="105"/>
        </w:rPr>
        <w:t>prediction</w:t>
      </w:r>
      <w:r>
        <w:rPr>
          <w:spacing w:val="7"/>
          <w:w w:val="105"/>
        </w:rPr>
        <w:t xml:space="preserve"> </w:t>
      </w:r>
      <w:r>
        <w:rPr>
          <w:w w:val="105"/>
        </w:rPr>
        <w:t>(Mason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Hoeksema,</w:t>
      </w:r>
      <w:r>
        <w:rPr>
          <w:spacing w:val="8"/>
          <w:w w:val="105"/>
        </w:rPr>
        <w:t xml:space="preserve"> </w:t>
      </w:r>
      <w:r>
        <w:rPr>
          <w:w w:val="105"/>
        </w:rPr>
        <w:t>2010).</w:t>
      </w:r>
      <w:r>
        <w:rPr>
          <w:spacing w:val="51"/>
          <w:w w:val="105"/>
        </w:rPr>
        <w:t xml:space="preserve"> </w:t>
      </w:r>
      <w:r>
        <w:rPr>
          <w:spacing w:val="-4"/>
          <w:w w:val="105"/>
        </w:rPr>
        <w:t>Fortunat</w:t>
      </w:r>
      <w:r>
        <w:rPr>
          <w:spacing w:val="-5"/>
          <w:w w:val="105"/>
        </w:rPr>
        <w:t>ely</w:t>
      </w:r>
      <w:r>
        <w:rPr>
          <w:spacing w:val="-4"/>
          <w:w w:val="105"/>
        </w:rPr>
        <w:t>,</w:t>
      </w:r>
      <w:r>
        <w:rPr>
          <w:spacing w:val="39"/>
          <w:w w:val="109"/>
        </w:rPr>
        <w:t xml:space="preserve"> </w:t>
      </w:r>
      <w:r>
        <w:rPr>
          <w:w w:val="105"/>
        </w:rPr>
        <w:t>CMEs</w:t>
      </w:r>
      <w:r>
        <w:rPr>
          <w:spacing w:val="25"/>
          <w:w w:val="105"/>
        </w:rPr>
        <w:t xml:space="preserve"> </w:t>
      </w:r>
      <w:r>
        <w:rPr>
          <w:w w:val="105"/>
        </w:rPr>
        <w:t>are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more</w:t>
      </w:r>
      <w:r>
        <w:rPr>
          <w:spacing w:val="25"/>
          <w:w w:val="105"/>
        </w:rPr>
        <w:t xml:space="preserve"> </w:t>
      </w:r>
      <w:proofErr w:type="spellStart"/>
      <w:r>
        <w:rPr>
          <w:w w:val="105"/>
        </w:rPr>
        <w:t>geoe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ective</w:t>
      </w:r>
      <w:proofErr w:type="spellEnd"/>
      <w:r>
        <w:rPr>
          <w:spacing w:val="25"/>
          <w:w w:val="105"/>
        </w:rPr>
        <w:t xml:space="preserve"> </w:t>
      </w:r>
      <w:r>
        <w:rPr>
          <w:w w:val="105"/>
        </w:rPr>
        <w:t>type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solar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they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tak</w:t>
      </w:r>
      <w:r>
        <w:rPr>
          <w:spacing w:val="-3"/>
          <w:w w:val="105"/>
        </w:rPr>
        <w:t>e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ral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hour</w:t>
      </w:r>
      <w:r>
        <w:rPr>
          <w:spacing w:val="-2"/>
          <w:w w:val="105"/>
        </w:rPr>
        <w:t>s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w w:val="105"/>
        </w:rPr>
        <w:t>few</w:t>
      </w:r>
      <w:r>
        <w:rPr>
          <w:spacing w:val="25"/>
          <w:w w:val="99"/>
        </w:rPr>
        <w:t xml:space="preserve"> </w:t>
      </w:r>
      <w:r>
        <w:rPr>
          <w:spacing w:val="-2"/>
          <w:w w:val="105"/>
        </w:rPr>
        <w:t>day</w:t>
      </w:r>
      <w:r>
        <w:rPr>
          <w:spacing w:val="-3"/>
          <w:w w:val="105"/>
        </w:rPr>
        <w:t>s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34"/>
          <w:w w:val="105"/>
        </w:rPr>
        <w:t xml:space="preserve"> </w:t>
      </w:r>
      <w:r>
        <w:rPr>
          <w:w w:val="105"/>
        </w:rPr>
        <w:t>1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U.</w:t>
      </w:r>
      <w:r>
        <w:rPr>
          <w:spacing w:val="34"/>
          <w:w w:val="105"/>
        </w:rPr>
        <w:t xml:space="preserve"> </w:t>
      </w:r>
      <w:r>
        <w:rPr>
          <w:w w:val="105"/>
        </w:rPr>
        <w:t>This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mak</w:t>
      </w:r>
      <w:r>
        <w:rPr>
          <w:spacing w:val="-3"/>
          <w:w w:val="105"/>
        </w:rPr>
        <w:t>es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owc</w:t>
      </w:r>
      <w:r>
        <w:rPr>
          <w:spacing w:val="-2"/>
          <w:w w:val="105"/>
        </w:rPr>
        <w:t>ast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34"/>
          <w:w w:val="105"/>
        </w:rPr>
        <w:t xml:space="preserve"> </w:t>
      </w:r>
      <w:r>
        <w:rPr>
          <w:w w:val="105"/>
        </w:rPr>
        <w:t>possible</w:t>
      </w:r>
      <w:r>
        <w:rPr>
          <w:spacing w:val="34"/>
          <w:w w:val="105"/>
        </w:rPr>
        <w:t xml:space="preserve"> </w:t>
      </w:r>
      <w:r>
        <w:rPr>
          <w:w w:val="105"/>
        </w:rPr>
        <w:t>because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34"/>
          <w:w w:val="105"/>
        </w:rPr>
        <w:t xml:space="preserve"> </w:t>
      </w:r>
      <w:r>
        <w:rPr>
          <w:w w:val="105"/>
        </w:rPr>
        <w:t>from</w:t>
      </w:r>
      <w:r>
        <w:rPr>
          <w:spacing w:val="35"/>
          <w:w w:val="105"/>
        </w:rPr>
        <w:t xml:space="preserve"> </w:t>
      </w:r>
      <w:r>
        <w:rPr>
          <w:w w:val="105"/>
        </w:rPr>
        <w:t>CMEs</w:t>
      </w:r>
      <w:r>
        <w:rPr>
          <w:spacing w:val="34"/>
          <w:w w:val="105"/>
        </w:rPr>
        <w:t xml:space="preserve"> </w:t>
      </w:r>
      <w:r>
        <w:rPr>
          <w:w w:val="105"/>
        </w:rPr>
        <w:t>only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tak</w:t>
      </w:r>
      <w:r>
        <w:rPr>
          <w:spacing w:val="-3"/>
          <w:w w:val="105"/>
        </w:rPr>
        <w:t>es</w:t>
      </w:r>
      <w:r>
        <w:rPr>
          <w:spacing w:val="35"/>
          <w:w w:val="105"/>
        </w:rPr>
        <w:t xml:space="preserve"> </w:t>
      </w:r>
      <w:r>
        <w:rPr>
          <w:w w:val="105"/>
        </w:rPr>
        <w:t>8</w:t>
      </w:r>
    </w:p>
    <w:p w14:paraId="1DE4A7A6" w14:textId="77777777" w:rsidR="00D36D19" w:rsidRDefault="00D36D19">
      <w:pPr>
        <w:spacing w:line="449" w:lineRule="auto"/>
        <w:jc w:val="both"/>
        <w:sectPr w:rsidR="00D36D19">
          <w:pgSz w:w="12240" w:h="15840"/>
          <w:pgMar w:top="1340" w:right="1320" w:bottom="280" w:left="1340" w:header="1132" w:footer="0" w:gutter="0"/>
          <w:cols w:space="720"/>
        </w:sectPr>
      </w:pPr>
    </w:p>
    <w:p w14:paraId="1DE4A7A7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7A8" w14:textId="77777777" w:rsidR="00D36D19" w:rsidRDefault="004377DE">
      <w:pPr>
        <w:pStyle w:val="BodyText"/>
        <w:spacing w:before="58" w:line="455" w:lineRule="auto"/>
        <w:ind w:left="100" w:right="118"/>
        <w:jc w:val="both"/>
      </w:pPr>
      <w:r>
        <w:rPr>
          <w:spacing w:val="-2"/>
          <w:w w:val="110"/>
        </w:rPr>
        <w:t>mi</w:t>
      </w:r>
      <w:r>
        <w:rPr>
          <w:spacing w:val="-1"/>
          <w:w w:val="110"/>
        </w:rPr>
        <w:t>nut</w:t>
      </w:r>
      <w:r>
        <w:rPr>
          <w:spacing w:val="-2"/>
          <w:w w:val="110"/>
        </w:rPr>
        <w:t>es</w:t>
      </w:r>
      <w:r>
        <w:rPr>
          <w:spacing w:val="17"/>
          <w:w w:val="110"/>
        </w:rPr>
        <w:t xml:space="preserve"> </w:t>
      </w:r>
      <w:r>
        <w:rPr>
          <w:w w:val="110"/>
        </w:rPr>
        <w:t>to</w:t>
      </w:r>
      <w:r>
        <w:rPr>
          <w:spacing w:val="17"/>
          <w:w w:val="110"/>
        </w:rPr>
        <w:t xml:space="preserve"> 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17"/>
          <w:w w:val="110"/>
        </w:rPr>
        <w:t xml:space="preserve"> </w:t>
      </w:r>
      <w:r>
        <w:rPr>
          <w:w w:val="110"/>
        </w:rPr>
        <w:t>the</w:t>
      </w:r>
      <w:r>
        <w:rPr>
          <w:spacing w:val="17"/>
          <w:w w:val="110"/>
        </w:rPr>
        <w:t xml:space="preserve"> </w:t>
      </w:r>
      <w:r>
        <w:rPr>
          <w:w w:val="110"/>
        </w:rPr>
        <w:t>same</w:t>
      </w:r>
      <w:r>
        <w:rPr>
          <w:spacing w:val="17"/>
          <w:w w:val="110"/>
        </w:rPr>
        <w:t xml:space="preserve"> </w:t>
      </w:r>
      <w:r>
        <w:rPr>
          <w:w w:val="110"/>
        </w:rPr>
        <w:t>distance.</w:t>
      </w:r>
      <w:r>
        <w:rPr>
          <w:spacing w:val="8"/>
          <w:w w:val="110"/>
        </w:rPr>
        <w:t xml:space="preserve"> </w:t>
      </w:r>
      <w:r>
        <w:rPr>
          <w:w w:val="110"/>
        </w:rPr>
        <w:t>An</w:t>
      </w:r>
      <w:r>
        <w:rPr>
          <w:spacing w:val="17"/>
          <w:w w:val="110"/>
        </w:rPr>
        <w:t xml:space="preserve"> </w:t>
      </w:r>
      <w:r>
        <w:rPr>
          <w:w w:val="110"/>
        </w:rPr>
        <w:t>industry</w:t>
      </w:r>
      <w:r>
        <w:rPr>
          <w:spacing w:val="17"/>
          <w:w w:val="110"/>
        </w:rPr>
        <w:t xml:space="preserve"> </w:t>
      </w:r>
      <w:r>
        <w:rPr>
          <w:w w:val="110"/>
        </w:rPr>
        <w:t>has</w:t>
      </w:r>
      <w:r>
        <w:rPr>
          <w:spacing w:val="18"/>
          <w:w w:val="110"/>
        </w:rPr>
        <w:t xml:space="preserve"> </w:t>
      </w:r>
      <w:r>
        <w:rPr>
          <w:w w:val="110"/>
        </w:rPr>
        <w:t>sprung</w:t>
      </w:r>
      <w:r>
        <w:rPr>
          <w:spacing w:val="17"/>
          <w:w w:val="110"/>
        </w:rPr>
        <w:t xml:space="preserve"> </w:t>
      </w:r>
      <w:r>
        <w:rPr>
          <w:w w:val="110"/>
        </w:rPr>
        <w:t>up</w:t>
      </w:r>
      <w:r>
        <w:rPr>
          <w:spacing w:val="17"/>
          <w:w w:val="110"/>
        </w:rPr>
        <w:t xml:space="preserve"> </w:t>
      </w:r>
      <w:r>
        <w:rPr>
          <w:w w:val="110"/>
        </w:rPr>
        <w:t>around</w:t>
      </w:r>
      <w:r>
        <w:rPr>
          <w:spacing w:val="17"/>
          <w:w w:val="110"/>
        </w:rPr>
        <w:t xml:space="preserve"> </w:t>
      </w:r>
      <w:r>
        <w:rPr>
          <w:w w:val="110"/>
        </w:rPr>
        <w:t>the</w:t>
      </w:r>
      <w:r>
        <w:rPr>
          <w:spacing w:val="17"/>
          <w:w w:val="110"/>
        </w:rPr>
        <w:t xml:space="preserve"> </w:t>
      </w:r>
      <w:r>
        <w:rPr>
          <w:w w:val="110"/>
        </w:rPr>
        <w:t>monitoring</w:t>
      </w:r>
      <w:r>
        <w:rPr>
          <w:spacing w:val="17"/>
          <w:w w:val="110"/>
        </w:rPr>
        <w:t xml:space="preserve"> </w:t>
      </w:r>
      <w:r>
        <w:rPr>
          <w:w w:val="110"/>
        </w:rPr>
        <w:t>of</w:t>
      </w:r>
      <w:r>
        <w:rPr>
          <w:spacing w:val="17"/>
          <w:w w:val="110"/>
        </w:rPr>
        <w:t xml:space="preserve"> </w:t>
      </w:r>
      <w:r>
        <w:rPr>
          <w:w w:val="110"/>
        </w:rPr>
        <w:t>real-</w:t>
      </w:r>
      <w:r>
        <w:rPr>
          <w:spacing w:val="25"/>
          <w:w w:val="99"/>
        </w:rPr>
        <w:t xml:space="preserve"> </w:t>
      </w:r>
      <w:r>
        <w:rPr>
          <w:w w:val="110"/>
        </w:rPr>
        <w:t>time</w:t>
      </w:r>
      <w:r>
        <w:rPr>
          <w:spacing w:val="21"/>
          <w:w w:val="110"/>
        </w:rPr>
        <w:t xml:space="preserve"> </w:t>
      </w:r>
      <w:r>
        <w:rPr>
          <w:w w:val="110"/>
        </w:rPr>
        <w:t>data</w:t>
      </w:r>
      <w:r>
        <w:rPr>
          <w:spacing w:val="22"/>
          <w:w w:val="110"/>
        </w:rPr>
        <w:t xml:space="preserve"> </w:t>
      </w:r>
      <w:r>
        <w:rPr>
          <w:w w:val="110"/>
        </w:rPr>
        <w:t>from</w:t>
      </w:r>
      <w:r>
        <w:rPr>
          <w:spacing w:val="22"/>
          <w:w w:val="110"/>
        </w:rPr>
        <w:t xml:space="preserve"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ious</w:t>
      </w:r>
      <w:r>
        <w:rPr>
          <w:spacing w:val="22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ace-we</w:t>
      </w:r>
      <w:r>
        <w:rPr>
          <w:spacing w:val="-1"/>
          <w:w w:val="110"/>
        </w:rPr>
        <w:t>ath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21"/>
          <w:w w:val="110"/>
        </w:rPr>
        <w:t xml:space="preserve"> </w:t>
      </w:r>
      <w:r>
        <w:rPr>
          <w:w w:val="110"/>
        </w:rPr>
        <w:t>assets,</w:t>
      </w:r>
      <w:r>
        <w:rPr>
          <w:spacing w:val="27"/>
          <w:w w:val="110"/>
        </w:rPr>
        <w:t xml:space="preserve"> </w:t>
      </w:r>
      <w:r>
        <w:rPr>
          <w:w w:val="110"/>
        </w:rPr>
        <w:t>and</w:t>
      </w:r>
      <w:r>
        <w:rPr>
          <w:spacing w:val="21"/>
          <w:w w:val="110"/>
        </w:rPr>
        <w:t xml:space="preserve"> </w:t>
      </w:r>
      <w:r>
        <w:rPr>
          <w:w w:val="110"/>
        </w:rPr>
        <w:t>they</w:t>
      </w:r>
      <w:r>
        <w:rPr>
          <w:spacing w:val="22"/>
          <w:w w:val="110"/>
        </w:rPr>
        <w:t xml:space="preserve"> </w:t>
      </w:r>
      <w:r>
        <w:rPr>
          <w:w w:val="110"/>
        </w:rPr>
        <w:t>issue</w:t>
      </w:r>
      <w:r>
        <w:rPr>
          <w:spacing w:val="22"/>
          <w:w w:val="110"/>
        </w:rPr>
        <w:t xml:space="preserve"> </w:t>
      </w:r>
      <w:r>
        <w:rPr>
          <w:w w:val="110"/>
        </w:rPr>
        <w:t>alerts</w:t>
      </w:r>
      <w:r>
        <w:rPr>
          <w:spacing w:val="22"/>
          <w:w w:val="110"/>
        </w:rPr>
        <w:t xml:space="preserve"> </w:t>
      </w:r>
      <w:r>
        <w:rPr>
          <w:w w:val="110"/>
        </w:rPr>
        <w:t>to</w:t>
      </w:r>
      <w:r>
        <w:rPr>
          <w:spacing w:val="22"/>
          <w:w w:val="110"/>
        </w:rPr>
        <w:t xml:space="preserve"> </w:t>
      </w:r>
      <w:r>
        <w:rPr>
          <w:w w:val="110"/>
        </w:rPr>
        <w:t>other</w:t>
      </w:r>
      <w:r>
        <w:rPr>
          <w:spacing w:val="21"/>
          <w:w w:val="110"/>
        </w:rPr>
        <w:t xml:space="preserve"> </w:t>
      </w:r>
      <w:r>
        <w:rPr>
          <w:w w:val="110"/>
        </w:rPr>
        <w:t>industries</w:t>
      </w:r>
      <w:r>
        <w:rPr>
          <w:spacing w:val="22"/>
          <w:w w:val="110"/>
        </w:rPr>
        <w:t xml:space="preserve"> </w:t>
      </w:r>
      <w:r>
        <w:rPr>
          <w:w w:val="110"/>
        </w:rPr>
        <w:t>that</w:t>
      </w:r>
      <w:r>
        <w:rPr>
          <w:spacing w:val="22"/>
          <w:w w:val="110"/>
        </w:rPr>
        <w:t xml:space="preserve"> </w:t>
      </w:r>
      <w:r>
        <w:rPr>
          <w:spacing w:val="-4"/>
          <w:w w:val="110"/>
        </w:rPr>
        <w:t>m</w:t>
      </w:r>
      <w:r>
        <w:rPr>
          <w:spacing w:val="-3"/>
          <w:w w:val="110"/>
        </w:rPr>
        <w:t>a</w:t>
      </w:r>
      <w:r>
        <w:rPr>
          <w:spacing w:val="-4"/>
          <w:w w:val="110"/>
        </w:rPr>
        <w:t>y</w:t>
      </w:r>
      <w:r>
        <w:rPr>
          <w:spacing w:val="30"/>
          <w:w w:val="104"/>
        </w:rPr>
        <w:t xml:space="preserve"> </w:t>
      </w:r>
      <w:r>
        <w:rPr>
          <w:spacing w:val="3"/>
          <w:w w:val="110"/>
        </w:rPr>
        <w:t>be</w:t>
      </w:r>
      <w:r>
        <w:rPr>
          <w:spacing w:val="7"/>
          <w:w w:val="110"/>
        </w:rPr>
        <w:t xml:space="preserve"> </w:t>
      </w:r>
      <w:r>
        <w:rPr>
          <w:w w:val="110"/>
        </w:rPr>
        <w:t>impacted.</w:t>
      </w:r>
      <w:r>
        <w:rPr>
          <w:spacing w:val="42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true</w:t>
      </w:r>
      <w:r>
        <w:rPr>
          <w:spacing w:val="7"/>
          <w:w w:val="110"/>
        </w:rPr>
        <w:t xml:space="preserve"> </w:t>
      </w:r>
      <w:r>
        <w:rPr>
          <w:w w:val="110"/>
        </w:rPr>
        <w:t>test</w:t>
      </w:r>
      <w:r>
        <w:rPr>
          <w:spacing w:val="8"/>
          <w:w w:val="110"/>
        </w:rPr>
        <w:t xml:space="preserve"> </w:t>
      </w:r>
      <w:r>
        <w:rPr>
          <w:w w:val="110"/>
        </w:rPr>
        <w:t>of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y</w:t>
      </w:r>
      <w:r>
        <w:rPr>
          <w:spacing w:val="8"/>
          <w:w w:val="110"/>
        </w:rPr>
        <w:t xml:space="preserve"> </w:t>
      </w:r>
      <w:r>
        <w:rPr>
          <w:w w:val="110"/>
        </w:rPr>
        <w:t>science</w:t>
      </w:r>
      <w:r>
        <w:rPr>
          <w:spacing w:val="7"/>
          <w:w w:val="110"/>
        </w:rPr>
        <w:t xml:space="preserve"> </w:t>
      </w:r>
      <w:r>
        <w:rPr>
          <w:w w:val="110"/>
        </w:rPr>
        <w:t>is</w:t>
      </w:r>
      <w:r>
        <w:rPr>
          <w:spacing w:val="7"/>
          <w:w w:val="110"/>
        </w:rPr>
        <w:t xml:space="preserve"> </w:t>
      </w:r>
      <w:r>
        <w:rPr>
          <w:w w:val="110"/>
        </w:rPr>
        <w:t>its</w:t>
      </w:r>
      <w:r>
        <w:rPr>
          <w:spacing w:val="8"/>
          <w:w w:val="110"/>
        </w:rPr>
        <w:t xml:space="preserve"> </w:t>
      </w:r>
      <w:r>
        <w:rPr>
          <w:spacing w:val="-1"/>
          <w:w w:val="110"/>
        </w:rPr>
        <w:t>ab</w:t>
      </w:r>
      <w:r>
        <w:rPr>
          <w:spacing w:val="-2"/>
          <w:w w:val="110"/>
        </w:rPr>
        <w:t>ili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7"/>
          <w:w w:val="110"/>
        </w:rPr>
        <w:t xml:space="preserve"> </w:t>
      </w:r>
      <w:r>
        <w:rPr>
          <w:w w:val="110"/>
        </w:rPr>
        <w:t>to</w:t>
      </w:r>
      <w:r>
        <w:rPr>
          <w:spacing w:val="8"/>
          <w:w w:val="110"/>
        </w:rPr>
        <w:t xml:space="preserve"> </w:t>
      </w:r>
      <w:r>
        <w:rPr>
          <w:spacing w:val="-3"/>
          <w:w w:val="110"/>
        </w:rPr>
        <w:t>make</w:t>
      </w:r>
      <w:r>
        <w:rPr>
          <w:spacing w:val="7"/>
          <w:w w:val="110"/>
        </w:rPr>
        <w:t xml:space="preserve"> </w:t>
      </w:r>
      <w:r>
        <w:rPr>
          <w:w w:val="110"/>
        </w:rPr>
        <w:t>accurate</w:t>
      </w:r>
      <w:r>
        <w:rPr>
          <w:spacing w:val="7"/>
          <w:w w:val="110"/>
        </w:rPr>
        <w:t xml:space="preserve"> </w:t>
      </w:r>
      <w:r>
        <w:rPr>
          <w:w w:val="110"/>
        </w:rPr>
        <w:t>and</w:t>
      </w:r>
      <w:r>
        <w:rPr>
          <w:spacing w:val="8"/>
          <w:w w:val="110"/>
        </w:rPr>
        <w:t xml:space="preserve"> </w:t>
      </w:r>
      <w:r>
        <w:rPr>
          <w:w w:val="110"/>
        </w:rPr>
        <w:t>precise</w:t>
      </w:r>
      <w:r>
        <w:rPr>
          <w:spacing w:val="7"/>
          <w:w w:val="110"/>
        </w:rPr>
        <w:t xml:space="preserve"> </w:t>
      </w:r>
      <w:r>
        <w:rPr>
          <w:w w:val="110"/>
        </w:rPr>
        <w:t>predictions.</w:t>
      </w:r>
      <w:r>
        <w:rPr>
          <w:spacing w:val="23"/>
          <w:w w:val="109"/>
        </w:rPr>
        <w:t xml:space="preserve"> </w:t>
      </w:r>
      <w:r>
        <w:rPr>
          <w:w w:val="110"/>
        </w:rPr>
        <w:t>The</w:t>
      </w:r>
      <w:r>
        <w:rPr>
          <w:spacing w:val="24"/>
          <w:w w:val="110"/>
        </w:rPr>
        <w:t xml:space="preserve"> </w:t>
      </w:r>
      <w:r>
        <w:rPr>
          <w:w w:val="110"/>
        </w:rPr>
        <w:t>sun</w:t>
      </w:r>
      <w:r>
        <w:rPr>
          <w:spacing w:val="25"/>
          <w:w w:val="110"/>
        </w:rPr>
        <w:t xml:space="preserve"> </w:t>
      </w:r>
      <w:r>
        <w:rPr>
          <w:spacing w:val="-4"/>
          <w:w w:val="110"/>
        </w:rPr>
        <w:t>m</w:t>
      </w:r>
      <w:r>
        <w:rPr>
          <w:spacing w:val="-3"/>
          <w:w w:val="110"/>
        </w:rPr>
        <w:t>a</w:t>
      </w:r>
      <w:r>
        <w:rPr>
          <w:spacing w:val="-4"/>
          <w:w w:val="110"/>
        </w:rPr>
        <w:t>y</w:t>
      </w:r>
      <w:r>
        <w:rPr>
          <w:spacing w:val="25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24"/>
          <w:w w:val="110"/>
        </w:rPr>
        <w:t xml:space="preserve"> </w:t>
      </w:r>
      <w:r>
        <w:rPr>
          <w:w w:val="110"/>
        </w:rPr>
        <w:t>the</w:t>
      </w:r>
      <w:r>
        <w:rPr>
          <w:spacing w:val="25"/>
          <w:w w:val="110"/>
        </w:rPr>
        <w:t xml:space="preserve"> </w:t>
      </w:r>
      <w:r>
        <w:rPr>
          <w:w w:val="110"/>
        </w:rPr>
        <w:t>most</w:t>
      </w:r>
      <w:r>
        <w:rPr>
          <w:spacing w:val="25"/>
          <w:w w:val="110"/>
        </w:rPr>
        <w:t xml:space="preserve"> </w:t>
      </w:r>
      <w:r>
        <w:rPr>
          <w:spacing w:val="-3"/>
          <w:w w:val="110"/>
        </w:rPr>
        <w:t>well</w:t>
      </w:r>
      <w:r>
        <w:rPr>
          <w:spacing w:val="24"/>
          <w:w w:val="110"/>
        </w:rPr>
        <w:t xml:space="preserve"> </w:t>
      </w:r>
      <w:r>
        <w:rPr>
          <w:w w:val="110"/>
        </w:rPr>
        <w:t>studied</w:t>
      </w:r>
      <w:r>
        <w:rPr>
          <w:spacing w:val="25"/>
          <w:w w:val="110"/>
        </w:rPr>
        <w:t xml:space="preserve"> </w:t>
      </w:r>
      <w:r>
        <w:rPr>
          <w:w w:val="110"/>
        </w:rPr>
        <w:t>star</w:t>
      </w:r>
      <w:r>
        <w:rPr>
          <w:spacing w:val="25"/>
          <w:w w:val="110"/>
        </w:rPr>
        <w:t xml:space="preserve"> </w:t>
      </w:r>
      <w:r>
        <w:rPr>
          <w:w w:val="110"/>
        </w:rPr>
        <w:t>in</w:t>
      </w:r>
      <w:r>
        <w:rPr>
          <w:spacing w:val="24"/>
          <w:w w:val="110"/>
        </w:rPr>
        <w:t xml:space="preserve"> </w:t>
      </w:r>
      <w:r>
        <w:rPr>
          <w:w w:val="110"/>
        </w:rPr>
        <w:t>the</w:t>
      </w:r>
      <w:r>
        <w:rPr>
          <w:spacing w:val="25"/>
          <w:w w:val="110"/>
        </w:rPr>
        <w:t xml:space="preserve"> </w:t>
      </w:r>
      <w:r>
        <w:rPr>
          <w:spacing w:val="-1"/>
          <w:w w:val="110"/>
        </w:rPr>
        <w:t>un</w:t>
      </w:r>
      <w:r>
        <w:rPr>
          <w:spacing w:val="-2"/>
          <w:w w:val="110"/>
        </w:rPr>
        <w:t>ive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se</w:t>
      </w:r>
      <w:r>
        <w:rPr>
          <w:spacing w:val="-1"/>
          <w:w w:val="110"/>
        </w:rPr>
        <w:t>,</w:t>
      </w:r>
      <w:r>
        <w:rPr>
          <w:spacing w:val="30"/>
          <w:w w:val="110"/>
        </w:rPr>
        <w:t xml:space="preserve"> </w:t>
      </w:r>
      <w:r>
        <w:rPr>
          <w:w w:val="110"/>
        </w:rPr>
        <w:t>but</w:t>
      </w:r>
      <w:r>
        <w:rPr>
          <w:spacing w:val="25"/>
          <w:w w:val="110"/>
        </w:rPr>
        <w:t xml:space="preserve"> </w:t>
      </w:r>
      <w:r>
        <w:rPr>
          <w:w w:val="110"/>
        </w:rPr>
        <w:t>there</w:t>
      </w:r>
      <w:r>
        <w:rPr>
          <w:spacing w:val="24"/>
          <w:w w:val="110"/>
        </w:rPr>
        <w:t xml:space="preserve"> </w:t>
      </w:r>
      <w:r>
        <w:rPr>
          <w:w w:val="110"/>
        </w:rPr>
        <w:t>remains</w:t>
      </w:r>
      <w:r>
        <w:rPr>
          <w:spacing w:val="25"/>
          <w:w w:val="110"/>
        </w:rPr>
        <w:t xml:space="preserve"> </w:t>
      </w:r>
      <w:r>
        <w:rPr>
          <w:w w:val="110"/>
        </w:rPr>
        <w:t>ample</w:t>
      </w:r>
      <w:r>
        <w:rPr>
          <w:spacing w:val="25"/>
          <w:w w:val="110"/>
        </w:rPr>
        <w:t xml:space="preserve"> </w:t>
      </w:r>
      <w:r>
        <w:rPr>
          <w:w w:val="110"/>
        </w:rPr>
        <w:t>r</w:t>
      </w:r>
      <w:r>
        <w:rPr>
          <w:spacing w:val="1"/>
          <w:w w:val="110"/>
        </w:rPr>
        <w:t>oom</w:t>
      </w:r>
      <w:r>
        <w:rPr>
          <w:spacing w:val="24"/>
          <w:w w:val="110"/>
        </w:rPr>
        <w:t xml:space="preserve"> </w:t>
      </w:r>
      <w:r>
        <w:rPr>
          <w:w w:val="110"/>
        </w:rPr>
        <w:t>for</w:t>
      </w:r>
      <w:r>
        <w:rPr>
          <w:spacing w:val="27"/>
          <w:w w:val="106"/>
        </w:rPr>
        <w:t xml:space="preserve"> </w:t>
      </w:r>
      <w:r>
        <w:rPr>
          <w:spacing w:val="-3"/>
          <w:w w:val="110"/>
        </w:rPr>
        <w:t>im</w:t>
      </w:r>
      <w:r>
        <w:rPr>
          <w:spacing w:val="-2"/>
          <w:w w:val="110"/>
        </w:rPr>
        <w:t>pr</w:t>
      </w:r>
      <w:r>
        <w:rPr>
          <w:spacing w:val="-3"/>
          <w:w w:val="110"/>
        </w:rPr>
        <w:t>oveme</w:t>
      </w:r>
      <w:r>
        <w:rPr>
          <w:spacing w:val="-2"/>
          <w:w w:val="110"/>
        </w:rPr>
        <w:t>nt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4"/>
          <w:w w:val="110"/>
        </w:rPr>
        <w:t xml:space="preserve"> </w:t>
      </w:r>
      <w:r>
        <w:rPr>
          <w:w w:val="110"/>
        </w:rPr>
        <w:t>our</w:t>
      </w:r>
      <w:r>
        <w:rPr>
          <w:spacing w:val="-3"/>
          <w:w w:val="110"/>
        </w:rPr>
        <w:t xml:space="preserve"> </w:t>
      </w:r>
      <w:r>
        <w:rPr>
          <w:spacing w:val="-1"/>
          <w:w w:val="110"/>
        </w:rPr>
        <w:t>und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tand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its</w:t>
      </w:r>
      <w:r>
        <w:rPr>
          <w:spacing w:val="-4"/>
          <w:w w:val="110"/>
        </w:rPr>
        <w:t xml:space="preserve"> </w:t>
      </w:r>
      <w:r>
        <w:rPr>
          <w:w w:val="110"/>
        </w:rPr>
        <w:t>details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our</w:t>
      </w:r>
      <w:r>
        <w:rPr>
          <w:spacing w:val="-4"/>
          <w:w w:val="110"/>
        </w:rPr>
        <w:t xml:space="preserve"> </w:t>
      </w:r>
      <w:r>
        <w:rPr>
          <w:spacing w:val="-3"/>
          <w:w w:val="110"/>
        </w:rPr>
        <w:t>obse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ions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it.</w:t>
      </w:r>
    </w:p>
    <w:p w14:paraId="1DE4A7A9" w14:textId="77777777" w:rsidR="00D36D19" w:rsidRDefault="00D36D19">
      <w:pPr>
        <w:spacing w:before="9"/>
        <w:rPr>
          <w:rFonts w:ascii="Times New Roman" w:eastAsia="Times New Roman" w:hAnsi="Times New Roman" w:cs="Times New Roman"/>
        </w:rPr>
      </w:pPr>
    </w:p>
    <w:p w14:paraId="1DE4A7AA" w14:textId="77777777" w:rsidR="00D36D19" w:rsidRDefault="004377DE">
      <w:pPr>
        <w:pStyle w:val="Heading1"/>
        <w:numPr>
          <w:ilvl w:val="1"/>
          <w:numId w:val="1"/>
        </w:numPr>
        <w:tabs>
          <w:tab w:val="left" w:pos="1108"/>
        </w:tabs>
        <w:jc w:val="both"/>
        <w:rPr>
          <w:b w:val="0"/>
          <w:bCs w:val="0"/>
        </w:rPr>
      </w:pPr>
      <w:bookmarkStart w:id="114" w:name="Instrument_Descriptions"/>
      <w:bookmarkEnd w:id="114"/>
      <w:r>
        <w:rPr>
          <w:spacing w:val="-2"/>
          <w:w w:val="115"/>
        </w:rPr>
        <w:t>Ins</w:t>
      </w:r>
      <w:r>
        <w:rPr>
          <w:spacing w:val="-1"/>
          <w:w w:val="115"/>
        </w:rPr>
        <w:t>t</w:t>
      </w:r>
      <w:r>
        <w:rPr>
          <w:spacing w:val="-2"/>
          <w:w w:val="115"/>
        </w:rPr>
        <w:t>rum</w:t>
      </w:r>
      <w:r>
        <w:rPr>
          <w:spacing w:val="-1"/>
          <w:w w:val="115"/>
        </w:rPr>
        <w:t>e</w:t>
      </w:r>
      <w:r>
        <w:rPr>
          <w:spacing w:val="-2"/>
          <w:w w:val="115"/>
        </w:rPr>
        <w:t>n</w:t>
      </w:r>
      <w:r>
        <w:rPr>
          <w:spacing w:val="-1"/>
          <w:w w:val="115"/>
        </w:rPr>
        <w:t>t</w:t>
      </w:r>
      <w:r>
        <w:rPr>
          <w:spacing w:val="-15"/>
          <w:w w:val="115"/>
        </w:rPr>
        <w:t xml:space="preserve"> </w:t>
      </w:r>
      <w:r>
        <w:rPr>
          <w:w w:val="115"/>
        </w:rPr>
        <w:t>Descriptions</w:t>
      </w:r>
    </w:p>
    <w:p w14:paraId="1DE4A7AB" w14:textId="77777777" w:rsidR="00D36D19" w:rsidRDefault="00D36D1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DE4A7AC" w14:textId="77777777" w:rsidR="00D36D19" w:rsidRDefault="004377DE">
      <w:pPr>
        <w:pStyle w:val="BodyText"/>
        <w:spacing w:before="162" w:line="455" w:lineRule="auto"/>
        <w:ind w:left="100" w:right="119" w:firstLine="576"/>
        <w:jc w:val="both"/>
      </w:pP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followi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7"/>
          <w:w w:val="105"/>
        </w:rPr>
        <w:t xml:space="preserve"> </w:t>
      </w:r>
      <w:r>
        <w:rPr>
          <w:w w:val="105"/>
        </w:rPr>
        <w:t>subsections</w:t>
      </w:r>
      <w:r>
        <w:rPr>
          <w:spacing w:val="9"/>
          <w:w w:val="105"/>
        </w:rPr>
        <w:t xml:space="preserve"> </w:t>
      </w:r>
      <w:r>
        <w:rPr>
          <w:w w:val="105"/>
        </w:rPr>
        <w:t>are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br</w:t>
      </w:r>
      <w:r>
        <w:rPr>
          <w:spacing w:val="-2"/>
          <w:w w:val="105"/>
        </w:rPr>
        <w:t>oke</w:t>
      </w:r>
      <w:r>
        <w:rPr>
          <w:spacing w:val="-1"/>
          <w:w w:val="105"/>
        </w:rPr>
        <w:t>n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8"/>
          <w:w w:val="105"/>
        </w:rPr>
        <w:t xml:space="preserve"> </w:t>
      </w:r>
      <w:r>
        <w:rPr>
          <w:w w:val="105"/>
        </w:rPr>
        <w:t>types.</w:t>
      </w:r>
      <w:r>
        <w:rPr>
          <w:spacing w:val="57"/>
          <w:w w:val="105"/>
        </w:rPr>
        <w:t xml:space="preserve"> </w:t>
      </w:r>
      <w:r>
        <w:rPr>
          <w:w w:val="105"/>
        </w:rPr>
        <w:t>Only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8"/>
          <w:w w:val="105"/>
        </w:rPr>
        <w:t xml:space="preserve"> </w:t>
      </w:r>
      <w:r>
        <w:rPr>
          <w:w w:val="105"/>
        </w:rPr>
        <w:t>that</w:t>
      </w:r>
      <w:r>
        <w:rPr>
          <w:spacing w:val="9"/>
          <w:w w:val="105"/>
        </w:rPr>
        <w:t xml:space="preserve"> </w:t>
      </w:r>
      <w:r>
        <w:rPr>
          <w:w w:val="105"/>
        </w:rPr>
        <w:t>are</w:t>
      </w:r>
      <w:r>
        <w:rPr>
          <w:spacing w:val="8"/>
          <w:w w:val="105"/>
        </w:rPr>
        <w:t xml:space="preserve"> </w:t>
      </w:r>
      <w:proofErr w:type="spellStart"/>
      <w:r>
        <w:rPr>
          <w:spacing w:val="1"/>
          <w:w w:val="105"/>
        </w:rPr>
        <w:t>im</w:t>
      </w:r>
      <w:r>
        <w:rPr>
          <w:w w:val="105"/>
        </w:rPr>
        <w:t>p</w:t>
      </w:r>
      <w:r>
        <w:rPr>
          <w:spacing w:val="1"/>
          <w:w w:val="105"/>
        </w:rPr>
        <w:t>or</w:t>
      </w:r>
      <w:proofErr w:type="spellEnd"/>
      <w:r>
        <w:rPr>
          <w:spacing w:val="1"/>
          <w:w w:val="105"/>
        </w:rPr>
        <w:t>-</w:t>
      </w:r>
      <w:r>
        <w:rPr>
          <w:spacing w:val="25"/>
          <w:w w:val="99"/>
        </w:rPr>
        <w:t xml:space="preserve"> </w:t>
      </w:r>
      <w:proofErr w:type="spellStart"/>
      <w:r>
        <w:rPr>
          <w:spacing w:val="-2"/>
          <w:w w:val="105"/>
        </w:rPr>
        <w:t>tant</w:t>
      </w:r>
      <w:proofErr w:type="spellEnd"/>
      <w:r>
        <w:rPr>
          <w:spacing w:val="6"/>
          <w:w w:val="105"/>
        </w:rPr>
        <w:t xml:space="preserve"> </w:t>
      </w: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w w:val="105"/>
        </w:rPr>
        <w:t>this</w:t>
      </w:r>
      <w:r>
        <w:rPr>
          <w:spacing w:val="7"/>
          <w:w w:val="105"/>
        </w:rPr>
        <w:t xml:space="preserve"> </w:t>
      </w:r>
      <w:r>
        <w:rPr>
          <w:w w:val="105"/>
        </w:rPr>
        <w:t>dissertation</w:t>
      </w:r>
      <w:r>
        <w:rPr>
          <w:spacing w:val="6"/>
          <w:w w:val="105"/>
        </w:rPr>
        <w:t xml:space="preserve"> </w:t>
      </w:r>
      <w:r>
        <w:rPr>
          <w:w w:val="105"/>
        </w:rPr>
        <w:t>are</w:t>
      </w:r>
      <w:r>
        <w:rPr>
          <w:spacing w:val="7"/>
          <w:w w:val="105"/>
        </w:rPr>
        <w:t xml:space="preserve"> </w:t>
      </w:r>
      <w:r>
        <w:rPr>
          <w:w w:val="105"/>
        </w:rPr>
        <w:t>described.</w:t>
      </w:r>
      <w:r>
        <w:rPr>
          <w:spacing w:val="51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primary</w:t>
      </w:r>
      <w:r>
        <w:rPr>
          <w:spacing w:val="7"/>
          <w:w w:val="105"/>
        </w:rPr>
        <w:t xml:space="preserve"> </w:t>
      </w:r>
      <w:r>
        <w:rPr>
          <w:w w:val="105"/>
        </w:rPr>
        <w:t>importance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Solar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Dynam</w:t>
      </w:r>
      <w:r>
        <w:rPr>
          <w:spacing w:val="-2"/>
          <w:w w:val="105"/>
        </w:rPr>
        <w:t>ics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rvatory</w:t>
      </w:r>
      <w:r>
        <w:rPr>
          <w:spacing w:val="-2"/>
          <w:w w:val="105"/>
        </w:rPr>
        <w:t>’s</w:t>
      </w:r>
      <w:r>
        <w:rPr>
          <w:spacing w:val="44"/>
        </w:rPr>
        <w:t xml:space="preserve"> </w:t>
      </w:r>
      <w:r>
        <w:rPr>
          <w:w w:val="105"/>
        </w:rPr>
        <w:t>Extreme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Ul</w:t>
      </w:r>
      <w:r>
        <w:rPr>
          <w:spacing w:val="-1"/>
          <w:w w:val="105"/>
        </w:rPr>
        <w:t>trav</w:t>
      </w:r>
      <w:r>
        <w:rPr>
          <w:spacing w:val="-2"/>
          <w:w w:val="105"/>
        </w:rPr>
        <w:t>iole</w:t>
      </w:r>
      <w:r>
        <w:rPr>
          <w:spacing w:val="-1"/>
          <w:w w:val="105"/>
        </w:rPr>
        <w:t>t</w:t>
      </w:r>
      <w:r>
        <w:rPr>
          <w:spacing w:val="28"/>
          <w:w w:val="105"/>
        </w:rPr>
        <w:t xml:space="preserve"> </w:t>
      </w:r>
      <w:r>
        <w:rPr>
          <w:spacing w:val="-4"/>
          <w:w w:val="105"/>
        </w:rPr>
        <w:t>V</w:t>
      </w:r>
      <w:r>
        <w:rPr>
          <w:spacing w:val="-3"/>
          <w:w w:val="105"/>
        </w:rPr>
        <w:t>ar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ab</w:t>
      </w:r>
      <w:r>
        <w:rPr>
          <w:spacing w:val="-4"/>
          <w:w w:val="105"/>
        </w:rPr>
        <w:t>ili</w:t>
      </w:r>
      <w:r>
        <w:rPr>
          <w:spacing w:val="-3"/>
          <w:w w:val="105"/>
        </w:rPr>
        <w:t>ty</w:t>
      </w:r>
      <w:r>
        <w:rPr>
          <w:spacing w:val="27"/>
          <w:w w:val="105"/>
        </w:rPr>
        <w:t xml:space="preserve"> </w:t>
      </w:r>
      <w:r>
        <w:rPr>
          <w:w w:val="105"/>
        </w:rPr>
        <w:t>Experiment</w:t>
      </w:r>
      <w:r>
        <w:rPr>
          <w:spacing w:val="28"/>
          <w:w w:val="105"/>
        </w:rPr>
        <w:t xml:space="preserve"> </w:t>
      </w:r>
      <w:r>
        <w:rPr>
          <w:w w:val="105"/>
        </w:rPr>
        <w:t>spectrograph,</w:t>
      </w:r>
      <w:r>
        <w:rPr>
          <w:spacing w:val="27"/>
          <w:w w:val="105"/>
        </w:rPr>
        <w:t xml:space="preserve"> </w:t>
      </w:r>
      <w:r>
        <w:rPr>
          <w:w w:val="105"/>
        </w:rPr>
        <w:t>so</w:t>
      </w:r>
      <w:r>
        <w:rPr>
          <w:spacing w:val="27"/>
          <w:w w:val="105"/>
        </w:rPr>
        <w:t xml:space="preserve"> </w:t>
      </w:r>
      <w:r>
        <w:rPr>
          <w:w w:val="105"/>
        </w:rPr>
        <w:t>it</w:t>
      </w:r>
      <w:r>
        <w:rPr>
          <w:spacing w:val="28"/>
          <w:w w:val="105"/>
        </w:rPr>
        <w:t xml:space="preserve"> </w:t>
      </w:r>
      <w:r>
        <w:rPr>
          <w:w w:val="105"/>
        </w:rPr>
        <w:t>will</w:t>
      </w:r>
      <w:r>
        <w:rPr>
          <w:spacing w:val="28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w w:val="105"/>
        </w:rPr>
        <w:t>described</w:t>
      </w:r>
      <w:r>
        <w:rPr>
          <w:spacing w:val="27"/>
          <w:w w:val="105"/>
        </w:rPr>
        <w:t xml:space="preserve"> </w:t>
      </w:r>
      <w:r>
        <w:rPr>
          <w:w w:val="105"/>
        </w:rPr>
        <w:t>first.</w:t>
      </w:r>
    </w:p>
    <w:p w14:paraId="1DE4A7AD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27"/>
          <w:szCs w:val="27"/>
        </w:rPr>
      </w:pPr>
    </w:p>
    <w:p w14:paraId="1DE4A7AE" w14:textId="77777777" w:rsidR="00D36D19" w:rsidRDefault="004377DE">
      <w:pPr>
        <w:pStyle w:val="Heading2"/>
        <w:ind w:left="183" w:firstLine="0"/>
        <w:jc w:val="both"/>
        <w:rPr>
          <w:b w:val="0"/>
          <w:bCs w:val="0"/>
        </w:rPr>
      </w:pPr>
      <w:bookmarkStart w:id="115" w:name="Spectrographs"/>
      <w:bookmarkEnd w:id="115"/>
      <w:r>
        <w:rPr>
          <w:w w:val="115"/>
        </w:rPr>
        <w:t xml:space="preserve">2.4.1      </w:t>
      </w:r>
      <w:r>
        <w:rPr>
          <w:spacing w:val="56"/>
          <w:w w:val="115"/>
        </w:rPr>
        <w:t xml:space="preserve"> </w:t>
      </w:r>
      <w:r>
        <w:rPr>
          <w:w w:val="115"/>
        </w:rPr>
        <w:t>Spectrographs</w:t>
      </w:r>
    </w:p>
    <w:p w14:paraId="1DE4A7AF" w14:textId="2C349353" w:rsidR="00D36D19" w:rsidRDefault="004377DE">
      <w:pPr>
        <w:pStyle w:val="BodyText"/>
        <w:spacing w:before="189" w:line="480" w:lineRule="exact"/>
        <w:ind w:left="100" w:right="117" w:firstLine="576"/>
        <w:jc w:val="both"/>
      </w:pP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Extreme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Ul</w:t>
      </w:r>
      <w:r>
        <w:rPr>
          <w:spacing w:val="-1"/>
          <w:w w:val="105"/>
        </w:rPr>
        <w:t>trav</w:t>
      </w:r>
      <w:r>
        <w:rPr>
          <w:spacing w:val="-2"/>
          <w:w w:val="105"/>
        </w:rPr>
        <w:t>iole</w:t>
      </w:r>
      <w:r>
        <w:rPr>
          <w:spacing w:val="-1"/>
          <w:w w:val="105"/>
        </w:rPr>
        <w:t>t</w:t>
      </w:r>
      <w:r>
        <w:rPr>
          <w:spacing w:val="33"/>
          <w:w w:val="105"/>
        </w:rPr>
        <w:t xml:space="preserve"> </w:t>
      </w:r>
      <w:r>
        <w:rPr>
          <w:w w:val="105"/>
        </w:rPr>
        <w:t>(EUV)</w:t>
      </w:r>
      <w:r>
        <w:rPr>
          <w:spacing w:val="34"/>
          <w:w w:val="105"/>
        </w:rPr>
        <w:t xml:space="preserve"> </w:t>
      </w:r>
      <w:r>
        <w:rPr>
          <w:spacing w:val="-4"/>
          <w:w w:val="105"/>
        </w:rPr>
        <w:t>V</w:t>
      </w:r>
      <w:r>
        <w:rPr>
          <w:spacing w:val="-3"/>
          <w:w w:val="105"/>
        </w:rPr>
        <w:t>ar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ab</w:t>
      </w:r>
      <w:r>
        <w:rPr>
          <w:spacing w:val="-4"/>
          <w:w w:val="105"/>
        </w:rPr>
        <w:t>ili</w:t>
      </w:r>
      <w:r>
        <w:rPr>
          <w:spacing w:val="-3"/>
          <w:w w:val="105"/>
        </w:rPr>
        <w:t>ty</w:t>
      </w:r>
      <w:r>
        <w:rPr>
          <w:spacing w:val="33"/>
          <w:w w:val="105"/>
        </w:rPr>
        <w:t xml:space="preserve"> </w:t>
      </w:r>
      <w:r>
        <w:rPr>
          <w:w w:val="105"/>
        </w:rPr>
        <w:t>Experiment</w:t>
      </w:r>
      <w:r>
        <w:rPr>
          <w:spacing w:val="33"/>
          <w:w w:val="105"/>
        </w:rPr>
        <w:t xml:space="preserve"> </w:t>
      </w:r>
      <w:r>
        <w:rPr>
          <w:w w:val="105"/>
        </w:rPr>
        <w:t>(EVE;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33"/>
          <w:w w:val="105"/>
        </w:rPr>
        <w:t xml:space="preserve"> </w:t>
      </w:r>
      <w:r>
        <w:rPr>
          <w:w w:val="105"/>
        </w:rPr>
        <w:t>et</w:t>
      </w:r>
      <w:r>
        <w:rPr>
          <w:spacing w:val="34"/>
          <w:w w:val="105"/>
        </w:rPr>
        <w:t xml:space="preserve"> </w:t>
      </w:r>
      <w:r>
        <w:rPr>
          <w:w w:val="105"/>
        </w:rPr>
        <w:t>al.</w:t>
      </w:r>
      <w:r>
        <w:rPr>
          <w:spacing w:val="33"/>
          <w:w w:val="105"/>
        </w:rPr>
        <w:t xml:space="preserve"> </w:t>
      </w:r>
      <w:r>
        <w:rPr>
          <w:w w:val="105"/>
        </w:rPr>
        <w:t>2012)</w:t>
      </w:r>
      <w:r>
        <w:rPr>
          <w:spacing w:val="33"/>
          <w:w w:val="105"/>
        </w:rPr>
        <w:t xml:space="preserve"> </w:t>
      </w:r>
      <w:r>
        <w:rPr>
          <w:w w:val="105"/>
        </w:rPr>
        <w:t>onboard</w:t>
      </w:r>
      <w:r>
        <w:rPr>
          <w:spacing w:val="31"/>
          <w:w w:val="110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Solar</w:t>
      </w:r>
      <w:r>
        <w:rPr>
          <w:spacing w:val="40"/>
          <w:w w:val="105"/>
        </w:rPr>
        <w:t xml:space="preserve"> </w:t>
      </w:r>
      <w:r>
        <w:rPr>
          <w:w w:val="105"/>
        </w:rPr>
        <w:t>Dynamics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rvatory</w:t>
      </w:r>
      <w:r>
        <w:rPr>
          <w:spacing w:val="40"/>
          <w:w w:val="105"/>
        </w:rPr>
        <w:t xml:space="preserve"> </w:t>
      </w:r>
      <w:r>
        <w:rPr>
          <w:w w:val="105"/>
        </w:rPr>
        <w:t>(SDO;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ell</w:t>
      </w:r>
      <w:r>
        <w:rPr>
          <w:spacing w:val="40"/>
          <w:w w:val="105"/>
        </w:rPr>
        <w:t xml:space="preserve"> </w:t>
      </w:r>
      <w:r>
        <w:rPr>
          <w:w w:val="105"/>
        </w:rPr>
        <w:t>et</w:t>
      </w:r>
      <w:r>
        <w:rPr>
          <w:spacing w:val="40"/>
          <w:w w:val="105"/>
        </w:rPr>
        <w:t xml:space="preserve"> </w:t>
      </w:r>
      <w:r>
        <w:rPr>
          <w:w w:val="105"/>
        </w:rPr>
        <w:t>al.</w:t>
      </w:r>
      <w:r>
        <w:rPr>
          <w:spacing w:val="41"/>
          <w:w w:val="105"/>
        </w:rPr>
        <w:t xml:space="preserve"> </w:t>
      </w:r>
      <w:r>
        <w:rPr>
          <w:w w:val="105"/>
        </w:rPr>
        <w:t>2012)</w:t>
      </w:r>
      <w:r>
        <w:rPr>
          <w:spacing w:val="40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aun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40"/>
          <w:w w:val="105"/>
        </w:rPr>
        <w:t xml:space="preserve"> </w:t>
      </w:r>
      <w:r>
        <w:rPr>
          <w:w w:val="105"/>
        </w:rPr>
        <w:t>on</w:t>
      </w:r>
      <w:r>
        <w:rPr>
          <w:spacing w:val="40"/>
          <w:w w:val="105"/>
        </w:rPr>
        <w:t xml:space="preserve"> </w:t>
      </w:r>
      <w:r>
        <w:rPr>
          <w:w w:val="105"/>
        </w:rPr>
        <w:t>2010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bruary</w:t>
      </w:r>
      <w:r>
        <w:rPr>
          <w:spacing w:val="40"/>
          <w:w w:val="105"/>
        </w:rPr>
        <w:t xml:space="preserve"> </w:t>
      </w:r>
      <w:r>
        <w:rPr>
          <w:w w:val="105"/>
        </w:rPr>
        <w:t>11</w:t>
      </w:r>
      <w:r>
        <w:rPr>
          <w:spacing w:val="37"/>
          <w:w w:val="99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geos</w:t>
      </w:r>
      <w:r>
        <w:rPr>
          <w:spacing w:val="-1"/>
          <w:w w:val="105"/>
        </w:rPr>
        <w:t>yn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hronou</w:t>
      </w:r>
      <w:r>
        <w:rPr>
          <w:spacing w:val="-2"/>
          <w:w w:val="105"/>
        </w:rPr>
        <w:t>s</w:t>
      </w:r>
      <w:r>
        <w:rPr>
          <w:spacing w:val="25"/>
          <w:w w:val="105"/>
        </w:rPr>
        <w:t xml:space="preserve"> </w:t>
      </w:r>
      <w:r>
        <w:rPr>
          <w:w w:val="105"/>
        </w:rPr>
        <w:t>orbit</w:t>
      </w:r>
      <w:r>
        <w:rPr>
          <w:spacing w:val="24"/>
          <w:w w:val="105"/>
        </w:rPr>
        <w:t xml:space="preserve"> </w:t>
      </w:r>
      <w:r>
        <w:rPr>
          <w:w w:val="105"/>
        </w:rPr>
        <w:t>that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has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view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sun</w:t>
      </w:r>
      <w:r>
        <w:rPr>
          <w:spacing w:val="24"/>
          <w:w w:val="105"/>
        </w:rPr>
        <w:t xml:space="preserve"> </w:t>
      </w:r>
      <w:r>
        <w:rPr>
          <w:w w:val="105"/>
        </w:rPr>
        <w:t>that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only</w:t>
      </w:r>
      <w:r>
        <w:rPr>
          <w:spacing w:val="24"/>
          <w:w w:val="105"/>
        </w:rPr>
        <w:t xml:space="preserve"> </w:t>
      </w:r>
      <w:r>
        <w:rPr>
          <w:w w:val="105"/>
        </w:rPr>
        <w:t>occasionally</w:t>
      </w:r>
      <w:r>
        <w:rPr>
          <w:spacing w:val="24"/>
          <w:w w:val="105"/>
        </w:rPr>
        <w:t xml:space="preserve"> </w:t>
      </w:r>
      <w:r>
        <w:rPr>
          <w:w w:val="105"/>
        </w:rPr>
        <w:t>obstructed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99"/>
        </w:rPr>
        <w:t xml:space="preserve"> </w:t>
      </w:r>
      <w:r>
        <w:rPr>
          <w:w w:val="105"/>
        </w:rPr>
        <w:t>earth.</w:t>
      </w:r>
      <w:r>
        <w:rPr>
          <w:spacing w:val="11"/>
          <w:w w:val="105"/>
        </w:rPr>
        <w:t xml:space="preserve"> </w:t>
      </w:r>
      <w:r>
        <w:rPr>
          <w:w w:val="105"/>
        </w:rPr>
        <w:t>EVE</w:t>
      </w:r>
      <w:r>
        <w:rPr>
          <w:spacing w:val="28"/>
          <w:w w:val="105"/>
        </w:rPr>
        <w:t xml:space="preserve"> </w:t>
      </w:r>
      <w:r>
        <w:rPr>
          <w:w w:val="105"/>
        </w:rPr>
        <w:t>is</w:t>
      </w:r>
      <w:r>
        <w:rPr>
          <w:spacing w:val="29"/>
          <w:w w:val="105"/>
        </w:rPr>
        <w:t xml:space="preserve"> </w:t>
      </w:r>
      <w:r>
        <w:rPr>
          <w:w w:val="105"/>
        </w:rPr>
        <w:t>a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8"/>
          <w:w w:val="105"/>
        </w:rPr>
        <w:t xml:space="preserve"> </w:t>
      </w:r>
      <w:r>
        <w:rPr>
          <w:w w:val="105"/>
        </w:rPr>
        <w:t>that</w:t>
      </w:r>
      <w:r>
        <w:rPr>
          <w:spacing w:val="29"/>
          <w:w w:val="105"/>
        </w:rPr>
        <w:t xml:space="preserve"> </w:t>
      </w:r>
      <w:r>
        <w:rPr>
          <w:w w:val="105"/>
        </w:rPr>
        <w:t>measure</w:t>
      </w:r>
      <w:r>
        <w:rPr>
          <w:spacing w:val="28"/>
          <w:w w:val="105"/>
        </w:rPr>
        <w:t xml:space="preserve"> </w:t>
      </w:r>
      <w:r>
        <w:rPr>
          <w:w w:val="105"/>
        </w:rPr>
        <w:t>EUV</w:t>
      </w:r>
      <w:r>
        <w:rPr>
          <w:spacing w:val="30"/>
          <w:w w:val="105"/>
        </w:rPr>
        <w:t xml:space="preserve"> </w:t>
      </w:r>
      <w:r>
        <w:rPr>
          <w:w w:val="105"/>
        </w:rPr>
        <w:t>emission</w:t>
      </w:r>
      <w:r>
        <w:rPr>
          <w:spacing w:val="28"/>
          <w:w w:val="105"/>
        </w:rPr>
        <w:t xml:space="preserve"> </w:t>
      </w:r>
      <w:r>
        <w:rPr>
          <w:w w:val="105"/>
        </w:rPr>
        <w:t>from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sun</w:t>
      </w:r>
      <w:r>
        <w:rPr>
          <w:spacing w:val="29"/>
          <w:w w:val="105"/>
        </w:rPr>
        <w:t xml:space="preserve"> </w:t>
      </w:r>
      <w:r>
        <w:rPr>
          <w:w w:val="105"/>
        </w:rPr>
        <w:t>(Figure</w:t>
      </w:r>
      <w:r>
        <w:rPr>
          <w:spacing w:val="29"/>
          <w:w w:val="105"/>
        </w:rPr>
        <w:t xml:space="preserve"> </w:t>
      </w:r>
      <w:r>
        <w:rPr>
          <w:w w:val="105"/>
        </w:rPr>
        <w:t>2.16).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90"/>
        </w:rPr>
        <w:t xml:space="preserve"> </w:t>
      </w:r>
      <w:r>
        <w:rPr>
          <w:w w:val="105"/>
        </w:rPr>
        <w:t>primary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t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this</w:t>
      </w:r>
      <w:r>
        <w:rPr>
          <w:spacing w:val="19"/>
          <w:w w:val="105"/>
        </w:rPr>
        <w:t xml:space="preserve"> </w:t>
      </w:r>
      <w:r>
        <w:rPr>
          <w:w w:val="105"/>
        </w:rPr>
        <w:t>dissertation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Multiple</w:t>
      </w:r>
      <w:r>
        <w:rPr>
          <w:spacing w:val="19"/>
          <w:w w:val="105"/>
        </w:rPr>
        <w:t xml:space="preserve"> </w:t>
      </w:r>
      <w:r>
        <w:rPr>
          <w:w w:val="105"/>
        </w:rPr>
        <w:t>EUV</w:t>
      </w:r>
      <w:r>
        <w:rPr>
          <w:spacing w:val="19"/>
          <w:w w:val="105"/>
        </w:rPr>
        <w:t xml:space="preserve"> </w:t>
      </w:r>
      <w:r>
        <w:rPr>
          <w:w w:val="105"/>
        </w:rPr>
        <w:t>Grating</w:t>
      </w:r>
      <w:r>
        <w:rPr>
          <w:spacing w:val="19"/>
          <w:w w:val="105"/>
        </w:rPr>
        <w:t xml:space="preserve"> </w:t>
      </w:r>
      <w:r>
        <w:rPr>
          <w:w w:val="105"/>
        </w:rPr>
        <w:t>Spectrographs</w:t>
      </w:r>
      <w:r>
        <w:rPr>
          <w:spacing w:val="19"/>
          <w:w w:val="105"/>
        </w:rPr>
        <w:t xml:space="preserve"> </w:t>
      </w:r>
      <w:r>
        <w:rPr>
          <w:w w:val="105"/>
        </w:rPr>
        <w:t>(MEGS)-A,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22"/>
          <w:w w:val="110"/>
        </w:rPr>
        <w:t xml:space="preserve"> </w:t>
      </w:r>
      <w:r>
        <w:rPr>
          <w:w w:val="105"/>
        </w:rPr>
        <w:t>is</w:t>
      </w:r>
      <w:r>
        <w:rPr>
          <w:spacing w:val="39"/>
          <w:w w:val="105"/>
        </w:rPr>
        <w:t xml:space="preserve"> </w:t>
      </w:r>
      <w:r>
        <w:rPr>
          <w:w w:val="105"/>
        </w:rPr>
        <w:t>a</w:t>
      </w:r>
      <w:r>
        <w:rPr>
          <w:spacing w:val="39"/>
          <w:w w:val="105"/>
        </w:rPr>
        <w:t xml:space="preserve"> </w:t>
      </w:r>
      <w:r>
        <w:rPr>
          <w:w w:val="105"/>
        </w:rPr>
        <w:t>grazing-incidence</w:t>
      </w:r>
      <w:r>
        <w:rPr>
          <w:spacing w:val="39"/>
          <w:w w:val="105"/>
        </w:rPr>
        <w:t xml:space="preserve"> </w:t>
      </w:r>
      <w:r>
        <w:rPr>
          <w:w w:val="105"/>
        </w:rPr>
        <w:t>s</w:t>
      </w:r>
      <w:r>
        <w:rPr>
          <w:spacing w:val="5"/>
          <w:w w:val="105"/>
        </w:rPr>
        <w:t>p</w:t>
      </w:r>
      <w:r>
        <w:rPr>
          <w:w w:val="105"/>
        </w:rPr>
        <w:t>ect</w:t>
      </w:r>
      <w:r>
        <w:rPr>
          <w:spacing w:val="-1"/>
          <w:w w:val="105"/>
        </w:rPr>
        <w:t>r</w:t>
      </w:r>
      <w:r>
        <w:rPr>
          <w:w w:val="105"/>
        </w:rPr>
        <w:t>ograph</w:t>
      </w:r>
      <w:r>
        <w:rPr>
          <w:spacing w:val="39"/>
          <w:w w:val="105"/>
        </w:rPr>
        <w:t xml:space="preserve"> </w:t>
      </w:r>
      <w:r>
        <w:rPr>
          <w:w w:val="105"/>
        </w:rPr>
        <w:t>that</w:t>
      </w:r>
      <w:r>
        <w:rPr>
          <w:spacing w:val="40"/>
          <w:w w:val="105"/>
        </w:rPr>
        <w:t xml:space="preserve"> </w:t>
      </w:r>
      <w:r>
        <w:rPr>
          <w:w w:val="105"/>
        </w:rPr>
        <w:t>obtains</w:t>
      </w:r>
      <w:r>
        <w:rPr>
          <w:spacing w:val="39"/>
          <w:w w:val="105"/>
        </w:rPr>
        <w:t xml:space="preserve"> </w:t>
      </w:r>
      <w:r>
        <w:rPr>
          <w:w w:val="105"/>
        </w:rPr>
        <w:t>1</w:t>
      </w:r>
      <w:r>
        <w:rPr>
          <w:spacing w:val="39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39"/>
          <w:w w:val="105"/>
        </w:rPr>
        <w:t xml:space="preserve"> </w:t>
      </w:r>
      <w:r>
        <w:rPr>
          <w:w w:val="105"/>
        </w:rPr>
        <w:t>resolution</w:t>
      </w:r>
      <w:r>
        <w:rPr>
          <w:spacing w:val="39"/>
          <w:w w:val="105"/>
        </w:rPr>
        <w:t xml:space="preserve"> </w:t>
      </w:r>
      <w:r>
        <w:rPr>
          <w:w w:val="105"/>
        </w:rPr>
        <w:t>s</w:t>
      </w:r>
      <w:r>
        <w:rPr>
          <w:spacing w:val="5"/>
          <w:w w:val="105"/>
        </w:rPr>
        <w:t>p</w:t>
      </w:r>
      <w:r>
        <w:rPr>
          <w:w w:val="105"/>
        </w:rPr>
        <w:t>ectra</w:t>
      </w:r>
      <w:r>
        <w:rPr>
          <w:spacing w:val="40"/>
          <w:w w:val="105"/>
        </w:rPr>
        <w:t xml:space="preserve"> </w:t>
      </w:r>
      <w:r>
        <w:rPr>
          <w:w w:val="105"/>
        </w:rPr>
        <w:t>from</w:t>
      </w:r>
      <w:r>
        <w:rPr>
          <w:spacing w:val="39"/>
          <w:w w:val="105"/>
        </w:rPr>
        <w:t xml:space="preserve"> </w:t>
      </w:r>
      <w:r>
        <w:rPr>
          <w:w w:val="105"/>
        </w:rPr>
        <w:t>50</w:t>
      </w:r>
      <w:r>
        <w:rPr>
          <w:spacing w:val="39"/>
          <w:w w:val="105"/>
        </w:rPr>
        <w:t xml:space="preserve"> </w:t>
      </w:r>
      <w:r>
        <w:rPr>
          <w:w w:val="105"/>
        </w:rPr>
        <w:t>to</w:t>
      </w:r>
      <w:r>
        <w:rPr>
          <w:spacing w:val="39"/>
          <w:w w:val="105"/>
        </w:rPr>
        <w:t xml:space="preserve"> </w:t>
      </w:r>
      <w:r>
        <w:rPr>
          <w:w w:val="105"/>
        </w:rPr>
        <w:t>370</w:t>
      </w:r>
      <w:r>
        <w:rPr>
          <w:spacing w:val="39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40"/>
          <w:w w:val="105"/>
        </w:rPr>
        <w:t xml:space="preserve"> </w:t>
      </w:r>
      <w:r>
        <w:rPr>
          <w:w w:val="105"/>
        </w:rPr>
        <w:t>e</w:t>
      </w:r>
      <w:r>
        <w:rPr>
          <w:spacing w:val="-7"/>
          <w:w w:val="105"/>
        </w:rPr>
        <w:t>v</w:t>
      </w:r>
      <w:r>
        <w:rPr>
          <w:w w:val="105"/>
        </w:rPr>
        <w:t>ery</w:t>
      </w:r>
      <w:r>
        <w:rPr>
          <w:w w:val="104"/>
        </w:rPr>
        <w:t xml:space="preserve"> </w:t>
      </w:r>
      <w:r>
        <w:rPr>
          <w:w w:val="105"/>
        </w:rPr>
        <w:t>10</w:t>
      </w:r>
      <w:r>
        <w:rPr>
          <w:spacing w:val="20"/>
          <w:w w:val="105"/>
        </w:rPr>
        <w:t xml:space="preserve"> </w:t>
      </w:r>
      <w:r>
        <w:rPr>
          <w:w w:val="105"/>
        </w:rPr>
        <w:t>seconds.</w:t>
      </w:r>
      <w:r>
        <w:rPr>
          <w:spacing w:val="57"/>
          <w:w w:val="105"/>
        </w:rPr>
        <w:t xml:space="preserve"> </w:t>
      </w:r>
      <w:r>
        <w:rPr>
          <w:w w:val="105"/>
        </w:rPr>
        <w:t>This</w:t>
      </w:r>
      <w:r>
        <w:rPr>
          <w:spacing w:val="20"/>
          <w:w w:val="105"/>
        </w:rPr>
        <w:t xml:space="preserve"> </w:t>
      </w:r>
      <w:r>
        <w:rPr>
          <w:w w:val="105"/>
        </w:rPr>
        <w:t>range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ontain</w:t>
      </w:r>
      <w:r>
        <w:rPr>
          <w:spacing w:val="-2"/>
          <w:w w:val="105"/>
        </w:rPr>
        <w:t>s</w:t>
      </w:r>
      <w:r>
        <w:rPr>
          <w:spacing w:val="21"/>
          <w:w w:val="105"/>
        </w:rPr>
        <w:t xml:space="preserve"> </w:t>
      </w:r>
      <w:r>
        <w:rPr>
          <w:w w:val="105"/>
        </w:rPr>
        <w:t>all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emission</w:t>
      </w:r>
      <w:r>
        <w:rPr>
          <w:spacing w:val="20"/>
          <w:w w:val="105"/>
        </w:rPr>
        <w:t xml:space="preserve"> </w:t>
      </w:r>
      <w:r>
        <w:rPr>
          <w:w w:val="105"/>
        </w:rPr>
        <w:t>lines</w:t>
      </w:r>
      <w:r>
        <w:rPr>
          <w:spacing w:val="21"/>
          <w:w w:val="105"/>
        </w:rPr>
        <w:t xml:space="preserve"> </w:t>
      </w:r>
      <w:r>
        <w:rPr>
          <w:w w:val="105"/>
        </w:rPr>
        <w:t>listed</w:t>
      </w:r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spacing w:val="-4"/>
          <w:w w:val="105"/>
        </w:rPr>
        <w:t>Tab</w:t>
      </w:r>
      <w:r>
        <w:rPr>
          <w:spacing w:val="-5"/>
          <w:w w:val="105"/>
        </w:rPr>
        <w:t>le</w:t>
      </w:r>
      <w:r>
        <w:rPr>
          <w:spacing w:val="21"/>
          <w:w w:val="105"/>
        </w:rPr>
        <w:t xml:space="preserve"> </w:t>
      </w:r>
      <w:r>
        <w:rPr>
          <w:w w:val="105"/>
        </w:rPr>
        <w:t>2.1,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20"/>
          <w:w w:val="105"/>
        </w:rPr>
        <w:t xml:space="preserve"> </w:t>
      </w:r>
      <w:r>
        <w:rPr>
          <w:w w:val="105"/>
        </w:rPr>
        <w:t>are</w:t>
      </w:r>
      <w:r>
        <w:rPr>
          <w:spacing w:val="21"/>
          <w:w w:val="105"/>
        </w:rPr>
        <w:t xml:space="preserve"> </w:t>
      </w:r>
      <w:r>
        <w:rPr>
          <w:w w:val="105"/>
        </w:rPr>
        <w:t>imaged</w:t>
      </w:r>
      <w:r>
        <w:rPr>
          <w:spacing w:val="20"/>
          <w:w w:val="105"/>
        </w:rPr>
        <w:t xml:space="preserve"> </w:t>
      </w:r>
      <w:r>
        <w:rPr>
          <w:w w:val="105"/>
        </w:rPr>
        <w:t>on</w:t>
      </w:r>
      <w:r>
        <w:rPr>
          <w:spacing w:val="27"/>
          <w:w w:val="104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har</w:t>
      </w:r>
      <w:r>
        <w:rPr>
          <w:spacing w:val="-3"/>
          <w:w w:val="105"/>
        </w:rPr>
        <w:t>ge</w:t>
      </w:r>
      <w:r>
        <w:rPr>
          <w:spacing w:val="25"/>
          <w:w w:val="105"/>
        </w:rPr>
        <w:t xml:space="preserve"> </w:t>
      </w:r>
      <w:r>
        <w:rPr>
          <w:w w:val="105"/>
        </w:rPr>
        <w:t>coupled</w:t>
      </w:r>
      <w:r>
        <w:rPr>
          <w:spacing w:val="26"/>
          <w:w w:val="105"/>
        </w:rPr>
        <w:t xml:space="preserve"> </w:t>
      </w:r>
      <w:r>
        <w:rPr>
          <w:w w:val="105"/>
        </w:rPr>
        <w:t>devices</w:t>
      </w:r>
      <w:r>
        <w:rPr>
          <w:spacing w:val="25"/>
          <w:w w:val="105"/>
        </w:rPr>
        <w:t xml:space="preserve"> </w:t>
      </w:r>
      <w:r>
        <w:rPr>
          <w:w w:val="105"/>
        </w:rPr>
        <w:t>(CCDs),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25"/>
          <w:w w:val="105"/>
        </w:rPr>
        <w:t xml:space="preserve"> </w:t>
      </w:r>
      <w:r>
        <w:rPr>
          <w:w w:val="105"/>
        </w:rPr>
        <w:t>reducing</w:t>
      </w:r>
      <w:r>
        <w:rPr>
          <w:spacing w:val="26"/>
          <w:w w:val="105"/>
        </w:rPr>
        <w:t xml:space="preserve"> </w:t>
      </w:r>
      <w:r>
        <w:rPr>
          <w:w w:val="105"/>
        </w:rPr>
        <w:t>cross-calibration</w:t>
      </w:r>
      <w:r>
        <w:rPr>
          <w:spacing w:val="25"/>
          <w:w w:val="105"/>
        </w:rPr>
        <w:t xml:space="preserve"> </w:t>
      </w:r>
      <w:r>
        <w:rPr>
          <w:w w:val="105"/>
        </w:rPr>
        <w:t>concerns</w:t>
      </w:r>
      <w:r>
        <w:rPr>
          <w:spacing w:val="26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near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mum.</w:t>
      </w:r>
      <w:r>
        <w:rPr>
          <w:spacing w:val="21"/>
          <w:w w:val="109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spectral</w:t>
      </w:r>
      <w:r>
        <w:rPr>
          <w:spacing w:val="20"/>
          <w:w w:val="105"/>
        </w:rPr>
        <w:t xml:space="preserve"> </w:t>
      </w:r>
      <w:r>
        <w:rPr>
          <w:w w:val="105"/>
        </w:rPr>
        <w:t>resolution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</w:t>
      </w:r>
      <w:r>
        <w:rPr>
          <w:rFonts w:ascii="Apple Symbols" w:hAnsi="Apple Symbols"/>
          <w:spacing w:val="-1"/>
          <w:w w:val="105"/>
        </w:rPr>
        <w:t>ffi</w:t>
      </w:r>
      <w:r>
        <w:rPr>
          <w:spacing w:val="-2"/>
          <w:w w:val="105"/>
        </w:rPr>
        <w:t>cie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19"/>
          <w:w w:val="105"/>
        </w:rPr>
        <w:t xml:space="preserve"> </w:t>
      </w:r>
      <w:r>
        <w:rPr>
          <w:w w:val="105"/>
        </w:rPr>
        <w:t>high</w:t>
      </w:r>
      <w:r>
        <w:rPr>
          <w:spacing w:val="20"/>
          <w:w w:val="105"/>
        </w:rPr>
        <w:t xml:space="preserve"> </w:t>
      </w:r>
      <w:r>
        <w:rPr>
          <w:w w:val="105"/>
        </w:rPr>
        <w:t>that</w:t>
      </w:r>
      <w:r>
        <w:rPr>
          <w:spacing w:val="19"/>
          <w:w w:val="105"/>
        </w:rPr>
        <w:t xml:space="preserve"> </w:t>
      </w:r>
      <w:r>
        <w:rPr>
          <w:w w:val="105"/>
        </w:rPr>
        <w:t>emission</w:t>
      </w:r>
      <w:r>
        <w:rPr>
          <w:spacing w:val="20"/>
          <w:w w:val="105"/>
        </w:rPr>
        <w:t xml:space="preserve"> </w:t>
      </w:r>
      <w:r>
        <w:rPr>
          <w:w w:val="105"/>
        </w:rPr>
        <w:t>line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nd</w:t>
      </w:r>
      <w:r>
        <w:rPr>
          <w:spacing w:val="-2"/>
          <w:w w:val="105"/>
        </w:rPr>
        <w:t>s</w:t>
      </w:r>
      <w:r>
        <w:rPr>
          <w:spacing w:val="20"/>
          <w:w w:val="105"/>
        </w:rPr>
        <w:t xml:space="preserve"> </w:t>
      </w:r>
      <w:r>
        <w:rPr>
          <w:w w:val="105"/>
        </w:rPr>
        <w:t>are</w:t>
      </w:r>
      <w:r>
        <w:rPr>
          <w:spacing w:val="19"/>
          <w:w w:val="105"/>
        </w:rPr>
        <w:t xml:space="preserve"> </w:t>
      </w:r>
      <w:r>
        <w:rPr>
          <w:w w:val="105"/>
        </w:rPr>
        <w:t>few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do</w:t>
      </w:r>
      <w:r>
        <w:rPr>
          <w:spacing w:val="20"/>
          <w:w w:val="105"/>
        </w:rPr>
        <w:t xml:space="preserve"> </w:t>
      </w:r>
      <w:r>
        <w:rPr>
          <w:w w:val="105"/>
        </w:rPr>
        <w:t>not</w:t>
      </w:r>
      <w:r>
        <w:rPr>
          <w:spacing w:val="19"/>
          <w:w w:val="105"/>
        </w:rPr>
        <w:t xml:space="preserve"> </w:t>
      </w:r>
      <w:r>
        <w:rPr>
          <w:w w:val="105"/>
        </w:rPr>
        <w:t>impact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99"/>
        </w:rPr>
        <w:t xml:space="preserve"> </w:t>
      </w:r>
      <w:r>
        <w:rPr>
          <w:w w:val="105"/>
        </w:rPr>
        <w:t>analyses</w:t>
      </w:r>
      <w:r>
        <w:rPr>
          <w:spacing w:val="40"/>
          <w:w w:val="105"/>
        </w:rPr>
        <w:t xml:space="preserve"> </w:t>
      </w:r>
      <w:r>
        <w:rPr>
          <w:w w:val="105"/>
        </w:rPr>
        <w:t>to</w:t>
      </w:r>
      <w:r>
        <w:rPr>
          <w:spacing w:val="40"/>
          <w:w w:val="105"/>
        </w:rPr>
        <w:t xml:space="preserve"> </w:t>
      </w:r>
      <w:r>
        <w:rPr>
          <w:w w:val="105"/>
        </w:rPr>
        <w:t>come</w:t>
      </w:r>
      <w:r>
        <w:rPr>
          <w:spacing w:val="40"/>
          <w:w w:val="105"/>
        </w:rPr>
        <w:t xml:space="preserve"> </w:t>
      </w:r>
      <w:r>
        <w:rPr>
          <w:w w:val="105"/>
        </w:rPr>
        <w:t>in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followi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hapt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spacing w:val="-4"/>
          <w:w w:val="105"/>
        </w:rPr>
        <w:t>Howe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45"/>
          <w:w w:val="105"/>
        </w:rPr>
        <w:t xml:space="preserve"> </w:t>
      </w:r>
      <w:r>
        <w:rPr>
          <w:w w:val="105"/>
        </w:rPr>
        <w:t>as</w:t>
      </w:r>
      <w:r>
        <w:rPr>
          <w:spacing w:val="40"/>
          <w:w w:val="105"/>
        </w:rPr>
        <w:t xml:space="preserve"> </w:t>
      </w:r>
      <w:r>
        <w:rPr>
          <w:w w:val="105"/>
        </w:rPr>
        <w:t>an</w:t>
      </w:r>
      <w:r>
        <w:rPr>
          <w:spacing w:val="41"/>
          <w:w w:val="105"/>
        </w:rPr>
        <w:t xml:space="preserve"> </w:t>
      </w:r>
      <w:r>
        <w:rPr>
          <w:w w:val="105"/>
        </w:rPr>
        <w:t>irradiance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nt,</w:t>
      </w:r>
      <w:r>
        <w:rPr>
          <w:spacing w:val="45"/>
          <w:w w:val="105"/>
        </w:rPr>
        <w:t xml:space="preserve"> </w:t>
      </w:r>
      <w:r>
        <w:rPr>
          <w:w w:val="105"/>
        </w:rPr>
        <w:t>EVE</w:t>
      </w:r>
      <w:r>
        <w:rPr>
          <w:spacing w:val="41"/>
          <w:w w:val="105"/>
        </w:rPr>
        <w:t xml:space="preserve"> </w:t>
      </w:r>
      <w:r>
        <w:rPr>
          <w:w w:val="105"/>
        </w:rPr>
        <w:t>has</w:t>
      </w:r>
      <w:r>
        <w:rPr>
          <w:spacing w:val="40"/>
          <w:w w:val="105"/>
        </w:rPr>
        <w:t xml:space="preserve"> </w:t>
      </w:r>
      <w:r>
        <w:rPr>
          <w:w w:val="105"/>
        </w:rPr>
        <w:t>no</w:t>
      </w:r>
      <w:r>
        <w:rPr>
          <w:spacing w:val="27"/>
          <w:w w:val="99"/>
        </w:rPr>
        <w:t xml:space="preserve"> </w:t>
      </w:r>
      <w:r>
        <w:rPr>
          <w:w w:val="105"/>
        </w:rPr>
        <w:t>spatial</w:t>
      </w:r>
      <w:r>
        <w:rPr>
          <w:spacing w:val="47"/>
          <w:w w:val="105"/>
        </w:rPr>
        <w:t xml:space="preserve"> </w:t>
      </w:r>
      <w:r>
        <w:rPr>
          <w:w w:val="105"/>
        </w:rPr>
        <w:t>resolution</w:t>
      </w:r>
      <w:r w:rsidR="00D27089">
        <w:rPr>
          <w:w w:val="105"/>
        </w:rPr>
        <w:t xml:space="preserve"> across the solar disk</w:t>
      </w:r>
      <w:r>
        <w:rPr>
          <w:w w:val="105"/>
        </w:rPr>
        <w:t>.</w:t>
      </w:r>
      <w:r w:rsidR="001E2588">
        <w:rPr>
          <w:w w:val="105"/>
        </w:rPr>
        <w:t xml:space="preserve">  The irradiance coronal dimming data used in this dissertation are from the MEGS-A instrument.</w:t>
      </w:r>
    </w:p>
    <w:p w14:paraId="1DE4A7B0" w14:textId="77777777" w:rsidR="00D36D19" w:rsidRDefault="004377DE">
      <w:pPr>
        <w:pStyle w:val="BodyText"/>
        <w:spacing w:before="178" w:line="455" w:lineRule="auto"/>
        <w:ind w:left="100" w:right="117" w:firstLine="576"/>
        <w:jc w:val="both"/>
      </w:pPr>
      <w:r>
        <w:rPr>
          <w:w w:val="105"/>
        </w:rPr>
        <w:t>The</w:t>
      </w:r>
      <w:r>
        <w:rPr>
          <w:spacing w:val="53"/>
          <w:w w:val="105"/>
        </w:rPr>
        <w:t xml:space="preserve"> </w:t>
      </w:r>
      <w:r>
        <w:rPr>
          <w:w w:val="105"/>
        </w:rPr>
        <w:t>modified</w:t>
      </w:r>
      <w:r>
        <w:rPr>
          <w:spacing w:val="53"/>
          <w:w w:val="105"/>
        </w:rPr>
        <w:t xml:space="preserve"> </w:t>
      </w:r>
      <w:r>
        <w:rPr>
          <w:w w:val="105"/>
        </w:rPr>
        <w:t>Amptek</w:t>
      </w:r>
      <w:r>
        <w:rPr>
          <w:spacing w:val="54"/>
          <w:w w:val="105"/>
        </w:rPr>
        <w:t xml:space="preserve"> </w:t>
      </w:r>
      <w:r>
        <w:rPr>
          <w:w w:val="105"/>
        </w:rPr>
        <w:t>X123</w:t>
      </w:r>
      <w:r>
        <w:rPr>
          <w:spacing w:val="53"/>
          <w:w w:val="105"/>
        </w:rPr>
        <w:t xml:space="preserve"> </w:t>
      </w:r>
      <w:r>
        <w:rPr>
          <w:w w:val="105"/>
        </w:rPr>
        <w:t>silicon</w:t>
      </w:r>
      <w:r>
        <w:rPr>
          <w:spacing w:val="54"/>
          <w:w w:val="105"/>
        </w:rPr>
        <w:t xml:space="preserve"> </w:t>
      </w:r>
      <w:r>
        <w:rPr>
          <w:spacing w:val="-1"/>
          <w:w w:val="105"/>
        </w:rPr>
        <w:t>dr</w:t>
      </w:r>
      <w:r>
        <w:rPr>
          <w:spacing w:val="-2"/>
          <w:w w:val="105"/>
        </w:rPr>
        <w:t>if</w:t>
      </w:r>
      <w:r>
        <w:rPr>
          <w:spacing w:val="-1"/>
          <w:w w:val="105"/>
        </w:rPr>
        <w:t>t</w:t>
      </w:r>
      <w:r>
        <w:rPr>
          <w:spacing w:val="53"/>
          <w:w w:val="105"/>
        </w:rPr>
        <w:t xml:space="preserve"> </w:t>
      </w:r>
      <w:r>
        <w:rPr>
          <w:w w:val="105"/>
        </w:rPr>
        <w:t>detector</w:t>
      </w:r>
      <w:r>
        <w:rPr>
          <w:spacing w:val="54"/>
          <w:w w:val="105"/>
        </w:rPr>
        <w:t xml:space="preserve"> </w:t>
      </w:r>
      <w:r>
        <w:rPr>
          <w:w w:val="105"/>
        </w:rPr>
        <w:t>onboard</w:t>
      </w:r>
      <w:r>
        <w:rPr>
          <w:spacing w:val="53"/>
          <w:w w:val="105"/>
        </w:rPr>
        <w:t xml:space="preserve"> </w:t>
      </w:r>
      <w:r>
        <w:rPr>
          <w:w w:val="105"/>
        </w:rPr>
        <w:t>MinXSS</w:t>
      </w:r>
      <w:r>
        <w:rPr>
          <w:spacing w:val="54"/>
          <w:w w:val="105"/>
        </w:rPr>
        <w:t xml:space="preserve"> </w:t>
      </w:r>
      <w:r>
        <w:rPr>
          <w:w w:val="105"/>
        </w:rPr>
        <w:t>is</w:t>
      </w:r>
      <w:r>
        <w:rPr>
          <w:spacing w:val="53"/>
          <w:w w:val="105"/>
        </w:rPr>
        <w:t xml:space="preserve"> </w:t>
      </w:r>
      <w:r>
        <w:rPr>
          <w:w w:val="105"/>
        </w:rPr>
        <w:t>a</w:t>
      </w:r>
      <w:r>
        <w:rPr>
          <w:spacing w:val="54"/>
          <w:w w:val="105"/>
        </w:rPr>
        <w:t xml:space="preserve"> </w:t>
      </w:r>
      <w:r>
        <w:rPr>
          <w:w w:val="105"/>
        </w:rPr>
        <w:t>spectrometer</w:t>
      </w:r>
      <w:r>
        <w:rPr>
          <w:spacing w:val="53"/>
          <w:w w:val="105"/>
        </w:rPr>
        <w:t xml:space="preserve"> </w:t>
      </w:r>
      <w:r>
        <w:rPr>
          <w:w w:val="105"/>
        </w:rPr>
        <w:t>to</w:t>
      </w:r>
      <w:r>
        <w:rPr>
          <w:spacing w:val="32"/>
          <w:w w:val="99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w w:val="105"/>
        </w:rPr>
        <w:t>SXRs.</w:t>
      </w:r>
      <w:r>
        <w:rPr>
          <w:spacing w:val="43"/>
          <w:w w:val="105"/>
        </w:rPr>
        <w:t xml:space="preserve"> </w:t>
      </w:r>
      <w:r>
        <w:rPr>
          <w:w w:val="105"/>
        </w:rPr>
        <w:t>It</w:t>
      </w:r>
      <w:r>
        <w:rPr>
          <w:spacing w:val="16"/>
          <w:w w:val="105"/>
        </w:rPr>
        <w:t xml:space="preserve"> </w:t>
      </w:r>
      <w:r>
        <w:rPr>
          <w:w w:val="105"/>
        </w:rPr>
        <w:t>will</w:t>
      </w:r>
      <w:r>
        <w:rPr>
          <w:spacing w:val="18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described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Chapter</w:t>
      </w:r>
      <w:r>
        <w:rPr>
          <w:spacing w:val="16"/>
          <w:w w:val="105"/>
        </w:rPr>
        <w:t xml:space="preserve"> </w:t>
      </w:r>
      <w:r>
        <w:rPr>
          <w:w w:val="105"/>
        </w:rPr>
        <w:t>6.</w:t>
      </w:r>
    </w:p>
    <w:p w14:paraId="1DE4A7B1" w14:textId="77777777" w:rsidR="00D36D19" w:rsidRDefault="00D36D19">
      <w:pPr>
        <w:spacing w:line="455" w:lineRule="auto"/>
        <w:jc w:val="both"/>
        <w:sectPr w:rsidR="00D36D19">
          <w:headerReference w:type="default" r:id="rId44"/>
          <w:pgSz w:w="12240" w:h="15840"/>
          <w:pgMar w:top="1340" w:right="1320" w:bottom="280" w:left="1340" w:header="1132" w:footer="0" w:gutter="0"/>
          <w:pgNumType w:start="27"/>
          <w:cols w:space="720"/>
        </w:sectPr>
      </w:pPr>
    </w:p>
    <w:p w14:paraId="1DE4A7B2" w14:textId="77777777" w:rsidR="00D36D19" w:rsidRDefault="00D36D19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1DE4A7B3" w14:textId="77777777" w:rsidR="00D36D19" w:rsidRDefault="004377DE">
      <w:pPr>
        <w:pStyle w:val="BodyText"/>
        <w:spacing w:before="58" w:line="455" w:lineRule="auto"/>
        <w:ind w:left="100" w:right="118" w:firstLine="576"/>
        <w:jc w:val="both"/>
      </w:pPr>
      <w:bookmarkStart w:id="116" w:name="Spectral_Imagers"/>
      <w:bookmarkEnd w:id="116"/>
      <w:r>
        <w:rPr>
          <w:w w:val="105"/>
        </w:rPr>
        <w:t>Also</w:t>
      </w:r>
      <w:r>
        <w:rPr>
          <w:spacing w:val="29"/>
          <w:w w:val="105"/>
        </w:rPr>
        <w:t xml:space="preserve"> </w:t>
      </w:r>
      <w:r>
        <w:rPr>
          <w:w w:val="105"/>
        </w:rPr>
        <w:t>onboard</w:t>
      </w:r>
      <w:r>
        <w:rPr>
          <w:spacing w:val="30"/>
          <w:w w:val="105"/>
        </w:rPr>
        <w:t xml:space="preserve"> </w:t>
      </w:r>
      <w:r>
        <w:rPr>
          <w:w w:val="105"/>
        </w:rPr>
        <w:t>SDO</w:t>
      </w:r>
      <w:r>
        <w:rPr>
          <w:spacing w:val="30"/>
          <w:w w:val="105"/>
        </w:rPr>
        <w:t xml:space="preserve"> </w:t>
      </w:r>
      <w:r>
        <w:rPr>
          <w:w w:val="105"/>
        </w:rPr>
        <w:t>is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Atm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ic</w:t>
      </w:r>
      <w:r>
        <w:rPr>
          <w:spacing w:val="30"/>
          <w:w w:val="105"/>
        </w:rPr>
        <w:t xml:space="preserve"> </w:t>
      </w:r>
      <w:r>
        <w:rPr>
          <w:w w:val="105"/>
        </w:rPr>
        <w:t>Imaging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Asse</w:t>
      </w:r>
      <w:r>
        <w:rPr>
          <w:spacing w:val="-1"/>
          <w:w w:val="105"/>
        </w:rPr>
        <w:t>mb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30"/>
          <w:w w:val="105"/>
        </w:rPr>
        <w:t xml:space="preserve"> </w:t>
      </w:r>
      <w:r>
        <w:rPr>
          <w:w w:val="105"/>
        </w:rPr>
        <w:t>(AIA;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Lemen</w:t>
      </w:r>
      <w:proofErr w:type="spellEnd"/>
      <w:r>
        <w:rPr>
          <w:spacing w:val="30"/>
          <w:w w:val="105"/>
        </w:rPr>
        <w:t xml:space="preserve"> </w:t>
      </w:r>
      <w:r>
        <w:rPr>
          <w:w w:val="105"/>
        </w:rPr>
        <w:t>et</w:t>
      </w:r>
      <w:r>
        <w:rPr>
          <w:spacing w:val="30"/>
          <w:w w:val="105"/>
        </w:rPr>
        <w:t xml:space="preserve"> </w:t>
      </w:r>
      <w:r>
        <w:rPr>
          <w:w w:val="105"/>
        </w:rPr>
        <w:t>al.</w:t>
      </w:r>
      <w:r>
        <w:rPr>
          <w:spacing w:val="30"/>
          <w:w w:val="105"/>
        </w:rPr>
        <w:t xml:space="preserve"> </w:t>
      </w:r>
      <w:r>
        <w:rPr>
          <w:w w:val="105"/>
        </w:rPr>
        <w:t>2012).</w:t>
      </w:r>
      <w:r>
        <w:rPr>
          <w:spacing w:val="29"/>
          <w:w w:val="105"/>
        </w:rPr>
        <w:t xml:space="preserve"> </w:t>
      </w:r>
      <w:r>
        <w:rPr>
          <w:w w:val="105"/>
        </w:rPr>
        <w:t>AIA</w:t>
      </w:r>
      <w:r>
        <w:rPr>
          <w:spacing w:val="26"/>
          <w:w w:val="103"/>
        </w:rPr>
        <w:t xml:space="preserve"> </w:t>
      </w:r>
      <w:r>
        <w:rPr>
          <w:w w:val="105"/>
        </w:rPr>
        <w:t>consists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17"/>
          <w:w w:val="105"/>
        </w:rPr>
        <w:t xml:space="preserve"> </w:t>
      </w:r>
      <w:r>
        <w:rPr>
          <w:w w:val="105"/>
        </w:rPr>
        <w:t>EUV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hann</w:t>
      </w:r>
      <w:r>
        <w:rPr>
          <w:spacing w:val="-2"/>
          <w:w w:val="105"/>
        </w:rPr>
        <w:t>els</w:t>
      </w:r>
      <w:r>
        <w:rPr>
          <w:spacing w:val="17"/>
          <w:w w:val="105"/>
        </w:rPr>
        <w:t xml:space="preserve"> </w:t>
      </w:r>
      <w:r>
        <w:rPr>
          <w:w w:val="105"/>
        </w:rPr>
        <w:t>from</w:t>
      </w:r>
      <w:r>
        <w:rPr>
          <w:spacing w:val="17"/>
          <w:w w:val="105"/>
        </w:rPr>
        <w:t xml:space="preserve"> </w:t>
      </w:r>
      <w:r>
        <w:rPr>
          <w:w w:val="105"/>
        </w:rPr>
        <w:t>four</w:t>
      </w:r>
      <w:r>
        <w:rPr>
          <w:spacing w:val="17"/>
          <w:w w:val="105"/>
        </w:rPr>
        <w:t xml:space="preserve"> </w:t>
      </w:r>
      <w:r>
        <w:rPr>
          <w:w w:val="105"/>
        </w:rPr>
        <w:t>telescopes.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full</w:t>
      </w:r>
      <w:r>
        <w:rPr>
          <w:spacing w:val="17"/>
          <w:w w:val="105"/>
        </w:rPr>
        <w:t xml:space="preserve"> </w:t>
      </w:r>
      <w:r>
        <w:rPr>
          <w:w w:val="105"/>
        </w:rPr>
        <w:t>solar</w:t>
      </w:r>
      <w:r>
        <w:rPr>
          <w:spacing w:val="17"/>
          <w:w w:val="105"/>
        </w:rPr>
        <w:t xml:space="preserve"> </w:t>
      </w:r>
      <w:r>
        <w:rPr>
          <w:w w:val="105"/>
        </w:rPr>
        <w:t>disk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37"/>
          <w:w w:val="138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imaged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ont</w:t>
      </w:r>
      <w:r>
        <w:rPr>
          <w:spacing w:val="-3"/>
          <w:w w:val="105"/>
        </w:rPr>
        <w:t>o</w:t>
      </w:r>
      <w:r>
        <w:rPr>
          <w:spacing w:val="12"/>
          <w:w w:val="105"/>
        </w:rPr>
        <w:t xml:space="preserve"> </w:t>
      </w:r>
      <w:r>
        <w:rPr>
          <w:w w:val="105"/>
        </w:rPr>
        <w:t>4096</w:t>
      </w:r>
      <w:r>
        <w:rPr>
          <w:spacing w:val="11"/>
          <w:w w:val="105"/>
        </w:rPr>
        <w:t xml:space="preserve"> </w:t>
      </w:r>
      <w:r>
        <w:rPr>
          <w:w w:val="105"/>
        </w:rPr>
        <w:t>x</w:t>
      </w:r>
      <w:r>
        <w:rPr>
          <w:spacing w:val="12"/>
          <w:w w:val="105"/>
        </w:rPr>
        <w:t xml:space="preserve"> </w:t>
      </w:r>
      <w:r>
        <w:rPr>
          <w:w w:val="105"/>
        </w:rPr>
        <w:t>4096</w:t>
      </w:r>
      <w:r>
        <w:rPr>
          <w:spacing w:val="11"/>
          <w:w w:val="105"/>
        </w:rPr>
        <w:t xml:space="preserve"> </w:t>
      </w:r>
      <w:r>
        <w:rPr>
          <w:w w:val="105"/>
        </w:rPr>
        <w:t>CCDs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ry</w:t>
      </w:r>
      <w:r>
        <w:rPr>
          <w:spacing w:val="12"/>
          <w:w w:val="105"/>
        </w:rPr>
        <w:t xml:space="preserve"> </w:t>
      </w:r>
      <w:r>
        <w:rPr>
          <w:w w:val="105"/>
        </w:rPr>
        <w:t>12</w:t>
      </w:r>
      <w:r>
        <w:rPr>
          <w:spacing w:val="11"/>
          <w:w w:val="105"/>
        </w:rPr>
        <w:t xml:space="preserve"> </w:t>
      </w:r>
      <w:r>
        <w:rPr>
          <w:w w:val="105"/>
        </w:rPr>
        <w:t>seconds.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spatial</w:t>
      </w:r>
      <w:r>
        <w:rPr>
          <w:spacing w:val="11"/>
          <w:w w:val="105"/>
        </w:rPr>
        <w:t xml:space="preserve"> </w:t>
      </w:r>
      <w:r>
        <w:rPr>
          <w:w w:val="105"/>
        </w:rPr>
        <w:t>resolution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1.5</w:t>
      </w:r>
      <w:r>
        <w:rPr>
          <w:spacing w:val="11"/>
          <w:w w:val="105"/>
        </w:rPr>
        <w:t xml:space="preserve"> </w:t>
      </w:r>
      <w:proofErr w:type="spellStart"/>
      <w:r>
        <w:rPr>
          <w:w w:val="105"/>
        </w:rPr>
        <w:t>arcsec</w:t>
      </w:r>
      <w:proofErr w:type="spellEnd"/>
      <w:r>
        <w:rPr>
          <w:spacing w:val="12"/>
          <w:w w:val="105"/>
        </w:rPr>
        <w:t xml:space="preserve"> </w:t>
      </w:r>
      <w:r>
        <w:rPr>
          <w:w w:val="105"/>
        </w:rPr>
        <w:t>translates</w:t>
      </w:r>
      <w:r>
        <w:rPr>
          <w:spacing w:val="26"/>
        </w:rPr>
        <w:t xml:space="preserve"> </w:t>
      </w:r>
      <w:r>
        <w:rPr>
          <w:w w:val="105"/>
        </w:rPr>
        <w:t>to</w:t>
      </w:r>
      <w:r>
        <w:rPr>
          <w:spacing w:val="45"/>
          <w:w w:val="105"/>
        </w:rPr>
        <w:t xml:space="preserve"> </w:t>
      </w:r>
      <w:r>
        <w:rPr>
          <w:w w:val="105"/>
        </w:rPr>
        <w:t>ab</w:t>
      </w:r>
      <w:r>
        <w:rPr>
          <w:spacing w:val="1"/>
          <w:w w:val="105"/>
        </w:rPr>
        <w:t>ou</w:t>
      </w:r>
      <w:r>
        <w:rPr>
          <w:w w:val="105"/>
        </w:rPr>
        <w:t>t</w:t>
      </w:r>
      <w:r>
        <w:rPr>
          <w:spacing w:val="46"/>
          <w:w w:val="105"/>
        </w:rPr>
        <w:t xml:space="preserve"> </w:t>
      </w:r>
      <w:r>
        <w:rPr>
          <w:w w:val="105"/>
        </w:rPr>
        <w:t>1000</w:t>
      </w:r>
      <w:r>
        <w:rPr>
          <w:spacing w:val="45"/>
          <w:w w:val="105"/>
        </w:rPr>
        <w:t xml:space="preserve"> </w:t>
      </w:r>
      <w:r>
        <w:rPr>
          <w:w w:val="105"/>
        </w:rPr>
        <w:t>km</w:t>
      </w:r>
      <w:r>
        <w:rPr>
          <w:spacing w:val="46"/>
          <w:w w:val="105"/>
        </w:rPr>
        <w:t xml:space="preserve"> </w:t>
      </w:r>
      <w:r>
        <w:rPr>
          <w:w w:val="105"/>
        </w:rPr>
        <w:t>at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45"/>
          <w:w w:val="105"/>
        </w:rPr>
        <w:t xml:space="preserve"> </w:t>
      </w:r>
      <w:r>
        <w:rPr>
          <w:w w:val="105"/>
        </w:rPr>
        <w:t>sun.</w:t>
      </w:r>
      <w:r>
        <w:rPr>
          <w:spacing w:val="11"/>
          <w:w w:val="105"/>
        </w:rPr>
        <w:t xml:space="preserve"> </w:t>
      </w:r>
      <w:r>
        <w:rPr>
          <w:w w:val="105"/>
        </w:rPr>
        <w:t>AIA</w:t>
      </w:r>
      <w:r>
        <w:rPr>
          <w:spacing w:val="45"/>
          <w:w w:val="105"/>
        </w:rPr>
        <w:t xml:space="preserve"> </w:t>
      </w:r>
      <w:r>
        <w:rPr>
          <w:w w:val="105"/>
        </w:rPr>
        <w:t>uses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fil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46"/>
          <w:w w:val="105"/>
        </w:rPr>
        <w:t xml:space="preserve"> </w:t>
      </w:r>
      <w:r>
        <w:rPr>
          <w:w w:val="105"/>
        </w:rPr>
        <w:t>to</w:t>
      </w:r>
      <w:r>
        <w:rPr>
          <w:spacing w:val="46"/>
          <w:w w:val="105"/>
        </w:rPr>
        <w:t xml:space="preserve"> </w:t>
      </w:r>
      <w:r>
        <w:rPr>
          <w:w w:val="105"/>
        </w:rPr>
        <w:t>select</w:t>
      </w:r>
      <w:r>
        <w:rPr>
          <w:spacing w:val="46"/>
          <w:w w:val="105"/>
        </w:rPr>
        <w:t xml:space="preserve"> </w:t>
      </w:r>
      <w:r>
        <w:rPr>
          <w:w w:val="105"/>
        </w:rPr>
        <w:t>bandpasses,</w:t>
      </w:r>
      <w:r>
        <w:rPr>
          <w:spacing w:val="52"/>
          <w:w w:val="105"/>
        </w:rPr>
        <w:t xml:space="preserve"> </w:t>
      </w:r>
      <w:r>
        <w:rPr>
          <w:w w:val="105"/>
        </w:rPr>
        <w:t>most</w:t>
      </w:r>
      <w:r>
        <w:rPr>
          <w:spacing w:val="47"/>
          <w:w w:val="105"/>
        </w:rPr>
        <w:t xml:space="preserve"> </w:t>
      </w:r>
      <w:r>
        <w:rPr>
          <w:w w:val="105"/>
        </w:rPr>
        <w:t>of</w:t>
      </w:r>
      <w:r>
        <w:rPr>
          <w:spacing w:val="45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45"/>
          <w:w w:val="105"/>
        </w:rPr>
        <w:t xml:space="preserve"> </w:t>
      </w:r>
      <w:r>
        <w:rPr>
          <w:w w:val="105"/>
        </w:rPr>
        <w:t>are</w:t>
      </w:r>
      <w:r>
        <w:rPr>
          <w:spacing w:val="46"/>
          <w:w w:val="105"/>
        </w:rPr>
        <w:t xml:space="preserve"> </w:t>
      </w:r>
      <w:r>
        <w:rPr>
          <w:w w:val="105"/>
        </w:rPr>
        <w:t>in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99"/>
        </w:rPr>
        <w:t xml:space="preserve"> </w:t>
      </w:r>
      <w:r>
        <w:rPr>
          <w:w w:val="105"/>
        </w:rPr>
        <w:t>EUV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omp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6"/>
          <w:w w:val="105"/>
        </w:rPr>
        <w:t xml:space="preserve"> </w:t>
      </w:r>
      <w:r>
        <w:rPr>
          <w:w w:val="105"/>
        </w:rPr>
        <w:t>EVE</w:t>
      </w:r>
      <w:r>
        <w:rPr>
          <w:spacing w:val="36"/>
          <w:w w:val="105"/>
        </w:rPr>
        <w:t xml:space="preserve"> </w:t>
      </w:r>
      <w:r>
        <w:rPr>
          <w:w w:val="105"/>
        </w:rPr>
        <w:t>data.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filters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36"/>
          <w:w w:val="105"/>
        </w:rPr>
        <w:t xml:space="preserve"> </w:t>
      </w:r>
      <w:r>
        <w:rPr>
          <w:w w:val="105"/>
        </w:rPr>
        <w:t>bandpasses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that</w:t>
      </w:r>
      <w:r>
        <w:rPr>
          <w:spacing w:val="36"/>
          <w:w w:val="105"/>
        </w:rPr>
        <w:t xml:space="preserve"> </w:t>
      </w:r>
      <w:r>
        <w:rPr>
          <w:w w:val="105"/>
        </w:rPr>
        <w:t>are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ral</w:t>
      </w:r>
      <w:r>
        <w:rPr>
          <w:spacing w:val="36"/>
          <w:w w:val="105"/>
        </w:rPr>
        <w:t xml:space="preserve"> </w:t>
      </w:r>
      <w:r>
        <w:rPr>
          <w:w w:val="105"/>
        </w:rPr>
        <w:t>nanometers</w:t>
      </w:r>
      <w:r>
        <w:rPr>
          <w:spacing w:val="36"/>
          <w:w w:val="105"/>
        </w:rPr>
        <w:t xml:space="preserve"> </w:t>
      </w:r>
      <w:r>
        <w:rPr>
          <w:w w:val="105"/>
        </w:rPr>
        <w:t>wide,</w:t>
      </w:r>
      <w:r>
        <w:rPr>
          <w:spacing w:val="28"/>
          <w:w w:val="109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39"/>
          <w:w w:val="105"/>
        </w:rPr>
        <w:t xml:space="preserve"> </w:t>
      </w:r>
      <w:r>
        <w:rPr>
          <w:w w:val="105"/>
        </w:rPr>
        <w:t>results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39"/>
          <w:w w:val="105"/>
        </w:rPr>
        <w:t xml:space="preserve"> </w:t>
      </w:r>
      <w:r>
        <w:rPr>
          <w:w w:val="105"/>
        </w:rPr>
        <w:t>spectral</w:t>
      </w:r>
      <w:r>
        <w:rPr>
          <w:spacing w:val="39"/>
          <w:w w:val="105"/>
        </w:rPr>
        <w:t xml:space="preserve"> </w:t>
      </w:r>
      <w:r>
        <w:rPr>
          <w:w w:val="105"/>
        </w:rPr>
        <w:t>line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nd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g.</w:t>
      </w:r>
      <w:r>
        <w:rPr>
          <w:w w:val="105"/>
        </w:rPr>
        <w:t xml:space="preserve"> </w:t>
      </w:r>
      <w:r>
        <w:rPr>
          <w:spacing w:val="50"/>
          <w:w w:val="105"/>
        </w:rPr>
        <w:t xml:space="preserve"> </w:t>
      </w:r>
      <w:r>
        <w:rPr>
          <w:w w:val="105"/>
        </w:rPr>
        <w:t>Spectral-line</w:t>
      </w:r>
      <w:r>
        <w:rPr>
          <w:spacing w:val="39"/>
          <w:w w:val="105"/>
        </w:rPr>
        <w:t xml:space="preserve"> </w:t>
      </w:r>
      <w:r>
        <w:rPr>
          <w:w w:val="105"/>
        </w:rPr>
        <w:t>blends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39"/>
          <w:w w:val="105"/>
        </w:rPr>
        <w:t xml:space="preserve"> </w:t>
      </w:r>
      <w:r>
        <w:rPr>
          <w:w w:val="105"/>
        </w:rPr>
        <w:t>this</w:t>
      </w:r>
      <w:r>
        <w:rPr>
          <w:spacing w:val="39"/>
          <w:w w:val="105"/>
        </w:rPr>
        <w:t xml:space="preserve"> </w:t>
      </w:r>
      <w:r>
        <w:rPr>
          <w:w w:val="105"/>
        </w:rPr>
        <w:t>case</w:t>
      </w:r>
      <w:r>
        <w:rPr>
          <w:spacing w:val="39"/>
          <w:w w:val="105"/>
        </w:rPr>
        <w:t xml:space="preserve"> </w:t>
      </w:r>
      <w:r>
        <w:rPr>
          <w:w w:val="105"/>
        </w:rPr>
        <w:t>result</w:t>
      </w:r>
      <w:r>
        <w:rPr>
          <w:spacing w:val="40"/>
          <w:w w:val="105"/>
        </w:rPr>
        <w:t xml:space="preserve"> </w:t>
      </w:r>
      <w:r>
        <w:rPr>
          <w:w w:val="105"/>
        </w:rPr>
        <w:t>in</w:t>
      </w:r>
      <w:r>
        <w:rPr>
          <w:spacing w:val="39"/>
          <w:w w:val="105"/>
        </w:rPr>
        <w:t xml:space="preserve"> </w:t>
      </w:r>
      <w:r>
        <w:rPr>
          <w:w w:val="105"/>
        </w:rPr>
        <w:t>degeneracy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</w:p>
    <w:p w14:paraId="1DE4A7B4" w14:textId="77777777" w:rsidR="00D36D19" w:rsidRDefault="004377DE">
      <w:pPr>
        <w:pStyle w:val="BodyText"/>
        <w:spacing w:line="261" w:lineRule="exact"/>
        <w:ind w:left="100"/>
        <w:jc w:val="both"/>
      </w:pPr>
      <w:r>
        <w:rPr>
          <w:w w:val="110"/>
        </w:rPr>
        <w:t>tem</w:t>
      </w:r>
      <w:r>
        <w:rPr>
          <w:spacing w:val="6"/>
          <w:w w:val="110"/>
        </w:rPr>
        <w:t>p</w:t>
      </w:r>
      <w:r>
        <w:rPr>
          <w:w w:val="110"/>
        </w:rPr>
        <w:t>erature</w:t>
      </w:r>
      <w:r>
        <w:rPr>
          <w:spacing w:val="-5"/>
          <w:w w:val="110"/>
        </w:rPr>
        <w:t xml:space="preserve"> </w:t>
      </w:r>
      <w:r>
        <w:rPr>
          <w:w w:val="110"/>
        </w:rPr>
        <w:t>space.</w:t>
      </w:r>
      <w:r>
        <w:rPr>
          <w:spacing w:val="15"/>
          <w:w w:val="110"/>
        </w:rPr>
        <w:t xml:space="preserve"> </w:t>
      </w:r>
      <w:r>
        <w:rPr>
          <w:spacing w:val="-18"/>
          <w:w w:val="110"/>
        </w:rPr>
        <w:t>F</w:t>
      </w:r>
      <w:r>
        <w:rPr>
          <w:w w:val="110"/>
        </w:rPr>
        <w:t>or</w:t>
      </w:r>
      <w:r>
        <w:rPr>
          <w:spacing w:val="-5"/>
          <w:w w:val="110"/>
        </w:rPr>
        <w:t xml:space="preserve"> </w:t>
      </w:r>
      <w:r>
        <w:rPr>
          <w:w w:val="110"/>
        </w:rPr>
        <w:t>example,</w:t>
      </w:r>
      <w:r>
        <w:rPr>
          <w:spacing w:val="-4"/>
          <w:w w:val="110"/>
        </w:rPr>
        <w:t xml:space="preserve"> </w:t>
      </w:r>
      <w:r>
        <w:rPr>
          <w:w w:val="110"/>
        </w:rPr>
        <w:t>if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5"/>
          <w:w w:val="110"/>
        </w:rPr>
        <w:t xml:space="preserve"> </w:t>
      </w:r>
      <w:r>
        <w:rPr>
          <w:w w:val="110"/>
        </w:rPr>
        <w:t>pixel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171</w:t>
      </w:r>
      <w:r>
        <w:rPr>
          <w:spacing w:val="-5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bandpass</w:t>
      </w:r>
      <w:r>
        <w:rPr>
          <w:spacing w:val="-5"/>
          <w:w w:val="110"/>
        </w:rPr>
        <w:t xml:space="preserve"> </w:t>
      </w:r>
      <w:r>
        <w:rPr>
          <w:spacing w:val="6"/>
          <w:w w:val="110"/>
        </w:rPr>
        <w:t>b</w:t>
      </w:r>
      <w:r>
        <w:rPr>
          <w:w w:val="110"/>
        </w:rPr>
        <w:t>ecomes</w:t>
      </w:r>
      <w:r>
        <w:rPr>
          <w:spacing w:val="-5"/>
          <w:w w:val="110"/>
        </w:rPr>
        <w:t xml:space="preserve"> </w:t>
      </w:r>
      <w:r>
        <w:rPr>
          <w:w w:val="110"/>
        </w:rPr>
        <w:t>brig</w:t>
      </w:r>
      <w:r>
        <w:rPr>
          <w:spacing w:val="-7"/>
          <w:w w:val="110"/>
        </w:rPr>
        <w:t>h</w:t>
      </w:r>
      <w:r>
        <w:rPr>
          <w:w w:val="110"/>
        </w:rPr>
        <w:t>t,</w:t>
      </w:r>
      <w:r>
        <w:rPr>
          <w:spacing w:val="-4"/>
          <w:w w:val="110"/>
        </w:rPr>
        <w:t xml:space="preserve"> </w:t>
      </w:r>
      <w:r>
        <w:rPr>
          <w:w w:val="110"/>
        </w:rPr>
        <w:t>it</w:t>
      </w:r>
      <w:r>
        <w:rPr>
          <w:spacing w:val="-5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w w:val="110"/>
        </w:rPr>
        <w:t>not</w:t>
      </w:r>
      <w:r>
        <w:rPr>
          <w:spacing w:val="-5"/>
          <w:w w:val="110"/>
        </w:rPr>
        <w:t xml:space="preserve"> </w:t>
      </w:r>
      <w:r>
        <w:rPr>
          <w:w w:val="110"/>
        </w:rPr>
        <w:t>kn</w:t>
      </w:r>
      <w:r>
        <w:rPr>
          <w:spacing w:val="-8"/>
          <w:w w:val="110"/>
        </w:rPr>
        <w:t>o</w:t>
      </w:r>
      <w:r>
        <w:rPr>
          <w:w w:val="110"/>
        </w:rPr>
        <w:t>wn</w:t>
      </w:r>
    </w:p>
    <w:p w14:paraId="6F73CA71" w14:textId="328D3345" w:rsidR="00CE6DF1" w:rsidRDefault="004377DE" w:rsidP="00CE6DF1">
      <w:pPr>
        <w:pStyle w:val="BodyText"/>
        <w:spacing w:before="189" w:line="480" w:lineRule="exact"/>
        <w:ind w:left="100" w:right="117" w:firstLine="576"/>
        <w:jc w:val="both"/>
      </w:pPr>
      <w:r>
        <w:rPr>
          <w:w w:val="110"/>
        </w:rPr>
        <w:t>if</w:t>
      </w:r>
      <w:r>
        <w:rPr>
          <w:spacing w:val="16"/>
          <w:w w:val="110"/>
        </w:rPr>
        <w:t xml:space="preserve"> </w:t>
      </w:r>
      <w:r>
        <w:rPr>
          <w:w w:val="110"/>
        </w:rPr>
        <w:t>that</w:t>
      </w:r>
      <w:r>
        <w:rPr>
          <w:spacing w:val="16"/>
          <w:w w:val="110"/>
        </w:rPr>
        <w:t xml:space="preserve"> </w:t>
      </w:r>
      <w:r>
        <w:rPr>
          <w:w w:val="110"/>
        </w:rPr>
        <w:t>is</w:t>
      </w:r>
      <w:r>
        <w:rPr>
          <w:spacing w:val="16"/>
          <w:w w:val="110"/>
        </w:rPr>
        <w:t xml:space="preserve"> </w:t>
      </w:r>
      <w:r>
        <w:rPr>
          <w:w w:val="110"/>
        </w:rPr>
        <w:t>due</w:t>
      </w:r>
      <w:r>
        <w:rPr>
          <w:spacing w:val="16"/>
          <w:w w:val="110"/>
        </w:rPr>
        <w:t xml:space="preserve"> </w:t>
      </w:r>
      <w:r>
        <w:rPr>
          <w:w w:val="110"/>
        </w:rPr>
        <w:t>to</w:t>
      </w:r>
      <w:r>
        <w:rPr>
          <w:spacing w:val="16"/>
          <w:w w:val="110"/>
        </w:rPr>
        <w:t xml:space="preserve"> </w:t>
      </w:r>
      <w:r>
        <w:rPr>
          <w:w w:val="110"/>
        </w:rPr>
        <w:t>an</w:t>
      </w:r>
      <w:r>
        <w:rPr>
          <w:spacing w:val="16"/>
          <w:w w:val="110"/>
        </w:rPr>
        <w:t xml:space="preserve"> </w:t>
      </w:r>
      <w:r>
        <w:rPr>
          <w:w w:val="110"/>
        </w:rPr>
        <w:t>enhanceme</w:t>
      </w:r>
      <w:r>
        <w:rPr>
          <w:spacing w:val="-6"/>
          <w:w w:val="110"/>
        </w:rPr>
        <w:t>n</w:t>
      </w:r>
      <w:r>
        <w:rPr>
          <w:w w:val="110"/>
        </w:rPr>
        <w:t>t</w:t>
      </w:r>
      <w:r>
        <w:rPr>
          <w:spacing w:val="18"/>
          <w:w w:val="110"/>
        </w:rPr>
        <w:t xml:space="preserve"> </w:t>
      </w:r>
      <w:r>
        <w:rPr>
          <w:w w:val="110"/>
        </w:rPr>
        <w:t>in</w:t>
      </w:r>
      <w:r>
        <w:rPr>
          <w:spacing w:val="16"/>
          <w:w w:val="110"/>
        </w:rPr>
        <w:t xml:space="preserve"> </w:t>
      </w:r>
      <w:r>
        <w:rPr>
          <w:spacing w:val="-18"/>
          <w:w w:val="110"/>
        </w:rPr>
        <w:t>F</w:t>
      </w:r>
      <w:r>
        <w:rPr>
          <w:w w:val="110"/>
        </w:rPr>
        <w:t>e</w:t>
      </w:r>
      <w:r>
        <w:rPr>
          <w:spacing w:val="16"/>
          <w:w w:val="110"/>
        </w:rPr>
        <w:t xml:space="preserve"> </w:t>
      </w:r>
      <w:r>
        <w:rPr>
          <w:w w:val="110"/>
        </w:rPr>
        <w:t>IX</w:t>
      </w:r>
      <w:r>
        <w:rPr>
          <w:spacing w:val="16"/>
          <w:w w:val="110"/>
        </w:rPr>
        <w:t xml:space="preserve"> </w:t>
      </w:r>
      <w:r>
        <w:rPr>
          <w:w w:val="110"/>
        </w:rPr>
        <w:t>or</w:t>
      </w:r>
      <w:r>
        <w:rPr>
          <w:spacing w:val="16"/>
          <w:w w:val="110"/>
        </w:rPr>
        <w:t xml:space="preserve"> </w:t>
      </w:r>
      <w:r>
        <w:rPr>
          <w:spacing w:val="-18"/>
          <w:w w:val="110"/>
        </w:rPr>
        <w:t>F</w:t>
      </w:r>
      <w:r>
        <w:rPr>
          <w:w w:val="110"/>
        </w:rPr>
        <w:t>e</w:t>
      </w:r>
      <w:r>
        <w:rPr>
          <w:spacing w:val="16"/>
          <w:w w:val="110"/>
        </w:rPr>
        <w:t xml:space="preserve"> </w:t>
      </w:r>
      <w:r>
        <w:rPr>
          <w:w w:val="110"/>
        </w:rPr>
        <w:t>X.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  <w:r>
        <w:rPr>
          <w:spacing w:val="17"/>
          <w:w w:val="110"/>
        </w:rPr>
        <w:t xml:space="preserve"> </w:t>
      </w:r>
      <w:r>
        <w:rPr>
          <w:w w:val="110"/>
        </w:rPr>
        <w:t>sharpness</w:t>
      </w:r>
      <w:r>
        <w:rPr>
          <w:spacing w:val="16"/>
          <w:w w:val="110"/>
        </w:rPr>
        <w:t xml:space="preserve"> </w:t>
      </w:r>
      <w:r>
        <w:rPr>
          <w:w w:val="110"/>
        </w:rPr>
        <w:t>of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171</w:t>
      </w:r>
      <w:r>
        <w:rPr>
          <w:spacing w:val="16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</w:t>
      </w:r>
      <w:r>
        <w:rPr>
          <w:spacing w:val="16"/>
          <w:w w:val="110"/>
        </w:rPr>
        <w:t xml:space="preserve"> </w:t>
      </w:r>
      <w:r>
        <w:rPr>
          <w:w w:val="110"/>
        </w:rPr>
        <w:t>band</w:t>
      </w:r>
      <w:r>
        <w:rPr>
          <w:spacing w:val="-1"/>
          <w:w w:val="110"/>
        </w:rPr>
        <w:t>p</w:t>
      </w:r>
      <w:r>
        <w:rPr>
          <w:w w:val="110"/>
        </w:rPr>
        <w:t>ass</w:t>
      </w:r>
      <w:r>
        <w:rPr>
          <w:spacing w:val="17"/>
          <w:w w:val="110"/>
        </w:rPr>
        <w:t xml:space="preserve"> </w:t>
      </w:r>
      <w:r>
        <w:rPr>
          <w:w w:val="110"/>
        </w:rPr>
        <w:t>helps</w:t>
      </w:r>
      <w:r>
        <w:t xml:space="preserve"> </w:t>
      </w:r>
      <w:r>
        <w:rPr>
          <w:w w:val="110"/>
        </w:rPr>
        <w:t>mitigate</w:t>
      </w:r>
      <w:r>
        <w:rPr>
          <w:spacing w:val="-14"/>
          <w:w w:val="110"/>
        </w:rPr>
        <w:t xml:space="preserve"> </w:t>
      </w:r>
      <w:r>
        <w:rPr>
          <w:w w:val="110"/>
        </w:rPr>
        <w:t>this</w:t>
      </w:r>
      <w:r>
        <w:rPr>
          <w:spacing w:val="-14"/>
          <w:w w:val="110"/>
        </w:rPr>
        <w:t xml:space="preserve"> </w:t>
      </w:r>
      <w:r>
        <w:rPr>
          <w:w w:val="110"/>
        </w:rPr>
        <w:t>issue,</w:t>
      </w:r>
      <w:r>
        <w:rPr>
          <w:spacing w:val="-13"/>
          <w:w w:val="110"/>
        </w:rPr>
        <w:t xml:space="preserve"> </w:t>
      </w:r>
      <w:r>
        <w:rPr>
          <w:w w:val="110"/>
        </w:rPr>
        <w:t>but</w:t>
      </w:r>
      <w:r>
        <w:rPr>
          <w:spacing w:val="-13"/>
          <w:w w:val="110"/>
        </w:rPr>
        <w:t xml:space="preserve"> </w:t>
      </w:r>
      <w:r>
        <w:rPr>
          <w:w w:val="110"/>
        </w:rPr>
        <w:t>as</w:t>
      </w:r>
      <w:r>
        <w:rPr>
          <w:spacing w:val="-14"/>
          <w:w w:val="110"/>
        </w:rPr>
        <w:t xml:space="preserve"> </w:t>
      </w:r>
      <w:r>
        <w:rPr>
          <w:w w:val="110"/>
        </w:rPr>
        <w:t>can</w:t>
      </w:r>
      <w:r>
        <w:rPr>
          <w:spacing w:val="-14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13"/>
          <w:w w:val="110"/>
        </w:rPr>
        <w:t xml:space="preserve"> </w:t>
      </w:r>
      <w:r>
        <w:rPr>
          <w:w w:val="110"/>
        </w:rPr>
        <w:t>seen</w:t>
      </w:r>
      <w:r>
        <w:rPr>
          <w:spacing w:val="-14"/>
          <w:w w:val="110"/>
        </w:rPr>
        <w:t xml:space="preserve"> </w:t>
      </w:r>
      <w:r>
        <w:rPr>
          <w:w w:val="110"/>
        </w:rPr>
        <w:t>in</w:t>
      </w:r>
      <w:r>
        <w:rPr>
          <w:spacing w:val="-14"/>
          <w:w w:val="110"/>
        </w:rPr>
        <w:t xml:space="preserve"> </w:t>
      </w:r>
      <w:r>
        <w:rPr>
          <w:w w:val="110"/>
        </w:rPr>
        <w:t>Figure</w:t>
      </w:r>
      <w:r>
        <w:rPr>
          <w:spacing w:val="-13"/>
          <w:w w:val="110"/>
        </w:rPr>
        <w:t xml:space="preserve"> </w:t>
      </w:r>
      <w:r>
        <w:rPr>
          <w:w w:val="110"/>
        </w:rPr>
        <w:t>2.16,</w:t>
      </w:r>
      <w:r>
        <w:rPr>
          <w:spacing w:val="-13"/>
          <w:w w:val="110"/>
        </w:rPr>
        <w:t xml:space="preserve"> </w:t>
      </w:r>
      <w:r>
        <w:rPr>
          <w:w w:val="110"/>
        </w:rPr>
        <w:t>some</w:t>
      </w:r>
      <w:r>
        <w:rPr>
          <w:spacing w:val="-14"/>
          <w:w w:val="110"/>
        </w:rPr>
        <w:t xml:space="preserve"> </w:t>
      </w:r>
      <w:r>
        <w:rPr>
          <w:w w:val="110"/>
        </w:rPr>
        <w:t>of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bandpasses</w:t>
      </w:r>
      <w:r>
        <w:rPr>
          <w:spacing w:val="-14"/>
          <w:w w:val="110"/>
        </w:rPr>
        <w:t xml:space="preserve"> </w:t>
      </w:r>
      <w:r>
        <w:rPr>
          <w:spacing w:val="-4"/>
          <w:w w:val="110"/>
        </w:rPr>
        <w:t>cove</w:t>
      </w:r>
      <w:r>
        <w:rPr>
          <w:spacing w:val="-3"/>
          <w:w w:val="110"/>
        </w:rPr>
        <w:t>r</w:t>
      </w:r>
      <w:r>
        <w:rPr>
          <w:spacing w:val="-14"/>
          <w:w w:val="110"/>
        </w:rPr>
        <w:t xml:space="preserve"> </w:t>
      </w:r>
      <w:r>
        <w:rPr>
          <w:w w:val="110"/>
        </w:rPr>
        <w:t>a</w:t>
      </w:r>
      <w:r>
        <w:rPr>
          <w:spacing w:val="-13"/>
          <w:w w:val="110"/>
        </w:rPr>
        <w:t xml:space="preserve"> </w:t>
      </w:r>
      <w:r>
        <w:rPr>
          <w:w w:val="110"/>
        </w:rPr>
        <w:t>wide</w:t>
      </w:r>
      <w:r>
        <w:rPr>
          <w:spacing w:val="-14"/>
          <w:w w:val="110"/>
        </w:rPr>
        <w:t xml:space="preserve"> </w:t>
      </w:r>
      <w:r>
        <w:rPr>
          <w:w w:val="110"/>
        </w:rPr>
        <w:t>range</w:t>
      </w:r>
      <w:r>
        <w:rPr>
          <w:spacing w:val="-14"/>
          <w:w w:val="110"/>
        </w:rPr>
        <w:t xml:space="preserve"> </w:t>
      </w:r>
      <w:r>
        <w:rPr>
          <w:w w:val="110"/>
        </w:rPr>
        <w:t>of</w:t>
      </w:r>
      <w:r>
        <w:rPr>
          <w:spacing w:val="22"/>
          <w:w w:val="95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vele</w:t>
      </w:r>
      <w:r>
        <w:rPr>
          <w:spacing w:val="-2"/>
          <w:w w:val="110"/>
        </w:rPr>
        <w:t>ngth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-10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-10"/>
          <w:w w:val="110"/>
        </w:rPr>
        <w:t xml:space="preserve"> </w:t>
      </w:r>
      <w:r>
        <w:rPr>
          <w:w w:val="110"/>
        </w:rPr>
        <w:t>can</w:t>
      </w:r>
      <w:r>
        <w:rPr>
          <w:spacing w:val="-10"/>
          <w:w w:val="110"/>
        </w:rPr>
        <w:t xml:space="preserve"> </w:t>
      </w:r>
      <w:r>
        <w:rPr>
          <w:spacing w:val="-3"/>
          <w:w w:val="110"/>
        </w:rPr>
        <w:t>make</w:t>
      </w:r>
      <w:r>
        <w:rPr>
          <w:spacing w:val="-10"/>
          <w:w w:val="110"/>
        </w:rPr>
        <w:t xml:space="preserve"> </w:t>
      </w:r>
      <w:r>
        <w:rPr>
          <w:w w:val="110"/>
        </w:rPr>
        <w:t>temperature</w:t>
      </w:r>
      <w:r>
        <w:rPr>
          <w:spacing w:val="-10"/>
          <w:w w:val="110"/>
        </w:rPr>
        <w:t xml:space="preserve"> </w:t>
      </w:r>
      <w:r>
        <w:rPr>
          <w:w w:val="110"/>
        </w:rPr>
        <w:t>diagnostics</w:t>
      </w:r>
      <w:r>
        <w:rPr>
          <w:spacing w:val="-9"/>
          <w:w w:val="110"/>
        </w:rPr>
        <w:t xml:space="preserve"> </w:t>
      </w:r>
      <w:r>
        <w:rPr>
          <w:w w:val="110"/>
        </w:rPr>
        <w:t>di</w:t>
      </w:r>
      <w:r>
        <w:rPr>
          <w:rFonts w:ascii="Apple Symbols" w:hAnsi="Apple Symbols"/>
          <w:w w:val="110"/>
        </w:rPr>
        <w:t>ffi</w:t>
      </w:r>
      <w:r>
        <w:rPr>
          <w:w w:val="110"/>
        </w:rPr>
        <w:t>cult.</w:t>
      </w:r>
      <w:r>
        <w:rPr>
          <w:spacing w:val="7"/>
          <w:w w:val="110"/>
        </w:rPr>
        <w:t xml:space="preserve"> </w:t>
      </w:r>
      <w:r>
        <w:rPr>
          <w:spacing w:val="-4"/>
          <w:w w:val="110"/>
        </w:rPr>
        <w:t>F</w:t>
      </w:r>
      <w:r>
        <w:rPr>
          <w:spacing w:val="-5"/>
          <w:w w:val="110"/>
        </w:rPr>
        <w:t>or</w:t>
      </w:r>
      <w:r>
        <w:rPr>
          <w:spacing w:val="-4"/>
          <w:w w:val="110"/>
        </w:rPr>
        <w:t>tunat</w:t>
      </w:r>
      <w:r>
        <w:rPr>
          <w:spacing w:val="-5"/>
          <w:w w:val="110"/>
        </w:rPr>
        <w:t>ely,</w:t>
      </w:r>
      <w:r>
        <w:rPr>
          <w:spacing w:val="-10"/>
          <w:w w:val="110"/>
        </w:rPr>
        <w:t xml:space="preserve"> </w:t>
      </w:r>
      <w:r>
        <w:rPr>
          <w:w w:val="110"/>
        </w:rPr>
        <w:t>analyses</w:t>
      </w:r>
      <w:r>
        <w:rPr>
          <w:spacing w:val="-9"/>
          <w:w w:val="110"/>
        </w:rPr>
        <w:t xml:space="preserve"> </w:t>
      </w:r>
      <w:r>
        <w:rPr>
          <w:w w:val="110"/>
        </w:rPr>
        <w:t>can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leve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age</w:t>
      </w:r>
      <w:r>
        <w:rPr>
          <w:spacing w:val="57"/>
          <w:w w:val="103"/>
        </w:rPr>
        <w:t xml:space="preserve"> </w:t>
      </w:r>
      <w:r>
        <w:rPr>
          <w:w w:val="110"/>
        </w:rPr>
        <w:t>AIA</w:t>
      </w:r>
      <w:r>
        <w:rPr>
          <w:spacing w:val="-6"/>
          <w:w w:val="110"/>
        </w:rPr>
        <w:t xml:space="preserve"> </w:t>
      </w:r>
      <w:r>
        <w:rPr>
          <w:spacing w:val="-1"/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EVE</w:t>
      </w:r>
      <w:r>
        <w:rPr>
          <w:spacing w:val="-5"/>
          <w:w w:val="110"/>
        </w:rPr>
        <w:t xml:space="preserve"> </w:t>
      </w:r>
      <w:r>
        <w:rPr>
          <w:w w:val="110"/>
        </w:rPr>
        <w:t>data</w:t>
      </w:r>
      <w:r>
        <w:rPr>
          <w:spacing w:val="-6"/>
          <w:w w:val="110"/>
        </w:rPr>
        <w:t xml:space="preserve"> </w:t>
      </w:r>
      <w:r>
        <w:rPr>
          <w:w w:val="110"/>
        </w:rPr>
        <w:t>together</w:t>
      </w:r>
      <w:r>
        <w:rPr>
          <w:spacing w:val="-5"/>
          <w:w w:val="110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w w:val="110"/>
        </w:rPr>
        <w:t>gain</w:t>
      </w:r>
      <w:r>
        <w:rPr>
          <w:spacing w:val="-5"/>
          <w:w w:val="110"/>
        </w:rPr>
        <w:t xml:space="preserve"> </w:t>
      </w:r>
      <w:r>
        <w:rPr>
          <w:w w:val="110"/>
        </w:rPr>
        <w:t>an</w:t>
      </w:r>
      <w:r>
        <w:rPr>
          <w:spacing w:val="-6"/>
          <w:w w:val="110"/>
        </w:rPr>
        <w:t xml:space="preserve"> </w:t>
      </w:r>
      <w:r>
        <w:rPr>
          <w:spacing w:val="-3"/>
          <w:w w:val="110"/>
        </w:rPr>
        <w:t>im</w:t>
      </w:r>
      <w:r>
        <w:rPr>
          <w:spacing w:val="-2"/>
          <w:w w:val="110"/>
        </w:rPr>
        <w:t>pr</w:t>
      </w:r>
      <w:r>
        <w:rPr>
          <w:spacing w:val="-3"/>
          <w:w w:val="110"/>
        </w:rPr>
        <w:t>ove</w:t>
      </w:r>
      <w:r>
        <w:rPr>
          <w:spacing w:val="-2"/>
          <w:w w:val="110"/>
        </w:rPr>
        <w:t>d</w:t>
      </w:r>
      <w:r>
        <w:rPr>
          <w:spacing w:val="-5"/>
          <w:w w:val="110"/>
        </w:rPr>
        <w:t xml:space="preserve"> </w:t>
      </w:r>
      <w:r>
        <w:rPr>
          <w:w w:val="110"/>
        </w:rPr>
        <w:t>understanding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solar</w:t>
      </w:r>
      <w:r>
        <w:rPr>
          <w:spacing w:val="-6"/>
          <w:w w:val="110"/>
        </w:rPr>
        <w:t xml:space="preserve"> </w:t>
      </w:r>
      <w:r>
        <w:rPr>
          <w:w w:val="110"/>
        </w:rPr>
        <w:t>plasma</w:t>
      </w:r>
      <w:r>
        <w:rPr>
          <w:spacing w:val="-5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terms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space,</w:t>
      </w:r>
      <w:r>
        <w:rPr>
          <w:spacing w:val="25"/>
          <w:w w:val="109"/>
        </w:rPr>
        <w:t xml:space="preserve"> </w:t>
      </w:r>
      <w:r>
        <w:rPr>
          <w:w w:val="110"/>
        </w:rPr>
        <w:t>time,</w:t>
      </w:r>
      <w:r>
        <w:rPr>
          <w:spacing w:val="9"/>
          <w:w w:val="110"/>
        </w:rPr>
        <w:t xml:space="preserve"> </w:t>
      </w:r>
      <w:r>
        <w:rPr>
          <w:w w:val="110"/>
        </w:rPr>
        <w:t>and</w:t>
      </w:r>
      <w:r>
        <w:rPr>
          <w:spacing w:val="10"/>
          <w:w w:val="110"/>
        </w:rPr>
        <w:t xml:space="preserve"> </w:t>
      </w:r>
      <w:r>
        <w:rPr>
          <w:w w:val="110"/>
        </w:rPr>
        <w:t>temperature.</w:t>
      </w:r>
      <w:r w:rsidR="00CE6DF1">
        <w:rPr>
          <w:w w:val="110"/>
        </w:rPr>
        <w:t xml:space="preserve"> </w:t>
      </w:r>
      <w:r w:rsidR="00CE6DF1">
        <w:rPr>
          <w:w w:val="105"/>
        </w:rPr>
        <w:t xml:space="preserve">The image </w:t>
      </w:r>
      <w:r w:rsidR="00004724">
        <w:rPr>
          <w:w w:val="105"/>
        </w:rPr>
        <w:t>co</w:t>
      </w:r>
      <w:r w:rsidR="00CE6DF1">
        <w:rPr>
          <w:w w:val="105"/>
        </w:rPr>
        <w:t>ronal dimming data used in this dissertation are from the AIA instrument.</w:t>
      </w:r>
    </w:p>
    <w:p w14:paraId="1DE4A7B5" w14:textId="3C038E38" w:rsidR="00D36D19" w:rsidRDefault="00D36D19">
      <w:pPr>
        <w:pStyle w:val="BodyText"/>
        <w:spacing w:before="187" w:line="444" w:lineRule="auto"/>
        <w:ind w:left="100" w:right="118"/>
        <w:jc w:val="both"/>
      </w:pPr>
    </w:p>
    <w:p w14:paraId="1DE4A7B6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2"/>
          <w:szCs w:val="2"/>
        </w:rPr>
      </w:pPr>
    </w:p>
    <w:p w14:paraId="1DE4A7B7" w14:textId="77777777" w:rsidR="00D36D19" w:rsidRDefault="004377DE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1DE4A89B" wp14:editId="1DE4A89C">
            <wp:extent cx="5903880" cy="2903505"/>
            <wp:effectExtent l="0" t="0" r="0" b="0"/>
            <wp:docPr id="2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880" cy="290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A7B8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B9" w14:textId="77777777" w:rsidR="00D36D19" w:rsidRDefault="00D36D19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1DE4A7BA" w14:textId="1817DEB3" w:rsidR="00D36D19" w:rsidRDefault="004377DE">
      <w:pPr>
        <w:pStyle w:val="BodyText"/>
        <w:spacing w:line="257" w:lineRule="auto"/>
        <w:ind w:left="100" w:right="118"/>
        <w:jc w:val="both"/>
        <w:rPr>
          <w:w w:val="105"/>
        </w:rPr>
      </w:pPr>
      <w:r>
        <w:rPr>
          <w:w w:val="105"/>
        </w:rPr>
        <w:t>Figure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2.16:</w:t>
      </w:r>
      <w:r>
        <w:rPr>
          <w:spacing w:val="5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AIA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bandpas</w:t>
      </w:r>
      <w:r>
        <w:rPr>
          <w:spacing w:val="-2"/>
          <w:w w:val="105"/>
        </w:rPr>
        <w:t>ses</w:t>
      </w:r>
      <w:r>
        <w:rPr>
          <w:spacing w:val="23"/>
          <w:w w:val="105"/>
        </w:rPr>
        <w:t xml:space="preserve"> </w:t>
      </w:r>
      <w:r>
        <w:rPr>
          <w:w w:val="105"/>
        </w:rPr>
        <w:t>with</w:t>
      </w:r>
      <w:r>
        <w:rPr>
          <w:spacing w:val="23"/>
          <w:w w:val="105"/>
        </w:rPr>
        <w:t xml:space="preserve"> </w:t>
      </w:r>
      <w:r>
        <w:rPr>
          <w:w w:val="105"/>
        </w:rPr>
        <w:t>an</w:t>
      </w:r>
      <w:r>
        <w:rPr>
          <w:spacing w:val="23"/>
          <w:w w:val="105"/>
        </w:rPr>
        <w:t xml:space="preserve"> </w:t>
      </w:r>
      <w:r>
        <w:rPr>
          <w:w w:val="105"/>
        </w:rPr>
        <w:t>example</w:t>
      </w:r>
      <w:r>
        <w:rPr>
          <w:spacing w:val="24"/>
          <w:w w:val="105"/>
        </w:rPr>
        <w:t xml:space="preserve"> </w:t>
      </w:r>
      <w:r>
        <w:rPr>
          <w:w w:val="105"/>
        </w:rPr>
        <w:t>EVE</w:t>
      </w:r>
      <w:r>
        <w:rPr>
          <w:spacing w:val="23"/>
          <w:w w:val="105"/>
        </w:rPr>
        <w:t xml:space="preserve"> </w:t>
      </w:r>
      <w:r>
        <w:rPr>
          <w:w w:val="105"/>
        </w:rPr>
        <w:t>solar</w:t>
      </w:r>
      <w:r>
        <w:rPr>
          <w:spacing w:val="23"/>
          <w:w w:val="105"/>
        </w:rPr>
        <w:t xml:space="preserve"> </w:t>
      </w:r>
      <w:r>
        <w:rPr>
          <w:w w:val="105"/>
        </w:rPr>
        <w:t>spectrum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an</w:t>
      </w:r>
      <w:r>
        <w:rPr>
          <w:spacing w:val="23"/>
          <w:w w:val="105"/>
        </w:rPr>
        <w:t xml:space="preserve"> </w:t>
      </w:r>
      <w:r>
        <w:rPr>
          <w:w w:val="105"/>
        </w:rPr>
        <w:t>idea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99"/>
        </w:rPr>
        <w:t xml:space="preserve"> </w:t>
      </w:r>
      <w:r>
        <w:rPr>
          <w:spacing w:val="-1"/>
          <w:w w:val="105"/>
        </w:rPr>
        <w:t>amount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blending.</w:t>
      </w:r>
      <w:r>
        <w:rPr>
          <w:spacing w:val="39"/>
          <w:w w:val="105"/>
        </w:rPr>
        <w:t xml:space="preserve"> </w:t>
      </w:r>
      <w:r>
        <w:rPr>
          <w:w w:val="105"/>
        </w:rPr>
        <w:t>Some</w:t>
      </w:r>
      <w:r>
        <w:rPr>
          <w:spacing w:val="13"/>
          <w:w w:val="105"/>
        </w:rPr>
        <w:t xml:space="preserve"> </w:t>
      </w:r>
      <w:r>
        <w:rPr>
          <w:w w:val="105"/>
        </w:rPr>
        <w:t>emission</w:t>
      </w:r>
      <w:r>
        <w:rPr>
          <w:spacing w:val="14"/>
          <w:w w:val="105"/>
        </w:rPr>
        <w:t xml:space="preserve"> </w:t>
      </w:r>
      <w:r>
        <w:rPr>
          <w:w w:val="105"/>
        </w:rPr>
        <w:t>lines</w:t>
      </w:r>
      <w:r>
        <w:rPr>
          <w:spacing w:val="13"/>
          <w:w w:val="105"/>
        </w:rPr>
        <w:t xml:space="preserve"> </w:t>
      </w:r>
      <w:r>
        <w:rPr>
          <w:w w:val="105"/>
        </w:rPr>
        <w:t>are</w:t>
      </w:r>
      <w:r>
        <w:rPr>
          <w:spacing w:val="13"/>
          <w:w w:val="105"/>
        </w:rPr>
        <w:t xml:space="preserve"> </w:t>
      </w:r>
      <w:r>
        <w:rPr>
          <w:w w:val="105"/>
        </w:rPr>
        <w:t>labeled</w:t>
      </w:r>
      <w:r>
        <w:rPr>
          <w:spacing w:val="15"/>
          <w:w w:val="105"/>
        </w:rPr>
        <w:t xml:space="preserve"> </w:t>
      </w:r>
      <w:r>
        <w:rPr>
          <w:w w:val="105"/>
        </w:rPr>
        <w:t>with</w:t>
      </w:r>
      <w:r>
        <w:rPr>
          <w:spacing w:val="13"/>
          <w:w w:val="105"/>
        </w:rPr>
        <w:t xml:space="preserve"> </w:t>
      </w:r>
      <w:r>
        <w:rPr>
          <w:w w:val="105"/>
        </w:rPr>
        <w:t>their</w:t>
      </w:r>
      <w:r>
        <w:rPr>
          <w:spacing w:val="14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13"/>
          <w:w w:val="105"/>
        </w:rPr>
        <w:t xml:space="preserve"> </w:t>
      </w:r>
      <w:r>
        <w:rPr>
          <w:w w:val="105"/>
        </w:rPr>
        <w:t>ion.</w:t>
      </w:r>
      <w:r w:rsidR="00F42686">
        <w:rPr>
          <w:w w:val="105"/>
        </w:rPr>
        <w:t xml:space="preserve"> The cooler corona lines, such as Fe IX through Fe XII, are </w:t>
      </w:r>
      <w:r w:rsidR="00AF07F6">
        <w:rPr>
          <w:w w:val="105"/>
        </w:rPr>
        <w:t>the better ones for coronal dimming analysis.</w:t>
      </w:r>
    </w:p>
    <w:p w14:paraId="147CF035" w14:textId="77777777" w:rsidR="00AF07F6" w:rsidRDefault="00AF07F6">
      <w:pPr>
        <w:pStyle w:val="BodyText"/>
        <w:spacing w:line="257" w:lineRule="auto"/>
        <w:ind w:left="100" w:right="118"/>
        <w:jc w:val="both"/>
      </w:pPr>
    </w:p>
    <w:p w14:paraId="1DE4A7BB" w14:textId="4101E1EB" w:rsidR="00D36D19" w:rsidRDefault="00004724">
      <w:pPr>
        <w:spacing w:line="257" w:lineRule="auto"/>
        <w:jc w:val="both"/>
        <w:sectPr w:rsidR="00D36D19">
          <w:headerReference w:type="default" r:id="rId46"/>
          <w:pgSz w:w="12240" w:h="15840"/>
          <w:pgMar w:top="1920" w:right="1320" w:bottom="280" w:left="1340" w:header="1132" w:footer="0" w:gutter="0"/>
          <w:pgNumType w:start="28"/>
          <w:cols w:space="720"/>
        </w:sectPr>
      </w:pPr>
      <w:ins w:id="117" w:author="Microsoft Office User" w:date="2016-03-10T13:34:00Z">
        <w:r>
          <w:t xml:space="preserve">&lt;&lt;IT WOULD BE GOOD TO SHOW A SAMPLE OF AIA IMAGES FOR EACH OF THOSE BANDS AND TO DISCUSS </w:t>
        </w:r>
        <w:r>
          <w:lastRenderedPageBreak/>
          <w:t xml:space="preserve">WHICH ONES ARE </w:t>
        </w:r>
        <w:r w:rsidR="00F42686">
          <w:t>BETTER FOR CORONAL DIMMING.&gt;&gt;</w:t>
        </w:r>
      </w:ins>
    </w:p>
    <w:p w14:paraId="1DE4A7BC" w14:textId="77777777" w:rsidR="00D36D19" w:rsidRDefault="00D36D19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1DE4A7BD" w14:textId="77777777" w:rsidR="00D36D19" w:rsidRDefault="004377DE">
      <w:pPr>
        <w:pStyle w:val="BodyText"/>
        <w:spacing w:before="58" w:line="448" w:lineRule="auto"/>
        <w:ind w:left="100" w:right="119" w:firstLine="576"/>
        <w:jc w:val="both"/>
      </w:pPr>
      <w:bookmarkStart w:id="118" w:name="Coronagraphs"/>
      <w:bookmarkEnd w:id="118"/>
      <w:r>
        <w:rPr>
          <w:w w:val="105"/>
        </w:rPr>
        <w:t>Coronagraphs</w:t>
      </w:r>
      <w:r>
        <w:rPr>
          <w:spacing w:val="36"/>
          <w:w w:val="105"/>
        </w:rPr>
        <w:t xml:space="preserve"> </w:t>
      </w:r>
      <w:r>
        <w:rPr>
          <w:w w:val="105"/>
        </w:rPr>
        <w:t>are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36"/>
          <w:w w:val="105"/>
        </w:rPr>
        <w:t xml:space="preserve"> </w:t>
      </w:r>
      <w:r>
        <w:rPr>
          <w:w w:val="105"/>
        </w:rPr>
        <w:t>that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loc</w:t>
      </w:r>
      <w:r>
        <w:rPr>
          <w:spacing w:val="-1"/>
          <w:w w:val="105"/>
        </w:rPr>
        <w:t>k</w:t>
      </w:r>
      <w:r>
        <w:rPr>
          <w:spacing w:val="36"/>
          <w:w w:val="105"/>
        </w:rPr>
        <w:t xml:space="preserve"> </w:t>
      </w:r>
      <w:r>
        <w:rPr>
          <w:w w:val="105"/>
        </w:rPr>
        <w:t>out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br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ght</w:t>
      </w:r>
      <w:r>
        <w:rPr>
          <w:spacing w:val="36"/>
          <w:w w:val="105"/>
        </w:rPr>
        <w:t xml:space="preserve"> </w:t>
      </w:r>
      <w:r>
        <w:rPr>
          <w:w w:val="105"/>
        </w:rPr>
        <w:t>photosphere</w:t>
      </w:r>
      <w:r>
        <w:rPr>
          <w:spacing w:val="36"/>
          <w:w w:val="105"/>
        </w:rPr>
        <w:t xml:space="preserve"> </w:t>
      </w:r>
      <w:r>
        <w:rPr>
          <w:w w:val="105"/>
        </w:rPr>
        <w:t>to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corona,</w:t>
      </w:r>
      <w:r>
        <w:rPr>
          <w:spacing w:val="21"/>
          <w:w w:val="111"/>
        </w:rPr>
        <w:t xml:space="preserve"> </w:t>
      </w:r>
      <w:r>
        <w:rPr>
          <w:w w:val="105"/>
        </w:rPr>
        <w:t>just</w:t>
      </w:r>
      <w:r>
        <w:rPr>
          <w:spacing w:val="45"/>
          <w:w w:val="105"/>
        </w:rPr>
        <w:t xml:space="preserve"> </w:t>
      </w:r>
      <w:r>
        <w:rPr>
          <w:w w:val="105"/>
        </w:rPr>
        <w:t>as</w:t>
      </w:r>
      <w:r>
        <w:rPr>
          <w:spacing w:val="45"/>
          <w:w w:val="105"/>
        </w:rPr>
        <w:t xml:space="preserve"> </w:t>
      </w:r>
      <w:r>
        <w:rPr>
          <w:w w:val="105"/>
        </w:rPr>
        <w:t>rare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total</w:t>
      </w:r>
      <w:r>
        <w:rPr>
          <w:spacing w:val="45"/>
          <w:w w:val="105"/>
        </w:rPr>
        <w:t xml:space="preserve"> </w:t>
      </w:r>
      <w:r>
        <w:rPr>
          <w:w w:val="105"/>
        </w:rPr>
        <w:t>solar</w:t>
      </w:r>
      <w:r>
        <w:rPr>
          <w:spacing w:val="46"/>
          <w:w w:val="105"/>
        </w:rPr>
        <w:t xml:space="preserve"> </w:t>
      </w:r>
      <w:r>
        <w:rPr>
          <w:w w:val="105"/>
        </w:rPr>
        <w:t>eclipses</w:t>
      </w:r>
      <w:r>
        <w:rPr>
          <w:spacing w:val="45"/>
          <w:w w:val="105"/>
        </w:rPr>
        <w:t xml:space="preserve"> </w:t>
      </w:r>
      <w:r>
        <w:rPr>
          <w:w w:val="105"/>
        </w:rPr>
        <w:t xml:space="preserve">do. 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Solar</w:t>
      </w:r>
      <w:r>
        <w:rPr>
          <w:spacing w:val="45"/>
          <w:w w:val="105"/>
        </w:rPr>
        <w:t xml:space="preserve"> </w:t>
      </w:r>
      <w:r>
        <w:rPr>
          <w:w w:val="105"/>
        </w:rPr>
        <w:t>and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Helios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ic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rvatory</w:t>
      </w:r>
      <w:r>
        <w:rPr>
          <w:spacing w:val="45"/>
          <w:w w:val="105"/>
        </w:rPr>
        <w:t xml:space="preserve"> </w:t>
      </w:r>
      <w:r>
        <w:rPr>
          <w:w w:val="105"/>
        </w:rPr>
        <w:t>(SOHO;</w:t>
      </w:r>
      <w:r>
        <w:rPr>
          <w:spacing w:val="46"/>
          <w:w w:val="105"/>
        </w:rPr>
        <w:t xml:space="preserve"> </w:t>
      </w:r>
      <w:r>
        <w:rPr>
          <w:w w:val="105"/>
        </w:rPr>
        <w:t>Domingo</w:t>
      </w:r>
      <w:r>
        <w:rPr>
          <w:spacing w:val="47"/>
          <w:w w:val="99"/>
        </w:rPr>
        <w:t xml:space="preserve"> </w:t>
      </w:r>
      <w:r>
        <w:rPr>
          <w:w w:val="105"/>
        </w:rPr>
        <w:t>et</w:t>
      </w:r>
      <w:r>
        <w:rPr>
          <w:spacing w:val="31"/>
          <w:w w:val="105"/>
        </w:rPr>
        <w:t xml:space="preserve"> </w:t>
      </w:r>
      <w:r>
        <w:rPr>
          <w:w w:val="105"/>
        </w:rPr>
        <w:t>al.</w:t>
      </w:r>
      <w:r>
        <w:rPr>
          <w:spacing w:val="31"/>
          <w:w w:val="105"/>
        </w:rPr>
        <w:t xml:space="preserve"> </w:t>
      </w:r>
      <w:r>
        <w:rPr>
          <w:w w:val="105"/>
        </w:rPr>
        <w:t>1995)</w:t>
      </w:r>
      <w:r>
        <w:rPr>
          <w:spacing w:val="31"/>
          <w:w w:val="105"/>
        </w:rPr>
        <w:t xml:space="preserve"> </w:t>
      </w:r>
      <w:r>
        <w:rPr>
          <w:w w:val="105"/>
        </w:rPr>
        <w:t>has</w:t>
      </w:r>
      <w:r>
        <w:rPr>
          <w:spacing w:val="32"/>
          <w:w w:val="105"/>
        </w:rPr>
        <w:t xml:space="preserve"> </w:t>
      </w:r>
      <w:r>
        <w:rPr>
          <w:w w:val="105"/>
        </w:rPr>
        <w:t>a</w:t>
      </w:r>
      <w:r>
        <w:rPr>
          <w:spacing w:val="31"/>
          <w:w w:val="105"/>
        </w:rPr>
        <w:t xml:space="preserve"> </w:t>
      </w:r>
      <w:r>
        <w:rPr>
          <w:w w:val="105"/>
        </w:rPr>
        <w:t>coronagraph</w:t>
      </w:r>
      <w:r>
        <w:rPr>
          <w:spacing w:val="31"/>
          <w:w w:val="105"/>
        </w:rPr>
        <w:t xml:space="preserve"> </w:t>
      </w:r>
      <w:r>
        <w:rPr>
          <w:w w:val="105"/>
        </w:rPr>
        <w:t>onboard</w:t>
      </w:r>
      <w:r>
        <w:rPr>
          <w:spacing w:val="32"/>
          <w:w w:val="105"/>
        </w:rPr>
        <w:t xml:space="preserve"> </w:t>
      </w:r>
      <w:r>
        <w:rPr>
          <w:w w:val="105"/>
        </w:rPr>
        <w:t>–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Large</w:t>
      </w:r>
      <w:r>
        <w:rPr>
          <w:spacing w:val="31"/>
          <w:w w:val="105"/>
        </w:rPr>
        <w:t xml:space="preserve"> </w:t>
      </w:r>
      <w:r>
        <w:rPr>
          <w:w w:val="105"/>
        </w:rPr>
        <w:t>Angle</w:t>
      </w:r>
      <w:r>
        <w:rPr>
          <w:spacing w:val="32"/>
          <w:w w:val="105"/>
        </w:rPr>
        <w:t xml:space="preserve"> </w:t>
      </w:r>
      <w:r>
        <w:rPr>
          <w:w w:val="105"/>
        </w:rPr>
        <w:t>Spectroscopic</w:t>
      </w:r>
      <w:r>
        <w:rPr>
          <w:spacing w:val="31"/>
          <w:w w:val="105"/>
        </w:rPr>
        <w:t xml:space="preserve"> </w:t>
      </w:r>
      <w:r>
        <w:rPr>
          <w:w w:val="105"/>
        </w:rPr>
        <w:t>Coronagraph</w:t>
      </w:r>
      <w:r>
        <w:rPr>
          <w:spacing w:val="31"/>
          <w:w w:val="105"/>
        </w:rPr>
        <w:t xml:space="preserve"> </w:t>
      </w:r>
      <w:r>
        <w:rPr>
          <w:w w:val="105"/>
        </w:rPr>
        <w:t>(LASCO;</w:t>
      </w:r>
      <w:r>
        <w:rPr>
          <w:spacing w:val="26"/>
          <w:w w:val="98"/>
        </w:rPr>
        <w:t xml:space="preserve"> </w:t>
      </w:r>
      <w:proofErr w:type="spellStart"/>
      <w:r>
        <w:rPr>
          <w:spacing w:val="-1"/>
          <w:w w:val="105"/>
        </w:rPr>
        <w:t>Bru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kn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proofErr w:type="spellEnd"/>
      <w:r>
        <w:rPr>
          <w:spacing w:val="37"/>
          <w:w w:val="105"/>
        </w:rPr>
        <w:t xml:space="preserve"> </w:t>
      </w:r>
      <w:r>
        <w:rPr>
          <w:w w:val="105"/>
        </w:rPr>
        <w:t>et</w:t>
      </w:r>
      <w:r>
        <w:rPr>
          <w:spacing w:val="37"/>
          <w:w w:val="105"/>
        </w:rPr>
        <w:t xml:space="preserve"> </w:t>
      </w:r>
      <w:r>
        <w:rPr>
          <w:w w:val="105"/>
        </w:rPr>
        <w:t>al.</w:t>
      </w:r>
      <w:r>
        <w:rPr>
          <w:spacing w:val="38"/>
          <w:w w:val="105"/>
        </w:rPr>
        <w:t xml:space="preserve"> </w:t>
      </w:r>
      <w:r>
        <w:rPr>
          <w:w w:val="105"/>
        </w:rPr>
        <w:t>1995).</w:t>
      </w:r>
      <w:r>
        <w:rPr>
          <w:spacing w:val="46"/>
          <w:w w:val="105"/>
        </w:rPr>
        <w:t xml:space="preserve"> </w:t>
      </w:r>
      <w:r>
        <w:rPr>
          <w:w w:val="105"/>
        </w:rPr>
        <w:t>SOHO</w:t>
      </w:r>
      <w:r>
        <w:rPr>
          <w:spacing w:val="37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aun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8"/>
          <w:w w:val="105"/>
        </w:rPr>
        <w:t xml:space="preserve"> </w:t>
      </w:r>
      <w:r>
        <w:rPr>
          <w:w w:val="105"/>
        </w:rPr>
        <w:t>1995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ece</w:t>
      </w:r>
      <w:r>
        <w:rPr>
          <w:spacing w:val="-1"/>
          <w:w w:val="105"/>
        </w:rPr>
        <w:t>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38"/>
          <w:w w:val="105"/>
        </w:rPr>
        <w:t xml:space="preserve"> </w:t>
      </w:r>
      <w:r>
        <w:rPr>
          <w:w w:val="105"/>
        </w:rPr>
        <w:t>2</w:t>
      </w:r>
      <w:r>
        <w:rPr>
          <w:spacing w:val="37"/>
          <w:w w:val="105"/>
        </w:rPr>
        <w:t xml:space="preserve"> </w:t>
      </w:r>
      <w:r>
        <w:rPr>
          <w:w w:val="105"/>
        </w:rPr>
        <w:t>to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Earth-Sun</w:t>
      </w:r>
      <w:r>
        <w:rPr>
          <w:spacing w:val="37"/>
          <w:w w:val="105"/>
        </w:rPr>
        <w:t xml:space="preserve"> </w:t>
      </w:r>
      <w:r>
        <w:rPr>
          <w:w w:val="105"/>
        </w:rPr>
        <w:t>first</w:t>
      </w:r>
      <w:r>
        <w:rPr>
          <w:spacing w:val="38"/>
          <w:w w:val="105"/>
        </w:rPr>
        <w:t xml:space="preserve"> </w:t>
      </w:r>
      <w:r>
        <w:rPr>
          <w:w w:val="105"/>
        </w:rPr>
        <w:t>Lagrange</w:t>
      </w:r>
      <w:r>
        <w:rPr>
          <w:spacing w:val="25"/>
          <w:w w:val="99"/>
        </w:rPr>
        <w:t xml:space="preserve"> </w:t>
      </w:r>
      <w:r>
        <w:rPr>
          <w:w w:val="105"/>
        </w:rPr>
        <w:t>point,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25"/>
          <w:w w:val="105"/>
        </w:rPr>
        <w:t xml:space="preserve"> </w:t>
      </w:r>
      <w:r>
        <w:rPr>
          <w:w w:val="105"/>
        </w:rPr>
        <w:t>is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al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ay</w:t>
      </w:r>
      <w:r>
        <w:rPr>
          <w:spacing w:val="-4"/>
          <w:w w:val="105"/>
        </w:rPr>
        <w:t>s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earth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sun</w:t>
      </w:r>
      <w:r>
        <w:rPr>
          <w:spacing w:val="25"/>
          <w:w w:val="105"/>
        </w:rPr>
        <w:t xml:space="preserve"> </w:t>
      </w:r>
      <w:r>
        <w:rPr>
          <w:w w:val="105"/>
        </w:rPr>
        <w:t>(though</w:t>
      </w:r>
      <w:r>
        <w:rPr>
          <w:spacing w:val="26"/>
          <w:w w:val="105"/>
        </w:rPr>
        <w:t xml:space="preserve"> </w:t>
      </w:r>
      <w:r>
        <w:rPr>
          <w:w w:val="105"/>
        </w:rPr>
        <w:t>still</w:t>
      </w:r>
      <w:r>
        <w:rPr>
          <w:spacing w:val="25"/>
          <w:w w:val="105"/>
        </w:rPr>
        <w:t xml:space="preserve"> </w:t>
      </w:r>
      <w:r>
        <w:rPr>
          <w:spacing w:val="-4"/>
          <w:w w:val="105"/>
        </w:rPr>
        <w:t>mu</w:t>
      </w:r>
      <w:r>
        <w:rPr>
          <w:spacing w:val="-5"/>
          <w:w w:val="105"/>
        </w:rPr>
        <w:t>c</w:t>
      </w:r>
      <w:r>
        <w:rPr>
          <w:spacing w:val="-4"/>
          <w:w w:val="105"/>
        </w:rPr>
        <w:t>h</w:t>
      </w:r>
      <w:r>
        <w:rPr>
          <w:spacing w:val="25"/>
          <w:w w:val="105"/>
        </w:rPr>
        <w:t xml:space="preserve"> </w:t>
      </w:r>
      <w:r>
        <w:rPr>
          <w:w w:val="105"/>
        </w:rPr>
        <w:t>closer</w:t>
      </w:r>
      <w:r>
        <w:rPr>
          <w:spacing w:val="26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earth).</w:t>
      </w:r>
      <w:r>
        <w:rPr>
          <w:spacing w:val="53"/>
          <w:w w:val="105"/>
        </w:rPr>
        <w:t xml:space="preserve"> </w:t>
      </w:r>
      <w:r>
        <w:rPr>
          <w:w w:val="105"/>
        </w:rPr>
        <w:t>LASCO</w:t>
      </w:r>
      <w:r>
        <w:rPr>
          <w:spacing w:val="23"/>
          <w:w w:val="106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ontain</w:t>
      </w:r>
      <w:r>
        <w:rPr>
          <w:spacing w:val="-2"/>
          <w:w w:val="105"/>
        </w:rPr>
        <w:t>s</w:t>
      </w:r>
      <w:r>
        <w:rPr>
          <w:spacing w:val="28"/>
          <w:w w:val="105"/>
        </w:rPr>
        <w:t xml:space="preserve"> </w:t>
      </w:r>
      <w:r>
        <w:rPr>
          <w:w w:val="105"/>
        </w:rPr>
        <w:t>three</w:t>
      </w:r>
      <w:r>
        <w:rPr>
          <w:spacing w:val="28"/>
          <w:w w:val="105"/>
        </w:rPr>
        <w:t xml:space="preserve"> </w:t>
      </w:r>
      <w:r>
        <w:rPr>
          <w:w w:val="105"/>
        </w:rPr>
        <w:t>coronagraphs</w:t>
      </w:r>
      <w:r>
        <w:rPr>
          <w:spacing w:val="29"/>
          <w:w w:val="105"/>
        </w:rPr>
        <w:t xml:space="preserve"> </w:t>
      </w:r>
      <w:r>
        <w:rPr>
          <w:w w:val="105"/>
        </w:rPr>
        <w:t>with</w:t>
      </w:r>
      <w:r>
        <w:rPr>
          <w:spacing w:val="28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fields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view.</w:t>
      </w:r>
      <w:r>
        <w:rPr>
          <w:spacing w:val="16"/>
          <w:w w:val="105"/>
        </w:rPr>
        <w:t xml:space="preserve"> </w:t>
      </w:r>
      <w:r>
        <w:rPr>
          <w:w w:val="105"/>
        </w:rPr>
        <w:t>Only</w:t>
      </w:r>
      <w:r>
        <w:rPr>
          <w:spacing w:val="28"/>
          <w:w w:val="105"/>
        </w:rPr>
        <w:t xml:space="preserve"> </w:t>
      </w:r>
      <w:r>
        <w:rPr>
          <w:w w:val="105"/>
        </w:rPr>
        <w:t>C2</w:t>
      </w:r>
      <w:r>
        <w:rPr>
          <w:spacing w:val="28"/>
          <w:w w:val="105"/>
        </w:rPr>
        <w:t xml:space="preserve"> </w:t>
      </w:r>
      <w:r>
        <w:rPr>
          <w:w w:val="105"/>
        </w:rPr>
        <w:t>(1.5</w:t>
      </w:r>
      <w:r>
        <w:rPr>
          <w:spacing w:val="29"/>
          <w:w w:val="105"/>
        </w:rPr>
        <w:t xml:space="preserve"> </w:t>
      </w:r>
      <w:r>
        <w:rPr>
          <w:w w:val="105"/>
        </w:rPr>
        <w:t>-</w:t>
      </w:r>
      <w:r>
        <w:rPr>
          <w:spacing w:val="28"/>
          <w:w w:val="105"/>
        </w:rPr>
        <w:t xml:space="preserve"> </w:t>
      </w:r>
      <w:r>
        <w:rPr>
          <w:w w:val="105"/>
        </w:rPr>
        <w:t>6</w:t>
      </w:r>
      <w:r>
        <w:rPr>
          <w:spacing w:val="29"/>
          <w:w w:val="105"/>
        </w:rPr>
        <w:t xml:space="preserve"> </w:t>
      </w:r>
      <w:r>
        <w:rPr>
          <w:spacing w:val="2"/>
          <w:w w:val="105"/>
        </w:rPr>
        <w:t>R</w:t>
      </w:r>
      <w:r>
        <w:rPr>
          <w:rFonts w:cs="Times New Roman"/>
          <w:i/>
          <w:spacing w:val="1"/>
          <w:w w:val="105"/>
          <w:position w:val="-2"/>
          <w:sz w:val="16"/>
          <w:szCs w:val="16"/>
        </w:rPr>
        <w:t>8</w:t>
      </w:r>
      <w:r>
        <w:rPr>
          <w:spacing w:val="2"/>
          <w:w w:val="105"/>
        </w:rPr>
        <w:t>)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C3</w:t>
      </w:r>
      <w:r>
        <w:rPr>
          <w:spacing w:val="28"/>
          <w:w w:val="105"/>
        </w:rPr>
        <w:t xml:space="preserve"> </w:t>
      </w:r>
      <w:r>
        <w:rPr>
          <w:w w:val="105"/>
        </w:rPr>
        <w:t>(3.7</w:t>
      </w:r>
      <w:r>
        <w:rPr>
          <w:spacing w:val="29"/>
          <w:w w:val="105"/>
        </w:rPr>
        <w:t xml:space="preserve"> </w:t>
      </w:r>
      <w:r>
        <w:rPr>
          <w:w w:val="105"/>
        </w:rPr>
        <w:t>-</w:t>
      </w:r>
      <w:r>
        <w:rPr>
          <w:spacing w:val="28"/>
          <w:w w:val="105"/>
        </w:rPr>
        <w:t xml:space="preserve"> </w:t>
      </w:r>
      <w:r>
        <w:rPr>
          <w:w w:val="105"/>
        </w:rPr>
        <w:t>30</w:t>
      </w:r>
      <w:r>
        <w:rPr>
          <w:spacing w:val="25"/>
          <w:w w:val="99"/>
        </w:rPr>
        <w:t xml:space="preserve"> </w:t>
      </w:r>
      <w:r>
        <w:rPr>
          <w:spacing w:val="2"/>
          <w:w w:val="105"/>
        </w:rPr>
        <w:t>R</w:t>
      </w:r>
      <w:r>
        <w:rPr>
          <w:rFonts w:cs="Times New Roman"/>
          <w:i/>
          <w:spacing w:val="1"/>
          <w:w w:val="105"/>
          <w:position w:val="-2"/>
          <w:sz w:val="16"/>
          <w:szCs w:val="16"/>
        </w:rPr>
        <w:t>8</w:t>
      </w:r>
      <w:r>
        <w:rPr>
          <w:spacing w:val="2"/>
          <w:w w:val="105"/>
        </w:rPr>
        <w:t>)</w:t>
      </w:r>
      <w:r>
        <w:rPr>
          <w:spacing w:val="16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main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operation</w:t>
      </w:r>
      <w:r>
        <w:rPr>
          <w:spacing w:val="16"/>
          <w:w w:val="105"/>
        </w:rPr>
        <w:t xml:space="preserve"> </w:t>
      </w:r>
      <w:r>
        <w:rPr>
          <w:w w:val="105"/>
        </w:rPr>
        <w:t>through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nt</w:t>
      </w:r>
      <w:r>
        <w:rPr>
          <w:spacing w:val="16"/>
          <w:w w:val="105"/>
        </w:rPr>
        <w:t xml:space="preserve"> </w:t>
      </w:r>
      <w:r>
        <w:rPr>
          <w:w w:val="105"/>
        </w:rPr>
        <w:t>era</w:t>
      </w:r>
      <w:r>
        <w:rPr>
          <w:spacing w:val="17"/>
          <w:w w:val="105"/>
        </w:rPr>
        <w:t xml:space="preserve"> </w:t>
      </w:r>
      <w:r>
        <w:rPr>
          <w:w w:val="105"/>
        </w:rPr>
        <w:t>when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DO</w:t>
      </w:r>
      <w:r>
        <w:rPr>
          <w:spacing w:val="16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ec</w:t>
      </w:r>
      <w:r>
        <w:rPr>
          <w:w w:val="105"/>
        </w:rPr>
        <w:t>am</w:t>
      </w:r>
      <w:r>
        <w:rPr>
          <w:spacing w:val="1"/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avai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le</w:t>
      </w:r>
      <w:r>
        <w:rPr>
          <w:spacing w:val="-2"/>
          <w:w w:val="105"/>
        </w:rPr>
        <w:t>.</w:t>
      </w:r>
      <w:r>
        <w:rPr>
          <w:spacing w:val="53"/>
          <w:w w:val="105"/>
        </w:rPr>
        <w:t xml:space="preserve"> </w:t>
      </w:r>
      <w:r>
        <w:rPr>
          <w:w w:val="105"/>
        </w:rPr>
        <w:t>LASCO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10"/>
        </w:rPr>
        <w:t xml:space="preserve"> </w:t>
      </w:r>
      <w:r>
        <w:rPr>
          <w:w w:val="105"/>
        </w:rPr>
        <w:t>other</w:t>
      </w:r>
      <w:r>
        <w:rPr>
          <w:spacing w:val="35"/>
          <w:w w:val="105"/>
        </w:rPr>
        <w:t xml:space="preserve"> </w:t>
      </w:r>
      <w:r>
        <w:rPr>
          <w:w w:val="105"/>
        </w:rPr>
        <w:t>coronagraphs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34"/>
          <w:w w:val="105"/>
        </w:rPr>
        <w:t xml:space="preserve"> </w:t>
      </w:r>
      <w:r>
        <w:rPr>
          <w:w w:val="105"/>
        </w:rPr>
        <w:t>white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35"/>
          <w:w w:val="105"/>
        </w:rPr>
        <w:t xml:space="preserve"> </w:t>
      </w:r>
      <w:r>
        <w:rPr>
          <w:w w:val="105"/>
        </w:rPr>
        <w:t>from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corona</w:t>
      </w:r>
      <w:r>
        <w:rPr>
          <w:spacing w:val="35"/>
          <w:w w:val="105"/>
        </w:rPr>
        <w:t xml:space="preserve"> </w:t>
      </w:r>
      <w:r>
        <w:rPr>
          <w:w w:val="105"/>
        </w:rPr>
        <w:t>that</w:t>
      </w:r>
      <w:r>
        <w:rPr>
          <w:spacing w:val="35"/>
          <w:w w:val="105"/>
        </w:rPr>
        <w:t xml:space="preserve"> </w:t>
      </w:r>
      <w:r>
        <w:rPr>
          <w:w w:val="105"/>
        </w:rPr>
        <w:t>has</w:t>
      </w:r>
      <w:r>
        <w:rPr>
          <w:spacing w:val="35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ee</w:t>
      </w:r>
      <w:r>
        <w:rPr>
          <w:w w:val="105"/>
        </w:rPr>
        <w:t>n</w:t>
      </w:r>
      <w:r>
        <w:rPr>
          <w:spacing w:val="35"/>
          <w:w w:val="105"/>
        </w:rPr>
        <w:t xml:space="preserve"> </w:t>
      </w:r>
      <w:r>
        <w:rPr>
          <w:w w:val="105"/>
        </w:rPr>
        <w:t>Thomson</w:t>
      </w:r>
      <w:r>
        <w:rPr>
          <w:spacing w:val="35"/>
          <w:w w:val="105"/>
        </w:rPr>
        <w:t xml:space="preserve"> </w:t>
      </w:r>
      <w:r>
        <w:rPr>
          <w:w w:val="105"/>
        </w:rPr>
        <w:t>scattered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99"/>
        </w:rPr>
        <w:t xml:space="preserve"> </w:t>
      </w:r>
      <w:r>
        <w:rPr>
          <w:spacing w:val="-1"/>
          <w:w w:val="105"/>
        </w:rPr>
        <w:t>num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rou</w:t>
      </w:r>
      <w:r>
        <w:rPr>
          <w:spacing w:val="-2"/>
          <w:w w:val="105"/>
        </w:rPr>
        <w:t>s</w:t>
      </w:r>
      <w:r>
        <w:rPr>
          <w:spacing w:val="35"/>
          <w:w w:val="105"/>
        </w:rPr>
        <w:t xml:space="preserve"> </w:t>
      </w:r>
      <w:r>
        <w:rPr>
          <w:w w:val="105"/>
        </w:rPr>
        <w:t>electrons</w:t>
      </w:r>
      <w:r>
        <w:rPr>
          <w:spacing w:val="36"/>
          <w:w w:val="105"/>
        </w:rPr>
        <w:t xml:space="preserve"> </w:t>
      </w:r>
      <w:r>
        <w:rPr>
          <w:w w:val="105"/>
        </w:rPr>
        <w:t>in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fully-ionized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hydr</w:t>
      </w:r>
      <w:r>
        <w:rPr>
          <w:spacing w:val="-2"/>
          <w:w w:val="105"/>
        </w:rPr>
        <w:t>oge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dom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5"/>
          <w:w w:val="105"/>
        </w:rPr>
        <w:t xml:space="preserve"> </w:t>
      </w:r>
      <w:r>
        <w:rPr>
          <w:w w:val="105"/>
        </w:rPr>
        <w:t>corona.</w:t>
      </w:r>
      <w:r>
        <w:rPr>
          <w:spacing w:val="36"/>
          <w:w w:val="105"/>
        </w:rPr>
        <w:t xml:space="preserve"> </w:t>
      </w:r>
      <w:r>
        <w:rPr>
          <w:w w:val="105"/>
        </w:rPr>
        <w:t>This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mak</w:t>
      </w:r>
      <w:r>
        <w:rPr>
          <w:spacing w:val="-3"/>
          <w:w w:val="105"/>
        </w:rPr>
        <w:t>es</w:t>
      </w:r>
      <w:r>
        <w:rPr>
          <w:spacing w:val="35"/>
          <w:w w:val="105"/>
        </w:rPr>
        <w:t xml:space="preserve"> </w:t>
      </w:r>
      <w:r>
        <w:rPr>
          <w:w w:val="105"/>
        </w:rPr>
        <w:t>them</w:t>
      </w:r>
      <w:r>
        <w:rPr>
          <w:spacing w:val="35"/>
          <w:w w:val="105"/>
        </w:rPr>
        <w:t xml:space="preserve"> </w:t>
      </w:r>
      <w:r>
        <w:rPr>
          <w:w w:val="105"/>
        </w:rPr>
        <w:t>ideal</w:t>
      </w:r>
      <w:r>
        <w:rPr>
          <w:spacing w:val="37"/>
          <w:w w:val="106"/>
        </w:rPr>
        <w:t xml:space="preserve"> </w:t>
      </w: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w w:val="105"/>
        </w:rPr>
        <w:t>observing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oronal</w:t>
      </w:r>
      <w:r>
        <w:rPr>
          <w:spacing w:val="8"/>
          <w:w w:val="105"/>
        </w:rPr>
        <w:t xml:space="preserve"> </w:t>
      </w:r>
      <w:r>
        <w:rPr>
          <w:w w:val="105"/>
        </w:rPr>
        <w:t>mass</w:t>
      </w:r>
      <w:r>
        <w:rPr>
          <w:spacing w:val="7"/>
          <w:w w:val="105"/>
        </w:rPr>
        <w:t xml:space="preserve"> </w:t>
      </w:r>
      <w:r>
        <w:rPr>
          <w:w w:val="105"/>
        </w:rPr>
        <w:t>ejections.</w:t>
      </w:r>
    </w:p>
    <w:p w14:paraId="1DE4A7BE" w14:textId="77777777" w:rsidR="00D36D19" w:rsidRDefault="004377DE">
      <w:pPr>
        <w:pStyle w:val="BodyText"/>
        <w:spacing w:before="15" w:line="450" w:lineRule="auto"/>
        <w:ind w:left="100" w:right="117" w:firstLine="576"/>
        <w:jc w:val="both"/>
      </w:pP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Solar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rr</w:t>
      </w:r>
      <w:r>
        <w:rPr>
          <w:spacing w:val="-3"/>
          <w:w w:val="105"/>
        </w:rPr>
        <w:t>es</w:t>
      </w:r>
      <w:r>
        <w:rPr>
          <w:spacing w:val="-2"/>
          <w:w w:val="105"/>
        </w:rPr>
        <w:t>tr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al</w:t>
      </w:r>
      <w:r>
        <w:rPr>
          <w:spacing w:val="38"/>
          <w:w w:val="105"/>
        </w:rPr>
        <w:t xml:space="preserve"> </w:t>
      </w:r>
      <w:r>
        <w:rPr>
          <w:w w:val="105"/>
        </w:rPr>
        <w:t>Relations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rvatory</w:t>
      </w:r>
      <w:r>
        <w:rPr>
          <w:spacing w:val="39"/>
          <w:w w:val="105"/>
        </w:rPr>
        <w:t xml:space="preserve"> </w:t>
      </w:r>
      <w:r>
        <w:rPr>
          <w:w w:val="105"/>
        </w:rPr>
        <w:t>(STEREO;</w:t>
      </w:r>
      <w:r>
        <w:rPr>
          <w:spacing w:val="38"/>
          <w:w w:val="105"/>
        </w:rPr>
        <w:t xml:space="preserve"> </w:t>
      </w:r>
      <w:r>
        <w:rPr>
          <w:w w:val="105"/>
        </w:rPr>
        <w:t>Kaiser</w:t>
      </w:r>
      <w:r>
        <w:rPr>
          <w:spacing w:val="39"/>
          <w:w w:val="105"/>
        </w:rPr>
        <w:t xml:space="preserve"> </w:t>
      </w:r>
      <w:r>
        <w:rPr>
          <w:w w:val="105"/>
        </w:rPr>
        <w:t>et</w:t>
      </w:r>
      <w:r>
        <w:rPr>
          <w:spacing w:val="38"/>
          <w:w w:val="105"/>
        </w:rPr>
        <w:t xml:space="preserve"> </w:t>
      </w:r>
      <w:r>
        <w:rPr>
          <w:w w:val="105"/>
        </w:rPr>
        <w:t>al.</w:t>
      </w:r>
      <w:r>
        <w:rPr>
          <w:spacing w:val="38"/>
          <w:w w:val="105"/>
        </w:rPr>
        <w:t xml:space="preserve"> </w:t>
      </w:r>
      <w:r>
        <w:rPr>
          <w:w w:val="105"/>
        </w:rPr>
        <w:t>2007)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ontain</w:t>
      </w:r>
      <w:r>
        <w:rPr>
          <w:spacing w:val="-2"/>
          <w:w w:val="105"/>
        </w:rPr>
        <w:t>s</w:t>
      </w:r>
      <w:r>
        <w:rPr>
          <w:spacing w:val="38"/>
          <w:w w:val="105"/>
        </w:rPr>
        <w:t xml:space="preserve"> </w:t>
      </w:r>
      <w:r>
        <w:rPr>
          <w:w w:val="105"/>
        </w:rPr>
        <w:t>an</w:t>
      </w:r>
      <w:r>
        <w:rPr>
          <w:spacing w:val="38"/>
          <w:w w:val="105"/>
        </w:rPr>
        <w:t xml:space="preserve"> </w:t>
      </w:r>
      <w:r>
        <w:rPr>
          <w:w w:val="105"/>
        </w:rPr>
        <w:t>in-</w:t>
      </w:r>
      <w:r>
        <w:rPr>
          <w:spacing w:val="29"/>
          <w:w w:val="99"/>
        </w:rPr>
        <w:t xml:space="preserve"> </w:t>
      </w:r>
      <w:proofErr w:type="spellStart"/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similar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LASCO,</w:t>
      </w:r>
      <w:r>
        <w:rPr>
          <w:spacing w:val="3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4"/>
          <w:w w:val="105"/>
        </w:rPr>
        <w:t xml:space="preserve"> </w:t>
      </w:r>
      <w:proofErr w:type="spellStart"/>
      <w:r>
        <w:rPr>
          <w:spacing w:val="-3"/>
          <w:w w:val="105"/>
        </w:rPr>
        <w:t>Ly</w:t>
      </w:r>
      <w:r>
        <w:rPr>
          <w:spacing w:val="-2"/>
          <w:w w:val="105"/>
        </w:rPr>
        <w:t>ot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coronagraphs</w:t>
      </w:r>
      <w:r>
        <w:rPr>
          <w:spacing w:val="4"/>
          <w:w w:val="105"/>
        </w:rPr>
        <w:t xml:space="preserve"> </w:t>
      </w:r>
      <w:r>
        <w:rPr>
          <w:w w:val="105"/>
        </w:rPr>
        <w:t>(COR1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w w:val="105"/>
        </w:rPr>
        <w:t>COR2;</w:t>
      </w:r>
      <w:r>
        <w:rPr>
          <w:spacing w:val="10"/>
          <w:w w:val="105"/>
        </w:rPr>
        <w:t xml:space="preserve"> </w:t>
      </w:r>
      <w:r>
        <w:rPr>
          <w:spacing w:val="-4"/>
          <w:w w:val="105"/>
        </w:rPr>
        <w:t>How</w:t>
      </w:r>
      <w:r>
        <w:rPr>
          <w:spacing w:val="-3"/>
          <w:w w:val="105"/>
        </w:rPr>
        <w:t>ard</w:t>
      </w:r>
      <w:r>
        <w:rPr>
          <w:spacing w:val="4"/>
          <w:w w:val="105"/>
        </w:rPr>
        <w:t xml:space="preserve"> </w:t>
      </w:r>
      <w:r>
        <w:rPr>
          <w:w w:val="105"/>
        </w:rPr>
        <w:t>et</w:t>
      </w:r>
      <w:r>
        <w:rPr>
          <w:spacing w:val="3"/>
          <w:w w:val="105"/>
        </w:rPr>
        <w:t xml:space="preserve"> </w:t>
      </w:r>
      <w:r>
        <w:rPr>
          <w:w w:val="105"/>
        </w:rPr>
        <w:t>al.</w:t>
      </w:r>
      <w:r>
        <w:rPr>
          <w:spacing w:val="4"/>
          <w:w w:val="105"/>
        </w:rPr>
        <w:t xml:space="preserve"> </w:t>
      </w:r>
      <w:r>
        <w:rPr>
          <w:w w:val="105"/>
        </w:rPr>
        <w:t>2008).</w:t>
      </w:r>
      <w:r>
        <w:rPr>
          <w:spacing w:val="44"/>
          <w:w w:val="105"/>
        </w:rPr>
        <w:t xml:space="preserve"> </w:t>
      </w:r>
      <w:r>
        <w:rPr>
          <w:w w:val="105"/>
        </w:rPr>
        <w:t>COR1</w:t>
      </w:r>
      <w:r>
        <w:rPr>
          <w:spacing w:val="21"/>
          <w:w w:val="99"/>
        </w:rPr>
        <w:t xml:space="preserve"> </w:t>
      </w:r>
      <w:r>
        <w:rPr>
          <w:w w:val="105"/>
        </w:rPr>
        <w:t>has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field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view</w:t>
      </w:r>
      <w:r>
        <w:rPr>
          <w:spacing w:val="26"/>
          <w:w w:val="105"/>
        </w:rPr>
        <w:t xml:space="preserve"> </w:t>
      </w:r>
      <w:r>
        <w:rPr>
          <w:w w:val="105"/>
        </w:rPr>
        <w:t>from</w:t>
      </w:r>
      <w:r>
        <w:rPr>
          <w:spacing w:val="25"/>
          <w:w w:val="105"/>
        </w:rPr>
        <w:t xml:space="preserve"> </w:t>
      </w:r>
      <w:r>
        <w:rPr>
          <w:w w:val="105"/>
        </w:rPr>
        <w:t>1.5</w:t>
      </w:r>
      <w:r>
        <w:rPr>
          <w:spacing w:val="26"/>
          <w:w w:val="105"/>
        </w:rPr>
        <w:t xml:space="preserve"> </w:t>
      </w:r>
      <w:r>
        <w:rPr>
          <w:w w:val="105"/>
        </w:rPr>
        <w:t>-</w:t>
      </w:r>
      <w:r>
        <w:rPr>
          <w:spacing w:val="25"/>
          <w:w w:val="105"/>
        </w:rPr>
        <w:t xml:space="preserve"> </w:t>
      </w:r>
      <w:r>
        <w:rPr>
          <w:w w:val="105"/>
        </w:rPr>
        <w:t>4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rFonts w:cs="Times New Roman"/>
          <w:i/>
          <w:spacing w:val="-1"/>
          <w:w w:val="105"/>
          <w:position w:val="-2"/>
          <w:sz w:val="16"/>
          <w:szCs w:val="16"/>
        </w:rPr>
        <w:t>8</w:t>
      </w:r>
      <w:r>
        <w:rPr>
          <w:rFonts w:cs="Times New Roman"/>
          <w:i/>
          <w:spacing w:val="10"/>
          <w:w w:val="105"/>
          <w:position w:val="-2"/>
          <w:sz w:val="16"/>
          <w:szCs w:val="16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COR2</w:t>
      </w:r>
      <w:r>
        <w:rPr>
          <w:spacing w:val="26"/>
          <w:w w:val="105"/>
        </w:rPr>
        <w:t xml:space="preserve"> </w:t>
      </w:r>
      <w:r>
        <w:rPr>
          <w:w w:val="105"/>
        </w:rPr>
        <w:t>from</w:t>
      </w:r>
      <w:r>
        <w:rPr>
          <w:spacing w:val="25"/>
          <w:w w:val="105"/>
        </w:rPr>
        <w:t xml:space="preserve"> </w:t>
      </w:r>
      <w:r>
        <w:rPr>
          <w:w w:val="105"/>
        </w:rPr>
        <w:t>2.5</w:t>
      </w:r>
      <w:r>
        <w:rPr>
          <w:spacing w:val="26"/>
          <w:w w:val="105"/>
        </w:rPr>
        <w:t xml:space="preserve"> </w:t>
      </w:r>
      <w:r>
        <w:rPr>
          <w:w w:val="105"/>
        </w:rPr>
        <w:t>-</w:t>
      </w:r>
      <w:r>
        <w:rPr>
          <w:spacing w:val="26"/>
          <w:w w:val="105"/>
        </w:rPr>
        <w:t xml:space="preserve"> </w:t>
      </w:r>
      <w:r>
        <w:rPr>
          <w:w w:val="105"/>
        </w:rPr>
        <w:t>15</w:t>
      </w:r>
      <w:r>
        <w:rPr>
          <w:spacing w:val="25"/>
          <w:w w:val="105"/>
        </w:rPr>
        <w:t xml:space="preserve"> </w:t>
      </w:r>
      <w:r>
        <w:rPr>
          <w:spacing w:val="2"/>
          <w:w w:val="105"/>
        </w:rPr>
        <w:t>R</w:t>
      </w:r>
      <w:r>
        <w:rPr>
          <w:rFonts w:cs="Times New Roman"/>
          <w:i/>
          <w:spacing w:val="1"/>
          <w:w w:val="105"/>
          <w:position w:val="-2"/>
          <w:sz w:val="16"/>
          <w:szCs w:val="16"/>
        </w:rPr>
        <w:t>8</w:t>
      </w:r>
      <w:r>
        <w:rPr>
          <w:spacing w:val="2"/>
          <w:w w:val="105"/>
        </w:rPr>
        <w:t>.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STEREO</w:t>
      </w:r>
      <w:r>
        <w:rPr>
          <w:spacing w:val="26"/>
          <w:w w:val="105"/>
        </w:rPr>
        <w:t xml:space="preserve"> </w:t>
      </w:r>
      <w:r>
        <w:rPr>
          <w:w w:val="105"/>
        </w:rPr>
        <w:t>mission</w:t>
      </w:r>
      <w:r>
        <w:rPr>
          <w:spacing w:val="25"/>
          <w:w w:val="105"/>
        </w:rPr>
        <w:t xml:space="preserve"> </w:t>
      </w:r>
      <w:r>
        <w:rPr>
          <w:w w:val="105"/>
        </w:rPr>
        <w:t>has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5"/>
          <w:w w:val="105"/>
        </w:rPr>
        <w:t>wo</w:t>
      </w:r>
      <w:r>
        <w:rPr>
          <w:spacing w:val="21"/>
          <w:w w:val="99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14"/>
          <w:w w:val="105"/>
        </w:rPr>
        <w:t xml:space="preserve"> </w:t>
      </w:r>
      <w:r>
        <w:rPr>
          <w:w w:val="105"/>
        </w:rPr>
        <w:t>spacecraft</w:t>
      </w:r>
      <w:r>
        <w:rPr>
          <w:spacing w:val="14"/>
          <w:w w:val="105"/>
        </w:rPr>
        <w:t xml:space="preserve"> </w:t>
      </w:r>
      <w:r>
        <w:rPr>
          <w:w w:val="105"/>
        </w:rPr>
        <w:t>that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aun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5"/>
          <w:w w:val="105"/>
        </w:rPr>
        <w:t xml:space="preserve"> </w:t>
      </w:r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2006</w:t>
      </w:r>
      <w:r>
        <w:rPr>
          <w:spacing w:val="13"/>
          <w:w w:val="105"/>
        </w:rPr>
        <w:t xml:space="preserve"> </w:t>
      </w:r>
      <w:r>
        <w:rPr>
          <w:w w:val="105"/>
        </w:rPr>
        <w:t>October</w:t>
      </w:r>
      <w:r>
        <w:rPr>
          <w:spacing w:val="14"/>
          <w:w w:val="105"/>
        </w:rPr>
        <w:t xml:space="preserve"> </w:t>
      </w:r>
      <w:r>
        <w:rPr>
          <w:w w:val="105"/>
        </w:rPr>
        <w:t>26;</w:t>
      </w:r>
      <w:r>
        <w:rPr>
          <w:spacing w:val="16"/>
          <w:w w:val="105"/>
        </w:rPr>
        <w:t xml:space="preserve"> </w:t>
      </w:r>
      <w:r>
        <w:rPr>
          <w:w w:val="105"/>
        </w:rPr>
        <w:t>one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sli</w:t>
      </w:r>
      <w:r>
        <w:rPr>
          <w:spacing w:val="-1"/>
          <w:w w:val="105"/>
        </w:rPr>
        <w:t>ght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14"/>
          <w:w w:val="105"/>
        </w:rPr>
        <w:t xml:space="preserve"> </w:t>
      </w:r>
      <w:r>
        <w:rPr>
          <w:w w:val="105"/>
        </w:rPr>
        <w:t>inside</w:t>
      </w:r>
      <w:r>
        <w:rPr>
          <w:spacing w:val="14"/>
          <w:w w:val="105"/>
        </w:rPr>
        <w:t xml:space="preserve"> </w:t>
      </w:r>
      <w:r>
        <w:rPr>
          <w:w w:val="105"/>
        </w:rPr>
        <w:t>Earth’s</w:t>
      </w:r>
      <w:r>
        <w:rPr>
          <w:spacing w:val="13"/>
          <w:w w:val="105"/>
        </w:rPr>
        <w:t xml:space="preserve"> </w:t>
      </w:r>
      <w:r>
        <w:rPr>
          <w:w w:val="105"/>
        </w:rPr>
        <w:t>orbit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10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trav</w:t>
      </w:r>
      <w:r>
        <w:rPr>
          <w:spacing w:val="-3"/>
          <w:w w:val="105"/>
        </w:rPr>
        <w:t>els</w:t>
      </w:r>
      <w:r>
        <w:rPr>
          <w:spacing w:val="35"/>
          <w:w w:val="105"/>
        </w:rPr>
        <w:t xml:space="preserve"> </w:t>
      </w:r>
      <w:r>
        <w:rPr>
          <w:w w:val="105"/>
        </w:rPr>
        <w:t>further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urth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36"/>
          <w:w w:val="105"/>
        </w:rPr>
        <w:t xml:space="preserve"> </w:t>
      </w:r>
      <w:r>
        <w:rPr>
          <w:w w:val="105"/>
        </w:rPr>
        <w:t>ahead</w:t>
      </w:r>
      <w:r>
        <w:rPr>
          <w:spacing w:val="35"/>
          <w:w w:val="105"/>
        </w:rPr>
        <w:t xml:space="preserve"> </w:t>
      </w:r>
      <w:r>
        <w:rPr>
          <w:w w:val="105"/>
        </w:rPr>
        <w:t>of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arth,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6"/>
          <w:w w:val="105"/>
        </w:rPr>
        <w:t xml:space="preserve"> </w:t>
      </w:r>
      <w:r>
        <w:rPr>
          <w:w w:val="105"/>
        </w:rPr>
        <w:t>other</w:t>
      </w:r>
      <w:r>
        <w:rPr>
          <w:spacing w:val="35"/>
          <w:w w:val="105"/>
        </w:rPr>
        <w:t xml:space="preserve"> </w:t>
      </w:r>
      <w:r>
        <w:rPr>
          <w:w w:val="105"/>
        </w:rPr>
        <w:t>is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sli</w:t>
      </w:r>
      <w:r>
        <w:rPr>
          <w:spacing w:val="-1"/>
          <w:w w:val="105"/>
        </w:rPr>
        <w:t>ght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36"/>
          <w:w w:val="105"/>
        </w:rPr>
        <w:t xml:space="preserve"> </w:t>
      </w:r>
      <w:r>
        <w:rPr>
          <w:w w:val="105"/>
        </w:rPr>
        <w:t>outside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Earth</w:t>
      </w:r>
      <w:r>
        <w:rPr>
          <w:spacing w:val="-2"/>
          <w:w w:val="105"/>
        </w:rPr>
        <w:t>’s</w:t>
      </w:r>
      <w:r>
        <w:rPr>
          <w:spacing w:val="36"/>
          <w:w w:val="105"/>
        </w:rPr>
        <w:t xml:space="preserve"> </w:t>
      </w:r>
      <w:r>
        <w:rPr>
          <w:w w:val="105"/>
        </w:rPr>
        <w:t>orbit</w:t>
      </w:r>
      <w:r>
        <w:rPr>
          <w:spacing w:val="49"/>
          <w:w w:val="138"/>
        </w:rPr>
        <w:t xml:space="preserve"> </w:t>
      </w:r>
      <w:r>
        <w:rPr>
          <w:w w:val="105"/>
        </w:rPr>
        <w:t>so</w:t>
      </w:r>
      <w:r>
        <w:rPr>
          <w:spacing w:val="30"/>
          <w:w w:val="105"/>
        </w:rPr>
        <w:t xml:space="preserve"> </w:t>
      </w:r>
      <w:r>
        <w:rPr>
          <w:w w:val="105"/>
        </w:rPr>
        <w:t>falls</w:t>
      </w:r>
      <w:r>
        <w:rPr>
          <w:spacing w:val="31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h</w:t>
      </w:r>
      <w:r>
        <w:rPr>
          <w:spacing w:val="1"/>
          <w:w w:val="105"/>
        </w:rPr>
        <w:t>i</w:t>
      </w:r>
      <w:r>
        <w:rPr>
          <w:w w:val="105"/>
        </w:rPr>
        <w:t>nd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Earth.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increasing</w:t>
      </w:r>
      <w:r>
        <w:rPr>
          <w:spacing w:val="30"/>
          <w:w w:val="105"/>
        </w:rPr>
        <w:t xml:space="preserve"> </w:t>
      </w:r>
      <w:r>
        <w:rPr>
          <w:w w:val="105"/>
        </w:rPr>
        <w:t>distance</w:t>
      </w:r>
      <w:r>
        <w:rPr>
          <w:spacing w:val="31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w w:val="105"/>
        </w:rPr>
        <w:t>these</w:t>
      </w:r>
      <w:r>
        <w:rPr>
          <w:spacing w:val="31"/>
          <w:w w:val="105"/>
        </w:rPr>
        <w:t xml:space="preserve"> </w:t>
      </w:r>
      <w:r>
        <w:rPr>
          <w:w w:val="105"/>
        </w:rPr>
        <w:t>spacecraft</w:t>
      </w:r>
      <w:r>
        <w:rPr>
          <w:spacing w:val="31"/>
          <w:w w:val="105"/>
        </w:rPr>
        <w:t xml:space="preserve"> </w:t>
      </w:r>
      <w:r>
        <w:rPr>
          <w:w w:val="105"/>
        </w:rPr>
        <w:t>means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ommun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27"/>
        </w:rPr>
        <w:t xml:space="preserve"> </w:t>
      </w:r>
      <w:r>
        <w:rPr>
          <w:w w:val="105"/>
        </w:rPr>
        <w:t>bandwidth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al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ay</w:t>
      </w:r>
      <w:r>
        <w:rPr>
          <w:spacing w:val="-4"/>
          <w:w w:val="105"/>
        </w:rPr>
        <w:t>s</w:t>
      </w:r>
      <w:r>
        <w:rPr>
          <w:spacing w:val="20"/>
          <w:w w:val="105"/>
        </w:rPr>
        <w:t xml:space="preserve"> </w:t>
      </w:r>
      <w:r>
        <w:rPr>
          <w:w w:val="105"/>
        </w:rPr>
        <w:t>diminishing,</w:t>
      </w:r>
      <w:r>
        <w:rPr>
          <w:spacing w:val="21"/>
          <w:w w:val="105"/>
        </w:rPr>
        <w:t xml:space="preserve"> </w:t>
      </w:r>
      <w:r>
        <w:rPr>
          <w:w w:val="105"/>
        </w:rPr>
        <w:t>so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resolution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cadence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COR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other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</w:p>
    <w:p w14:paraId="1DE4A7BF" w14:textId="77777777" w:rsidR="00D36D19" w:rsidRDefault="004377DE">
      <w:pPr>
        <w:pStyle w:val="BodyText"/>
        <w:spacing w:before="13" w:line="455" w:lineRule="auto"/>
        <w:ind w:left="100" w:right="118"/>
        <w:jc w:val="both"/>
      </w:pPr>
      <w:r>
        <w:rPr>
          <w:w w:val="110"/>
        </w:rPr>
        <w:t>could</w:t>
      </w:r>
      <w:r>
        <w:rPr>
          <w:spacing w:val="-21"/>
          <w:w w:val="110"/>
        </w:rPr>
        <w:t xml:space="preserve"> </w:t>
      </w:r>
      <w:r>
        <w:rPr>
          <w:w w:val="110"/>
        </w:rPr>
        <w:t>not</w:t>
      </w:r>
      <w:r>
        <w:rPr>
          <w:spacing w:val="-19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20"/>
          <w:w w:val="110"/>
        </w:rPr>
        <w:t xml:space="preserve"> </w:t>
      </w:r>
      <w:r>
        <w:rPr>
          <w:w w:val="110"/>
        </w:rPr>
        <w:t>as</w:t>
      </w:r>
      <w:r>
        <w:rPr>
          <w:spacing w:val="-19"/>
          <w:w w:val="110"/>
        </w:rPr>
        <w:t xml:space="preserve"> </w:t>
      </w:r>
      <w:r>
        <w:rPr>
          <w:w w:val="110"/>
        </w:rPr>
        <w:t>high</w:t>
      </w:r>
      <w:r>
        <w:rPr>
          <w:spacing w:val="-20"/>
          <w:w w:val="110"/>
        </w:rPr>
        <w:t xml:space="preserve"> </w:t>
      </w:r>
      <w:r>
        <w:rPr>
          <w:w w:val="110"/>
        </w:rPr>
        <w:t>as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20"/>
          <w:w w:val="110"/>
        </w:rPr>
        <w:t xml:space="preserve"> </w:t>
      </w:r>
      <w:r>
        <w:rPr>
          <w:w w:val="110"/>
        </w:rPr>
        <w:t>imaging</w:t>
      </w:r>
      <w:r>
        <w:rPr>
          <w:spacing w:val="-19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ec</w:t>
      </w:r>
      <w:r>
        <w:rPr>
          <w:spacing w:val="-1"/>
          <w:w w:val="110"/>
        </w:rPr>
        <w:t>hn</w:t>
      </w:r>
      <w:r>
        <w:rPr>
          <w:spacing w:val="-2"/>
          <w:w w:val="110"/>
        </w:rPr>
        <w:t>ology</w:t>
      </w:r>
      <w:r>
        <w:rPr>
          <w:spacing w:val="-20"/>
          <w:w w:val="110"/>
        </w:rPr>
        <w:t xml:space="preserve"> </w:t>
      </w:r>
      <w:r>
        <w:rPr>
          <w:w w:val="110"/>
        </w:rPr>
        <w:t>at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w w:val="110"/>
        </w:rPr>
        <w:t>time</w:t>
      </w:r>
      <w:r>
        <w:rPr>
          <w:spacing w:val="-20"/>
          <w:w w:val="110"/>
        </w:rPr>
        <w:t xml:space="preserve"> </w:t>
      </w:r>
      <w:r>
        <w:rPr>
          <w:w w:val="110"/>
        </w:rPr>
        <w:t>could</w:t>
      </w:r>
      <w:r>
        <w:rPr>
          <w:spacing w:val="-19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-20"/>
          <w:w w:val="110"/>
        </w:rPr>
        <w:t xml:space="preserve"> </w:t>
      </w:r>
      <w:r>
        <w:rPr>
          <w:w w:val="110"/>
        </w:rPr>
        <w:t>made</w:t>
      </w:r>
      <w:r>
        <w:rPr>
          <w:spacing w:val="-20"/>
          <w:w w:val="110"/>
        </w:rPr>
        <w:t xml:space="preserve"> </w:t>
      </w:r>
      <w:r>
        <w:rPr>
          <w:w w:val="110"/>
        </w:rPr>
        <w:t>them.</w:t>
      </w:r>
      <w:r>
        <w:rPr>
          <w:spacing w:val="8"/>
          <w:w w:val="110"/>
        </w:rPr>
        <w:t xml:space="preserve"> </w:t>
      </w:r>
      <w:r>
        <w:rPr>
          <w:spacing w:val="-2"/>
          <w:w w:val="110"/>
        </w:rPr>
        <w:t>Neve</w:t>
      </w:r>
      <w:r>
        <w:rPr>
          <w:spacing w:val="-1"/>
          <w:w w:val="110"/>
        </w:rPr>
        <w:t>rth</w:t>
      </w:r>
      <w:r>
        <w:rPr>
          <w:spacing w:val="-2"/>
          <w:w w:val="110"/>
        </w:rPr>
        <w:t>eless</w:t>
      </w:r>
      <w:r>
        <w:rPr>
          <w:spacing w:val="-1"/>
          <w:w w:val="110"/>
        </w:rPr>
        <w:t>,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27"/>
          <w:w w:val="99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tru</w:t>
      </w:r>
      <w:r>
        <w:rPr>
          <w:spacing w:val="-2"/>
          <w:w w:val="110"/>
        </w:rPr>
        <w:t>me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r>
        <w:rPr>
          <w:spacing w:val="8"/>
          <w:w w:val="110"/>
        </w:rPr>
        <w:t xml:space="preserve"> </w:t>
      </w:r>
      <w:r>
        <w:rPr>
          <w:w w:val="110"/>
        </w:rPr>
        <w:t>onboard</w:t>
      </w:r>
      <w:r>
        <w:rPr>
          <w:spacing w:val="8"/>
          <w:w w:val="110"/>
        </w:rPr>
        <w:t xml:space="preserve"> </w:t>
      </w:r>
      <w:r>
        <w:rPr>
          <w:w w:val="110"/>
        </w:rPr>
        <w:t>STEREO</w:t>
      </w:r>
      <w:r>
        <w:rPr>
          <w:spacing w:val="8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8"/>
          <w:w w:val="110"/>
        </w:rPr>
        <w:t xml:space="preserve"> </w:t>
      </w:r>
      <w:r>
        <w:rPr>
          <w:w w:val="110"/>
        </w:rPr>
        <w:t>truly</w:t>
      </w:r>
      <w:r>
        <w:rPr>
          <w:spacing w:val="8"/>
          <w:w w:val="110"/>
        </w:rPr>
        <w:t xml:space="preserve"> </w:t>
      </w:r>
      <w:r>
        <w:rPr>
          <w:w w:val="110"/>
        </w:rPr>
        <w:t>unique</w:t>
      </w:r>
      <w:r>
        <w:rPr>
          <w:spacing w:val="8"/>
          <w:w w:val="110"/>
        </w:rPr>
        <w:t xml:space="preserve"> </w:t>
      </w:r>
      <w:r>
        <w:rPr>
          <w:w w:val="110"/>
        </w:rPr>
        <w:t>possibilities</w:t>
      </w:r>
      <w:r>
        <w:rPr>
          <w:spacing w:val="8"/>
          <w:w w:val="110"/>
        </w:rPr>
        <w:t xml:space="preserve"> </w:t>
      </w:r>
      <w:r>
        <w:rPr>
          <w:w w:val="110"/>
        </w:rPr>
        <w:t>for</w:t>
      </w:r>
      <w:r>
        <w:rPr>
          <w:spacing w:val="8"/>
          <w:w w:val="110"/>
        </w:rPr>
        <w:t xml:space="preserve"> </w:t>
      </w:r>
      <w:r>
        <w:rPr>
          <w:w w:val="110"/>
        </w:rPr>
        <w:t>data</w:t>
      </w:r>
      <w:r>
        <w:rPr>
          <w:spacing w:val="7"/>
          <w:w w:val="110"/>
        </w:rPr>
        <w:t xml:space="preserve"> </w:t>
      </w:r>
      <w:r>
        <w:rPr>
          <w:spacing w:val="-1"/>
          <w:w w:val="110"/>
        </w:rPr>
        <w:t>an</w:t>
      </w:r>
      <w:r>
        <w:rPr>
          <w:spacing w:val="-2"/>
          <w:w w:val="110"/>
        </w:rPr>
        <w:t>alysis</w:t>
      </w:r>
      <w:r>
        <w:rPr>
          <w:spacing w:val="-1"/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In</w:t>
      </w:r>
      <w:r>
        <w:rPr>
          <w:spacing w:val="8"/>
          <w:w w:val="110"/>
        </w:rPr>
        <w:t xml:space="preserve"> </w:t>
      </w:r>
      <w:r>
        <w:rPr>
          <w:spacing w:val="-1"/>
          <w:w w:val="110"/>
        </w:rPr>
        <w:t>part</w:t>
      </w:r>
      <w:r>
        <w:rPr>
          <w:spacing w:val="-2"/>
          <w:w w:val="110"/>
        </w:rPr>
        <w:t>ic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ar,</w:t>
      </w:r>
      <w:r>
        <w:rPr>
          <w:spacing w:val="57"/>
          <w:w w:val="109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geometry</w:t>
      </w:r>
      <w:r>
        <w:rPr>
          <w:spacing w:val="-13"/>
          <w:w w:val="110"/>
        </w:rPr>
        <w:t xml:space="preserve"> </w:t>
      </w:r>
      <w:r>
        <w:rPr>
          <w:w w:val="110"/>
        </w:rPr>
        <w:t>of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CM</w:t>
      </w:r>
      <w:r>
        <w:rPr>
          <w:spacing w:val="-1"/>
          <w:w w:val="110"/>
        </w:rPr>
        <w:t>E</w:t>
      </w:r>
      <w:r>
        <w:rPr>
          <w:spacing w:val="-2"/>
          <w:w w:val="110"/>
        </w:rPr>
        <w:t>s</w:t>
      </w:r>
      <w:r>
        <w:rPr>
          <w:spacing w:val="-13"/>
          <w:w w:val="110"/>
        </w:rPr>
        <w:t xml:space="preserve"> </w:t>
      </w:r>
      <w:r>
        <w:rPr>
          <w:w w:val="110"/>
        </w:rPr>
        <w:t>can</w:t>
      </w:r>
      <w:r>
        <w:rPr>
          <w:spacing w:val="-13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14"/>
          <w:w w:val="110"/>
        </w:rPr>
        <w:t xml:space="preserve"> </w:t>
      </w:r>
      <w:r>
        <w:rPr>
          <w:spacing w:val="1"/>
          <w:w w:val="110"/>
        </w:rPr>
        <w:t>be</w:t>
      </w:r>
      <w:r>
        <w:rPr>
          <w:w w:val="110"/>
        </w:rPr>
        <w:t>tt</w:t>
      </w:r>
      <w:r>
        <w:rPr>
          <w:spacing w:val="1"/>
          <w:w w:val="110"/>
        </w:rPr>
        <w:t>e</w:t>
      </w:r>
      <w:r>
        <w:rPr>
          <w:w w:val="110"/>
        </w:rPr>
        <w:t>r</w:t>
      </w:r>
      <w:r>
        <w:rPr>
          <w:spacing w:val="-13"/>
          <w:w w:val="110"/>
        </w:rPr>
        <w:t xml:space="preserve"> </w:t>
      </w:r>
      <w:r>
        <w:rPr>
          <w:w w:val="110"/>
        </w:rPr>
        <w:t>determined</w:t>
      </w:r>
      <w:r>
        <w:rPr>
          <w:spacing w:val="-13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14"/>
          <w:w w:val="110"/>
        </w:rPr>
        <w:t xml:space="preserve"> </w:t>
      </w:r>
      <w:r>
        <w:rPr>
          <w:w w:val="110"/>
        </w:rPr>
        <w:t>using</w:t>
      </w:r>
      <w:r>
        <w:rPr>
          <w:spacing w:val="-13"/>
          <w:w w:val="110"/>
        </w:rPr>
        <w:t xml:space="preserve"> </w:t>
      </w:r>
      <w:r>
        <w:rPr>
          <w:w w:val="110"/>
        </w:rPr>
        <w:t>STEREO/COR</w:t>
      </w:r>
      <w:r>
        <w:rPr>
          <w:spacing w:val="-13"/>
          <w:w w:val="110"/>
        </w:rPr>
        <w:t xml:space="preserve"> </w:t>
      </w:r>
      <w:r>
        <w:rPr>
          <w:w w:val="110"/>
        </w:rPr>
        <w:t>in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jun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ion</w:t>
      </w:r>
      <w:r>
        <w:rPr>
          <w:spacing w:val="-13"/>
          <w:w w:val="110"/>
        </w:rPr>
        <w:t xml:space="preserve"> </w:t>
      </w:r>
      <w:r>
        <w:rPr>
          <w:w w:val="110"/>
        </w:rPr>
        <w:t>with</w:t>
      </w:r>
      <w:r>
        <w:rPr>
          <w:spacing w:val="-13"/>
          <w:w w:val="110"/>
        </w:rPr>
        <w:t xml:space="preserve"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29"/>
          <w:w w:val="110"/>
        </w:rPr>
        <w:t xml:space="preserve"> </w:t>
      </w:r>
      <w:r>
        <w:rPr>
          <w:w w:val="110"/>
        </w:rPr>
        <w:t>other</w:t>
      </w:r>
      <w:r>
        <w:rPr>
          <w:spacing w:val="6"/>
          <w:w w:val="110"/>
        </w:rPr>
        <w:t xml:space="preserve"> </w:t>
      </w:r>
      <w:r>
        <w:rPr>
          <w:w w:val="110"/>
        </w:rPr>
        <w:t>and/or</w:t>
      </w:r>
      <w:r>
        <w:rPr>
          <w:spacing w:val="6"/>
          <w:w w:val="110"/>
        </w:rPr>
        <w:t xml:space="preserve"> </w:t>
      </w:r>
      <w:r>
        <w:rPr>
          <w:w w:val="110"/>
        </w:rPr>
        <w:t>with</w:t>
      </w:r>
      <w:r>
        <w:rPr>
          <w:spacing w:val="7"/>
          <w:w w:val="110"/>
        </w:rPr>
        <w:t xml:space="preserve"> </w:t>
      </w:r>
      <w:r>
        <w:rPr>
          <w:w w:val="110"/>
        </w:rPr>
        <w:t>LASCO.</w:t>
      </w:r>
      <w:r>
        <w:rPr>
          <w:spacing w:val="6"/>
          <w:w w:val="110"/>
        </w:rPr>
        <w:t xml:space="preserve"> </w:t>
      </w:r>
      <w:r>
        <w:rPr>
          <w:w w:val="110"/>
        </w:rPr>
        <w:t>This</w:t>
      </w:r>
      <w:r>
        <w:rPr>
          <w:spacing w:val="7"/>
          <w:w w:val="110"/>
        </w:rPr>
        <w:t xml:space="preserve"> </w:t>
      </w:r>
      <w:r>
        <w:rPr>
          <w:w w:val="110"/>
        </w:rPr>
        <w:t>means</w:t>
      </w:r>
      <w:r>
        <w:rPr>
          <w:spacing w:val="6"/>
          <w:w w:val="110"/>
        </w:rPr>
        <w:t xml:space="preserve"> </w:t>
      </w:r>
      <w:r>
        <w:rPr>
          <w:w w:val="110"/>
        </w:rPr>
        <w:t>that</w:t>
      </w:r>
      <w:r>
        <w:rPr>
          <w:spacing w:val="7"/>
          <w:w w:val="110"/>
        </w:rPr>
        <w:t xml:space="preserve"> </w:t>
      </w:r>
      <w:r>
        <w:rPr>
          <w:w w:val="110"/>
        </w:rPr>
        <w:t>CME</w:t>
      </w:r>
      <w:r>
        <w:rPr>
          <w:spacing w:val="6"/>
          <w:w w:val="110"/>
        </w:rPr>
        <w:t xml:space="preserve"> </w:t>
      </w:r>
      <w:r>
        <w:rPr>
          <w:w w:val="110"/>
        </w:rPr>
        <w:t>direction</w:t>
      </w:r>
      <w:r>
        <w:rPr>
          <w:spacing w:val="7"/>
          <w:w w:val="110"/>
        </w:rPr>
        <w:t xml:space="preserve"> </w:t>
      </w:r>
      <w:r>
        <w:rPr>
          <w:w w:val="110"/>
        </w:rPr>
        <w:t>can</w:t>
      </w:r>
      <w:r>
        <w:rPr>
          <w:spacing w:val="6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7"/>
          <w:w w:val="110"/>
        </w:rPr>
        <w:t xml:space="preserve"> </w:t>
      </w:r>
      <w:r>
        <w:rPr>
          <w:w w:val="110"/>
        </w:rPr>
        <w:t>determined</w:t>
      </w:r>
      <w:r>
        <w:rPr>
          <w:spacing w:val="6"/>
          <w:w w:val="110"/>
        </w:rPr>
        <w:t xml:space="preserve"> </w:t>
      </w:r>
      <w:r>
        <w:rPr>
          <w:w w:val="110"/>
        </w:rPr>
        <w:t>less</w:t>
      </w:r>
      <w:r>
        <w:rPr>
          <w:spacing w:val="6"/>
          <w:w w:val="110"/>
        </w:rPr>
        <w:t xml:space="preserve"> </w:t>
      </w:r>
      <w:r>
        <w:rPr>
          <w:spacing w:val="-1"/>
          <w:w w:val="110"/>
        </w:rPr>
        <w:t>amb</w:t>
      </w:r>
      <w:r>
        <w:rPr>
          <w:spacing w:val="-2"/>
          <w:w w:val="110"/>
        </w:rPr>
        <w:t>iguously</w:t>
      </w:r>
      <w:r>
        <w:rPr>
          <w:spacing w:val="24"/>
          <w:w w:val="104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thu</w:t>
      </w:r>
      <w:r>
        <w:rPr>
          <w:spacing w:val="-3"/>
          <w:w w:val="110"/>
        </w:rPr>
        <w:t>s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“true-space”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veloci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-3"/>
          <w:w w:val="110"/>
        </w:rPr>
        <w:t xml:space="preserve"> </w:t>
      </w:r>
      <w:r>
        <w:rPr>
          <w:w w:val="110"/>
        </w:rPr>
        <w:t>computed.</w:t>
      </w:r>
    </w:p>
    <w:p w14:paraId="1DE4A7C0" w14:textId="7288531B" w:rsidR="00D36D19" w:rsidRDefault="004536EB">
      <w:pPr>
        <w:spacing w:line="455" w:lineRule="auto"/>
        <w:jc w:val="both"/>
        <w:sectPr w:rsidR="00D36D19">
          <w:headerReference w:type="default" r:id="rId47"/>
          <w:pgSz w:w="12240" w:h="15840"/>
          <w:pgMar w:top="1920" w:right="1320" w:bottom="280" w:left="1340" w:header="1132" w:footer="0" w:gutter="0"/>
          <w:cols w:space="720"/>
        </w:sectPr>
      </w:pPr>
      <w:ins w:id="119" w:author="Microsoft Office User" w:date="2016-03-10T11:14:00Z">
        <w:r>
          <w:t>‘</w:t>
        </w:r>
        <w:r w:rsidR="00980C4E">
          <w:t>&lt;&lt;YOU COULD DESCRIBE THE BASIC ANALYSIS OF CORONAGRAPH DATA TO GET SPEED/ACCELERATION AND MASS AND THE 3D TECHNIQUE.&gt;&gt;</w:t>
        </w:r>
      </w:ins>
    </w:p>
    <w:p w14:paraId="1DE4A7C1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C2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C3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C4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C5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C6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C7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C8" w14:textId="77777777" w:rsidR="00D36D19" w:rsidRDefault="004377DE">
      <w:pPr>
        <w:pStyle w:val="Heading1"/>
        <w:spacing w:before="173"/>
        <w:ind w:left="0" w:right="18" w:firstLine="0"/>
        <w:jc w:val="center"/>
        <w:rPr>
          <w:b w:val="0"/>
          <w:bCs w:val="0"/>
        </w:rPr>
      </w:pPr>
      <w:bookmarkStart w:id="120" w:name="_Bibliography"/>
      <w:bookmarkEnd w:id="120"/>
      <w:r>
        <w:rPr>
          <w:spacing w:val="-1"/>
          <w:w w:val="110"/>
        </w:rPr>
        <w:t>Bibliog</w:t>
      </w:r>
      <w:r>
        <w:rPr>
          <w:spacing w:val="-2"/>
          <w:w w:val="110"/>
        </w:rPr>
        <w:t>r</w:t>
      </w:r>
      <w:r>
        <w:rPr>
          <w:spacing w:val="-1"/>
          <w:w w:val="110"/>
        </w:rPr>
        <w:t>aphy</w:t>
      </w:r>
    </w:p>
    <w:p w14:paraId="1DE4A7C9" w14:textId="77777777" w:rsidR="00D36D19" w:rsidRDefault="00D36D1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DE4A7CA" w14:textId="77777777" w:rsidR="00D36D19" w:rsidRDefault="00D36D1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DE4A7CB" w14:textId="77777777" w:rsidR="00D36D19" w:rsidRDefault="00D36D1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DE4A7CC" w14:textId="77777777" w:rsidR="00D36D19" w:rsidRDefault="00D36D19">
      <w:pPr>
        <w:spacing w:before="4"/>
        <w:rPr>
          <w:rFonts w:ascii="Times New Roman" w:eastAsia="Times New Roman" w:hAnsi="Times New Roman" w:cs="Times New Roman"/>
          <w:b/>
          <w:bCs/>
          <w:sz w:val="35"/>
          <w:szCs w:val="35"/>
        </w:rPr>
      </w:pPr>
    </w:p>
    <w:p w14:paraId="1DE4A7CD" w14:textId="77777777" w:rsidR="00D36D19" w:rsidRDefault="004377DE">
      <w:pPr>
        <w:pStyle w:val="BodyText"/>
        <w:spacing w:line="257" w:lineRule="auto"/>
        <w:ind w:right="118" w:hanging="219"/>
        <w:jc w:val="both"/>
      </w:pPr>
      <w:r>
        <w:rPr>
          <w:w w:val="105"/>
        </w:rPr>
        <w:t>Acton,</w:t>
      </w:r>
      <w:r>
        <w:rPr>
          <w:spacing w:val="44"/>
          <w:w w:val="105"/>
        </w:rPr>
        <w:t xml:space="preserve"> </w:t>
      </w:r>
      <w:r>
        <w:rPr>
          <w:w w:val="105"/>
        </w:rPr>
        <w:t>L.</w:t>
      </w:r>
      <w:r>
        <w:rPr>
          <w:spacing w:val="40"/>
          <w:w w:val="105"/>
        </w:rPr>
        <w:t xml:space="preserve"> </w:t>
      </w:r>
      <w:r>
        <w:rPr>
          <w:w w:val="105"/>
        </w:rPr>
        <w:t>W.,</w:t>
      </w:r>
      <w:r>
        <w:rPr>
          <w:spacing w:val="4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es</w:t>
      </w:r>
      <w:r>
        <w:rPr>
          <w:spacing w:val="-3"/>
          <w:w w:val="105"/>
        </w:rPr>
        <w:t>ton,</w:t>
      </w:r>
      <w:r>
        <w:rPr>
          <w:spacing w:val="44"/>
          <w:w w:val="105"/>
        </w:rPr>
        <w:t xml:space="preserve"> </w:t>
      </w:r>
      <w:r>
        <w:rPr>
          <w:w w:val="105"/>
        </w:rPr>
        <w:t>D.</w:t>
      </w:r>
      <w:r>
        <w:rPr>
          <w:spacing w:val="40"/>
          <w:w w:val="105"/>
        </w:rPr>
        <w:t xml:space="preserve"> </w:t>
      </w:r>
      <w:r>
        <w:rPr>
          <w:w w:val="105"/>
        </w:rPr>
        <w:t>C.,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Bruner,</w:t>
      </w:r>
      <w:r>
        <w:rPr>
          <w:spacing w:val="45"/>
          <w:w w:val="105"/>
        </w:rPr>
        <w:t xml:space="preserve"> </w:t>
      </w:r>
      <w:r>
        <w:rPr>
          <w:w w:val="105"/>
        </w:rPr>
        <w:t>M.</w:t>
      </w:r>
      <w:r>
        <w:rPr>
          <w:spacing w:val="39"/>
          <w:w w:val="105"/>
        </w:rPr>
        <w:t xml:space="preserve"> </w:t>
      </w:r>
      <w:r>
        <w:rPr>
          <w:w w:val="105"/>
        </w:rPr>
        <w:t>E.</w:t>
      </w:r>
      <w:r>
        <w:rPr>
          <w:spacing w:val="39"/>
          <w:w w:val="105"/>
        </w:rPr>
        <w:t xml:space="preserve"> </w:t>
      </w:r>
      <w:r>
        <w:rPr>
          <w:w w:val="105"/>
        </w:rPr>
        <w:t>(1999).</w:t>
      </w:r>
      <w:r>
        <w:rPr>
          <w:spacing w:val="49"/>
          <w:w w:val="105"/>
        </w:rPr>
        <w:t xml:space="preserve"> </w:t>
      </w:r>
      <w:r>
        <w:rPr>
          <w:w w:val="105"/>
        </w:rPr>
        <w:t>Deriving</w:t>
      </w:r>
      <w:r>
        <w:rPr>
          <w:spacing w:val="38"/>
          <w:w w:val="105"/>
        </w:rPr>
        <w:t xml:space="preserve"> </w:t>
      </w:r>
      <w:r>
        <w:rPr>
          <w:w w:val="105"/>
        </w:rPr>
        <w:t>solar</w:t>
      </w:r>
      <w:r>
        <w:rPr>
          <w:spacing w:val="40"/>
          <w:w w:val="105"/>
        </w:rPr>
        <w:t xml:space="preserve"> </w:t>
      </w:r>
      <w:r>
        <w:rPr>
          <w:w w:val="105"/>
        </w:rPr>
        <w:t>X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ray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ce</w:t>
      </w:r>
      <w:r>
        <w:rPr>
          <w:spacing w:val="39"/>
          <w:w w:val="105"/>
        </w:rPr>
        <w:t xml:space="preserve"> </w:t>
      </w:r>
      <w:r>
        <w:rPr>
          <w:w w:val="105"/>
        </w:rPr>
        <w:t>from</w:t>
      </w:r>
      <w:r>
        <w:rPr>
          <w:spacing w:val="29"/>
          <w:w w:val="103"/>
        </w:rPr>
        <w:t xml:space="preserve"> </w:t>
      </w:r>
      <w:proofErr w:type="spellStart"/>
      <w:r>
        <w:rPr>
          <w:spacing w:val="-6"/>
          <w:w w:val="105"/>
        </w:rPr>
        <w:t>Yohkoh</w:t>
      </w:r>
      <w:proofErr w:type="spellEnd"/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34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1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1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104(A7):14827.</w:t>
      </w:r>
    </w:p>
    <w:p w14:paraId="1DE4A7CE" w14:textId="77777777" w:rsidR="00D36D19" w:rsidRDefault="004377DE">
      <w:pPr>
        <w:pStyle w:val="BodyText"/>
        <w:spacing w:before="172" w:line="257" w:lineRule="auto"/>
        <w:ind w:right="118" w:hanging="219"/>
        <w:jc w:val="both"/>
      </w:pPr>
      <w:proofErr w:type="spellStart"/>
      <w:r>
        <w:rPr>
          <w:w w:val="105"/>
        </w:rPr>
        <w:t>Andretta</w:t>
      </w:r>
      <w:proofErr w:type="spellEnd"/>
      <w:r>
        <w:rPr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V.,</w:t>
      </w:r>
      <w:r>
        <w:rPr>
          <w:spacing w:val="39"/>
          <w:w w:val="105"/>
        </w:rPr>
        <w:t xml:space="preserve"> </w:t>
      </w:r>
      <w:r>
        <w:rPr>
          <w:w w:val="105"/>
        </w:rPr>
        <w:t>Del</w:t>
      </w:r>
      <w:r>
        <w:rPr>
          <w:spacing w:val="36"/>
          <w:w w:val="105"/>
        </w:rPr>
        <w:t xml:space="preserve"> </w:t>
      </w:r>
      <w:proofErr w:type="spellStart"/>
      <w:r>
        <w:rPr>
          <w:w w:val="105"/>
        </w:rPr>
        <w:t>Zanna</w:t>
      </w:r>
      <w:proofErr w:type="spellEnd"/>
      <w:r>
        <w:rPr>
          <w:w w:val="105"/>
        </w:rPr>
        <w:t>,</w:t>
      </w:r>
      <w:r>
        <w:rPr>
          <w:spacing w:val="40"/>
          <w:w w:val="105"/>
        </w:rPr>
        <w:t xml:space="preserve"> </w:t>
      </w:r>
      <w:r>
        <w:rPr>
          <w:w w:val="105"/>
        </w:rPr>
        <w:t>G.,</w:t>
      </w:r>
      <w:r>
        <w:rPr>
          <w:spacing w:val="39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Jordan,</w:t>
      </w:r>
      <w:r>
        <w:rPr>
          <w:spacing w:val="39"/>
          <w:w w:val="105"/>
        </w:rPr>
        <w:t xml:space="preserve"> </w:t>
      </w:r>
      <w:r>
        <w:rPr>
          <w:w w:val="105"/>
        </w:rPr>
        <w:t>S.</w:t>
      </w:r>
      <w:r>
        <w:rPr>
          <w:spacing w:val="36"/>
          <w:w w:val="105"/>
        </w:rPr>
        <w:t xml:space="preserve"> </w:t>
      </w:r>
      <w:r>
        <w:rPr>
          <w:w w:val="105"/>
        </w:rPr>
        <w:t>D.</w:t>
      </w:r>
      <w:r>
        <w:rPr>
          <w:spacing w:val="36"/>
          <w:w w:val="105"/>
        </w:rPr>
        <w:t xml:space="preserve"> </w:t>
      </w:r>
      <w:r>
        <w:rPr>
          <w:w w:val="105"/>
        </w:rPr>
        <w:t>(2003).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EUV</w:t>
      </w:r>
      <w:r>
        <w:rPr>
          <w:spacing w:val="36"/>
          <w:w w:val="105"/>
        </w:rPr>
        <w:t xml:space="preserve"> </w:t>
      </w:r>
      <w:r>
        <w:rPr>
          <w:w w:val="105"/>
        </w:rPr>
        <w:t>helium</w:t>
      </w:r>
      <w:r>
        <w:rPr>
          <w:spacing w:val="36"/>
          <w:w w:val="105"/>
        </w:rPr>
        <w:t xml:space="preserve"> </w:t>
      </w:r>
      <w:r>
        <w:rPr>
          <w:w w:val="105"/>
        </w:rPr>
        <w:t>spectrum</w:t>
      </w:r>
      <w:r>
        <w:rPr>
          <w:spacing w:val="36"/>
          <w:w w:val="105"/>
        </w:rPr>
        <w:t xml:space="preserve"> </w:t>
      </w:r>
      <w:r>
        <w:rPr>
          <w:w w:val="105"/>
        </w:rPr>
        <w:t>in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quiet</w:t>
      </w:r>
      <w:r>
        <w:rPr>
          <w:spacing w:val="26"/>
          <w:w w:val="138"/>
        </w:rPr>
        <w:t xml:space="preserve"> </w:t>
      </w:r>
      <w:r>
        <w:rPr>
          <w:w w:val="105"/>
        </w:rPr>
        <w:t>Sun:</w:t>
      </w:r>
      <w:r>
        <w:rPr>
          <w:spacing w:val="34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by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du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t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coronal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issi</w:t>
      </w:r>
      <w:r>
        <w:rPr>
          <w:spacing w:val="-1"/>
          <w:w w:val="105"/>
        </w:rPr>
        <w:t>on?</w:t>
      </w:r>
      <w:r>
        <w:rPr>
          <w:w w:val="105"/>
        </w:rPr>
        <w:t xml:space="preserve"> 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1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and</w:t>
      </w:r>
      <w:r>
        <w:rPr>
          <w:spacing w:val="1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400(2):737–752.</w:t>
      </w:r>
    </w:p>
    <w:p w14:paraId="1DE4A7CF" w14:textId="77777777" w:rsidR="00D36D19" w:rsidRDefault="004377DE">
      <w:pPr>
        <w:pStyle w:val="BodyText"/>
        <w:spacing w:before="172" w:line="257" w:lineRule="auto"/>
        <w:ind w:right="117" w:hanging="219"/>
        <w:jc w:val="both"/>
      </w:pPr>
      <w:r>
        <w:rPr>
          <w:w w:val="105"/>
        </w:rPr>
        <w:t>Arp,</w:t>
      </w:r>
      <w:r>
        <w:rPr>
          <w:spacing w:val="56"/>
          <w:w w:val="105"/>
        </w:rPr>
        <w:t xml:space="preserve"> </w:t>
      </w:r>
      <w:r>
        <w:rPr>
          <w:w w:val="105"/>
        </w:rPr>
        <w:t>U.,</w:t>
      </w:r>
      <w:r>
        <w:rPr>
          <w:spacing w:val="56"/>
          <w:w w:val="105"/>
        </w:rPr>
        <w:t xml:space="preserve"> </w:t>
      </w:r>
      <w:r>
        <w:rPr>
          <w:spacing w:val="-1"/>
          <w:w w:val="105"/>
        </w:rPr>
        <w:t>C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ark,</w:t>
      </w:r>
      <w:r>
        <w:rPr>
          <w:spacing w:val="56"/>
          <w:w w:val="105"/>
        </w:rPr>
        <w:t xml:space="preserve"> </w:t>
      </w:r>
      <w:r>
        <w:rPr>
          <w:w w:val="105"/>
        </w:rPr>
        <w:t>C.,</w:t>
      </w:r>
      <w:r>
        <w:rPr>
          <w:spacing w:val="56"/>
          <w:w w:val="105"/>
        </w:rPr>
        <w:t xml:space="preserve"> </w:t>
      </w:r>
      <w:r>
        <w:rPr>
          <w:w w:val="105"/>
        </w:rPr>
        <w:t>Deng,</w:t>
      </w:r>
      <w:r>
        <w:rPr>
          <w:spacing w:val="56"/>
          <w:w w:val="105"/>
        </w:rPr>
        <w:t xml:space="preserve"> </w:t>
      </w:r>
      <w:r>
        <w:rPr>
          <w:w w:val="105"/>
        </w:rPr>
        <w:t>L.,</w:t>
      </w:r>
      <w:r>
        <w:rPr>
          <w:spacing w:val="56"/>
          <w:w w:val="105"/>
        </w:rPr>
        <w:t xml:space="preserve"> </w:t>
      </w:r>
      <w:proofErr w:type="spellStart"/>
      <w:r>
        <w:rPr>
          <w:spacing w:val="-2"/>
          <w:w w:val="105"/>
        </w:rPr>
        <w:t>Farad</w:t>
      </w:r>
      <w:r>
        <w:rPr>
          <w:spacing w:val="-3"/>
          <w:w w:val="105"/>
        </w:rPr>
        <w:t>z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proofErr w:type="spellEnd"/>
      <w:r>
        <w:rPr>
          <w:spacing w:val="-2"/>
          <w:w w:val="105"/>
        </w:rPr>
        <w:t>,</w:t>
      </w:r>
      <w:r>
        <w:rPr>
          <w:spacing w:val="56"/>
          <w:w w:val="105"/>
        </w:rPr>
        <w:t xml:space="preserve"> </w:t>
      </w:r>
      <w:r>
        <w:rPr>
          <w:w w:val="105"/>
        </w:rPr>
        <w:t>N.,</w:t>
      </w:r>
      <w:r>
        <w:rPr>
          <w:spacing w:val="56"/>
          <w:w w:val="105"/>
        </w:rPr>
        <w:t xml:space="preserve"> </w:t>
      </w:r>
      <w:r>
        <w:rPr>
          <w:spacing w:val="-3"/>
          <w:w w:val="105"/>
        </w:rPr>
        <w:t>Farr</w:t>
      </w:r>
      <w:r>
        <w:rPr>
          <w:spacing w:val="-4"/>
          <w:w w:val="105"/>
        </w:rPr>
        <w:t>ell</w:t>
      </w:r>
      <w:r>
        <w:rPr>
          <w:spacing w:val="-3"/>
          <w:w w:val="105"/>
        </w:rPr>
        <w:t>,</w:t>
      </w:r>
      <w:r>
        <w:rPr>
          <w:spacing w:val="56"/>
          <w:w w:val="105"/>
        </w:rPr>
        <w:t xml:space="preserve"> </w:t>
      </w:r>
      <w:r>
        <w:rPr>
          <w:w w:val="105"/>
        </w:rPr>
        <w:t>A.,</w:t>
      </w:r>
      <w:r>
        <w:rPr>
          <w:spacing w:val="56"/>
          <w:w w:val="105"/>
        </w:rPr>
        <w:t xml:space="preserve"> </w:t>
      </w:r>
      <w:proofErr w:type="spellStart"/>
      <w:r>
        <w:rPr>
          <w:spacing w:val="-3"/>
          <w:w w:val="105"/>
        </w:rPr>
        <w:t>Fur</w:t>
      </w:r>
      <w:r>
        <w:rPr>
          <w:spacing w:val="-4"/>
          <w:w w:val="105"/>
        </w:rPr>
        <w:t>s</w:t>
      </w:r>
      <w:r>
        <w:rPr>
          <w:spacing w:val="-3"/>
          <w:w w:val="105"/>
        </w:rPr>
        <w:t>t</w:t>
      </w:r>
      <w:proofErr w:type="spellEnd"/>
      <w:r>
        <w:rPr>
          <w:spacing w:val="-3"/>
          <w:w w:val="105"/>
        </w:rPr>
        <w:t>,</w:t>
      </w:r>
      <w:r>
        <w:rPr>
          <w:spacing w:val="57"/>
          <w:w w:val="105"/>
        </w:rPr>
        <w:t xml:space="preserve"> </w:t>
      </w:r>
      <w:r>
        <w:rPr>
          <w:w w:val="105"/>
        </w:rPr>
        <w:t>M.,</w:t>
      </w:r>
      <w:r>
        <w:rPr>
          <w:spacing w:val="56"/>
          <w:w w:val="105"/>
        </w:rPr>
        <w:t xml:space="preserve"> </w:t>
      </w:r>
      <w:r>
        <w:rPr>
          <w:spacing w:val="-1"/>
          <w:w w:val="105"/>
        </w:rPr>
        <w:t>Grantham,</w:t>
      </w:r>
      <w:r>
        <w:rPr>
          <w:spacing w:val="56"/>
          <w:w w:val="105"/>
        </w:rPr>
        <w:t xml:space="preserve"> </w:t>
      </w:r>
      <w:r>
        <w:rPr>
          <w:w w:val="105"/>
        </w:rPr>
        <w:t>S.,</w:t>
      </w:r>
      <w:r>
        <w:rPr>
          <w:spacing w:val="56"/>
          <w:w w:val="105"/>
        </w:rPr>
        <w:t xml:space="preserve"> </w:t>
      </w:r>
      <w:r>
        <w:rPr>
          <w:spacing w:val="-4"/>
          <w:w w:val="105"/>
        </w:rPr>
        <w:t>Hagle</w:t>
      </w:r>
      <w:r>
        <w:rPr>
          <w:spacing w:val="-3"/>
          <w:w w:val="105"/>
        </w:rPr>
        <w:t>y,</w:t>
      </w:r>
      <w:r>
        <w:rPr>
          <w:spacing w:val="56"/>
          <w:w w:val="105"/>
        </w:rPr>
        <w:t xml:space="preserve"> </w:t>
      </w:r>
      <w:r>
        <w:rPr>
          <w:w w:val="105"/>
        </w:rPr>
        <w:t>E.,</w:t>
      </w:r>
      <w:r>
        <w:rPr>
          <w:spacing w:val="33"/>
          <w:w w:val="109"/>
        </w:rPr>
        <w:t xml:space="preserve"> </w:t>
      </w:r>
      <w:r>
        <w:rPr>
          <w:w w:val="105"/>
        </w:rPr>
        <w:t>Hill,</w:t>
      </w:r>
      <w:r>
        <w:rPr>
          <w:spacing w:val="4"/>
          <w:w w:val="105"/>
        </w:rPr>
        <w:t xml:space="preserve"> </w:t>
      </w:r>
      <w:r>
        <w:rPr>
          <w:w w:val="105"/>
        </w:rPr>
        <w:t>S.,</w:t>
      </w:r>
      <w:r>
        <w:rPr>
          <w:spacing w:val="5"/>
          <w:w w:val="105"/>
        </w:rPr>
        <w:t xml:space="preserve"> </w:t>
      </w:r>
      <w:proofErr w:type="spellStart"/>
      <w:r>
        <w:rPr>
          <w:w w:val="105"/>
        </w:rPr>
        <w:t>Lucatorto</w:t>
      </w:r>
      <w:proofErr w:type="spellEnd"/>
      <w:r>
        <w:rPr>
          <w:w w:val="105"/>
        </w:rPr>
        <w:t>,</w:t>
      </w:r>
      <w:r>
        <w:rPr>
          <w:spacing w:val="5"/>
          <w:w w:val="105"/>
        </w:rPr>
        <w:t xml:space="preserve"> </w:t>
      </w:r>
      <w:r>
        <w:rPr>
          <w:w w:val="105"/>
        </w:rPr>
        <w:t>T.,</w:t>
      </w:r>
      <w:r>
        <w:rPr>
          <w:spacing w:val="5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ha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,</w:t>
      </w:r>
      <w:r>
        <w:rPr>
          <w:spacing w:val="5"/>
          <w:w w:val="105"/>
        </w:rPr>
        <w:t xml:space="preserve"> </w:t>
      </w:r>
      <w:r>
        <w:rPr>
          <w:spacing w:val="-4"/>
          <w:w w:val="105"/>
        </w:rPr>
        <w:t>P.</w:t>
      </w:r>
      <w:r>
        <w:rPr>
          <w:spacing w:val="-5"/>
          <w:w w:val="105"/>
        </w:rPr>
        <w:t>-S</w:t>
      </w:r>
      <w:r>
        <w:rPr>
          <w:spacing w:val="-4"/>
          <w:w w:val="105"/>
        </w:rPr>
        <w:t>.,</w:t>
      </w:r>
      <w:r>
        <w:rPr>
          <w:spacing w:val="5"/>
          <w:w w:val="105"/>
        </w:rPr>
        <w:t xml:space="preserve"> </w:t>
      </w:r>
      <w:proofErr w:type="spellStart"/>
      <w:r>
        <w:rPr>
          <w:spacing w:val="-3"/>
          <w:w w:val="105"/>
        </w:rPr>
        <w:t>Tarr</w:t>
      </w:r>
      <w:r>
        <w:rPr>
          <w:spacing w:val="-4"/>
          <w:w w:val="105"/>
        </w:rPr>
        <w:t>io</w:t>
      </w:r>
      <w:proofErr w:type="spellEnd"/>
      <w:r>
        <w:rPr>
          <w:spacing w:val="-4"/>
          <w:w w:val="105"/>
        </w:rPr>
        <w:t>,</w:t>
      </w:r>
      <w:r>
        <w:rPr>
          <w:spacing w:val="5"/>
          <w:w w:val="105"/>
        </w:rPr>
        <w:t xml:space="preserve"> </w:t>
      </w:r>
      <w:r>
        <w:rPr>
          <w:w w:val="105"/>
        </w:rPr>
        <w:t>C.,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54"/>
          <w:w w:val="105"/>
        </w:rPr>
        <w:t xml:space="preserve"> </w:t>
      </w:r>
      <w:r>
        <w:rPr>
          <w:spacing w:val="-5"/>
          <w:w w:val="105"/>
        </w:rPr>
        <w:t>Ves</w:t>
      </w:r>
      <w:r>
        <w:rPr>
          <w:spacing w:val="-4"/>
          <w:w w:val="105"/>
        </w:rPr>
        <w:t>t,</w:t>
      </w:r>
      <w:r>
        <w:rPr>
          <w:spacing w:val="5"/>
          <w:w w:val="105"/>
        </w:rPr>
        <w:t xml:space="preserve"> </w:t>
      </w:r>
      <w:r>
        <w:rPr>
          <w:w w:val="105"/>
        </w:rPr>
        <w:t>R.</w:t>
      </w:r>
      <w:r>
        <w:rPr>
          <w:spacing w:val="54"/>
          <w:w w:val="105"/>
        </w:rPr>
        <w:t xml:space="preserve"> </w:t>
      </w:r>
      <w:r>
        <w:rPr>
          <w:w w:val="105"/>
        </w:rPr>
        <w:t>(2011).</w:t>
      </w:r>
      <w:r>
        <w:rPr>
          <w:spacing w:val="34"/>
          <w:w w:val="105"/>
        </w:rPr>
        <w:t xml:space="preserve"> </w:t>
      </w:r>
      <w:r>
        <w:rPr>
          <w:w w:val="105"/>
        </w:rPr>
        <w:t>SURF</w:t>
      </w:r>
      <w:r>
        <w:rPr>
          <w:spacing w:val="55"/>
          <w:w w:val="105"/>
        </w:rPr>
        <w:t xml:space="preserve"> </w:t>
      </w:r>
      <w:r>
        <w:rPr>
          <w:spacing w:val="1"/>
          <w:w w:val="105"/>
        </w:rPr>
        <w:t>III</w:t>
      </w:r>
      <w:r>
        <w:rPr>
          <w:spacing w:val="2"/>
          <w:w w:val="105"/>
        </w:rPr>
        <w:t>:</w:t>
      </w:r>
      <w:r>
        <w:rPr>
          <w:spacing w:val="54"/>
          <w:w w:val="105"/>
        </w:rPr>
        <w:t xml:space="preserve"> </w:t>
      </w:r>
      <w:r>
        <w:rPr>
          <w:w w:val="105"/>
        </w:rPr>
        <w:t>A</w:t>
      </w:r>
      <w:r>
        <w:rPr>
          <w:spacing w:val="53"/>
          <w:w w:val="105"/>
        </w:rPr>
        <w:t xml:space="preserve"> </w:t>
      </w:r>
      <w:r>
        <w:rPr>
          <w:w w:val="105"/>
        </w:rPr>
        <w:t>flexible</w:t>
      </w:r>
      <w:r>
        <w:rPr>
          <w:spacing w:val="29"/>
          <w:w w:val="99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yn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hrotron</w:t>
      </w:r>
      <w:r>
        <w:rPr>
          <w:spacing w:val="29"/>
          <w:w w:val="105"/>
        </w:rPr>
        <w:t xml:space="preserve"> </w:t>
      </w:r>
      <w:r>
        <w:rPr>
          <w:w w:val="105"/>
        </w:rPr>
        <w:t>radiation</w:t>
      </w:r>
      <w:r>
        <w:rPr>
          <w:spacing w:val="29"/>
          <w:w w:val="105"/>
        </w:rPr>
        <w:t xml:space="preserve"> </w:t>
      </w:r>
      <w:r>
        <w:rPr>
          <w:w w:val="105"/>
        </w:rPr>
        <w:t>source</w:t>
      </w:r>
      <w:r>
        <w:rPr>
          <w:spacing w:val="28"/>
          <w:w w:val="105"/>
        </w:rPr>
        <w:t xml:space="preserve"> </w:t>
      </w:r>
      <w:r>
        <w:rPr>
          <w:w w:val="105"/>
        </w:rPr>
        <w:t>for</w:t>
      </w:r>
      <w:r>
        <w:rPr>
          <w:spacing w:val="28"/>
          <w:w w:val="105"/>
        </w:rPr>
        <w:t xml:space="preserve"> </w:t>
      </w:r>
      <w:r>
        <w:rPr>
          <w:w w:val="105"/>
        </w:rPr>
        <w:t>radiometry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h.</w:t>
      </w:r>
      <w:r>
        <w:rPr>
          <w:w w:val="105"/>
        </w:rPr>
        <w:t xml:space="preserve"> </w:t>
      </w:r>
      <w:r>
        <w:rPr>
          <w:w w:val="105"/>
          <w:u w:val="single" w:color="000000"/>
        </w:rPr>
        <w:t>Nuclear</w:t>
      </w:r>
      <w:r>
        <w:rPr>
          <w:spacing w:val="29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Instrument</w:t>
      </w:r>
      <w:r>
        <w:rPr>
          <w:spacing w:val="-2"/>
          <w:w w:val="105"/>
          <w:u w:val="single" w:color="000000"/>
        </w:rPr>
        <w:t>s</w:t>
      </w:r>
      <w:r>
        <w:rPr>
          <w:spacing w:val="2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and</w:t>
      </w:r>
      <w:r>
        <w:rPr>
          <w:spacing w:val="2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Methods</w:t>
      </w:r>
      <w:r>
        <w:rPr>
          <w:spacing w:val="29"/>
          <w:w w:val="105"/>
          <w:u w:val="single" w:color="000000"/>
        </w:rPr>
        <w:t xml:space="preserve"> </w:t>
      </w:r>
      <w:proofErr w:type="gramStart"/>
      <w:r>
        <w:rPr>
          <w:w w:val="105"/>
          <w:u w:val="single" w:color="000000"/>
        </w:rPr>
        <w:t>in</w:t>
      </w:r>
      <w:r>
        <w:rPr>
          <w:w w:val="106"/>
        </w:rPr>
        <w:t xml:space="preserve"> </w:t>
      </w:r>
      <w:r>
        <w:rPr>
          <w:w w:val="115"/>
        </w:rPr>
        <w:t xml:space="preserve"> </w:t>
      </w:r>
      <w:r>
        <w:rPr>
          <w:spacing w:val="-1"/>
          <w:w w:val="105"/>
          <w:u w:val="single" w:color="000000"/>
        </w:rPr>
        <w:t>Ph</w:t>
      </w:r>
      <w:r>
        <w:rPr>
          <w:spacing w:val="-2"/>
          <w:w w:val="105"/>
          <w:u w:val="single" w:color="000000"/>
        </w:rPr>
        <w:t>ysics</w:t>
      </w:r>
      <w:proofErr w:type="gramEnd"/>
      <w:r>
        <w:rPr>
          <w:spacing w:val="2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Section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A: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Accelerators,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Spectrometers,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Detectors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and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Associated</w:t>
      </w:r>
      <w:r>
        <w:rPr>
          <w:spacing w:val="2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Equipment</w:t>
      </w:r>
      <w:r>
        <w:rPr>
          <w:spacing w:val="-1"/>
          <w:w w:val="105"/>
        </w:rPr>
        <w:t>,</w:t>
      </w:r>
      <w:r>
        <w:rPr>
          <w:spacing w:val="36"/>
          <w:w w:val="109"/>
        </w:rPr>
        <w:t xml:space="preserve"> </w:t>
      </w:r>
      <w:r>
        <w:rPr>
          <w:w w:val="105"/>
        </w:rPr>
        <w:t>649(1):12–14.</w:t>
      </w:r>
    </w:p>
    <w:p w14:paraId="1DE4A7D0" w14:textId="77777777" w:rsidR="00D36D19" w:rsidRDefault="004377DE">
      <w:pPr>
        <w:pStyle w:val="BodyText"/>
        <w:spacing w:before="172" w:line="257" w:lineRule="auto"/>
        <w:ind w:right="118" w:hanging="219"/>
        <w:jc w:val="both"/>
      </w:pPr>
      <w:proofErr w:type="spellStart"/>
      <w:r>
        <w:rPr>
          <w:spacing w:val="-3"/>
          <w:w w:val="105"/>
        </w:rPr>
        <w:t>Asc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and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proofErr w:type="spellEnd"/>
      <w:r>
        <w:rPr>
          <w:spacing w:val="-2"/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M.</w:t>
      </w:r>
      <w:r>
        <w:rPr>
          <w:spacing w:val="34"/>
          <w:w w:val="105"/>
        </w:rPr>
        <w:t xml:space="preserve"> </w:t>
      </w:r>
      <w:r>
        <w:rPr>
          <w:w w:val="105"/>
        </w:rPr>
        <w:t>J.</w:t>
      </w:r>
      <w:r>
        <w:rPr>
          <w:spacing w:val="34"/>
          <w:w w:val="105"/>
        </w:rPr>
        <w:t xml:space="preserve"> </w:t>
      </w:r>
      <w:r>
        <w:rPr>
          <w:w w:val="105"/>
        </w:rPr>
        <w:t>(2009).</w:t>
      </w:r>
      <w:r>
        <w:rPr>
          <w:spacing w:val="39"/>
          <w:w w:val="105"/>
        </w:rPr>
        <w:t xml:space="preserve"> </w:t>
      </w:r>
      <w:r>
        <w:rPr>
          <w:w w:val="105"/>
        </w:rPr>
        <w:t>4-D</w:t>
      </w:r>
      <w:r>
        <w:rPr>
          <w:spacing w:val="34"/>
          <w:w w:val="105"/>
        </w:rPr>
        <w:t xml:space="preserve"> </w:t>
      </w:r>
      <w:r>
        <w:rPr>
          <w:w w:val="105"/>
        </w:rPr>
        <w:t>modeling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w w:val="105"/>
        </w:rPr>
        <w:t>CME</w:t>
      </w:r>
      <w:r>
        <w:rPr>
          <w:spacing w:val="34"/>
          <w:w w:val="105"/>
        </w:rPr>
        <w:t xml:space="preserve"> </w:t>
      </w:r>
      <w:r>
        <w:rPr>
          <w:w w:val="105"/>
        </w:rPr>
        <w:t>expansion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w w:val="105"/>
        </w:rPr>
        <w:t>EUV</w:t>
      </w:r>
      <w:r>
        <w:rPr>
          <w:spacing w:val="34"/>
          <w:w w:val="105"/>
        </w:rPr>
        <w:t xml:space="preserve"> </w:t>
      </w:r>
      <w:r>
        <w:rPr>
          <w:w w:val="105"/>
        </w:rPr>
        <w:t>dimming</w:t>
      </w:r>
      <w:r>
        <w:rPr>
          <w:spacing w:val="33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4"/>
          <w:w w:val="105"/>
        </w:rPr>
        <w:t xml:space="preserve"> </w:t>
      </w:r>
      <w:r>
        <w:rPr>
          <w:w w:val="105"/>
        </w:rPr>
        <w:t>with</w:t>
      </w:r>
      <w:r>
        <w:rPr>
          <w:spacing w:val="23"/>
          <w:w w:val="110"/>
        </w:rPr>
        <w:t xml:space="preserve"> </w:t>
      </w:r>
      <w:r>
        <w:rPr>
          <w:w w:val="105"/>
        </w:rPr>
        <w:t>STEREO/EUVI.</w:t>
      </w:r>
      <w:r>
        <w:rPr>
          <w:spacing w:val="33"/>
          <w:w w:val="105"/>
        </w:rPr>
        <w:t xml:space="preserve"> </w:t>
      </w:r>
      <w:proofErr w:type="spellStart"/>
      <w:r>
        <w:rPr>
          <w:w w:val="105"/>
          <w:u w:val="single" w:color="000000"/>
        </w:rPr>
        <w:t>Annales</w:t>
      </w:r>
      <w:proofErr w:type="spellEnd"/>
      <w:r>
        <w:rPr>
          <w:spacing w:val="12"/>
          <w:w w:val="105"/>
          <w:u w:val="single" w:color="000000"/>
        </w:rPr>
        <w:t xml:space="preserve"> </w:t>
      </w:r>
      <w:proofErr w:type="spellStart"/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ae</w:t>
      </w:r>
      <w:proofErr w:type="spellEnd"/>
      <w:r>
        <w:rPr>
          <w:spacing w:val="-1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27(8):3275–3286.</w:t>
      </w:r>
    </w:p>
    <w:p w14:paraId="1DE4A7D1" w14:textId="77777777" w:rsidR="00D36D19" w:rsidRDefault="004377DE">
      <w:pPr>
        <w:pStyle w:val="BodyText"/>
        <w:spacing w:before="172" w:line="257" w:lineRule="auto"/>
        <w:ind w:right="118" w:hanging="219"/>
        <w:jc w:val="both"/>
      </w:pPr>
      <w:proofErr w:type="spellStart"/>
      <w:r>
        <w:rPr>
          <w:spacing w:val="-3"/>
          <w:w w:val="105"/>
        </w:rPr>
        <w:t>Asc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and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proofErr w:type="spellEnd"/>
      <w:r>
        <w:rPr>
          <w:spacing w:val="-2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M.</w:t>
      </w:r>
      <w:r>
        <w:rPr>
          <w:spacing w:val="35"/>
          <w:w w:val="105"/>
        </w:rPr>
        <w:t xml:space="preserve"> </w:t>
      </w:r>
      <w:r>
        <w:rPr>
          <w:w w:val="105"/>
        </w:rPr>
        <w:t>J.,</w:t>
      </w:r>
      <w:r>
        <w:rPr>
          <w:spacing w:val="39"/>
          <w:w w:val="105"/>
        </w:rPr>
        <w:t xml:space="preserve"> </w:t>
      </w:r>
      <w:r>
        <w:rPr>
          <w:w w:val="105"/>
        </w:rPr>
        <w:t>Nitta,</w:t>
      </w:r>
      <w:r>
        <w:rPr>
          <w:spacing w:val="39"/>
          <w:w w:val="105"/>
        </w:rPr>
        <w:t xml:space="preserve"> </w:t>
      </w:r>
      <w:r>
        <w:rPr>
          <w:w w:val="105"/>
        </w:rPr>
        <w:t>N.</w:t>
      </w:r>
      <w:r>
        <w:rPr>
          <w:spacing w:val="36"/>
          <w:w w:val="105"/>
        </w:rPr>
        <w:t xml:space="preserve"> </w:t>
      </w:r>
      <w:r>
        <w:rPr>
          <w:w w:val="105"/>
        </w:rPr>
        <w:t>V.,</w:t>
      </w:r>
      <w:r>
        <w:rPr>
          <w:spacing w:val="39"/>
          <w:w w:val="105"/>
        </w:rPr>
        <w:t xml:space="preserve"> </w:t>
      </w:r>
      <w:proofErr w:type="spellStart"/>
      <w:r>
        <w:rPr>
          <w:spacing w:val="-3"/>
          <w:w w:val="105"/>
        </w:rPr>
        <w:t>Wu</w:t>
      </w:r>
      <w:r>
        <w:rPr>
          <w:spacing w:val="-4"/>
          <w:w w:val="105"/>
        </w:rPr>
        <w:t>else</w:t>
      </w:r>
      <w:r>
        <w:rPr>
          <w:spacing w:val="-3"/>
          <w:w w:val="105"/>
        </w:rPr>
        <w:t>r</w:t>
      </w:r>
      <w:proofErr w:type="spellEnd"/>
      <w:r>
        <w:rPr>
          <w:spacing w:val="-3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J.</w:t>
      </w:r>
      <w:r>
        <w:rPr>
          <w:spacing w:val="-4"/>
          <w:w w:val="105"/>
        </w:rPr>
        <w:t>-</w:t>
      </w:r>
      <w:r>
        <w:rPr>
          <w:spacing w:val="-3"/>
          <w:w w:val="105"/>
        </w:rPr>
        <w:t>P.,</w:t>
      </w:r>
      <w:r>
        <w:rPr>
          <w:spacing w:val="39"/>
          <w:w w:val="105"/>
        </w:rPr>
        <w:t xml:space="preserve"> </w:t>
      </w:r>
      <w:proofErr w:type="spellStart"/>
      <w:r>
        <w:rPr>
          <w:w w:val="105"/>
        </w:rPr>
        <w:t>Lemen</w:t>
      </w:r>
      <w:proofErr w:type="spellEnd"/>
      <w:r>
        <w:rPr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J.</w:t>
      </w:r>
      <w:r>
        <w:rPr>
          <w:spacing w:val="35"/>
          <w:w w:val="105"/>
        </w:rPr>
        <w:t xml:space="preserve"> </w:t>
      </w:r>
      <w:r>
        <w:rPr>
          <w:w w:val="105"/>
        </w:rPr>
        <w:t>R.,</w:t>
      </w:r>
      <w:r>
        <w:rPr>
          <w:spacing w:val="39"/>
          <w:w w:val="105"/>
        </w:rPr>
        <w:t xml:space="preserve"> </w:t>
      </w:r>
      <w:r>
        <w:rPr>
          <w:w w:val="105"/>
        </w:rPr>
        <w:t>Sandman,</w:t>
      </w:r>
      <w:r>
        <w:rPr>
          <w:spacing w:val="39"/>
          <w:w w:val="105"/>
        </w:rPr>
        <w:t xml:space="preserve"> </w:t>
      </w:r>
      <w:r>
        <w:rPr>
          <w:w w:val="105"/>
        </w:rPr>
        <w:t>A.,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das,</w:t>
      </w:r>
      <w:r>
        <w:rPr>
          <w:spacing w:val="39"/>
          <w:w w:val="105"/>
        </w:rPr>
        <w:t xml:space="preserve"> </w:t>
      </w:r>
      <w:r>
        <w:rPr>
          <w:w w:val="105"/>
        </w:rPr>
        <w:t>A.,</w:t>
      </w:r>
      <w:r>
        <w:rPr>
          <w:spacing w:val="39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10"/>
        </w:rPr>
        <w:t xml:space="preserve"> </w:t>
      </w:r>
      <w:r>
        <w:rPr>
          <w:w w:val="105"/>
        </w:rPr>
        <w:t>Colaninno,</w:t>
      </w:r>
      <w:r>
        <w:rPr>
          <w:spacing w:val="48"/>
          <w:w w:val="105"/>
        </w:rPr>
        <w:t xml:space="preserve"> </w:t>
      </w:r>
      <w:r>
        <w:rPr>
          <w:w w:val="105"/>
        </w:rPr>
        <w:t>R.</w:t>
      </w:r>
      <w:r>
        <w:rPr>
          <w:spacing w:val="44"/>
          <w:w w:val="105"/>
        </w:rPr>
        <w:t xml:space="preserve"> </w:t>
      </w:r>
      <w:r>
        <w:rPr>
          <w:w w:val="105"/>
        </w:rPr>
        <w:t>C.</w:t>
      </w:r>
      <w:r>
        <w:rPr>
          <w:spacing w:val="43"/>
          <w:w w:val="105"/>
        </w:rPr>
        <w:t xml:space="preserve"> </w:t>
      </w:r>
      <w:r>
        <w:rPr>
          <w:w w:val="105"/>
        </w:rPr>
        <w:t>(2009a).</w:t>
      </w:r>
      <w:r>
        <w:rPr>
          <w:spacing w:val="2"/>
          <w:w w:val="105"/>
        </w:rPr>
        <w:t xml:space="preserve"> </w:t>
      </w:r>
      <w:r>
        <w:rPr>
          <w:w w:val="105"/>
        </w:rPr>
        <w:t>First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Me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43"/>
          <w:w w:val="105"/>
        </w:rPr>
        <w:t xml:space="preserve"> </w:t>
      </w:r>
      <w:r>
        <w:rPr>
          <w:w w:val="105"/>
        </w:rPr>
        <w:t>Mass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4"/>
          <w:w w:val="105"/>
        </w:rPr>
        <w:t xml:space="preserve"> </w:t>
      </w:r>
      <w:r>
        <w:rPr>
          <w:spacing w:val="-1"/>
          <w:w w:val="105"/>
        </w:rPr>
        <w:t>Coronal</w:t>
      </w:r>
      <w:r>
        <w:rPr>
          <w:spacing w:val="44"/>
          <w:w w:val="105"/>
        </w:rPr>
        <w:t xml:space="preserve"> </w:t>
      </w:r>
      <w:r>
        <w:rPr>
          <w:w w:val="105"/>
        </w:rPr>
        <w:t>Mass</w:t>
      </w:r>
      <w:r>
        <w:rPr>
          <w:spacing w:val="42"/>
          <w:w w:val="105"/>
        </w:rPr>
        <w:t xml:space="preserve"> </w:t>
      </w:r>
      <w:r>
        <w:rPr>
          <w:w w:val="105"/>
        </w:rPr>
        <w:t>Ejections</w:t>
      </w:r>
      <w:r>
        <w:rPr>
          <w:spacing w:val="43"/>
          <w:w w:val="105"/>
        </w:rPr>
        <w:t xml:space="preserve"> </w:t>
      </w:r>
      <w:proofErr w:type="gramStart"/>
      <w:r>
        <w:rPr>
          <w:spacing w:val="-5"/>
          <w:w w:val="105"/>
        </w:rPr>
        <w:t>Fr</w:t>
      </w:r>
      <w:r>
        <w:rPr>
          <w:spacing w:val="-6"/>
          <w:w w:val="105"/>
        </w:rPr>
        <w:t>om</w:t>
      </w:r>
      <w:proofErr w:type="gramEnd"/>
      <w:r>
        <w:rPr>
          <w:spacing w:val="29"/>
          <w:w w:val="103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EUV</w:t>
      </w:r>
      <w:r>
        <w:rPr>
          <w:spacing w:val="25"/>
          <w:w w:val="105"/>
        </w:rPr>
        <w:t xml:space="preserve"> </w:t>
      </w:r>
      <w:r>
        <w:rPr>
          <w:w w:val="105"/>
        </w:rPr>
        <w:t>Dimming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6"/>
          <w:w w:val="105"/>
        </w:rPr>
        <w:t xml:space="preserve"> </w:t>
      </w:r>
      <w:r>
        <w:rPr>
          <w:w w:val="105"/>
        </w:rPr>
        <w:t>With</w:t>
      </w:r>
      <w:r>
        <w:rPr>
          <w:spacing w:val="25"/>
          <w:w w:val="105"/>
        </w:rPr>
        <w:t xml:space="preserve"> </w:t>
      </w:r>
      <w:r>
        <w:rPr>
          <w:w w:val="105"/>
        </w:rPr>
        <w:t>Stereo</w:t>
      </w:r>
      <w:r>
        <w:rPr>
          <w:spacing w:val="25"/>
          <w:w w:val="105"/>
        </w:rPr>
        <w:t xml:space="preserve"> </w:t>
      </w:r>
      <w:r>
        <w:rPr>
          <w:w w:val="105"/>
        </w:rPr>
        <w:t>EUVI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+</w:t>
      </w:r>
      <w:r>
        <w:rPr>
          <w:spacing w:val="25"/>
          <w:w w:val="105"/>
        </w:rPr>
        <w:t xml:space="preserve"> </w:t>
      </w:r>
      <w:r>
        <w:rPr>
          <w:w w:val="105"/>
        </w:rPr>
        <w:t>B</w:t>
      </w:r>
      <w:r>
        <w:rPr>
          <w:spacing w:val="25"/>
          <w:w w:val="105"/>
        </w:rPr>
        <w:t xml:space="preserve"> </w:t>
      </w:r>
      <w:r>
        <w:rPr>
          <w:w w:val="105"/>
        </w:rPr>
        <w:t>Spacecraft.</w:t>
      </w:r>
      <w:r>
        <w:rPr>
          <w:spacing w:val="53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9"/>
          <w:w w:val="109"/>
        </w:rPr>
        <w:t xml:space="preserve"> </w:t>
      </w:r>
      <w:r>
        <w:rPr>
          <w:w w:val="105"/>
        </w:rPr>
        <w:t>706(1):376–392.</w:t>
      </w:r>
    </w:p>
    <w:p w14:paraId="1DE4A7D2" w14:textId="77777777" w:rsidR="00D36D19" w:rsidRDefault="004377DE">
      <w:pPr>
        <w:pStyle w:val="BodyText"/>
        <w:spacing w:before="172" w:line="257" w:lineRule="auto"/>
        <w:ind w:right="118" w:hanging="219"/>
        <w:jc w:val="both"/>
      </w:pPr>
      <w:proofErr w:type="spellStart"/>
      <w:r>
        <w:rPr>
          <w:spacing w:val="-3"/>
          <w:w w:val="110"/>
        </w:rPr>
        <w:t>Asc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and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n</w:t>
      </w:r>
      <w:proofErr w:type="spellEnd"/>
      <w:r>
        <w:rPr>
          <w:spacing w:val="-2"/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M.</w:t>
      </w:r>
      <w:r>
        <w:rPr>
          <w:spacing w:val="1"/>
          <w:w w:val="110"/>
        </w:rPr>
        <w:t xml:space="preserve"> </w:t>
      </w:r>
      <w:r>
        <w:rPr>
          <w:w w:val="110"/>
        </w:rPr>
        <w:t>J.,</w:t>
      </w:r>
      <w:r>
        <w:rPr>
          <w:spacing w:val="1"/>
          <w:w w:val="110"/>
        </w:rPr>
        <w:t xml:space="preserve"> </w:t>
      </w:r>
      <w:proofErr w:type="spellStart"/>
      <w:r>
        <w:rPr>
          <w:spacing w:val="-4"/>
          <w:w w:val="110"/>
        </w:rPr>
        <w:t>W</w:t>
      </w:r>
      <w:r>
        <w:rPr>
          <w:spacing w:val="-3"/>
          <w:w w:val="110"/>
        </w:rPr>
        <w:t>u</w:t>
      </w:r>
      <w:r>
        <w:rPr>
          <w:spacing w:val="-4"/>
          <w:w w:val="110"/>
        </w:rPr>
        <w:t>else</w:t>
      </w:r>
      <w:r>
        <w:rPr>
          <w:spacing w:val="-3"/>
          <w:w w:val="110"/>
        </w:rPr>
        <w:t>r</w:t>
      </w:r>
      <w:proofErr w:type="spellEnd"/>
      <w:r>
        <w:rPr>
          <w:spacing w:val="-3"/>
          <w:w w:val="110"/>
        </w:rPr>
        <w:t>,</w:t>
      </w:r>
      <w:r>
        <w:rPr>
          <w:spacing w:val="2"/>
          <w:w w:val="110"/>
        </w:rPr>
        <w:t xml:space="preserve"> </w:t>
      </w:r>
      <w:r>
        <w:rPr>
          <w:w w:val="110"/>
        </w:rPr>
        <w:t>J.</w:t>
      </w:r>
      <w:r>
        <w:rPr>
          <w:spacing w:val="1"/>
          <w:w w:val="110"/>
        </w:rPr>
        <w:t xml:space="preserve"> </w:t>
      </w:r>
      <w:r>
        <w:rPr>
          <w:spacing w:val="-6"/>
          <w:w w:val="110"/>
        </w:rPr>
        <w:t>P</w:t>
      </w:r>
      <w:r>
        <w:rPr>
          <w:spacing w:val="-7"/>
          <w:w w:val="110"/>
        </w:rPr>
        <w:t>.,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Ni</w:t>
      </w:r>
      <w:r>
        <w:rPr>
          <w:spacing w:val="-1"/>
          <w:w w:val="110"/>
        </w:rPr>
        <w:t>tta,</w:t>
      </w:r>
      <w:r>
        <w:rPr>
          <w:spacing w:val="2"/>
          <w:w w:val="110"/>
        </w:rPr>
        <w:t xml:space="preserve"> </w:t>
      </w:r>
      <w:r>
        <w:rPr>
          <w:w w:val="110"/>
        </w:rPr>
        <w:t>N.</w:t>
      </w:r>
      <w:r>
        <w:rPr>
          <w:spacing w:val="1"/>
          <w:w w:val="110"/>
        </w:rPr>
        <w:t xml:space="preserve"> </w:t>
      </w:r>
      <w:r>
        <w:rPr>
          <w:w w:val="110"/>
        </w:rPr>
        <w:t>V.,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Lemen</w:t>
      </w:r>
      <w:proofErr w:type="spellEnd"/>
      <w:r>
        <w:rPr>
          <w:w w:val="110"/>
        </w:rPr>
        <w:t>,</w:t>
      </w:r>
      <w:r>
        <w:rPr>
          <w:spacing w:val="2"/>
          <w:w w:val="110"/>
        </w:rPr>
        <w:t xml:space="preserve"> </w:t>
      </w:r>
      <w:r>
        <w:rPr>
          <w:w w:val="110"/>
        </w:rPr>
        <w:t>J.</w:t>
      </w:r>
      <w:r>
        <w:rPr>
          <w:spacing w:val="1"/>
          <w:w w:val="110"/>
        </w:rPr>
        <w:t xml:space="preserve"> </w:t>
      </w:r>
      <w:r>
        <w:rPr>
          <w:w w:val="110"/>
        </w:rPr>
        <w:t>R.</w:t>
      </w:r>
      <w:r>
        <w:rPr>
          <w:spacing w:val="1"/>
          <w:w w:val="110"/>
        </w:rPr>
        <w:t xml:space="preserve"> </w:t>
      </w:r>
      <w:r>
        <w:rPr>
          <w:w w:val="110"/>
        </w:rPr>
        <w:t>(2009b).</w:t>
      </w:r>
      <w:r>
        <w:rPr>
          <w:spacing w:val="22"/>
          <w:w w:val="110"/>
        </w:rPr>
        <w:t xml:space="preserve"> </w:t>
      </w:r>
      <w:r>
        <w:rPr>
          <w:spacing w:val="-2"/>
          <w:w w:val="110"/>
        </w:rPr>
        <w:t>Sol</w:t>
      </w:r>
      <w:r>
        <w:rPr>
          <w:spacing w:val="-1"/>
          <w:w w:val="110"/>
        </w:rPr>
        <w:t>ar</w:t>
      </w:r>
      <w:r>
        <w:rPr>
          <w:spacing w:val="1"/>
          <w:w w:val="110"/>
        </w:rPr>
        <w:t xml:space="preserve"> </w:t>
      </w:r>
      <w:r>
        <w:rPr>
          <w:w w:val="110"/>
        </w:rPr>
        <w:t>Flare</w:t>
      </w:r>
      <w:r>
        <w:rPr>
          <w:spacing w:val="2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CME</w:t>
      </w:r>
      <w:r>
        <w:rPr>
          <w:spacing w:val="37"/>
          <w:w w:val="110"/>
        </w:rPr>
        <w:t xml:space="preserve"> </w:t>
      </w:r>
      <w:r>
        <w:rPr>
          <w:spacing w:val="-3"/>
          <w:w w:val="110"/>
        </w:rPr>
        <w:t>O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ions</w:t>
      </w:r>
      <w:r>
        <w:rPr>
          <w:spacing w:val="-28"/>
          <w:w w:val="110"/>
        </w:rPr>
        <w:t xml:space="preserve"> </w:t>
      </w:r>
      <w:r>
        <w:rPr>
          <w:w w:val="110"/>
        </w:rPr>
        <w:t>with</w:t>
      </w:r>
      <w:r>
        <w:rPr>
          <w:spacing w:val="-28"/>
          <w:w w:val="110"/>
        </w:rPr>
        <w:t xml:space="preserve"> </w:t>
      </w:r>
      <w:r>
        <w:rPr>
          <w:w w:val="110"/>
        </w:rPr>
        <w:t>STEREO/EUVI.</w:t>
      </w:r>
      <w:r>
        <w:rPr>
          <w:spacing w:val="-17"/>
          <w:w w:val="110"/>
        </w:rPr>
        <w:t xml:space="preserve"> </w:t>
      </w:r>
      <w:r>
        <w:rPr>
          <w:w w:val="110"/>
          <w:u w:val="single" w:color="000000"/>
        </w:rPr>
        <w:t>Solar</w:t>
      </w:r>
      <w:r>
        <w:rPr>
          <w:spacing w:val="-27"/>
          <w:w w:val="110"/>
          <w:u w:val="single" w:color="000000"/>
        </w:rPr>
        <w:t xml:space="preserve"> </w:t>
      </w:r>
      <w:r>
        <w:rPr>
          <w:spacing w:val="-1"/>
          <w:w w:val="110"/>
          <w:u w:val="single" w:color="000000"/>
        </w:rPr>
        <w:t>Ph</w:t>
      </w:r>
      <w:r>
        <w:rPr>
          <w:spacing w:val="-2"/>
          <w:w w:val="110"/>
          <w:u w:val="single" w:color="000000"/>
        </w:rPr>
        <w:t>ysics</w:t>
      </w:r>
      <w:r>
        <w:rPr>
          <w:spacing w:val="-1"/>
          <w:w w:val="110"/>
        </w:rPr>
        <w:t>,</w:t>
      </w:r>
      <w:r>
        <w:rPr>
          <w:spacing w:val="-27"/>
          <w:w w:val="110"/>
        </w:rPr>
        <w:t xml:space="preserve"> </w:t>
      </w:r>
      <w:r>
        <w:rPr>
          <w:w w:val="110"/>
        </w:rPr>
        <w:t>256(1-2):3–40.</w:t>
      </w:r>
    </w:p>
    <w:p w14:paraId="1DE4A7D3" w14:textId="77777777" w:rsidR="00D36D19" w:rsidRDefault="004377DE">
      <w:pPr>
        <w:pStyle w:val="BodyText"/>
        <w:spacing w:before="172" w:line="257" w:lineRule="auto"/>
        <w:ind w:right="118" w:hanging="219"/>
        <w:jc w:val="both"/>
      </w:pPr>
      <w:proofErr w:type="spellStart"/>
      <w:r>
        <w:rPr>
          <w:spacing w:val="-2"/>
          <w:w w:val="110"/>
        </w:rPr>
        <w:t>A</w:t>
      </w:r>
      <w:r>
        <w:rPr>
          <w:spacing w:val="-1"/>
          <w:w w:val="110"/>
        </w:rPr>
        <w:t>ttr</w:t>
      </w:r>
      <w:r>
        <w:rPr>
          <w:spacing w:val="-2"/>
          <w:w w:val="110"/>
        </w:rPr>
        <w:t>ill</w:t>
      </w:r>
      <w:proofErr w:type="spellEnd"/>
      <w:r>
        <w:rPr>
          <w:spacing w:val="-1"/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G.</w:t>
      </w:r>
      <w:r>
        <w:rPr>
          <w:spacing w:val="-1"/>
          <w:w w:val="110"/>
        </w:rPr>
        <w:t xml:space="preserve"> </w:t>
      </w:r>
      <w:r>
        <w:rPr>
          <w:w w:val="110"/>
        </w:rPr>
        <w:t>D. R.,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Harra</w:t>
      </w:r>
      <w:proofErr w:type="spellEnd"/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L.</w:t>
      </w:r>
      <w:r>
        <w:rPr>
          <w:spacing w:val="-1"/>
          <w:w w:val="110"/>
        </w:rPr>
        <w:t xml:space="preserve"> </w:t>
      </w:r>
      <w:r>
        <w:rPr>
          <w:w w:val="110"/>
        </w:rPr>
        <w:t>K.,</w:t>
      </w:r>
      <w:r>
        <w:rPr>
          <w:spacing w:val="1"/>
          <w:w w:val="110"/>
        </w:rPr>
        <w:t xml:space="preserve"> </w:t>
      </w:r>
      <w:r>
        <w:rPr>
          <w:spacing w:val="-5"/>
          <w:w w:val="110"/>
        </w:rPr>
        <w:t>v</w:t>
      </w:r>
      <w:r>
        <w:rPr>
          <w:spacing w:val="-4"/>
          <w:w w:val="110"/>
        </w:rPr>
        <w:t>an</w:t>
      </w:r>
      <w:r>
        <w:rPr>
          <w:w w:val="110"/>
        </w:rPr>
        <w:t xml:space="preserve"> </w:t>
      </w:r>
      <w:proofErr w:type="spellStart"/>
      <w:r>
        <w:rPr>
          <w:w w:val="110"/>
        </w:rPr>
        <w:t>Driel-Gesztelyi</w:t>
      </w:r>
      <w:proofErr w:type="spellEnd"/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L.,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spacing w:val="-4"/>
          <w:w w:val="110"/>
        </w:rPr>
        <w:t>Wills-D</w:t>
      </w:r>
      <w:r>
        <w:rPr>
          <w:spacing w:val="-3"/>
          <w:w w:val="110"/>
        </w:rPr>
        <w:t>a</w:t>
      </w:r>
      <w:r>
        <w:rPr>
          <w:spacing w:val="-4"/>
          <w:w w:val="110"/>
        </w:rPr>
        <w:t>vey</w:t>
      </w:r>
      <w:r>
        <w:rPr>
          <w:spacing w:val="-3"/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M. J.</w:t>
      </w:r>
      <w:r>
        <w:rPr>
          <w:spacing w:val="-1"/>
          <w:w w:val="110"/>
        </w:rPr>
        <w:t xml:space="preserve"> </w:t>
      </w:r>
      <w:r>
        <w:rPr>
          <w:w w:val="110"/>
        </w:rPr>
        <w:t>(2010).</w:t>
      </w:r>
      <w:r>
        <w:rPr>
          <w:spacing w:val="27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eveali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29"/>
          <w:w w:val="99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Fine</w:t>
      </w:r>
      <w:r>
        <w:rPr>
          <w:spacing w:val="-6"/>
          <w:w w:val="110"/>
        </w:rPr>
        <w:t xml:space="preserve"> </w:t>
      </w:r>
      <w:r>
        <w:rPr>
          <w:w w:val="110"/>
        </w:rPr>
        <w:t>Structure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Coronal</w:t>
      </w:r>
      <w:r>
        <w:rPr>
          <w:spacing w:val="-8"/>
          <w:w w:val="110"/>
        </w:rPr>
        <w:t xml:space="preserve"> </w:t>
      </w:r>
      <w:r>
        <w:rPr>
          <w:w w:val="110"/>
        </w:rPr>
        <w:t>Dimmings</w:t>
      </w:r>
      <w:r>
        <w:rPr>
          <w:spacing w:val="-6"/>
          <w:w w:val="110"/>
        </w:rPr>
        <w:t xml:space="preserve"> </w:t>
      </w:r>
      <w:proofErr w:type="spellStart"/>
      <w:r>
        <w:rPr>
          <w:w w:val="110"/>
        </w:rPr>
        <w:t>andAssociated</w:t>
      </w:r>
      <w:proofErr w:type="spellEnd"/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F</w:t>
      </w:r>
      <w:r>
        <w:rPr>
          <w:spacing w:val="-3"/>
          <w:w w:val="110"/>
        </w:rPr>
        <w:t>lows</w:t>
      </w:r>
      <w:r>
        <w:rPr>
          <w:spacing w:val="-6"/>
          <w:w w:val="110"/>
        </w:rPr>
        <w:t xml:space="preserve"> </w:t>
      </w:r>
      <w:proofErr w:type="spellStart"/>
      <w:r>
        <w:rPr>
          <w:w w:val="110"/>
        </w:rPr>
        <w:t>withHinode</w:t>
      </w:r>
      <w:proofErr w:type="spellEnd"/>
      <w:r>
        <w:rPr>
          <w:w w:val="110"/>
        </w:rPr>
        <w:t>/EIS.</w:t>
      </w:r>
      <w:r>
        <w:rPr>
          <w:spacing w:val="18"/>
          <w:w w:val="110"/>
        </w:rPr>
        <w:t xml:space="preserve"> </w:t>
      </w:r>
      <w:r>
        <w:rPr>
          <w:w w:val="110"/>
          <w:u w:val="single" w:color="000000"/>
        </w:rPr>
        <w:t>Solar</w:t>
      </w:r>
      <w:r>
        <w:rPr>
          <w:spacing w:val="-7"/>
          <w:w w:val="110"/>
          <w:u w:val="single" w:color="000000"/>
        </w:rPr>
        <w:t xml:space="preserve"> </w:t>
      </w:r>
      <w:r>
        <w:rPr>
          <w:spacing w:val="-1"/>
          <w:w w:val="110"/>
          <w:u w:val="single" w:color="000000"/>
        </w:rPr>
        <w:t>Ph</w:t>
      </w:r>
      <w:r>
        <w:rPr>
          <w:spacing w:val="-2"/>
          <w:w w:val="110"/>
          <w:u w:val="single" w:color="000000"/>
        </w:rPr>
        <w:t>y</w:t>
      </w:r>
      <w:r>
        <w:rPr>
          <w:spacing w:val="-2"/>
          <w:w w:val="110"/>
        </w:rPr>
        <w:t>sics,</w:t>
      </w:r>
      <w:r>
        <w:rPr>
          <w:spacing w:val="34"/>
          <w:w w:val="101"/>
        </w:rPr>
        <w:t xml:space="preserve"> </w:t>
      </w:r>
      <w:r>
        <w:rPr>
          <w:w w:val="110"/>
        </w:rPr>
        <w:t>264(1):119–147.</w:t>
      </w:r>
    </w:p>
    <w:p w14:paraId="1DE4A7D4" w14:textId="77777777" w:rsidR="00D36D19" w:rsidRDefault="004377DE">
      <w:pPr>
        <w:pStyle w:val="BodyText"/>
        <w:spacing w:before="172" w:line="257" w:lineRule="auto"/>
        <w:ind w:right="118" w:hanging="219"/>
        <w:jc w:val="both"/>
      </w:pPr>
      <w:r>
        <w:rPr>
          <w:spacing w:val="-3"/>
          <w:w w:val="105"/>
        </w:rPr>
        <w:t>Bai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y,</w:t>
      </w:r>
      <w:r>
        <w:rPr>
          <w:spacing w:val="19"/>
          <w:w w:val="105"/>
        </w:rPr>
        <w:t xml:space="preserve"> </w:t>
      </w:r>
      <w:r>
        <w:rPr>
          <w:w w:val="105"/>
        </w:rPr>
        <w:t>S.</w:t>
      </w:r>
      <w:r>
        <w:rPr>
          <w:spacing w:val="18"/>
          <w:w w:val="105"/>
        </w:rPr>
        <w:t xml:space="preserve"> </w:t>
      </w:r>
      <w:r>
        <w:rPr>
          <w:w w:val="105"/>
        </w:rPr>
        <w:t>M.,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T.</w:t>
      </w:r>
      <w:r>
        <w:rPr>
          <w:spacing w:val="19"/>
          <w:w w:val="105"/>
        </w:rPr>
        <w:t xml:space="preserve"> </w:t>
      </w:r>
      <w:r>
        <w:rPr>
          <w:w w:val="105"/>
        </w:rPr>
        <w:t>N.,</w:t>
      </w:r>
      <w:r>
        <w:rPr>
          <w:spacing w:val="19"/>
          <w:w w:val="105"/>
        </w:rPr>
        <w:t xml:space="preserve"> </w:t>
      </w:r>
      <w:r>
        <w:rPr>
          <w:w w:val="105"/>
        </w:rPr>
        <w:t>Barth,</w:t>
      </w:r>
      <w:r>
        <w:rPr>
          <w:spacing w:val="20"/>
          <w:w w:val="105"/>
        </w:rPr>
        <w:t xml:space="preserve"> </w:t>
      </w:r>
      <w:r>
        <w:rPr>
          <w:w w:val="105"/>
        </w:rPr>
        <w:t>C.</w:t>
      </w:r>
      <w:r>
        <w:rPr>
          <w:spacing w:val="18"/>
          <w:w w:val="105"/>
        </w:rPr>
        <w:t xml:space="preserve"> </w:t>
      </w:r>
      <w:r>
        <w:rPr>
          <w:w w:val="105"/>
        </w:rPr>
        <w:t>A.,</w:t>
      </w:r>
      <w:r>
        <w:rPr>
          <w:spacing w:val="19"/>
          <w:w w:val="105"/>
        </w:rPr>
        <w:t xml:space="preserve"> </w:t>
      </w:r>
      <w:r>
        <w:rPr>
          <w:w w:val="105"/>
        </w:rPr>
        <w:t>Solomon,</w:t>
      </w:r>
      <w:r>
        <w:rPr>
          <w:spacing w:val="20"/>
          <w:w w:val="105"/>
        </w:rPr>
        <w:t xml:space="preserve"> </w:t>
      </w:r>
      <w:r>
        <w:rPr>
          <w:w w:val="105"/>
        </w:rPr>
        <w:t>S.</w:t>
      </w:r>
      <w:r>
        <w:rPr>
          <w:spacing w:val="18"/>
          <w:w w:val="105"/>
        </w:rPr>
        <w:t xml:space="preserve"> </w:t>
      </w:r>
      <w:r>
        <w:rPr>
          <w:w w:val="105"/>
        </w:rPr>
        <w:t>C.,</w:t>
      </w:r>
      <w:r>
        <w:rPr>
          <w:spacing w:val="20"/>
          <w:w w:val="105"/>
        </w:rPr>
        <w:t xml:space="preserve"> </w:t>
      </w:r>
      <w:r>
        <w:rPr>
          <w:w w:val="105"/>
        </w:rPr>
        <w:t>Canfield,</w:t>
      </w:r>
      <w:r>
        <w:rPr>
          <w:spacing w:val="19"/>
          <w:w w:val="105"/>
        </w:rPr>
        <w:t xml:space="preserve"> </w:t>
      </w:r>
      <w:r>
        <w:rPr>
          <w:w w:val="105"/>
        </w:rPr>
        <w:t>L.</w:t>
      </w:r>
      <w:r>
        <w:rPr>
          <w:spacing w:val="19"/>
          <w:w w:val="105"/>
        </w:rPr>
        <w:t xml:space="preserve"> </w:t>
      </w:r>
      <w:r>
        <w:rPr>
          <w:w w:val="105"/>
        </w:rPr>
        <w:t>R.,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Korde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R.</w:t>
      </w:r>
      <w:r>
        <w:rPr>
          <w:spacing w:val="18"/>
          <w:w w:val="105"/>
        </w:rPr>
        <w:t xml:space="preserve"> </w:t>
      </w:r>
      <w:r>
        <w:rPr>
          <w:w w:val="105"/>
        </w:rPr>
        <w:t>(2000).</w:t>
      </w:r>
      <w:r>
        <w:rPr>
          <w:spacing w:val="28"/>
          <w:w w:val="109"/>
        </w:rPr>
        <w:t xml:space="preserve"> </w:t>
      </w:r>
      <w:r>
        <w:rPr>
          <w:spacing w:val="-2"/>
          <w:w w:val="105"/>
        </w:rPr>
        <w:t>Me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0"/>
          <w:w w:val="105"/>
        </w:rPr>
        <w:t xml:space="preserve"> </w:t>
      </w:r>
      <w:r>
        <w:rPr>
          <w:w w:val="105"/>
        </w:rPr>
        <w:t>of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solar</w:t>
      </w:r>
      <w:r>
        <w:rPr>
          <w:spacing w:val="40"/>
          <w:w w:val="105"/>
        </w:rPr>
        <w:t xml:space="preserve"> </w:t>
      </w:r>
      <w:r>
        <w:rPr>
          <w:w w:val="105"/>
        </w:rPr>
        <w:t>soft</w:t>
      </w:r>
      <w:r>
        <w:rPr>
          <w:spacing w:val="42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40"/>
          <w:w w:val="105"/>
        </w:rPr>
        <w:t xml:space="preserve"> </w:t>
      </w:r>
      <w:r>
        <w:rPr>
          <w:w w:val="105"/>
        </w:rPr>
        <w:t>irradiance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41"/>
          <w:w w:val="105"/>
        </w:rPr>
        <w:t xml:space="preserve"> </w:t>
      </w:r>
      <w:r>
        <w:rPr>
          <w:w w:val="105"/>
        </w:rPr>
        <w:t>Nitric</w:t>
      </w:r>
      <w:r>
        <w:rPr>
          <w:spacing w:val="40"/>
          <w:w w:val="105"/>
        </w:rPr>
        <w:t xml:space="preserve"> </w:t>
      </w:r>
      <w:r>
        <w:rPr>
          <w:w w:val="105"/>
        </w:rPr>
        <w:t>Oxide</w:t>
      </w:r>
      <w:r>
        <w:rPr>
          <w:spacing w:val="41"/>
          <w:w w:val="105"/>
        </w:rPr>
        <w:t xml:space="preserve"> </w:t>
      </w:r>
      <w:proofErr w:type="gramStart"/>
      <w:r>
        <w:rPr>
          <w:w w:val="105"/>
        </w:rPr>
        <w:t>Explorer</w:t>
      </w:r>
      <w:r>
        <w:rPr>
          <w:spacing w:val="40"/>
          <w:w w:val="105"/>
        </w:rPr>
        <w:t xml:space="preserve"> </w:t>
      </w:r>
      <w:r>
        <w:rPr>
          <w:w w:val="105"/>
        </w:rPr>
        <w:t>:</w:t>
      </w:r>
      <w:proofErr w:type="gramEnd"/>
      <w:r>
        <w:rPr>
          <w:spacing w:val="27"/>
          <w:w w:val="105"/>
        </w:rPr>
        <w:t xml:space="preserve"> </w:t>
      </w:r>
      <w:r>
        <w:rPr>
          <w:w w:val="105"/>
        </w:rPr>
        <w:t>First</w:t>
      </w:r>
      <w:r>
        <w:rPr>
          <w:spacing w:val="21"/>
          <w:w w:val="138"/>
        </w:rPr>
        <w:t xml:space="preserve"> </w:t>
      </w:r>
      <w:r>
        <w:rPr>
          <w:w w:val="105"/>
        </w:rPr>
        <w:t>analysis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proofErr w:type="spellStart"/>
      <w:r>
        <w:rPr>
          <w:spacing w:val="-1"/>
          <w:w w:val="105"/>
        </w:rPr>
        <w:t>und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fli</w:t>
      </w:r>
      <w:r>
        <w:rPr>
          <w:spacing w:val="-1"/>
          <w:w w:val="105"/>
        </w:rPr>
        <w:t>ght</w:t>
      </w:r>
      <w:proofErr w:type="spellEnd"/>
      <w:r>
        <w:rPr>
          <w:spacing w:val="12"/>
          <w:w w:val="105"/>
        </w:rPr>
        <w:t xml:space="preserve"> </w:t>
      </w:r>
      <w:r>
        <w:rPr>
          <w:w w:val="105"/>
        </w:rPr>
        <w:t>calibrations.</w:t>
      </w:r>
      <w:r>
        <w:rPr>
          <w:spacing w:val="35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1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12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3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13"/>
          <w:w w:val="105"/>
        </w:rPr>
        <w:t xml:space="preserve"> </w:t>
      </w:r>
      <w:r>
        <w:rPr>
          <w:w w:val="105"/>
        </w:rPr>
        <w:t>105:27179–193.</w:t>
      </w:r>
    </w:p>
    <w:p w14:paraId="1DE4A7D5" w14:textId="77777777" w:rsidR="00D36D19" w:rsidRDefault="004377DE">
      <w:pPr>
        <w:pStyle w:val="BodyText"/>
        <w:spacing w:before="172"/>
        <w:ind w:left="100"/>
      </w:pPr>
      <w:r>
        <w:rPr>
          <w:spacing w:val="-1"/>
          <w:w w:val="105"/>
        </w:rPr>
        <w:t>Bak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47"/>
          <w:w w:val="105"/>
        </w:rPr>
        <w:t xml:space="preserve"> </w:t>
      </w:r>
      <w:r>
        <w:rPr>
          <w:w w:val="105"/>
        </w:rPr>
        <w:t>D.</w:t>
      </w:r>
      <w:r>
        <w:rPr>
          <w:spacing w:val="43"/>
          <w:w w:val="105"/>
        </w:rPr>
        <w:t xml:space="preserve"> </w:t>
      </w:r>
      <w:r>
        <w:rPr>
          <w:w w:val="105"/>
        </w:rPr>
        <w:t>N.,</w:t>
      </w:r>
      <w:r>
        <w:rPr>
          <w:spacing w:val="48"/>
          <w:w w:val="105"/>
        </w:rPr>
        <w:t xml:space="preserve"> </w:t>
      </w:r>
      <w:r>
        <w:rPr>
          <w:spacing w:val="-1"/>
          <w:w w:val="105"/>
        </w:rPr>
        <w:t>Jayn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A.</w:t>
      </w:r>
      <w:r>
        <w:rPr>
          <w:spacing w:val="43"/>
          <w:w w:val="105"/>
        </w:rPr>
        <w:t xml:space="preserve"> </w:t>
      </w:r>
      <w:r>
        <w:rPr>
          <w:w w:val="105"/>
        </w:rPr>
        <w:t>N.,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Ho</w:t>
      </w:r>
      <w:r>
        <w:rPr>
          <w:spacing w:val="-2"/>
          <w:w w:val="105"/>
        </w:rPr>
        <w:t>x</w:t>
      </w:r>
      <w:r>
        <w:rPr>
          <w:spacing w:val="-3"/>
          <w:w w:val="105"/>
        </w:rPr>
        <w:t>ie</w:t>
      </w:r>
      <w:r>
        <w:rPr>
          <w:spacing w:val="-2"/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w w:val="105"/>
        </w:rPr>
        <w:t>V.</w:t>
      </w:r>
      <w:r>
        <w:rPr>
          <w:spacing w:val="43"/>
          <w:w w:val="105"/>
        </w:rPr>
        <w:t xml:space="preserve"> </w:t>
      </w:r>
      <w:r>
        <w:rPr>
          <w:w w:val="105"/>
        </w:rPr>
        <w:t>C.,</w:t>
      </w:r>
      <w:r>
        <w:rPr>
          <w:spacing w:val="46"/>
          <w:w w:val="105"/>
        </w:rPr>
        <w:t xml:space="preserve"> </w:t>
      </w:r>
      <w:r>
        <w:rPr>
          <w:w w:val="105"/>
        </w:rPr>
        <w:t>Thorne,</w:t>
      </w:r>
      <w:r>
        <w:rPr>
          <w:spacing w:val="48"/>
          <w:w w:val="105"/>
        </w:rPr>
        <w:t xml:space="preserve"> </w:t>
      </w:r>
      <w:r>
        <w:rPr>
          <w:w w:val="105"/>
        </w:rPr>
        <w:t>R.</w:t>
      </w:r>
      <w:r>
        <w:rPr>
          <w:spacing w:val="43"/>
          <w:w w:val="105"/>
        </w:rPr>
        <w:t xml:space="preserve"> </w:t>
      </w:r>
      <w:r>
        <w:rPr>
          <w:w w:val="105"/>
        </w:rPr>
        <w:t>M.,</w:t>
      </w:r>
      <w:r>
        <w:rPr>
          <w:spacing w:val="47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os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47"/>
          <w:w w:val="105"/>
        </w:rPr>
        <w:t xml:space="preserve"> </w:t>
      </w:r>
      <w:r>
        <w:rPr>
          <w:w w:val="105"/>
        </w:rPr>
        <w:t>J.</w:t>
      </w:r>
      <w:r>
        <w:rPr>
          <w:spacing w:val="42"/>
          <w:w w:val="105"/>
        </w:rPr>
        <w:t xml:space="preserve"> </w:t>
      </w:r>
      <w:r>
        <w:rPr>
          <w:w w:val="105"/>
        </w:rPr>
        <w:t>C.,</w:t>
      </w:r>
      <w:r>
        <w:rPr>
          <w:spacing w:val="48"/>
          <w:w w:val="105"/>
        </w:rPr>
        <w:t xml:space="preserve"> </w:t>
      </w:r>
      <w:r>
        <w:rPr>
          <w:w w:val="105"/>
        </w:rPr>
        <w:t>Li,</w:t>
      </w:r>
      <w:r>
        <w:rPr>
          <w:spacing w:val="47"/>
          <w:w w:val="105"/>
        </w:rPr>
        <w:t xml:space="preserve"> </w:t>
      </w:r>
      <w:r>
        <w:rPr>
          <w:w w:val="105"/>
        </w:rPr>
        <w:t>X.,</w:t>
      </w:r>
      <w:r>
        <w:rPr>
          <w:spacing w:val="48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nn</w:t>
      </w:r>
      <w:r>
        <w:rPr>
          <w:spacing w:val="-4"/>
          <w:w w:val="105"/>
        </w:rPr>
        <w:t>ell</w:t>
      </w:r>
      <w:r>
        <w:rPr>
          <w:spacing w:val="-3"/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w w:val="105"/>
        </w:rPr>
        <w:t>J.</w:t>
      </w:r>
      <w:r>
        <w:rPr>
          <w:spacing w:val="42"/>
          <w:w w:val="105"/>
        </w:rPr>
        <w:t xml:space="preserve"> </w:t>
      </w:r>
      <w:r>
        <w:rPr>
          <w:w w:val="105"/>
        </w:rPr>
        <w:t>F.,</w:t>
      </w:r>
    </w:p>
    <w:p w14:paraId="1DE4A7D6" w14:textId="77777777" w:rsidR="00D36D19" w:rsidRDefault="004377DE">
      <w:pPr>
        <w:pStyle w:val="BodyText"/>
        <w:spacing w:before="18" w:line="257" w:lineRule="auto"/>
        <w:ind w:right="117"/>
        <w:jc w:val="both"/>
      </w:pPr>
      <w:proofErr w:type="spellStart"/>
      <w:r>
        <w:rPr>
          <w:spacing w:val="-2"/>
          <w:w w:val="110"/>
        </w:rPr>
        <w:t>Wygan</w:t>
      </w:r>
      <w:r>
        <w:rPr>
          <w:spacing w:val="-1"/>
          <w:w w:val="110"/>
        </w:rPr>
        <w:t>t</w:t>
      </w:r>
      <w:proofErr w:type="spellEnd"/>
      <w:r>
        <w:rPr>
          <w:spacing w:val="-1"/>
          <w:w w:val="110"/>
        </w:rPr>
        <w:t>,</w:t>
      </w:r>
      <w:r>
        <w:rPr>
          <w:spacing w:val="11"/>
          <w:w w:val="110"/>
        </w:rPr>
        <w:t xml:space="preserve"> </w:t>
      </w:r>
      <w:r>
        <w:rPr>
          <w:w w:val="110"/>
        </w:rPr>
        <w:t>J.</w:t>
      </w:r>
      <w:r>
        <w:rPr>
          <w:spacing w:val="11"/>
          <w:w w:val="110"/>
        </w:rPr>
        <w:t xml:space="preserve"> </w:t>
      </w:r>
      <w:r>
        <w:rPr>
          <w:w w:val="110"/>
        </w:rPr>
        <w:t>R.,</w:t>
      </w:r>
      <w:r>
        <w:rPr>
          <w:spacing w:val="12"/>
          <w:w w:val="110"/>
        </w:rPr>
        <w:t xml:space="preserve"> </w:t>
      </w:r>
      <w:proofErr w:type="spellStart"/>
      <w:r>
        <w:rPr>
          <w:spacing w:val="-3"/>
          <w:w w:val="110"/>
        </w:rPr>
        <w:t>K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ekal</w:t>
      </w:r>
      <w:proofErr w:type="spellEnd"/>
      <w:r>
        <w:rPr>
          <w:spacing w:val="-2"/>
          <w:w w:val="110"/>
        </w:rPr>
        <w:t>,</w:t>
      </w:r>
      <w:r>
        <w:rPr>
          <w:spacing w:val="12"/>
          <w:w w:val="110"/>
        </w:rPr>
        <w:t xml:space="preserve"> </w:t>
      </w:r>
      <w:r>
        <w:rPr>
          <w:w w:val="110"/>
        </w:rPr>
        <w:t>S.</w:t>
      </w:r>
      <w:r>
        <w:rPr>
          <w:spacing w:val="10"/>
          <w:w w:val="110"/>
        </w:rPr>
        <w:t xml:space="preserve"> </w:t>
      </w:r>
      <w:r>
        <w:rPr>
          <w:w w:val="110"/>
        </w:rPr>
        <w:t>G.,</w:t>
      </w:r>
      <w:r>
        <w:rPr>
          <w:spacing w:val="12"/>
          <w:w w:val="110"/>
        </w:rPr>
        <w:t xml:space="preserve"> </w:t>
      </w:r>
      <w:r>
        <w:rPr>
          <w:spacing w:val="-1"/>
          <w:w w:val="110"/>
        </w:rPr>
        <w:t>Er</w:t>
      </w:r>
      <w:r>
        <w:rPr>
          <w:spacing w:val="-2"/>
          <w:w w:val="110"/>
        </w:rPr>
        <w:t>ickson</w:t>
      </w:r>
      <w:r>
        <w:rPr>
          <w:spacing w:val="-1"/>
          <w:w w:val="110"/>
        </w:rPr>
        <w:t>,</w:t>
      </w:r>
      <w:r>
        <w:rPr>
          <w:spacing w:val="11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11"/>
          <w:w w:val="110"/>
        </w:rPr>
        <w:t xml:space="preserve"> </w:t>
      </w:r>
      <w:r>
        <w:rPr>
          <w:w w:val="110"/>
        </w:rPr>
        <w:t>J.,</w:t>
      </w:r>
      <w:r>
        <w:rPr>
          <w:spacing w:val="12"/>
          <w:w w:val="110"/>
        </w:rPr>
        <w:t xml:space="preserve"> </w:t>
      </w:r>
      <w:proofErr w:type="spellStart"/>
      <w:r>
        <w:rPr>
          <w:spacing w:val="-2"/>
          <w:w w:val="110"/>
        </w:rPr>
        <w:t>K</w:t>
      </w:r>
      <w:r>
        <w:rPr>
          <w:spacing w:val="-1"/>
          <w:w w:val="110"/>
        </w:rPr>
        <w:t>urth</w:t>
      </w:r>
      <w:proofErr w:type="spellEnd"/>
      <w:r>
        <w:rPr>
          <w:spacing w:val="-1"/>
          <w:w w:val="110"/>
        </w:rPr>
        <w:t>,</w:t>
      </w:r>
      <w:r>
        <w:rPr>
          <w:spacing w:val="13"/>
          <w:w w:val="110"/>
        </w:rPr>
        <w:t xml:space="preserve"> </w:t>
      </w:r>
      <w:r>
        <w:rPr>
          <w:w w:val="110"/>
        </w:rPr>
        <w:t>W.,</w:t>
      </w:r>
      <w:r>
        <w:rPr>
          <w:spacing w:val="11"/>
          <w:w w:val="110"/>
        </w:rPr>
        <w:t xml:space="preserve"> </w:t>
      </w:r>
      <w:r>
        <w:rPr>
          <w:w w:val="110"/>
        </w:rPr>
        <w:t>Li,</w:t>
      </w:r>
      <w:r>
        <w:rPr>
          <w:spacing w:val="12"/>
          <w:w w:val="110"/>
        </w:rPr>
        <w:t xml:space="preserve"> </w:t>
      </w:r>
      <w:r>
        <w:rPr>
          <w:w w:val="110"/>
        </w:rPr>
        <w:t>W.,</w:t>
      </w:r>
      <w:r>
        <w:rPr>
          <w:spacing w:val="11"/>
          <w:w w:val="110"/>
        </w:rPr>
        <w:t xml:space="preserve"> </w:t>
      </w:r>
      <w:r>
        <w:rPr>
          <w:w w:val="110"/>
        </w:rPr>
        <w:t>Ma,</w:t>
      </w:r>
      <w:r>
        <w:rPr>
          <w:spacing w:val="12"/>
          <w:w w:val="110"/>
        </w:rPr>
        <w:t xml:space="preserve"> </w:t>
      </w:r>
      <w:r>
        <w:rPr>
          <w:w w:val="110"/>
        </w:rPr>
        <w:t>Q.,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Sc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ille</w:t>
      </w:r>
      <w:r>
        <w:rPr>
          <w:spacing w:val="-1"/>
          <w:w w:val="110"/>
        </w:rPr>
        <w:t>r,</w:t>
      </w:r>
      <w:r>
        <w:rPr>
          <w:spacing w:val="11"/>
          <w:w w:val="110"/>
        </w:rPr>
        <w:t xml:space="preserve"> </w:t>
      </w:r>
      <w:r>
        <w:rPr>
          <w:w w:val="110"/>
        </w:rPr>
        <w:t>Q.,</w:t>
      </w:r>
      <w:r>
        <w:rPr>
          <w:spacing w:val="12"/>
          <w:w w:val="110"/>
        </w:rPr>
        <w:t xml:space="preserve"> </w:t>
      </w:r>
      <w:r>
        <w:rPr>
          <w:w w:val="110"/>
        </w:rPr>
        <w:t>Blum,</w:t>
      </w:r>
      <w:r>
        <w:rPr>
          <w:spacing w:val="31"/>
          <w:w w:val="109"/>
        </w:rPr>
        <w:t xml:space="preserve"> </w:t>
      </w:r>
      <w:r>
        <w:rPr>
          <w:w w:val="110"/>
        </w:rPr>
        <w:t>L.,</w:t>
      </w:r>
      <w:r>
        <w:rPr>
          <w:spacing w:val="24"/>
          <w:w w:val="110"/>
        </w:rPr>
        <w:t xml:space="preserve"> </w:t>
      </w:r>
      <w:proofErr w:type="spellStart"/>
      <w:r>
        <w:rPr>
          <w:w w:val="110"/>
        </w:rPr>
        <w:t>Malaspina</w:t>
      </w:r>
      <w:proofErr w:type="spellEnd"/>
      <w:r>
        <w:rPr>
          <w:w w:val="110"/>
        </w:rPr>
        <w:t>,</w:t>
      </w:r>
      <w:r>
        <w:rPr>
          <w:spacing w:val="25"/>
          <w:w w:val="110"/>
        </w:rPr>
        <w:t xml:space="preserve"> </w:t>
      </w:r>
      <w:r>
        <w:rPr>
          <w:w w:val="110"/>
        </w:rPr>
        <w:t>D.</w:t>
      </w:r>
      <w:r>
        <w:rPr>
          <w:spacing w:val="20"/>
          <w:w w:val="110"/>
        </w:rPr>
        <w:t xml:space="preserve"> </w:t>
      </w:r>
      <w:r>
        <w:rPr>
          <w:w w:val="110"/>
        </w:rPr>
        <w:t>M.,</w:t>
      </w:r>
      <w:r>
        <w:rPr>
          <w:spacing w:val="25"/>
          <w:w w:val="110"/>
        </w:rPr>
        <w:t xml:space="preserve"> </w:t>
      </w:r>
      <w:r>
        <w:rPr>
          <w:w w:val="110"/>
        </w:rPr>
        <w:t>Gerrard,</w:t>
      </w:r>
      <w:r>
        <w:rPr>
          <w:spacing w:val="25"/>
          <w:w w:val="110"/>
        </w:rPr>
        <w:t xml:space="preserve"> </w:t>
      </w:r>
      <w:r>
        <w:rPr>
          <w:w w:val="110"/>
        </w:rPr>
        <w:t>A.,</w:t>
      </w:r>
      <w:r>
        <w:rPr>
          <w:spacing w:val="25"/>
          <w:w w:val="110"/>
        </w:rPr>
        <w:t xml:space="preserve"> </w:t>
      </w:r>
      <w:r>
        <w:rPr>
          <w:w w:val="110"/>
        </w:rPr>
        <w:t>and</w:t>
      </w:r>
      <w:r>
        <w:rPr>
          <w:spacing w:val="20"/>
          <w:w w:val="110"/>
        </w:rPr>
        <w:t xml:space="preserve"> </w:t>
      </w:r>
      <w:proofErr w:type="spellStart"/>
      <w:r>
        <w:rPr>
          <w:w w:val="110"/>
        </w:rPr>
        <w:t>Lanzerotti</w:t>
      </w:r>
      <w:proofErr w:type="spellEnd"/>
      <w:r>
        <w:rPr>
          <w:w w:val="110"/>
        </w:rPr>
        <w:t>,</w:t>
      </w:r>
      <w:r>
        <w:rPr>
          <w:spacing w:val="25"/>
          <w:w w:val="110"/>
        </w:rPr>
        <w:t xml:space="preserve"> </w:t>
      </w:r>
      <w:r>
        <w:rPr>
          <w:w w:val="110"/>
        </w:rPr>
        <w:t>L.</w:t>
      </w:r>
      <w:r>
        <w:rPr>
          <w:spacing w:val="20"/>
          <w:w w:val="110"/>
        </w:rPr>
        <w:t xml:space="preserve"> </w:t>
      </w:r>
      <w:r>
        <w:rPr>
          <w:w w:val="110"/>
        </w:rPr>
        <w:t>J.</w:t>
      </w:r>
      <w:r>
        <w:rPr>
          <w:spacing w:val="20"/>
          <w:w w:val="110"/>
        </w:rPr>
        <w:t xml:space="preserve"> </w:t>
      </w:r>
      <w:r>
        <w:rPr>
          <w:w w:val="110"/>
        </w:rPr>
        <w:t>(2014).</w:t>
      </w:r>
      <w:r>
        <w:rPr>
          <w:spacing w:val="16"/>
          <w:w w:val="110"/>
        </w:rPr>
        <w:t xml:space="preserve"> </w:t>
      </w:r>
      <w:r>
        <w:rPr>
          <w:w w:val="110"/>
        </w:rPr>
        <w:t>An</w:t>
      </w:r>
      <w:r>
        <w:rPr>
          <w:spacing w:val="20"/>
          <w:w w:val="110"/>
        </w:rPr>
        <w:t xml:space="preserve"> </w:t>
      </w:r>
      <w:r>
        <w:rPr>
          <w:w w:val="110"/>
        </w:rPr>
        <w:t>impenetrable</w:t>
      </w:r>
      <w:r>
        <w:rPr>
          <w:spacing w:val="21"/>
          <w:w w:val="110"/>
        </w:rPr>
        <w:t xml:space="preserve"> </w:t>
      </w:r>
      <w:r>
        <w:rPr>
          <w:w w:val="110"/>
        </w:rPr>
        <w:t>barrier</w:t>
      </w:r>
      <w:r>
        <w:rPr>
          <w:spacing w:val="20"/>
          <w:w w:val="110"/>
        </w:rPr>
        <w:t xml:space="preserve"> </w:t>
      </w:r>
      <w:r>
        <w:rPr>
          <w:w w:val="110"/>
        </w:rPr>
        <w:t>to</w:t>
      </w:r>
      <w:r>
        <w:rPr>
          <w:spacing w:val="26"/>
          <w:w w:val="99"/>
        </w:rPr>
        <w:t xml:space="preserve"> </w:t>
      </w:r>
      <w:proofErr w:type="spellStart"/>
      <w:r>
        <w:rPr>
          <w:w w:val="110"/>
        </w:rPr>
        <w:t>ultrarelativistic</w:t>
      </w:r>
      <w:proofErr w:type="spellEnd"/>
      <w:r>
        <w:rPr>
          <w:spacing w:val="-17"/>
          <w:w w:val="110"/>
        </w:rPr>
        <w:t xml:space="preserve"> </w:t>
      </w:r>
      <w:r>
        <w:rPr>
          <w:w w:val="110"/>
        </w:rPr>
        <w:t>electrons</w:t>
      </w:r>
      <w:r>
        <w:rPr>
          <w:spacing w:val="-17"/>
          <w:w w:val="110"/>
        </w:rPr>
        <w:t xml:space="preserve"> </w:t>
      </w:r>
      <w:r>
        <w:rPr>
          <w:w w:val="110"/>
        </w:rPr>
        <w:t>in</w:t>
      </w:r>
      <w:r>
        <w:rPr>
          <w:spacing w:val="-16"/>
          <w:w w:val="110"/>
        </w:rPr>
        <w:t xml:space="preserve"> </w:t>
      </w:r>
      <w:r>
        <w:rPr>
          <w:w w:val="110"/>
        </w:rPr>
        <w:t>the</w:t>
      </w:r>
      <w:r>
        <w:rPr>
          <w:spacing w:val="-17"/>
          <w:w w:val="110"/>
        </w:rPr>
        <w:t xml:space="preserve"> </w:t>
      </w:r>
      <w:r>
        <w:rPr>
          <w:spacing w:val="-8"/>
          <w:w w:val="110"/>
        </w:rPr>
        <w:t>V</w:t>
      </w:r>
      <w:r>
        <w:rPr>
          <w:spacing w:val="-7"/>
          <w:w w:val="110"/>
        </w:rPr>
        <w:t>an</w:t>
      </w:r>
      <w:r>
        <w:rPr>
          <w:spacing w:val="-16"/>
          <w:w w:val="110"/>
        </w:rPr>
        <w:t xml:space="preserve"> </w:t>
      </w:r>
      <w:r>
        <w:rPr>
          <w:w w:val="110"/>
        </w:rPr>
        <w:t>Allen</w:t>
      </w:r>
      <w:r>
        <w:rPr>
          <w:spacing w:val="-17"/>
          <w:w w:val="110"/>
        </w:rPr>
        <w:t xml:space="preserve"> </w:t>
      </w:r>
      <w:r>
        <w:rPr>
          <w:w w:val="110"/>
        </w:rPr>
        <w:t>radiation</w:t>
      </w:r>
      <w:r>
        <w:rPr>
          <w:spacing w:val="-16"/>
          <w:w w:val="110"/>
        </w:rPr>
        <w:t xml:space="preserve"> </w:t>
      </w:r>
      <w:r>
        <w:rPr>
          <w:spacing w:val="1"/>
          <w:w w:val="110"/>
        </w:rPr>
        <w:t>bel</w:t>
      </w:r>
      <w:r>
        <w:rPr>
          <w:w w:val="110"/>
        </w:rPr>
        <w:t>t</w:t>
      </w:r>
      <w:r>
        <w:rPr>
          <w:spacing w:val="1"/>
          <w:w w:val="110"/>
        </w:rPr>
        <w:t>s.</w:t>
      </w:r>
      <w:r>
        <w:rPr>
          <w:spacing w:val="-1"/>
          <w:w w:val="110"/>
        </w:rPr>
        <w:t xml:space="preserve"> </w:t>
      </w:r>
      <w:r>
        <w:rPr>
          <w:w w:val="110"/>
          <w:u w:val="single" w:color="000000"/>
        </w:rPr>
        <w:t>Nature</w:t>
      </w:r>
      <w:r>
        <w:rPr>
          <w:w w:val="110"/>
        </w:rPr>
        <w:t>,</w:t>
      </w:r>
      <w:r>
        <w:rPr>
          <w:spacing w:val="-17"/>
          <w:w w:val="110"/>
        </w:rPr>
        <w:t xml:space="preserve"> </w:t>
      </w:r>
      <w:r>
        <w:rPr>
          <w:w w:val="110"/>
        </w:rPr>
        <w:t>515(7528):531–4.</w:t>
      </w:r>
    </w:p>
    <w:p w14:paraId="1DE4A7D7" w14:textId="77777777" w:rsidR="00D36D19" w:rsidRDefault="004377DE">
      <w:pPr>
        <w:pStyle w:val="BodyText"/>
        <w:spacing w:before="172" w:line="257" w:lineRule="auto"/>
        <w:ind w:right="118" w:hanging="219"/>
        <w:jc w:val="both"/>
      </w:pPr>
      <w:proofErr w:type="spellStart"/>
      <w:r>
        <w:rPr>
          <w:w w:val="105"/>
        </w:rPr>
        <w:t>Bein</w:t>
      </w:r>
      <w:proofErr w:type="spellEnd"/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B.</w:t>
      </w:r>
      <w:r>
        <w:rPr>
          <w:spacing w:val="8"/>
          <w:w w:val="105"/>
        </w:rPr>
        <w:t xml:space="preserve"> </w:t>
      </w:r>
      <w:r>
        <w:rPr>
          <w:w w:val="105"/>
        </w:rPr>
        <w:t>M.,</w:t>
      </w:r>
      <w:r>
        <w:rPr>
          <w:spacing w:val="11"/>
          <w:w w:val="105"/>
        </w:rPr>
        <w:t xml:space="preserve"> </w:t>
      </w:r>
      <w:proofErr w:type="spellStart"/>
      <w:r>
        <w:rPr>
          <w:spacing w:val="-3"/>
          <w:w w:val="105"/>
        </w:rPr>
        <w:t>T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mm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proofErr w:type="spellEnd"/>
      <w:r>
        <w:rPr>
          <w:spacing w:val="-3"/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M.,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das,</w:t>
      </w:r>
      <w:r>
        <w:rPr>
          <w:spacing w:val="11"/>
          <w:w w:val="105"/>
        </w:rPr>
        <w:t xml:space="preserve"> </w:t>
      </w:r>
      <w:r>
        <w:rPr>
          <w:w w:val="105"/>
        </w:rPr>
        <w:t>A.,</w:t>
      </w:r>
      <w:r>
        <w:rPr>
          <w:spacing w:val="10"/>
          <w:w w:val="105"/>
        </w:rPr>
        <w:t xml:space="preserve"> </w:t>
      </w:r>
      <w:proofErr w:type="spellStart"/>
      <w:r>
        <w:rPr>
          <w:spacing w:val="-4"/>
          <w:w w:val="105"/>
        </w:rPr>
        <w:t>Ve</w:t>
      </w:r>
      <w:r>
        <w:rPr>
          <w:spacing w:val="-3"/>
          <w:w w:val="105"/>
        </w:rPr>
        <w:t>ron</w:t>
      </w:r>
      <w:r>
        <w:rPr>
          <w:spacing w:val="-4"/>
          <w:w w:val="105"/>
        </w:rPr>
        <w:t>ig</w:t>
      </w:r>
      <w:proofErr w:type="spellEnd"/>
      <w:r>
        <w:rPr>
          <w:spacing w:val="-4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A.</w:t>
      </w:r>
      <w:r>
        <w:rPr>
          <w:spacing w:val="8"/>
          <w:w w:val="105"/>
        </w:rPr>
        <w:t xml:space="preserve"> </w:t>
      </w:r>
      <w:r>
        <w:rPr>
          <w:w w:val="105"/>
        </w:rPr>
        <w:t>M.,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Utz</w:t>
      </w:r>
      <w:proofErr w:type="spellEnd"/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D.</w:t>
      </w:r>
      <w:r>
        <w:rPr>
          <w:spacing w:val="8"/>
          <w:w w:val="105"/>
        </w:rPr>
        <w:t xml:space="preserve"> </w:t>
      </w:r>
      <w:r>
        <w:rPr>
          <w:w w:val="105"/>
        </w:rPr>
        <w:t>(2013).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HEIGHT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2"/>
          <w:w w:val="105"/>
        </w:rPr>
        <w:t>O</w:t>
      </w:r>
      <w:r>
        <w:rPr>
          <w:spacing w:val="-3"/>
          <w:w w:val="105"/>
        </w:rPr>
        <w:t>-</w:t>
      </w:r>
      <w:r>
        <w:rPr>
          <w:spacing w:val="29"/>
          <w:w w:val="99"/>
        </w:rPr>
        <w:t xml:space="preserve"> </w:t>
      </w:r>
      <w:r>
        <w:rPr>
          <w:w w:val="105"/>
        </w:rPr>
        <w:t>LUTION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TRUE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MASS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EJECTION</w:t>
      </w:r>
      <w:r>
        <w:rPr>
          <w:spacing w:val="18"/>
          <w:w w:val="105"/>
        </w:rPr>
        <w:t xml:space="preserve"> </w:t>
      </w:r>
      <w:r>
        <w:rPr>
          <w:w w:val="105"/>
        </w:rPr>
        <w:t>MASS</w:t>
      </w:r>
      <w:r>
        <w:rPr>
          <w:spacing w:val="18"/>
          <w:w w:val="105"/>
        </w:rPr>
        <w:t xml:space="preserve"> </w:t>
      </w:r>
      <w:r>
        <w:rPr>
          <w:w w:val="105"/>
        </w:rPr>
        <w:t>DERIVED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FRO</w:t>
      </w:r>
      <w:r>
        <w:rPr>
          <w:spacing w:val="-3"/>
          <w:w w:val="105"/>
        </w:rPr>
        <w:t>M</w:t>
      </w:r>
      <w:r>
        <w:rPr>
          <w:spacing w:val="19"/>
          <w:w w:val="105"/>
        </w:rPr>
        <w:t xml:space="preserve"> </w:t>
      </w:r>
      <w:r>
        <w:rPr>
          <w:w w:val="105"/>
        </w:rPr>
        <w:t>STEREO</w:t>
      </w:r>
      <w:r>
        <w:rPr>
          <w:spacing w:val="25"/>
          <w:w w:val="106"/>
        </w:rPr>
        <w:t xml:space="preserve"> </w:t>
      </w:r>
      <w:r>
        <w:rPr>
          <w:w w:val="105"/>
        </w:rPr>
        <w:t>COR1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COR2</w:t>
      </w:r>
      <w:r>
        <w:rPr>
          <w:spacing w:val="14"/>
          <w:w w:val="105"/>
        </w:rPr>
        <w:t xml:space="preserve"> </w:t>
      </w:r>
      <w:r>
        <w:rPr>
          <w:spacing w:val="-6"/>
          <w:w w:val="105"/>
        </w:rPr>
        <w:t>OB</w:t>
      </w:r>
      <w:r>
        <w:rPr>
          <w:spacing w:val="-7"/>
          <w:w w:val="105"/>
        </w:rPr>
        <w:t>S</w:t>
      </w:r>
      <w:r>
        <w:rPr>
          <w:spacing w:val="-6"/>
          <w:w w:val="105"/>
        </w:rPr>
        <w:t>ER</w:t>
      </w:r>
      <w:r>
        <w:rPr>
          <w:spacing w:val="-7"/>
          <w:w w:val="105"/>
        </w:rPr>
        <w:t>VA</w:t>
      </w:r>
      <w:r>
        <w:rPr>
          <w:spacing w:val="-6"/>
          <w:w w:val="105"/>
        </w:rPr>
        <w:t>TIO</w:t>
      </w:r>
      <w:r>
        <w:rPr>
          <w:spacing w:val="-7"/>
          <w:w w:val="105"/>
        </w:rPr>
        <w:t>NS</w:t>
      </w:r>
      <w:r>
        <w:rPr>
          <w:spacing w:val="-6"/>
          <w:w w:val="105"/>
        </w:rPr>
        <w:t>.</w:t>
      </w:r>
      <w:r>
        <w:rPr>
          <w:spacing w:val="40"/>
          <w:w w:val="105"/>
        </w:rPr>
        <w:t xml:space="preserve"> </w:t>
      </w:r>
      <w:r>
        <w:rPr>
          <w:w w:val="105"/>
        </w:rPr>
        <w:t>31.</w:t>
      </w:r>
    </w:p>
    <w:p w14:paraId="1DE4A7D8" w14:textId="77777777" w:rsidR="00D36D19" w:rsidRDefault="00D36D19">
      <w:pPr>
        <w:spacing w:line="257" w:lineRule="auto"/>
        <w:jc w:val="both"/>
        <w:sectPr w:rsidR="00D36D19">
          <w:headerReference w:type="default" r:id="rId48"/>
          <w:pgSz w:w="12240" w:h="15840"/>
          <w:pgMar w:top="1500" w:right="1320" w:bottom="280" w:left="1340" w:header="0" w:footer="0" w:gutter="0"/>
          <w:cols w:space="720"/>
        </w:sectPr>
      </w:pPr>
    </w:p>
    <w:p w14:paraId="1DE4A7D9" w14:textId="77777777" w:rsidR="00D36D19" w:rsidRDefault="004377DE">
      <w:pPr>
        <w:pStyle w:val="BodyText"/>
        <w:spacing w:before="30"/>
        <w:ind w:left="0" w:right="118"/>
        <w:jc w:val="right"/>
      </w:pPr>
      <w:r>
        <w:rPr>
          <w:w w:val="95"/>
        </w:rPr>
        <w:lastRenderedPageBreak/>
        <w:t>125</w:t>
      </w:r>
    </w:p>
    <w:p w14:paraId="1DE4A7DA" w14:textId="77777777" w:rsidR="00D36D19" w:rsidRDefault="00D36D19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14:paraId="1DE4A7DB" w14:textId="77777777" w:rsidR="00D36D19" w:rsidRDefault="004377DE">
      <w:pPr>
        <w:pStyle w:val="BodyText"/>
        <w:spacing w:line="257" w:lineRule="auto"/>
        <w:ind w:right="118" w:hanging="219"/>
        <w:jc w:val="both"/>
      </w:pPr>
      <w:r>
        <w:rPr>
          <w:w w:val="105"/>
        </w:rPr>
        <w:t>Bevington,</w:t>
      </w:r>
      <w:r>
        <w:rPr>
          <w:spacing w:val="49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43"/>
          <w:w w:val="105"/>
        </w:rPr>
        <w:t xml:space="preserve"> </w:t>
      </w:r>
      <w:r>
        <w:rPr>
          <w:w w:val="105"/>
        </w:rPr>
        <w:t>(2003).</w:t>
      </w:r>
      <w:r>
        <w:rPr>
          <w:spacing w:val="3"/>
          <w:w w:val="105"/>
        </w:rPr>
        <w:t xml:space="preserve"> </w:t>
      </w:r>
      <w:r>
        <w:rPr>
          <w:w w:val="105"/>
          <w:u w:val="single" w:color="000000"/>
        </w:rPr>
        <w:t>Data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reduction</w:t>
      </w:r>
      <w:r>
        <w:rPr>
          <w:spacing w:val="19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and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error</w:t>
      </w:r>
      <w:r>
        <w:rPr>
          <w:spacing w:val="1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analysis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for</w:t>
      </w:r>
      <w:r>
        <w:rPr>
          <w:spacing w:val="1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8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sciences</w:t>
      </w:r>
      <w:r>
        <w:rPr>
          <w:w w:val="105"/>
        </w:rPr>
        <w:t>.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Mc</w:t>
      </w:r>
      <w:r>
        <w:rPr>
          <w:spacing w:val="-1"/>
          <w:w w:val="105"/>
        </w:rPr>
        <w:t>Gra</w:t>
      </w:r>
      <w:r>
        <w:rPr>
          <w:spacing w:val="-2"/>
          <w:w w:val="105"/>
        </w:rPr>
        <w:t>w-Hill</w:t>
      </w:r>
      <w:r>
        <w:rPr>
          <w:spacing w:val="-1"/>
          <w:w w:val="105"/>
        </w:rPr>
        <w:t>,</w:t>
      </w:r>
      <w:r>
        <w:rPr>
          <w:spacing w:val="30"/>
          <w:w w:val="109"/>
        </w:rPr>
        <w:t xml:space="preserve"> </w:t>
      </w:r>
      <w:r>
        <w:rPr>
          <w:w w:val="105"/>
        </w:rPr>
        <w:t>Boston.</w:t>
      </w:r>
    </w:p>
    <w:p w14:paraId="1DE4A7DC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proofErr w:type="spellStart"/>
      <w:r>
        <w:rPr>
          <w:w w:val="105"/>
        </w:rPr>
        <w:t>Bewsher</w:t>
      </w:r>
      <w:proofErr w:type="spellEnd"/>
      <w:r>
        <w:rPr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D.,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Harr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on,</w:t>
      </w:r>
      <w:r>
        <w:rPr>
          <w:spacing w:val="26"/>
          <w:w w:val="105"/>
        </w:rPr>
        <w:t xml:space="preserve"> </w:t>
      </w:r>
      <w:r>
        <w:rPr>
          <w:w w:val="105"/>
        </w:rPr>
        <w:t>R.</w:t>
      </w:r>
      <w:r>
        <w:rPr>
          <w:spacing w:val="23"/>
          <w:w w:val="105"/>
        </w:rPr>
        <w:t xml:space="preserve"> </w:t>
      </w:r>
      <w:r>
        <w:rPr>
          <w:w w:val="105"/>
        </w:rPr>
        <w:t>A.,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Br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n,</w:t>
      </w:r>
      <w:r>
        <w:rPr>
          <w:spacing w:val="26"/>
          <w:w w:val="105"/>
        </w:rPr>
        <w:t xml:space="preserve"> </w:t>
      </w:r>
      <w:r>
        <w:rPr>
          <w:w w:val="105"/>
        </w:rPr>
        <w:t>D.</w:t>
      </w:r>
      <w:r>
        <w:rPr>
          <w:spacing w:val="24"/>
          <w:w w:val="105"/>
        </w:rPr>
        <w:t xml:space="preserve"> </w:t>
      </w:r>
      <w:r>
        <w:rPr>
          <w:w w:val="105"/>
        </w:rPr>
        <w:t>S.</w:t>
      </w:r>
      <w:r>
        <w:rPr>
          <w:spacing w:val="24"/>
          <w:w w:val="105"/>
        </w:rPr>
        <w:t xml:space="preserve"> </w:t>
      </w:r>
      <w:r>
        <w:rPr>
          <w:w w:val="105"/>
        </w:rPr>
        <w:t>(2008).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relationship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24"/>
          <w:w w:val="105"/>
        </w:rPr>
        <w:t xml:space="preserve"> </w:t>
      </w:r>
      <w:r>
        <w:rPr>
          <w:w w:val="105"/>
        </w:rPr>
        <w:t>EUV</w:t>
      </w:r>
      <w:r>
        <w:rPr>
          <w:spacing w:val="24"/>
          <w:w w:val="105"/>
        </w:rPr>
        <w:t xml:space="preserve"> </w:t>
      </w:r>
      <w:r>
        <w:rPr>
          <w:w w:val="105"/>
        </w:rPr>
        <w:t>dimming</w:t>
      </w:r>
      <w:r>
        <w:rPr>
          <w:spacing w:val="25"/>
          <w:w w:val="99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coronal</w:t>
      </w:r>
      <w:r>
        <w:rPr>
          <w:spacing w:val="6"/>
          <w:w w:val="105"/>
        </w:rPr>
        <w:t xml:space="preserve"> </w:t>
      </w:r>
      <w:r>
        <w:rPr>
          <w:w w:val="105"/>
        </w:rPr>
        <w:t>mass</w:t>
      </w:r>
      <w:r>
        <w:rPr>
          <w:spacing w:val="6"/>
          <w:w w:val="105"/>
        </w:rPr>
        <w:t xml:space="preserve"> </w:t>
      </w:r>
      <w:r>
        <w:rPr>
          <w:w w:val="105"/>
        </w:rPr>
        <w:t>ejections</w:t>
      </w:r>
      <w:r>
        <w:rPr>
          <w:spacing w:val="6"/>
          <w:w w:val="105"/>
        </w:rPr>
        <w:t xml:space="preserve"> </w:t>
      </w:r>
      <w:r>
        <w:rPr>
          <w:w w:val="105"/>
        </w:rPr>
        <w:t>I.</w:t>
      </w:r>
      <w:r>
        <w:rPr>
          <w:spacing w:val="6"/>
          <w:w w:val="105"/>
        </w:rPr>
        <w:t xml:space="preserve"> </w:t>
      </w:r>
      <w:r>
        <w:rPr>
          <w:w w:val="105"/>
        </w:rPr>
        <w:t>Statistical</w:t>
      </w:r>
      <w:r>
        <w:rPr>
          <w:spacing w:val="6"/>
          <w:w w:val="105"/>
        </w:rPr>
        <w:t xml:space="preserve"> </w:t>
      </w:r>
      <w:r>
        <w:rPr>
          <w:w w:val="105"/>
        </w:rPr>
        <w:t>study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probab</w:t>
      </w:r>
      <w:r>
        <w:rPr>
          <w:spacing w:val="-2"/>
          <w:w w:val="105"/>
        </w:rPr>
        <w:t>ili</w:t>
      </w:r>
      <w:r>
        <w:rPr>
          <w:spacing w:val="-1"/>
          <w:w w:val="105"/>
        </w:rPr>
        <w:t>ty</w:t>
      </w:r>
      <w:r>
        <w:rPr>
          <w:spacing w:val="6"/>
          <w:w w:val="105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el</w:t>
      </w:r>
      <w:r>
        <w:rPr>
          <w:w w:val="105"/>
        </w:rPr>
        <w:t>.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29"/>
          <w:w w:val="109"/>
        </w:rPr>
        <w:t xml:space="preserve"> </w:t>
      </w:r>
      <w:r>
        <w:rPr>
          <w:w w:val="105"/>
        </w:rPr>
        <w:t>478:897–906.</w:t>
      </w:r>
    </w:p>
    <w:p w14:paraId="1DE4A7DD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w w:val="110"/>
        </w:rPr>
        <w:t>Blum,</w:t>
      </w:r>
      <w:r>
        <w:rPr>
          <w:spacing w:val="-5"/>
          <w:w w:val="110"/>
        </w:rPr>
        <w:t xml:space="preserve"> </w:t>
      </w:r>
      <w:r>
        <w:rPr>
          <w:w w:val="110"/>
        </w:rPr>
        <w:t>L.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Sc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ille</w:t>
      </w:r>
      <w:r>
        <w:rPr>
          <w:spacing w:val="-1"/>
          <w:w w:val="110"/>
        </w:rPr>
        <w:t>r,</w:t>
      </w:r>
      <w:r>
        <w:rPr>
          <w:spacing w:val="-5"/>
          <w:w w:val="110"/>
        </w:rPr>
        <w:t xml:space="preserve"> </w:t>
      </w:r>
      <w:r>
        <w:rPr>
          <w:w w:val="110"/>
        </w:rPr>
        <w:t>Q.</w:t>
      </w:r>
      <w:r>
        <w:rPr>
          <w:spacing w:val="-5"/>
          <w:w w:val="110"/>
        </w:rPr>
        <w:t xml:space="preserve"> </w:t>
      </w:r>
      <w:r>
        <w:rPr>
          <w:w w:val="110"/>
        </w:rPr>
        <w:t>(2012).</w:t>
      </w:r>
      <w:r>
        <w:rPr>
          <w:spacing w:val="14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har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iz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ion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es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i</w:t>
      </w:r>
      <w:r>
        <w:rPr>
          <w:spacing w:val="-3"/>
          <w:w w:val="110"/>
        </w:rPr>
        <w:t>n</w:t>
      </w:r>
      <w:r>
        <w:rPr>
          <w:spacing w:val="-4"/>
          <w:w w:val="110"/>
        </w:rPr>
        <w:t>g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an</w:t>
      </w:r>
      <w:r>
        <w:rPr>
          <w:spacing w:val="-5"/>
          <w:w w:val="110"/>
        </w:rPr>
        <w:t xml:space="preserve"> </w:t>
      </w:r>
      <w:r>
        <w:rPr>
          <w:w w:val="110"/>
        </w:rPr>
        <w:t>Energetic</w:t>
      </w:r>
      <w:r>
        <w:rPr>
          <w:spacing w:val="-6"/>
          <w:w w:val="110"/>
        </w:rPr>
        <w:t xml:space="preserve"> </w:t>
      </w:r>
      <w:r>
        <w:rPr>
          <w:spacing w:val="-1"/>
          <w:w w:val="110"/>
        </w:rPr>
        <w:t>Part</w:t>
      </w:r>
      <w:r>
        <w:rPr>
          <w:spacing w:val="-2"/>
          <w:w w:val="110"/>
        </w:rPr>
        <w:t>icle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elescope</w:t>
      </w:r>
      <w:r>
        <w:rPr>
          <w:spacing w:val="53"/>
          <w:w w:val="99"/>
        </w:rPr>
        <w:t xml:space="preserve"> </w:t>
      </w:r>
      <w:r>
        <w:rPr>
          <w:w w:val="110"/>
        </w:rPr>
        <w:t>for a CubeSat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form</w:t>
      </w:r>
      <w:r>
        <w:rPr>
          <w:spacing w:val="-1"/>
          <w:w w:val="110"/>
        </w:rPr>
        <w:t>.</w:t>
      </w:r>
    </w:p>
    <w:p w14:paraId="1DE4A7DE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w w:val="105"/>
        </w:rPr>
        <w:t>Blum,</w:t>
      </w:r>
      <w:r>
        <w:rPr>
          <w:spacing w:val="43"/>
          <w:w w:val="105"/>
        </w:rPr>
        <w:t xml:space="preserve"> </w:t>
      </w:r>
      <w:r>
        <w:rPr>
          <w:w w:val="105"/>
        </w:rPr>
        <w:t>L.</w:t>
      </w:r>
      <w:r>
        <w:rPr>
          <w:spacing w:val="37"/>
          <w:w w:val="105"/>
        </w:rPr>
        <w:t xml:space="preserve"> </w:t>
      </w:r>
      <w:r>
        <w:rPr>
          <w:w w:val="105"/>
        </w:rPr>
        <w:t>W.,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42"/>
          <w:w w:val="105"/>
        </w:rPr>
        <w:t xml:space="preserve"> </w:t>
      </w:r>
      <w:r>
        <w:rPr>
          <w:w w:val="105"/>
        </w:rPr>
        <w:t>Q.,</w:t>
      </w:r>
      <w:r>
        <w:rPr>
          <w:spacing w:val="43"/>
          <w:w w:val="105"/>
        </w:rPr>
        <w:t xml:space="preserve"> </w:t>
      </w:r>
      <w:r>
        <w:rPr>
          <w:w w:val="105"/>
        </w:rPr>
        <w:t>Li,</w:t>
      </w:r>
      <w:r>
        <w:rPr>
          <w:spacing w:val="43"/>
          <w:w w:val="105"/>
        </w:rPr>
        <w:t xml:space="preserve"> </w:t>
      </w:r>
      <w:r>
        <w:rPr>
          <w:w w:val="105"/>
        </w:rPr>
        <w:t>X.,</w:t>
      </w:r>
      <w:r>
        <w:rPr>
          <w:spacing w:val="42"/>
          <w:w w:val="105"/>
        </w:rPr>
        <w:t xml:space="preserve"> </w:t>
      </w:r>
      <w:r>
        <w:rPr>
          <w:w w:val="105"/>
        </w:rPr>
        <w:t>Millan,</w:t>
      </w:r>
      <w:r>
        <w:rPr>
          <w:spacing w:val="44"/>
          <w:w w:val="105"/>
        </w:rPr>
        <w:t xml:space="preserve"> </w:t>
      </w:r>
      <w:r>
        <w:rPr>
          <w:w w:val="105"/>
        </w:rPr>
        <w:t>R.,</w:t>
      </w:r>
      <w:r>
        <w:rPr>
          <w:spacing w:val="43"/>
          <w:w w:val="105"/>
        </w:rPr>
        <w:t xml:space="preserve"> </w:t>
      </w:r>
      <w:r>
        <w:rPr>
          <w:w w:val="105"/>
        </w:rPr>
        <w:t>Halford,</w:t>
      </w:r>
      <w:r>
        <w:rPr>
          <w:spacing w:val="42"/>
          <w:w w:val="105"/>
        </w:rPr>
        <w:t xml:space="preserve"> </w:t>
      </w:r>
      <w:r>
        <w:rPr>
          <w:w w:val="105"/>
        </w:rPr>
        <w:t>A.,</w:t>
      </w:r>
      <w:r>
        <w:rPr>
          <w:spacing w:val="43"/>
          <w:w w:val="105"/>
        </w:rPr>
        <w:t xml:space="preserve"> </w:t>
      </w:r>
      <w:r>
        <w:rPr>
          <w:w w:val="105"/>
        </w:rPr>
        <w:t>and</w:t>
      </w:r>
      <w:r>
        <w:rPr>
          <w:spacing w:val="37"/>
          <w:w w:val="105"/>
        </w:rPr>
        <w:t xml:space="preserve"> </w:t>
      </w:r>
      <w:proofErr w:type="spellStart"/>
      <w:r>
        <w:rPr>
          <w:spacing w:val="-1"/>
          <w:w w:val="105"/>
        </w:rPr>
        <w:t>W</w:t>
      </w:r>
      <w:r>
        <w:rPr>
          <w:spacing w:val="-2"/>
          <w:w w:val="105"/>
        </w:rPr>
        <w:t>oo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r</w:t>
      </w:r>
      <w:proofErr w:type="spellEnd"/>
      <w:r>
        <w:rPr>
          <w:spacing w:val="-1"/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L.</w:t>
      </w:r>
      <w:r>
        <w:rPr>
          <w:spacing w:val="37"/>
          <w:w w:val="105"/>
        </w:rPr>
        <w:t xml:space="preserve"> </w:t>
      </w:r>
      <w:r>
        <w:rPr>
          <w:w w:val="105"/>
        </w:rPr>
        <w:t>(2013).</w:t>
      </w:r>
      <w:r>
        <w:rPr>
          <w:spacing w:val="49"/>
          <w:w w:val="105"/>
        </w:rPr>
        <w:t xml:space="preserve"> </w:t>
      </w:r>
      <w:r>
        <w:rPr>
          <w:w w:val="105"/>
        </w:rPr>
        <w:t>New</w:t>
      </w:r>
      <w:r>
        <w:rPr>
          <w:spacing w:val="37"/>
          <w:w w:val="105"/>
        </w:rPr>
        <w:t xml:space="preserve"> </w:t>
      </w:r>
      <w:r>
        <w:rPr>
          <w:w w:val="105"/>
        </w:rPr>
        <w:t>con-</w:t>
      </w:r>
      <w:r>
        <w:rPr>
          <w:spacing w:val="24"/>
          <w:w w:val="99"/>
        </w:rPr>
        <w:t xml:space="preserve"> </w:t>
      </w:r>
      <w:r>
        <w:rPr>
          <w:spacing w:val="-1"/>
          <w:w w:val="105"/>
        </w:rPr>
        <w:t>jun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40"/>
          <w:w w:val="105"/>
        </w:rPr>
        <w:t xml:space="preserve"> </w:t>
      </w:r>
      <w:r>
        <w:rPr>
          <w:w w:val="105"/>
        </w:rPr>
        <w:t>CubeSat</w:t>
      </w:r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balloon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1"/>
          <w:w w:val="105"/>
        </w:rPr>
        <w:t xml:space="preserve"> </w:t>
      </w:r>
      <w:r>
        <w:rPr>
          <w:w w:val="105"/>
        </w:rPr>
        <w:t>to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quant</w:t>
      </w:r>
      <w:r>
        <w:rPr>
          <w:spacing w:val="-2"/>
          <w:w w:val="105"/>
        </w:rPr>
        <w:t>if</w:t>
      </w:r>
      <w:r>
        <w:rPr>
          <w:spacing w:val="-1"/>
          <w:w w:val="105"/>
        </w:rPr>
        <w:t>y</w:t>
      </w:r>
      <w:r>
        <w:rPr>
          <w:spacing w:val="41"/>
          <w:w w:val="105"/>
        </w:rPr>
        <w:t xml:space="preserve"> </w:t>
      </w:r>
      <w:r>
        <w:rPr>
          <w:w w:val="105"/>
        </w:rPr>
        <w:t>rapid</w:t>
      </w:r>
      <w:r>
        <w:rPr>
          <w:spacing w:val="41"/>
          <w:w w:val="105"/>
        </w:rPr>
        <w:t xml:space="preserve"> </w:t>
      </w:r>
      <w:r>
        <w:rPr>
          <w:w w:val="105"/>
        </w:rPr>
        <w:t>energetic</w:t>
      </w:r>
      <w:r>
        <w:rPr>
          <w:spacing w:val="41"/>
          <w:w w:val="105"/>
        </w:rPr>
        <w:t xml:space="preserve"> </w:t>
      </w:r>
      <w:r>
        <w:rPr>
          <w:w w:val="105"/>
        </w:rPr>
        <w:t>electron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eci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on.</w:t>
      </w:r>
      <w:r>
        <w:rPr>
          <w:w w:val="109"/>
        </w:rPr>
        <w:t xml:space="preserve"> </w:t>
      </w:r>
      <w:r>
        <w:rPr>
          <w:w w:val="107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-3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-3"/>
          <w:w w:val="105"/>
        </w:rPr>
        <w:t xml:space="preserve"> </w:t>
      </w:r>
      <w:r>
        <w:rPr>
          <w:w w:val="105"/>
        </w:rPr>
        <w:t>40(22):5833–5837.</w:t>
      </w:r>
    </w:p>
    <w:p w14:paraId="1DE4A7DF" w14:textId="77777777" w:rsidR="00D36D19" w:rsidRDefault="004377DE">
      <w:pPr>
        <w:pStyle w:val="BodyText"/>
        <w:spacing w:before="151"/>
        <w:ind w:left="100"/>
      </w:pPr>
      <w:proofErr w:type="spellStart"/>
      <w:r>
        <w:rPr>
          <w:spacing w:val="-1"/>
          <w:w w:val="105"/>
        </w:rPr>
        <w:t>Bru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kn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proofErr w:type="spellEnd"/>
      <w:r>
        <w:rPr>
          <w:spacing w:val="-1"/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G.</w:t>
      </w:r>
      <w:r>
        <w:rPr>
          <w:spacing w:val="18"/>
          <w:w w:val="105"/>
        </w:rPr>
        <w:t xml:space="preserve"> </w:t>
      </w:r>
      <w:r>
        <w:rPr>
          <w:w w:val="105"/>
        </w:rPr>
        <w:t>E.,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  <w:r>
        <w:rPr>
          <w:spacing w:val="18"/>
          <w:w w:val="105"/>
        </w:rPr>
        <w:t xml:space="preserve"> </w:t>
      </w:r>
      <w:r>
        <w:rPr>
          <w:w w:val="105"/>
        </w:rPr>
        <w:t>R.</w:t>
      </w:r>
      <w:r>
        <w:rPr>
          <w:spacing w:val="18"/>
          <w:w w:val="105"/>
        </w:rPr>
        <w:t xml:space="preserve"> </w:t>
      </w:r>
      <w:r>
        <w:rPr>
          <w:w w:val="105"/>
        </w:rPr>
        <w:t>A.,</w:t>
      </w:r>
      <w:r>
        <w:rPr>
          <w:spacing w:val="17"/>
          <w:w w:val="105"/>
        </w:rPr>
        <w:t xml:space="preserve"> </w:t>
      </w:r>
      <w:proofErr w:type="spellStart"/>
      <w:r>
        <w:rPr>
          <w:w w:val="105"/>
        </w:rPr>
        <w:t>Koomen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M.</w:t>
      </w:r>
      <w:r>
        <w:rPr>
          <w:spacing w:val="18"/>
          <w:w w:val="105"/>
        </w:rPr>
        <w:t xml:space="preserve"> </w:t>
      </w:r>
      <w:r>
        <w:rPr>
          <w:w w:val="105"/>
        </w:rPr>
        <w:t>J.,</w:t>
      </w:r>
      <w:r>
        <w:rPr>
          <w:spacing w:val="17"/>
          <w:w w:val="105"/>
        </w:rPr>
        <w:t xml:space="preserve"> </w:t>
      </w:r>
      <w:proofErr w:type="spellStart"/>
      <w:r>
        <w:rPr>
          <w:spacing w:val="-1"/>
          <w:w w:val="105"/>
        </w:rPr>
        <w:t>Kor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ndyk</w:t>
      </w:r>
      <w:r>
        <w:rPr>
          <w:spacing w:val="-2"/>
          <w:w w:val="105"/>
        </w:rPr>
        <w:t>e</w:t>
      </w:r>
      <w:proofErr w:type="spellEnd"/>
      <w:r>
        <w:rPr>
          <w:spacing w:val="-1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C.</w:t>
      </w:r>
      <w:r>
        <w:rPr>
          <w:spacing w:val="18"/>
          <w:w w:val="105"/>
        </w:rPr>
        <w:t xml:space="preserve"> </w:t>
      </w:r>
      <w:r>
        <w:rPr>
          <w:w w:val="105"/>
        </w:rPr>
        <w:t>M.,</w:t>
      </w:r>
      <w:r>
        <w:rPr>
          <w:spacing w:val="17"/>
          <w:w w:val="105"/>
        </w:rPr>
        <w:t xml:space="preserve"> </w:t>
      </w:r>
      <w:proofErr w:type="spellStart"/>
      <w:r>
        <w:rPr>
          <w:spacing w:val="-2"/>
          <w:w w:val="105"/>
        </w:rPr>
        <w:t>Mic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els</w:t>
      </w:r>
      <w:proofErr w:type="spellEnd"/>
      <w:r>
        <w:rPr>
          <w:spacing w:val="-1"/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D.</w:t>
      </w:r>
      <w:r>
        <w:rPr>
          <w:spacing w:val="17"/>
          <w:w w:val="105"/>
        </w:rPr>
        <w:t xml:space="preserve"> </w:t>
      </w:r>
      <w:r>
        <w:rPr>
          <w:w w:val="105"/>
        </w:rPr>
        <w:t>J.,</w:t>
      </w:r>
      <w:r>
        <w:rPr>
          <w:spacing w:val="18"/>
          <w:w w:val="105"/>
        </w:rPr>
        <w:t xml:space="preserve"> </w:t>
      </w:r>
      <w:r>
        <w:rPr>
          <w:w w:val="105"/>
        </w:rPr>
        <w:t>Moses,</w:t>
      </w:r>
      <w:r>
        <w:rPr>
          <w:spacing w:val="18"/>
          <w:w w:val="105"/>
        </w:rPr>
        <w:t xml:space="preserve"> </w:t>
      </w:r>
      <w:r>
        <w:rPr>
          <w:w w:val="105"/>
        </w:rPr>
        <w:t>J.</w:t>
      </w:r>
      <w:r>
        <w:rPr>
          <w:spacing w:val="17"/>
          <w:w w:val="105"/>
        </w:rPr>
        <w:t xml:space="preserve"> </w:t>
      </w:r>
      <w:r>
        <w:rPr>
          <w:w w:val="105"/>
        </w:rPr>
        <w:t>D.,</w:t>
      </w:r>
    </w:p>
    <w:p w14:paraId="1DE4A7E0" w14:textId="77777777" w:rsidR="00D36D19" w:rsidRDefault="004377DE">
      <w:pPr>
        <w:pStyle w:val="BodyText"/>
        <w:spacing w:before="18" w:line="257" w:lineRule="auto"/>
        <w:ind w:right="118"/>
        <w:jc w:val="both"/>
      </w:pPr>
      <w:proofErr w:type="spellStart"/>
      <w:r>
        <w:rPr>
          <w:spacing w:val="-2"/>
          <w:w w:val="105"/>
        </w:rPr>
        <w:t>Soc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proofErr w:type="spellEnd"/>
      <w:r>
        <w:rPr>
          <w:spacing w:val="-1"/>
          <w:w w:val="105"/>
        </w:rPr>
        <w:t>,</w:t>
      </w:r>
      <w:r>
        <w:rPr>
          <w:spacing w:val="14"/>
          <w:w w:val="105"/>
        </w:rPr>
        <w:t xml:space="preserve"> </w:t>
      </w:r>
      <w:r>
        <w:rPr>
          <w:w w:val="105"/>
        </w:rPr>
        <w:t>D.</w:t>
      </w:r>
      <w:r>
        <w:rPr>
          <w:spacing w:val="13"/>
          <w:w w:val="105"/>
        </w:rPr>
        <w:t xml:space="preserve"> </w:t>
      </w:r>
      <w:r>
        <w:rPr>
          <w:w w:val="105"/>
        </w:rPr>
        <w:t>G.,</w:t>
      </w:r>
      <w:r>
        <w:rPr>
          <w:spacing w:val="15"/>
          <w:w w:val="105"/>
        </w:rPr>
        <w:t xml:space="preserve"> </w:t>
      </w:r>
      <w:proofErr w:type="spellStart"/>
      <w:r>
        <w:rPr>
          <w:w w:val="105"/>
        </w:rPr>
        <w:t>Dere</w:t>
      </w:r>
      <w:proofErr w:type="spellEnd"/>
      <w:r>
        <w:rPr>
          <w:w w:val="105"/>
        </w:rPr>
        <w:t>,</w:t>
      </w:r>
      <w:r>
        <w:rPr>
          <w:spacing w:val="14"/>
          <w:w w:val="105"/>
        </w:rPr>
        <w:t xml:space="preserve"> </w:t>
      </w:r>
      <w:r>
        <w:rPr>
          <w:w w:val="105"/>
        </w:rPr>
        <w:t>K.</w:t>
      </w:r>
      <w:r>
        <w:rPr>
          <w:spacing w:val="13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15"/>
          <w:w w:val="105"/>
        </w:rPr>
        <w:t xml:space="preserve"> </w:t>
      </w:r>
      <w:r>
        <w:rPr>
          <w:spacing w:val="-5"/>
          <w:w w:val="105"/>
        </w:rPr>
        <w:t>Lam</w:t>
      </w:r>
      <w:r>
        <w:rPr>
          <w:spacing w:val="-6"/>
          <w:w w:val="105"/>
        </w:rPr>
        <w:t>y</w:t>
      </w:r>
      <w:r>
        <w:rPr>
          <w:spacing w:val="-5"/>
          <w:w w:val="105"/>
        </w:rPr>
        <w:t>,</w:t>
      </w:r>
      <w:r>
        <w:rPr>
          <w:spacing w:val="14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13"/>
          <w:w w:val="105"/>
        </w:rPr>
        <w:t xml:space="preserve"> </w:t>
      </w:r>
      <w:r>
        <w:rPr>
          <w:w w:val="105"/>
        </w:rPr>
        <w:t>L.,</w:t>
      </w:r>
      <w:r>
        <w:rPr>
          <w:spacing w:val="15"/>
          <w:w w:val="105"/>
        </w:rPr>
        <w:t xml:space="preserve"> </w:t>
      </w:r>
      <w:proofErr w:type="spellStart"/>
      <w:r>
        <w:rPr>
          <w:w w:val="105"/>
        </w:rPr>
        <w:t>Llebaria</w:t>
      </w:r>
      <w:proofErr w:type="spellEnd"/>
      <w:r>
        <w:rPr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A.,</w:t>
      </w:r>
      <w:r>
        <w:rPr>
          <w:spacing w:val="14"/>
          <w:w w:val="105"/>
        </w:rPr>
        <w:t xml:space="preserve"> </w:t>
      </w:r>
      <w:r>
        <w:rPr>
          <w:w w:val="105"/>
        </w:rPr>
        <w:t>Bout,</w:t>
      </w:r>
      <w:r>
        <w:rPr>
          <w:spacing w:val="15"/>
          <w:w w:val="105"/>
        </w:rPr>
        <w:t xml:space="preserve"> </w:t>
      </w:r>
      <w:r>
        <w:rPr>
          <w:w w:val="105"/>
        </w:rPr>
        <w:t>M.</w:t>
      </w:r>
      <w:r>
        <w:rPr>
          <w:spacing w:val="13"/>
          <w:w w:val="105"/>
        </w:rPr>
        <w:t xml:space="preserve"> </w:t>
      </w:r>
      <w:r>
        <w:rPr>
          <w:w w:val="105"/>
        </w:rPr>
        <w:t>V.,</w:t>
      </w:r>
      <w:r>
        <w:rPr>
          <w:spacing w:val="14"/>
          <w:w w:val="105"/>
        </w:rPr>
        <w:t xml:space="preserve"> </w:t>
      </w:r>
      <w:proofErr w:type="spellStart"/>
      <w:r>
        <w:rPr>
          <w:spacing w:val="-4"/>
          <w:w w:val="105"/>
        </w:rPr>
        <w:t>Sc</w:t>
      </w:r>
      <w:r>
        <w:rPr>
          <w:spacing w:val="-3"/>
          <w:w w:val="105"/>
        </w:rPr>
        <w:t>h</w:t>
      </w:r>
      <w:r>
        <w:rPr>
          <w:spacing w:val="-4"/>
          <w:w w:val="105"/>
        </w:rPr>
        <w:t>we</w:t>
      </w:r>
      <w:r>
        <w:rPr>
          <w:spacing w:val="-3"/>
          <w:w w:val="105"/>
        </w:rPr>
        <w:t>nn</w:t>
      </w:r>
      <w:proofErr w:type="spellEnd"/>
      <w:r>
        <w:rPr>
          <w:spacing w:val="-3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R.,</w:t>
      </w:r>
      <w:r>
        <w:rPr>
          <w:spacing w:val="15"/>
          <w:w w:val="105"/>
        </w:rPr>
        <w:t xml:space="preserve"> </w:t>
      </w:r>
      <w:proofErr w:type="spellStart"/>
      <w:r>
        <w:rPr>
          <w:w w:val="105"/>
        </w:rPr>
        <w:t>Simnett</w:t>
      </w:r>
      <w:proofErr w:type="spellEnd"/>
      <w:r>
        <w:rPr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G.</w:t>
      </w:r>
      <w:r>
        <w:rPr>
          <w:spacing w:val="12"/>
          <w:w w:val="105"/>
        </w:rPr>
        <w:t xml:space="preserve"> </w:t>
      </w:r>
      <w:r>
        <w:rPr>
          <w:w w:val="105"/>
        </w:rPr>
        <w:t>M.,</w:t>
      </w:r>
      <w:r>
        <w:rPr>
          <w:spacing w:val="28"/>
          <w:w w:val="109"/>
        </w:rPr>
        <w:t xml:space="preserve"> </w:t>
      </w:r>
      <w:r>
        <w:rPr>
          <w:w w:val="105"/>
        </w:rPr>
        <w:t>Bedford,</w:t>
      </w:r>
      <w:r>
        <w:rPr>
          <w:spacing w:val="37"/>
          <w:w w:val="105"/>
        </w:rPr>
        <w:t xml:space="preserve"> </w:t>
      </w:r>
      <w:r>
        <w:rPr>
          <w:w w:val="105"/>
        </w:rPr>
        <w:t>D.</w:t>
      </w:r>
      <w:r>
        <w:rPr>
          <w:spacing w:val="34"/>
          <w:w w:val="105"/>
        </w:rPr>
        <w:t xml:space="preserve"> </w:t>
      </w:r>
      <w:r>
        <w:rPr>
          <w:w w:val="105"/>
        </w:rPr>
        <w:t>K.,</w:t>
      </w:r>
      <w:r>
        <w:rPr>
          <w:spacing w:val="39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proofErr w:type="spellStart"/>
      <w:r>
        <w:rPr>
          <w:w w:val="105"/>
        </w:rPr>
        <w:t>Eyles</w:t>
      </w:r>
      <w:proofErr w:type="spellEnd"/>
      <w:r>
        <w:rPr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C.</w:t>
      </w:r>
      <w:r>
        <w:rPr>
          <w:spacing w:val="34"/>
          <w:w w:val="105"/>
        </w:rPr>
        <w:t xml:space="preserve"> </w:t>
      </w:r>
      <w:r>
        <w:rPr>
          <w:w w:val="105"/>
        </w:rPr>
        <w:t>J.</w:t>
      </w:r>
      <w:r>
        <w:rPr>
          <w:spacing w:val="33"/>
          <w:w w:val="105"/>
        </w:rPr>
        <w:t xml:space="preserve"> </w:t>
      </w:r>
      <w:r>
        <w:rPr>
          <w:w w:val="105"/>
        </w:rPr>
        <w:t>(1995).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Large</w:t>
      </w:r>
      <w:r>
        <w:rPr>
          <w:spacing w:val="34"/>
          <w:w w:val="105"/>
        </w:rPr>
        <w:t xml:space="preserve"> </w:t>
      </w:r>
      <w:r>
        <w:rPr>
          <w:w w:val="105"/>
        </w:rPr>
        <w:t>Angle</w:t>
      </w:r>
      <w:r>
        <w:rPr>
          <w:spacing w:val="33"/>
          <w:w w:val="105"/>
        </w:rPr>
        <w:t xml:space="preserve"> </w:t>
      </w:r>
      <w:r>
        <w:rPr>
          <w:w w:val="105"/>
        </w:rPr>
        <w:t>Spectroscopic</w:t>
      </w:r>
      <w:r>
        <w:rPr>
          <w:spacing w:val="34"/>
          <w:w w:val="105"/>
        </w:rPr>
        <w:t xml:space="preserve"> </w:t>
      </w:r>
      <w:r>
        <w:rPr>
          <w:w w:val="105"/>
        </w:rPr>
        <w:t>Coronagraph.</w:t>
      </w:r>
      <w:r>
        <w:rPr>
          <w:spacing w:val="34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Solar</w:t>
      </w:r>
      <w:r>
        <w:rPr>
          <w:w w:val="113"/>
        </w:rPr>
        <w:t xml:space="preserve"> </w:t>
      </w:r>
      <w:r>
        <w:rPr>
          <w:w w:val="121"/>
        </w:rPr>
        <w:t xml:space="preserve"> </w:t>
      </w:r>
      <w:r>
        <w:rPr>
          <w:spacing w:val="-1"/>
          <w:u w:val="single" w:color="000000"/>
        </w:rPr>
        <w:t>Physics</w:t>
      </w:r>
      <w:proofErr w:type="gramEnd"/>
      <w:r>
        <w:rPr>
          <w:spacing w:val="-1"/>
        </w:rPr>
        <w:t>,</w:t>
      </w:r>
      <w:r>
        <w:rPr>
          <w:spacing w:val="49"/>
        </w:rPr>
        <w:t xml:space="preserve"> </w:t>
      </w:r>
      <w:r>
        <w:t>162:357–402.</w:t>
      </w:r>
    </w:p>
    <w:p w14:paraId="1DE4A7E1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w w:val="105"/>
        </w:rPr>
        <w:t>Caspi,</w:t>
      </w:r>
      <w:r>
        <w:rPr>
          <w:spacing w:val="38"/>
          <w:w w:val="105"/>
        </w:rPr>
        <w:t xml:space="preserve"> </w:t>
      </w:r>
      <w:r>
        <w:rPr>
          <w:w w:val="105"/>
        </w:rPr>
        <w:t>A.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Lin,</w:t>
      </w:r>
      <w:r>
        <w:rPr>
          <w:spacing w:val="39"/>
          <w:w w:val="105"/>
        </w:rPr>
        <w:t xml:space="preserve"> </w:t>
      </w:r>
      <w:r>
        <w:rPr>
          <w:w w:val="105"/>
        </w:rPr>
        <w:t>R.</w:t>
      </w:r>
      <w:r>
        <w:rPr>
          <w:spacing w:val="35"/>
          <w:w w:val="105"/>
        </w:rPr>
        <w:t xml:space="preserve"> </w:t>
      </w:r>
      <w:r>
        <w:rPr>
          <w:spacing w:val="-9"/>
          <w:w w:val="105"/>
        </w:rPr>
        <w:t>P</w:t>
      </w:r>
      <w:r>
        <w:rPr>
          <w:spacing w:val="-10"/>
          <w:w w:val="105"/>
        </w:rPr>
        <w:t>.</w:t>
      </w:r>
      <w:r>
        <w:rPr>
          <w:spacing w:val="36"/>
          <w:w w:val="105"/>
        </w:rPr>
        <w:t xml:space="preserve"> </w:t>
      </w:r>
      <w:r>
        <w:rPr>
          <w:w w:val="105"/>
        </w:rPr>
        <w:t>(2010).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RHE</w:t>
      </w:r>
      <w:r>
        <w:rPr>
          <w:spacing w:val="-2"/>
          <w:w w:val="105"/>
        </w:rPr>
        <w:t>SS</w:t>
      </w:r>
      <w:r>
        <w:rPr>
          <w:spacing w:val="-1"/>
          <w:w w:val="105"/>
        </w:rPr>
        <w:t>I</w:t>
      </w:r>
      <w:r>
        <w:rPr>
          <w:spacing w:val="36"/>
          <w:w w:val="105"/>
        </w:rPr>
        <w:t xml:space="preserve"> </w:t>
      </w:r>
      <w:r>
        <w:rPr>
          <w:w w:val="105"/>
        </w:rPr>
        <w:t>Line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Cont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nuum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>s</w:t>
      </w:r>
      <w:r>
        <w:rPr>
          <w:spacing w:val="35"/>
          <w:w w:val="105"/>
        </w:rPr>
        <w:t xml:space="preserve"> </w:t>
      </w:r>
      <w:r>
        <w:rPr>
          <w:w w:val="105"/>
        </w:rPr>
        <w:t>of</w:t>
      </w:r>
      <w:r>
        <w:rPr>
          <w:spacing w:val="36"/>
          <w:w w:val="105"/>
        </w:rPr>
        <w:t xml:space="preserve"> </w:t>
      </w:r>
      <w:r>
        <w:rPr>
          <w:w w:val="105"/>
        </w:rPr>
        <w:t>Super-</w:t>
      </w:r>
      <w:proofErr w:type="gramStart"/>
      <w:r>
        <w:rPr>
          <w:w w:val="105"/>
        </w:rPr>
        <w:t>hot</w:t>
      </w:r>
      <w:proofErr w:type="gramEnd"/>
      <w:r>
        <w:rPr>
          <w:spacing w:val="35"/>
          <w:w w:val="105"/>
        </w:rPr>
        <w:t xml:space="preserve"> </w:t>
      </w:r>
      <w:r>
        <w:rPr>
          <w:w w:val="105"/>
        </w:rPr>
        <w:t>Flare</w:t>
      </w:r>
      <w:r>
        <w:rPr>
          <w:spacing w:val="63"/>
          <w:w w:val="99"/>
        </w:rPr>
        <w:t xml:space="preserve"> </w:t>
      </w:r>
      <w:r>
        <w:rPr>
          <w:w w:val="105"/>
        </w:rPr>
        <w:t>Plasma.</w:t>
      </w:r>
      <w:r>
        <w:rPr>
          <w:spacing w:val="45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9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19"/>
          <w:w w:val="105"/>
        </w:rPr>
        <w:t xml:space="preserve"> </w:t>
      </w:r>
      <w:proofErr w:type="gramStart"/>
      <w:r>
        <w:rPr>
          <w:w w:val="105"/>
        </w:rPr>
        <w:t>725:L</w:t>
      </w:r>
      <w:proofErr w:type="gramEnd"/>
      <w:r>
        <w:rPr>
          <w:w w:val="105"/>
        </w:rPr>
        <w:t>161–166.</w:t>
      </w:r>
    </w:p>
    <w:p w14:paraId="1DE4A7E2" w14:textId="77777777" w:rsidR="00D36D19" w:rsidRDefault="004377DE">
      <w:pPr>
        <w:pStyle w:val="BodyText"/>
        <w:spacing w:before="151"/>
        <w:ind w:left="100"/>
      </w:pPr>
      <w:r>
        <w:rPr>
          <w:w w:val="105"/>
        </w:rPr>
        <w:t>Caspi,</w:t>
      </w:r>
      <w:r>
        <w:rPr>
          <w:spacing w:val="23"/>
          <w:w w:val="105"/>
        </w:rPr>
        <w:t xml:space="preserve"> </w:t>
      </w:r>
      <w:r>
        <w:rPr>
          <w:w w:val="105"/>
        </w:rPr>
        <w:t>A.,</w:t>
      </w:r>
      <w:r>
        <w:rPr>
          <w:spacing w:val="24"/>
          <w:w w:val="105"/>
        </w:rPr>
        <w:t xml:space="preserve"> </w:t>
      </w:r>
      <w:proofErr w:type="spellStart"/>
      <w:r>
        <w:rPr>
          <w:w w:val="105"/>
        </w:rPr>
        <w:t>McTiernan</w:t>
      </w:r>
      <w:proofErr w:type="spellEnd"/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J.</w:t>
      </w:r>
      <w:r>
        <w:rPr>
          <w:spacing w:val="24"/>
          <w:w w:val="105"/>
        </w:rPr>
        <w:t xml:space="preserve"> </w:t>
      </w:r>
      <w:r>
        <w:rPr>
          <w:w w:val="105"/>
        </w:rPr>
        <w:t>M.,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Warr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n,</w:t>
      </w:r>
      <w:r>
        <w:rPr>
          <w:spacing w:val="23"/>
          <w:w w:val="105"/>
        </w:rPr>
        <w:t xml:space="preserve"> </w:t>
      </w:r>
      <w:r>
        <w:rPr>
          <w:w w:val="105"/>
        </w:rPr>
        <w:t>H.</w:t>
      </w:r>
      <w:r>
        <w:rPr>
          <w:spacing w:val="24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4"/>
          <w:w w:val="105"/>
        </w:rPr>
        <w:t xml:space="preserve"> </w:t>
      </w:r>
      <w:r>
        <w:rPr>
          <w:w w:val="105"/>
        </w:rPr>
        <w:t>(2014).</w:t>
      </w:r>
      <w:r>
        <w:rPr>
          <w:spacing w:val="51"/>
          <w:w w:val="105"/>
        </w:rPr>
        <w:t xml:space="preserve"> </w:t>
      </w:r>
      <w:r>
        <w:rPr>
          <w:w w:val="105"/>
        </w:rPr>
        <w:t>CONSTRAINING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OLAR</w:t>
      </w:r>
      <w:r>
        <w:rPr>
          <w:spacing w:val="24"/>
          <w:w w:val="105"/>
        </w:rPr>
        <w:t xml:space="preserve"> </w:t>
      </w:r>
      <w:r>
        <w:rPr>
          <w:w w:val="105"/>
        </w:rPr>
        <w:t>FLARE</w:t>
      </w:r>
      <w:r>
        <w:rPr>
          <w:spacing w:val="24"/>
          <w:w w:val="105"/>
        </w:rPr>
        <w:t xml:space="preserve"> </w:t>
      </w:r>
      <w:r>
        <w:rPr>
          <w:w w:val="105"/>
        </w:rPr>
        <w:t>DIF-</w:t>
      </w:r>
    </w:p>
    <w:p w14:paraId="1DE4A7E3" w14:textId="77777777" w:rsidR="00D36D19" w:rsidRDefault="004377DE">
      <w:pPr>
        <w:pStyle w:val="BodyText"/>
        <w:spacing w:before="18" w:line="257" w:lineRule="auto"/>
        <w:ind w:right="118"/>
        <w:jc w:val="both"/>
      </w:pPr>
      <w:r>
        <w:rPr>
          <w:w w:val="105"/>
        </w:rPr>
        <w:t>FERENTIAL</w:t>
      </w:r>
      <w:r>
        <w:rPr>
          <w:spacing w:val="20"/>
          <w:w w:val="105"/>
        </w:rPr>
        <w:t xml:space="preserve"> </w:t>
      </w:r>
      <w:r>
        <w:rPr>
          <w:w w:val="105"/>
        </w:rPr>
        <w:t>EMISSION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E</w:t>
      </w:r>
      <w:r>
        <w:rPr>
          <w:spacing w:val="-2"/>
          <w:w w:val="105"/>
        </w:rPr>
        <w:t>AS</w:t>
      </w:r>
      <w:r>
        <w:rPr>
          <w:spacing w:val="-1"/>
          <w:w w:val="105"/>
        </w:rPr>
        <w:t>URE</w:t>
      </w:r>
      <w:r>
        <w:rPr>
          <w:spacing w:val="-2"/>
          <w:w w:val="105"/>
        </w:rPr>
        <w:t>S</w:t>
      </w:r>
      <w:r>
        <w:rPr>
          <w:spacing w:val="20"/>
          <w:w w:val="105"/>
        </w:rPr>
        <w:t xml:space="preserve"> </w:t>
      </w:r>
      <w:r>
        <w:rPr>
          <w:w w:val="105"/>
        </w:rPr>
        <w:t>WITH</w:t>
      </w:r>
      <w:r>
        <w:rPr>
          <w:spacing w:val="21"/>
          <w:w w:val="105"/>
        </w:rPr>
        <w:t xml:space="preserve"> </w:t>
      </w:r>
      <w:r>
        <w:rPr>
          <w:w w:val="105"/>
        </w:rPr>
        <w:t>EVE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RHESSI.</w:t>
      </w:r>
      <w:r>
        <w:rPr>
          <w:spacing w:val="46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8"/>
          <w:w w:val="109"/>
        </w:rPr>
        <w:t xml:space="preserve"> </w:t>
      </w:r>
      <w:r>
        <w:rPr>
          <w:w w:val="105"/>
        </w:rPr>
        <w:t>788(2</w:t>
      </w:r>
      <w:proofErr w:type="gramStart"/>
      <w:r>
        <w:rPr>
          <w:w w:val="105"/>
        </w:rPr>
        <w:t>):L</w:t>
      </w:r>
      <w:proofErr w:type="gramEnd"/>
      <w:r>
        <w:rPr>
          <w:w w:val="105"/>
        </w:rPr>
        <w:t>31.</w:t>
      </w:r>
    </w:p>
    <w:p w14:paraId="1DE4A7E4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w w:val="105"/>
        </w:rPr>
        <w:t>Caspi,</w:t>
      </w:r>
      <w:r>
        <w:rPr>
          <w:spacing w:val="19"/>
          <w:w w:val="105"/>
        </w:rPr>
        <w:t xml:space="preserve"> </w:t>
      </w:r>
      <w:r>
        <w:rPr>
          <w:w w:val="105"/>
        </w:rPr>
        <w:t>A.,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T.</w:t>
      </w:r>
      <w:r>
        <w:rPr>
          <w:spacing w:val="19"/>
          <w:w w:val="105"/>
        </w:rPr>
        <w:t xml:space="preserve"> </w:t>
      </w:r>
      <w:r>
        <w:rPr>
          <w:w w:val="105"/>
        </w:rPr>
        <w:t>N.,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Warr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n,</w:t>
      </w:r>
      <w:r>
        <w:rPr>
          <w:spacing w:val="19"/>
          <w:w w:val="105"/>
        </w:rPr>
        <w:t xml:space="preserve"> </w:t>
      </w:r>
      <w:r>
        <w:rPr>
          <w:w w:val="105"/>
        </w:rPr>
        <w:t>H.</w:t>
      </w:r>
      <w:r>
        <w:rPr>
          <w:spacing w:val="20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0"/>
          <w:w w:val="105"/>
        </w:rPr>
        <w:t xml:space="preserve"> </w:t>
      </w:r>
      <w:r>
        <w:rPr>
          <w:w w:val="105"/>
        </w:rPr>
        <w:t>(2015).</w:t>
      </w:r>
      <w:r>
        <w:rPr>
          <w:spacing w:val="48"/>
          <w:w w:val="105"/>
        </w:rPr>
        <w:t xml:space="preserve"> </w:t>
      </w:r>
      <w:r>
        <w:rPr>
          <w:w w:val="105"/>
        </w:rPr>
        <w:t>New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>s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Solar</w:t>
      </w:r>
      <w:r>
        <w:rPr>
          <w:spacing w:val="20"/>
          <w:w w:val="105"/>
        </w:rPr>
        <w:t xml:space="preserve"> </w:t>
      </w:r>
      <w:r>
        <w:rPr>
          <w:w w:val="105"/>
        </w:rPr>
        <w:t>0.55</w:t>
      </w:r>
      <w:r>
        <w:rPr>
          <w:spacing w:val="20"/>
          <w:w w:val="105"/>
        </w:rPr>
        <w:t xml:space="preserve"> </w:t>
      </w:r>
      <w:r>
        <w:rPr>
          <w:w w:val="105"/>
        </w:rPr>
        <w:t>Kev</w:t>
      </w:r>
      <w:r>
        <w:rPr>
          <w:spacing w:val="19"/>
          <w:w w:val="105"/>
        </w:rPr>
        <w:t xml:space="preserve"> </w:t>
      </w:r>
      <w:r>
        <w:rPr>
          <w:w w:val="105"/>
        </w:rPr>
        <w:t>Soft</w:t>
      </w:r>
      <w:r>
        <w:rPr>
          <w:spacing w:val="43"/>
          <w:w w:val="138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27"/>
          <w:w w:val="105"/>
        </w:rPr>
        <w:t xml:space="preserve"> </w:t>
      </w:r>
      <w:r>
        <w:rPr>
          <w:w w:val="105"/>
        </w:rPr>
        <w:t>Spectrum.</w:t>
      </w:r>
      <w:r>
        <w:rPr>
          <w:spacing w:val="55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7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7"/>
          <w:w w:val="105"/>
        </w:rPr>
        <w:t xml:space="preserve"> </w:t>
      </w:r>
      <w:r>
        <w:rPr>
          <w:w w:val="105"/>
        </w:rPr>
        <w:t>802(1</w:t>
      </w:r>
      <w:proofErr w:type="gramStart"/>
      <w:r>
        <w:rPr>
          <w:w w:val="105"/>
        </w:rPr>
        <w:t>):L</w:t>
      </w:r>
      <w:proofErr w:type="gramEnd"/>
      <w:r>
        <w:rPr>
          <w:w w:val="105"/>
        </w:rPr>
        <w:t>2.</w:t>
      </w:r>
    </w:p>
    <w:p w14:paraId="1DE4A7E5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spacing w:val="-2"/>
          <w:w w:val="110"/>
        </w:rPr>
        <w:t>C</w:t>
      </w:r>
      <w:r>
        <w:rPr>
          <w:spacing w:val="-1"/>
          <w:w w:val="110"/>
        </w:rPr>
        <w:t>hamb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n,</w:t>
      </w:r>
      <w:r>
        <w:rPr>
          <w:spacing w:val="19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16"/>
          <w:w w:val="110"/>
        </w:rPr>
        <w:t xml:space="preserve"> </w:t>
      </w:r>
      <w:r>
        <w:rPr>
          <w:w w:val="110"/>
        </w:rPr>
        <w:t>C.,</w:t>
      </w:r>
      <w:r>
        <w:rPr>
          <w:spacing w:val="19"/>
          <w:w w:val="110"/>
        </w:rPr>
        <w:t xml:space="preserve"> </w:t>
      </w:r>
      <w:r>
        <w:rPr>
          <w:spacing w:val="-3"/>
          <w:w w:val="110"/>
        </w:rPr>
        <w:t>Woo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20"/>
          <w:w w:val="110"/>
        </w:rPr>
        <w:t xml:space="preserve"> </w:t>
      </w:r>
      <w:r>
        <w:rPr>
          <w:w w:val="110"/>
        </w:rPr>
        <w:t>T.</w:t>
      </w:r>
      <w:r>
        <w:rPr>
          <w:spacing w:val="15"/>
          <w:w w:val="110"/>
        </w:rPr>
        <w:t xml:space="preserve"> </w:t>
      </w:r>
      <w:r>
        <w:rPr>
          <w:w w:val="110"/>
        </w:rPr>
        <w:t>N.,</w:t>
      </w:r>
      <w:r>
        <w:rPr>
          <w:spacing w:val="20"/>
          <w:w w:val="110"/>
        </w:rPr>
        <w:t xml:space="preserve"> </w:t>
      </w:r>
      <w:r>
        <w:rPr>
          <w:spacing w:val="-1"/>
          <w:w w:val="110"/>
        </w:rPr>
        <w:t>and</w:t>
      </w:r>
      <w:r>
        <w:rPr>
          <w:spacing w:val="16"/>
          <w:w w:val="110"/>
        </w:rPr>
        <w:t xml:space="preserve"> </w:t>
      </w:r>
      <w:proofErr w:type="spellStart"/>
      <w:r>
        <w:rPr>
          <w:spacing w:val="-1"/>
          <w:w w:val="110"/>
        </w:rPr>
        <w:t>Epar</w:t>
      </w:r>
      <w:r>
        <w:rPr>
          <w:spacing w:val="-2"/>
          <w:w w:val="110"/>
        </w:rPr>
        <w:t>vie</w:t>
      </w:r>
      <w:r>
        <w:rPr>
          <w:spacing w:val="-1"/>
          <w:w w:val="110"/>
        </w:rPr>
        <w:t>r</w:t>
      </w:r>
      <w:proofErr w:type="spellEnd"/>
      <w:r>
        <w:rPr>
          <w:spacing w:val="-1"/>
          <w:w w:val="110"/>
        </w:rPr>
        <w:t>,</w:t>
      </w:r>
      <w:r>
        <w:rPr>
          <w:spacing w:val="20"/>
          <w:w w:val="110"/>
        </w:rPr>
        <w:t xml:space="preserve"> </w:t>
      </w:r>
      <w:r>
        <w:rPr>
          <w:w w:val="110"/>
        </w:rPr>
        <w:t>F.</w:t>
      </w:r>
      <w:r>
        <w:rPr>
          <w:spacing w:val="16"/>
          <w:w w:val="110"/>
        </w:rPr>
        <w:t xml:space="preserve"> </w:t>
      </w:r>
      <w:r>
        <w:rPr>
          <w:w w:val="110"/>
        </w:rPr>
        <w:t>G.</w:t>
      </w:r>
      <w:r>
        <w:rPr>
          <w:spacing w:val="15"/>
          <w:w w:val="110"/>
        </w:rPr>
        <w:t xml:space="preserve"> </w:t>
      </w:r>
      <w:r>
        <w:rPr>
          <w:w w:val="110"/>
        </w:rPr>
        <w:t>(2007).</w:t>
      </w:r>
      <w:r>
        <w:rPr>
          <w:spacing w:val="4"/>
          <w:w w:val="110"/>
        </w:rPr>
        <w:t xml:space="preserve"> </w:t>
      </w:r>
      <w:r>
        <w:rPr>
          <w:w w:val="110"/>
        </w:rPr>
        <w:t>Flare</w:t>
      </w:r>
      <w:r>
        <w:rPr>
          <w:spacing w:val="16"/>
          <w:w w:val="110"/>
        </w:rPr>
        <w:t xml:space="preserve"> </w:t>
      </w:r>
      <w:r>
        <w:rPr>
          <w:w w:val="110"/>
        </w:rPr>
        <w:t>Irradiance</w:t>
      </w:r>
      <w:r>
        <w:rPr>
          <w:spacing w:val="15"/>
          <w:w w:val="110"/>
        </w:rPr>
        <w:t xml:space="preserve"> </w:t>
      </w:r>
      <w:r>
        <w:rPr>
          <w:w w:val="110"/>
        </w:rPr>
        <w:t>Spectral</w:t>
      </w:r>
      <w:r>
        <w:rPr>
          <w:spacing w:val="16"/>
          <w:w w:val="110"/>
        </w:rPr>
        <w:t xml:space="preserve"> </w:t>
      </w:r>
      <w:r>
        <w:rPr>
          <w:spacing w:val="1"/>
          <w:w w:val="110"/>
        </w:rPr>
        <w:t>Model</w:t>
      </w:r>
      <w:r>
        <w:rPr>
          <w:spacing w:val="65"/>
          <w:w w:val="98"/>
        </w:rPr>
        <w:t xml:space="preserve"> </w:t>
      </w:r>
      <w:r>
        <w:rPr>
          <w:w w:val="110"/>
        </w:rPr>
        <w:t>(FISM):</w:t>
      </w:r>
      <w:r>
        <w:rPr>
          <w:spacing w:val="-5"/>
          <w:w w:val="110"/>
        </w:rPr>
        <w:t xml:space="preserve"> </w:t>
      </w:r>
      <w:r>
        <w:rPr>
          <w:w w:val="110"/>
        </w:rPr>
        <w:t>Daily</w:t>
      </w:r>
      <w:r>
        <w:rPr>
          <w:spacing w:val="-4"/>
          <w:w w:val="110"/>
        </w:rPr>
        <w:t xml:space="preserve"> </w:t>
      </w:r>
      <w:r>
        <w:rPr>
          <w:w w:val="110"/>
        </w:rPr>
        <w:t>component</w:t>
      </w:r>
      <w:r>
        <w:rPr>
          <w:spacing w:val="-3"/>
          <w:w w:val="110"/>
        </w:rPr>
        <w:t xml:space="preserve"> </w:t>
      </w:r>
      <w:r>
        <w:rPr>
          <w:w w:val="110"/>
        </w:rPr>
        <w:t>algorithms</w:t>
      </w:r>
      <w:r>
        <w:rPr>
          <w:spacing w:val="-4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results.</w:t>
      </w:r>
      <w:r>
        <w:rPr>
          <w:spacing w:val="15"/>
          <w:w w:val="110"/>
        </w:rPr>
        <w:t xml:space="preserve"> </w:t>
      </w:r>
      <w:r>
        <w:rPr>
          <w:w w:val="110"/>
          <w:u w:val="single" w:color="000000"/>
        </w:rPr>
        <w:t>Space</w:t>
      </w:r>
      <w:r>
        <w:rPr>
          <w:spacing w:val="-4"/>
          <w:w w:val="110"/>
          <w:u w:val="single" w:color="000000"/>
        </w:rPr>
        <w:t xml:space="preserve"> We</w:t>
      </w:r>
      <w:r>
        <w:rPr>
          <w:spacing w:val="-3"/>
          <w:w w:val="110"/>
          <w:u w:val="single" w:color="000000"/>
        </w:rPr>
        <w:t>ath</w:t>
      </w:r>
      <w:r>
        <w:rPr>
          <w:spacing w:val="-4"/>
          <w:w w:val="110"/>
          <w:u w:val="single" w:color="000000"/>
        </w:rPr>
        <w:t>e</w:t>
      </w:r>
      <w:r>
        <w:rPr>
          <w:spacing w:val="-3"/>
          <w:w w:val="110"/>
          <w:u w:val="single" w:color="000000"/>
        </w:rPr>
        <w:t>r</w:t>
      </w:r>
      <w:r>
        <w:rPr>
          <w:spacing w:val="-3"/>
          <w:w w:val="110"/>
        </w:rPr>
        <w:t>,</w:t>
      </w:r>
      <w:r>
        <w:rPr>
          <w:spacing w:val="-4"/>
          <w:w w:val="110"/>
        </w:rPr>
        <w:t xml:space="preserve"> </w:t>
      </w:r>
      <w:r>
        <w:rPr>
          <w:w w:val="110"/>
        </w:rPr>
        <w:t>5(7</w:t>
      </w:r>
      <w:proofErr w:type="gramStart"/>
      <w:r>
        <w:rPr>
          <w:w w:val="110"/>
        </w:rPr>
        <w:t>):n</w:t>
      </w:r>
      <w:proofErr w:type="gramEnd"/>
      <w:r>
        <w:rPr>
          <w:w w:val="110"/>
        </w:rPr>
        <w:t>/a–n/a.</w:t>
      </w:r>
    </w:p>
    <w:p w14:paraId="1DE4A7E6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spacing w:val="-2"/>
          <w:w w:val="110"/>
        </w:rPr>
        <w:t>C</w:t>
      </w:r>
      <w:r>
        <w:rPr>
          <w:spacing w:val="-1"/>
          <w:w w:val="110"/>
        </w:rPr>
        <w:t>hamb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n,</w:t>
      </w:r>
      <w:r>
        <w:rPr>
          <w:spacing w:val="19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16"/>
          <w:w w:val="110"/>
        </w:rPr>
        <w:t xml:space="preserve"> </w:t>
      </w:r>
      <w:r>
        <w:rPr>
          <w:w w:val="110"/>
        </w:rPr>
        <w:t>C.,</w:t>
      </w:r>
      <w:r>
        <w:rPr>
          <w:spacing w:val="19"/>
          <w:w w:val="110"/>
        </w:rPr>
        <w:t xml:space="preserve"> </w:t>
      </w:r>
      <w:r>
        <w:rPr>
          <w:spacing w:val="-3"/>
          <w:w w:val="110"/>
        </w:rPr>
        <w:t>Woo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20"/>
          <w:w w:val="110"/>
        </w:rPr>
        <w:t xml:space="preserve"> </w:t>
      </w:r>
      <w:r>
        <w:rPr>
          <w:w w:val="110"/>
        </w:rPr>
        <w:t>T.</w:t>
      </w:r>
      <w:r>
        <w:rPr>
          <w:spacing w:val="15"/>
          <w:w w:val="110"/>
        </w:rPr>
        <w:t xml:space="preserve"> </w:t>
      </w:r>
      <w:r>
        <w:rPr>
          <w:w w:val="110"/>
        </w:rPr>
        <w:t>N.,</w:t>
      </w:r>
      <w:r>
        <w:rPr>
          <w:spacing w:val="20"/>
          <w:w w:val="110"/>
        </w:rPr>
        <w:t xml:space="preserve"> </w:t>
      </w:r>
      <w:r>
        <w:rPr>
          <w:spacing w:val="-1"/>
          <w:w w:val="110"/>
        </w:rPr>
        <w:t>and</w:t>
      </w:r>
      <w:r>
        <w:rPr>
          <w:spacing w:val="16"/>
          <w:w w:val="110"/>
        </w:rPr>
        <w:t xml:space="preserve"> </w:t>
      </w:r>
      <w:proofErr w:type="spellStart"/>
      <w:r>
        <w:rPr>
          <w:spacing w:val="-1"/>
          <w:w w:val="110"/>
        </w:rPr>
        <w:t>Epar</w:t>
      </w:r>
      <w:r>
        <w:rPr>
          <w:spacing w:val="-2"/>
          <w:w w:val="110"/>
        </w:rPr>
        <w:t>vie</w:t>
      </w:r>
      <w:r>
        <w:rPr>
          <w:spacing w:val="-1"/>
          <w:w w:val="110"/>
        </w:rPr>
        <w:t>r</w:t>
      </w:r>
      <w:proofErr w:type="spellEnd"/>
      <w:r>
        <w:rPr>
          <w:spacing w:val="-1"/>
          <w:w w:val="110"/>
        </w:rPr>
        <w:t>,</w:t>
      </w:r>
      <w:r>
        <w:rPr>
          <w:spacing w:val="20"/>
          <w:w w:val="110"/>
        </w:rPr>
        <w:t xml:space="preserve"> </w:t>
      </w:r>
      <w:r>
        <w:rPr>
          <w:w w:val="110"/>
        </w:rPr>
        <w:t>F.</w:t>
      </w:r>
      <w:r>
        <w:rPr>
          <w:spacing w:val="16"/>
          <w:w w:val="110"/>
        </w:rPr>
        <w:t xml:space="preserve"> </w:t>
      </w:r>
      <w:r>
        <w:rPr>
          <w:w w:val="110"/>
        </w:rPr>
        <w:t>G.</w:t>
      </w:r>
      <w:r>
        <w:rPr>
          <w:spacing w:val="15"/>
          <w:w w:val="110"/>
        </w:rPr>
        <w:t xml:space="preserve"> </w:t>
      </w:r>
      <w:r>
        <w:rPr>
          <w:w w:val="110"/>
        </w:rPr>
        <w:t>(2008).</w:t>
      </w:r>
      <w:r>
        <w:rPr>
          <w:spacing w:val="4"/>
          <w:w w:val="110"/>
        </w:rPr>
        <w:t xml:space="preserve"> </w:t>
      </w:r>
      <w:r>
        <w:rPr>
          <w:w w:val="110"/>
        </w:rPr>
        <w:t>Flare</w:t>
      </w:r>
      <w:r>
        <w:rPr>
          <w:spacing w:val="16"/>
          <w:w w:val="110"/>
        </w:rPr>
        <w:t xml:space="preserve"> </w:t>
      </w:r>
      <w:r>
        <w:rPr>
          <w:w w:val="110"/>
        </w:rPr>
        <w:t>Irradiance</w:t>
      </w:r>
      <w:r>
        <w:rPr>
          <w:spacing w:val="15"/>
          <w:w w:val="110"/>
        </w:rPr>
        <w:t xml:space="preserve"> </w:t>
      </w:r>
      <w:r>
        <w:rPr>
          <w:w w:val="110"/>
        </w:rPr>
        <w:t>Spectral</w:t>
      </w:r>
      <w:r>
        <w:rPr>
          <w:spacing w:val="16"/>
          <w:w w:val="110"/>
        </w:rPr>
        <w:t xml:space="preserve"> </w:t>
      </w:r>
      <w:r>
        <w:rPr>
          <w:spacing w:val="1"/>
          <w:w w:val="110"/>
        </w:rPr>
        <w:t>Model</w:t>
      </w:r>
      <w:r>
        <w:rPr>
          <w:spacing w:val="65"/>
          <w:w w:val="98"/>
        </w:rPr>
        <w:t xml:space="preserve"> </w:t>
      </w:r>
      <w:r>
        <w:rPr>
          <w:w w:val="110"/>
        </w:rPr>
        <w:t>(FISM):</w:t>
      </w:r>
      <w:r>
        <w:rPr>
          <w:spacing w:val="-2"/>
          <w:w w:val="110"/>
        </w:rPr>
        <w:t xml:space="preserve"> </w:t>
      </w:r>
      <w:r>
        <w:rPr>
          <w:w w:val="110"/>
        </w:rPr>
        <w:t>Flare</w:t>
      </w:r>
      <w:r>
        <w:rPr>
          <w:spacing w:val="-1"/>
          <w:w w:val="110"/>
        </w:rPr>
        <w:t xml:space="preserve"> </w:t>
      </w:r>
      <w:r>
        <w:rPr>
          <w:w w:val="110"/>
        </w:rPr>
        <w:t>component</w:t>
      </w:r>
      <w:r>
        <w:rPr>
          <w:spacing w:val="-1"/>
          <w:w w:val="110"/>
        </w:rPr>
        <w:t xml:space="preserve"> </w:t>
      </w:r>
      <w:r>
        <w:rPr>
          <w:w w:val="110"/>
        </w:rPr>
        <w:t>algorithms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w w:val="110"/>
        </w:rPr>
        <w:t>results.</w:t>
      </w:r>
      <w:r>
        <w:rPr>
          <w:spacing w:val="19"/>
          <w:w w:val="110"/>
        </w:rPr>
        <w:t xml:space="preserve"> </w:t>
      </w:r>
      <w:r>
        <w:rPr>
          <w:w w:val="110"/>
          <w:u w:val="single" w:color="000000"/>
        </w:rPr>
        <w:t>Space</w:t>
      </w:r>
      <w:r>
        <w:rPr>
          <w:spacing w:val="-1"/>
          <w:w w:val="110"/>
          <w:u w:val="single" w:color="000000"/>
        </w:rPr>
        <w:t xml:space="preserve"> </w:t>
      </w:r>
      <w:r>
        <w:rPr>
          <w:spacing w:val="-4"/>
          <w:w w:val="110"/>
          <w:u w:val="single" w:color="000000"/>
        </w:rPr>
        <w:t>We</w:t>
      </w:r>
      <w:r>
        <w:rPr>
          <w:spacing w:val="-3"/>
          <w:w w:val="110"/>
          <w:u w:val="single" w:color="000000"/>
        </w:rPr>
        <w:t>ath</w:t>
      </w:r>
      <w:r>
        <w:rPr>
          <w:spacing w:val="-4"/>
          <w:w w:val="110"/>
          <w:u w:val="single" w:color="000000"/>
        </w:rPr>
        <w:t>e</w:t>
      </w:r>
      <w:r>
        <w:rPr>
          <w:spacing w:val="-3"/>
          <w:w w:val="110"/>
          <w:u w:val="single" w:color="000000"/>
        </w:rPr>
        <w:t>r</w:t>
      </w:r>
      <w:r>
        <w:rPr>
          <w:spacing w:val="-3"/>
          <w:w w:val="110"/>
        </w:rPr>
        <w:t>,</w:t>
      </w:r>
      <w:r>
        <w:rPr>
          <w:spacing w:val="-1"/>
          <w:w w:val="110"/>
        </w:rPr>
        <w:t xml:space="preserve"> </w:t>
      </w:r>
      <w:r>
        <w:rPr>
          <w:w w:val="110"/>
        </w:rPr>
        <w:t>6(5</w:t>
      </w:r>
      <w:proofErr w:type="gramStart"/>
      <w:r>
        <w:rPr>
          <w:w w:val="110"/>
        </w:rPr>
        <w:t>):n</w:t>
      </w:r>
      <w:proofErr w:type="gramEnd"/>
      <w:r>
        <w:rPr>
          <w:w w:val="110"/>
        </w:rPr>
        <w:t>/a–n/a.</w:t>
      </w:r>
    </w:p>
    <w:p w14:paraId="1DE4A7E7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spacing w:val="-2"/>
          <w:w w:val="110"/>
        </w:rPr>
        <w:t>C</w:t>
      </w:r>
      <w:r>
        <w:rPr>
          <w:spacing w:val="-1"/>
          <w:w w:val="110"/>
        </w:rPr>
        <w:t>hamb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n,</w:t>
      </w:r>
      <w:r>
        <w:rPr>
          <w:spacing w:val="-12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-13"/>
          <w:w w:val="110"/>
        </w:rPr>
        <w:t xml:space="preserve"> </w:t>
      </w:r>
      <w:r>
        <w:rPr>
          <w:w w:val="110"/>
        </w:rPr>
        <w:t>C.,</w:t>
      </w:r>
      <w:r>
        <w:rPr>
          <w:spacing w:val="-11"/>
          <w:w w:val="110"/>
        </w:rPr>
        <w:t xml:space="preserve"> </w:t>
      </w:r>
      <w:r>
        <w:rPr>
          <w:spacing w:val="-3"/>
          <w:w w:val="110"/>
        </w:rPr>
        <w:t>Woo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-11"/>
          <w:w w:val="110"/>
        </w:rPr>
        <w:t xml:space="preserve"> </w:t>
      </w:r>
      <w:r>
        <w:rPr>
          <w:w w:val="110"/>
        </w:rPr>
        <w:t>T.</w:t>
      </w:r>
      <w:r>
        <w:rPr>
          <w:spacing w:val="-14"/>
          <w:w w:val="110"/>
        </w:rPr>
        <w:t xml:space="preserve"> </w:t>
      </w:r>
      <w:r>
        <w:rPr>
          <w:w w:val="110"/>
        </w:rPr>
        <w:t>N.,</w:t>
      </w:r>
      <w:r>
        <w:rPr>
          <w:spacing w:val="-11"/>
          <w:w w:val="110"/>
        </w:rPr>
        <w:t xml:space="preserve"> </w:t>
      </w:r>
      <w:proofErr w:type="spellStart"/>
      <w:r>
        <w:rPr>
          <w:w w:val="110"/>
        </w:rPr>
        <w:t>Eparvier</w:t>
      </w:r>
      <w:proofErr w:type="spellEnd"/>
      <w:r>
        <w:rPr>
          <w:w w:val="110"/>
        </w:rPr>
        <w:t>,</w:t>
      </w:r>
      <w:r>
        <w:rPr>
          <w:spacing w:val="-11"/>
          <w:w w:val="110"/>
        </w:rPr>
        <w:t xml:space="preserve"> </w:t>
      </w:r>
      <w:r>
        <w:rPr>
          <w:w w:val="110"/>
        </w:rPr>
        <w:t>F.</w:t>
      </w:r>
      <w:r>
        <w:rPr>
          <w:spacing w:val="-14"/>
          <w:w w:val="110"/>
        </w:rPr>
        <w:t xml:space="preserve"> </w:t>
      </w:r>
      <w:r>
        <w:rPr>
          <w:w w:val="110"/>
        </w:rPr>
        <w:t>G.,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and</w:t>
      </w:r>
      <w:r>
        <w:rPr>
          <w:spacing w:val="-13"/>
          <w:w w:val="110"/>
        </w:rPr>
        <w:t xml:space="preserve"> </w:t>
      </w:r>
      <w:r>
        <w:rPr>
          <w:w w:val="110"/>
        </w:rPr>
        <w:t>Jones,</w:t>
      </w:r>
      <w:r>
        <w:rPr>
          <w:spacing w:val="-11"/>
          <w:w w:val="110"/>
        </w:rPr>
        <w:t xml:space="preserve"> </w:t>
      </w:r>
      <w:r>
        <w:rPr>
          <w:w w:val="110"/>
        </w:rPr>
        <w:t>A.</w:t>
      </w:r>
      <w:r>
        <w:rPr>
          <w:spacing w:val="-14"/>
          <w:w w:val="110"/>
        </w:rPr>
        <w:t xml:space="preserve"> </w:t>
      </w:r>
      <w:r>
        <w:rPr>
          <w:w w:val="110"/>
        </w:rPr>
        <w:t>R.</w:t>
      </w:r>
      <w:r>
        <w:rPr>
          <w:spacing w:val="-14"/>
          <w:w w:val="110"/>
        </w:rPr>
        <w:t xml:space="preserve"> </w:t>
      </w:r>
      <w:r>
        <w:rPr>
          <w:w w:val="110"/>
        </w:rPr>
        <w:t>(2009).</w:t>
      </w:r>
      <w:r>
        <w:rPr>
          <w:spacing w:val="-2"/>
          <w:w w:val="110"/>
        </w:rPr>
        <w:t xml:space="preserve"> </w:t>
      </w:r>
      <w:r>
        <w:rPr>
          <w:i/>
          <w:w w:val="110"/>
        </w:rPr>
        <w:t>&lt;</w:t>
      </w:r>
      <w:r>
        <w:rPr>
          <w:w w:val="110"/>
        </w:rPr>
        <w:t>title</w:t>
      </w:r>
      <w:r>
        <w:rPr>
          <w:i/>
          <w:w w:val="110"/>
        </w:rPr>
        <w:t>&gt;</w:t>
      </w:r>
      <w:r>
        <w:rPr>
          <w:w w:val="110"/>
        </w:rPr>
        <w:t>Next</w:t>
      </w:r>
      <w:r>
        <w:rPr>
          <w:spacing w:val="-13"/>
          <w:w w:val="110"/>
        </w:rPr>
        <w:t xml:space="preserve"> </w:t>
      </w:r>
      <w:r>
        <w:rPr>
          <w:w w:val="110"/>
        </w:rPr>
        <w:t>generation</w:t>
      </w:r>
      <w:r>
        <w:rPr>
          <w:spacing w:val="37"/>
          <w:w w:val="104"/>
        </w:rPr>
        <w:t xml:space="preserve"> </w:t>
      </w:r>
      <w:r>
        <w:rPr>
          <w:spacing w:val="-3"/>
          <w:w w:val="110"/>
        </w:rPr>
        <w:t>x-</w:t>
      </w:r>
      <w:r>
        <w:rPr>
          <w:spacing w:val="-2"/>
          <w:w w:val="110"/>
        </w:rPr>
        <w:t>ra</w:t>
      </w:r>
      <w:r>
        <w:rPr>
          <w:spacing w:val="-3"/>
          <w:w w:val="110"/>
        </w:rPr>
        <w:t>y</w:t>
      </w:r>
      <w:r>
        <w:rPr>
          <w:spacing w:val="-16"/>
          <w:w w:val="110"/>
        </w:rPr>
        <w:t xml:space="preserve"> </w:t>
      </w:r>
      <w:r>
        <w:rPr>
          <w:w w:val="110"/>
        </w:rPr>
        <w:t>sensor</w:t>
      </w:r>
      <w:r>
        <w:rPr>
          <w:spacing w:val="-16"/>
          <w:w w:val="110"/>
        </w:rPr>
        <w:t xml:space="preserve"> </w:t>
      </w:r>
      <w:r>
        <w:rPr>
          <w:w w:val="110"/>
        </w:rPr>
        <w:t>(XRS)</w:t>
      </w:r>
      <w:r>
        <w:rPr>
          <w:spacing w:val="-16"/>
          <w:w w:val="110"/>
        </w:rPr>
        <w:t xml:space="preserve"> </w:t>
      </w:r>
      <w:r>
        <w:rPr>
          <w:w w:val="110"/>
        </w:rPr>
        <w:t>for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7"/>
          <w:w w:val="110"/>
        </w:rPr>
        <w:t xml:space="preserve"> </w:t>
      </w:r>
      <w:r>
        <w:rPr>
          <w:spacing w:val="-3"/>
          <w:w w:val="110"/>
        </w:rPr>
        <w:t>NOAA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GO</w:t>
      </w:r>
      <w:r>
        <w:rPr>
          <w:spacing w:val="-1"/>
          <w:w w:val="110"/>
        </w:rPr>
        <w:t>E</w:t>
      </w:r>
      <w:r>
        <w:rPr>
          <w:spacing w:val="-2"/>
          <w:w w:val="110"/>
        </w:rPr>
        <w:t>S-</w:t>
      </w:r>
      <w:r>
        <w:rPr>
          <w:spacing w:val="-1"/>
          <w:w w:val="110"/>
        </w:rPr>
        <w:t>R</w:t>
      </w:r>
      <w:r>
        <w:rPr>
          <w:spacing w:val="-16"/>
          <w:w w:val="110"/>
        </w:rPr>
        <w:t xml:space="preserve"> </w:t>
      </w:r>
      <w:r>
        <w:rPr>
          <w:w w:val="110"/>
        </w:rPr>
        <w:t>satellite</w:t>
      </w:r>
      <w:r>
        <w:rPr>
          <w:spacing w:val="-16"/>
          <w:w w:val="110"/>
        </w:rPr>
        <w:t xml:space="preserve"> </w:t>
      </w:r>
      <w:r>
        <w:rPr>
          <w:w w:val="110"/>
        </w:rPr>
        <w:t>series</w:t>
      </w:r>
      <w:r>
        <w:rPr>
          <w:i/>
          <w:w w:val="110"/>
        </w:rPr>
        <w:t>&lt;</w:t>
      </w:r>
      <w:r>
        <w:rPr>
          <w:w w:val="110"/>
        </w:rPr>
        <w:t>/title</w:t>
      </w:r>
      <w:r>
        <w:rPr>
          <w:i/>
          <w:w w:val="110"/>
        </w:rPr>
        <w:t>&gt;</w:t>
      </w:r>
      <w:r>
        <w:rPr>
          <w:w w:val="110"/>
        </w:rPr>
        <w:t>.</w:t>
      </w:r>
      <w:r>
        <w:rPr>
          <w:spacing w:val="-3"/>
          <w:w w:val="110"/>
        </w:rPr>
        <w:t xml:space="preserve"> </w:t>
      </w:r>
      <w:r>
        <w:rPr>
          <w:w w:val="110"/>
        </w:rPr>
        <w:t>In</w:t>
      </w:r>
      <w:r>
        <w:rPr>
          <w:spacing w:val="-16"/>
          <w:w w:val="110"/>
        </w:rPr>
        <w:t xml:space="preserve"> </w:t>
      </w:r>
      <w:proofErr w:type="spellStart"/>
      <w:r>
        <w:rPr>
          <w:spacing w:val="-1"/>
          <w:w w:val="110"/>
        </w:rPr>
        <w:t>F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esc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i</w:t>
      </w:r>
      <w:proofErr w:type="spellEnd"/>
      <w:r>
        <w:rPr>
          <w:spacing w:val="-1"/>
          <w:w w:val="110"/>
        </w:rPr>
        <w:t>,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.</w:t>
      </w:r>
      <w:r>
        <w:rPr>
          <w:spacing w:val="-16"/>
          <w:w w:val="110"/>
        </w:rPr>
        <w:t xml:space="preserve"> </w:t>
      </w:r>
      <w:r>
        <w:rPr>
          <w:w w:val="110"/>
        </w:rPr>
        <w:t>and</w:t>
      </w:r>
      <w:r>
        <w:rPr>
          <w:spacing w:val="-15"/>
          <w:w w:val="110"/>
        </w:rPr>
        <w:t xml:space="preserve"> </w:t>
      </w:r>
      <w:proofErr w:type="spellStart"/>
      <w:r>
        <w:rPr>
          <w:spacing w:val="-5"/>
          <w:w w:val="110"/>
        </w:rPr>
        <w:t>F</w:t>
      </w:r>
      <w:r>
        <w:rPr>
          <w:spacing w:val="-6"/>
          <w:w w:val="110"/>
        </w:rPr>
        <w:t>e</w:t>
      </w:r>
      <w:r>
        <w:rPr>
          <w:spacing w:val="-5"/>
          <w:w w:val="110"/>
        </w:rPr>
        <w:t>nn</w:t>
      </w:r>
      <w:r>
        <w:rPr>
          <w:spacing w:val="-6"/>
          <w:w w:val="110"/>
        </w:rPr>
        <w:t>elly</w:t>
      </w:r>
      <w:proofErr w:type="spellEnd"/>
      <w:r>
        <w:rPr>
          <w:spacing w:val="-6"/>
          <w:w w:val="110"/>
        </w:rPr>
        <w:t>,</w:t>
      </w:r>
    </w:p>
    <w:p w14:paraId="1DE4A7E8" w14:textId="77777777" w:rsidR="00D36D19" w:rsidRDefault="004377DE">
      <w:pPr>
        <w:pStyle w:val="BodyText"/>
        <w:spacing w:line="257" w:lineRule="auto"/>
        <w:ind w:right="118"/>
        <w:jc w:val="both"/>
      </w:pPr>
      <w:r>
        <w:rPr>
          <w:w w:val="110"/>
        </w:rPr>
        <w:t>J.</w:t>
      </w:r>
      <w:r>
        <w:rPr>
          <w:spacing w:val="-26"/>
          <w:w w:val="110"/>
        </w:rPr>
        <w:t xml:space="preserve"> </w:t>
      </w:r>
      <w:r>
        <w:rPr>
          <w:w w:val="110"/>
        </w:rPr>
        <w:t>A.,</w:t>
      </w:r>
      <w:r>
        <w:rPr>
          <w:spacing w:val="-25"/>
          <w:w w:val="110"/>
        </w:rPr>
        <w:t xml:space="preserve"> </w:t>
      </w:r>
      <w:r>
        <w:rPr>
          <w:w w:val="110"/>
        </w:rPr>
        <w:t>editors,</w:t>
      </w:r>
      <w:r>
        <w:rPr>
          <w:spacing w:val="-24"/>
          <w:w w:val="110"/>
        </w:rPr>
        <w:t xml:space="preserve"> </w:t>
      </w:r>
      <w:r>
        <w:rPr>
          <w:spacing w:val="-1"/>
          <w:w w:val="110"/>
          <w:u w:val="single" w:color="000000"/>
        </w:rPr>
        <w:t>SPIE</w:t>
      </w:r>
      <w:r>
        <w:rPr>
          <w:spacing w:val="-26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Optical</w:t>
      </w:r>
      <w:r>
        <w:rPr>
          <w:spacing w:val="-26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Engineering</w:t>
      </w:r>
      <w:r>
        <w:rPr>
          <w:spacing w:val="-25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+</w:t>
      </w:r>
      <w:r>
        <w:rPr>
          <w:spacing w:val="-26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Applications</w:t>
      </w:r>
      <w:r>
        <w:rPr>
          <w:w w:val="110"/>
        </w:rPr>
        <w:t>,</w:t>
      </w:r>
      <w:r>
        <w:rPr>
          <w:spacing w:val="-25"/>
          <w:w w:val="110"/>
        </w:rPr>
        <w:t xml:space="preserve"> </w:t>
      </w:r>
      <w:r>
        <w:rPr>
          <w:w w:val="110"/>
        </w:rPr>
        <w:t>pages</w:t>
      </w:r>
      <w:r>
        <w:rPr>
          <w:spacing w:val="-25"/>
          <w:w w:val="110"/>
        </w:rPr>
        <w:t xml:space="preserve"> </w:t>
      </w:r>
      <w:r>
        <w:rPr>
          <w:w w:val="110"/>
        </w:rPr>
        <w:t>743802–743802–10.</w:t>
      </w:r>
      <w:r>
        <w:rPr>
          <w:spacing w:val="-26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rnat</w:t>
      </w:r>
      <w:r>
        <w:rPr>
          <w:spacing w:val="-2"/>
          <w:w w:val="110"/>
        </w:rPr>
        <w:t>ional</w:t>
      </w:r>
      <w:r>
        <w:rPr>
          <w:spacing w:val="20"/>
          <w:w w:val="106"/>
        </w:rPr>
        <w:t xml:space="preserve"> </w:t>
      </w:r>
      <w:r>
        <w:rPr>
          <w:w w:val="110"/>
        </w:rPr>
        <w:t>Society</w:t>
      </w:r>
      <w:r>
        <w:rPr>
          <w:spacing w:val="-14"/>
          <w:w w:val="110"/>
        </w:rPr>
        <w:t xml:space="preserve"> </w:t>
      </w:r>
      <w:r>
        <w:rPr>
          <w:w w:val="110"/>
        </w:rPr>
        <w:t>for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O</w:t>
      </w:r>
      <w:r>
        <w:rPr>
          <w:spacing w:val="-1"/>
          <w:w w:val="110"/>
        </w:rPr>
        <w:t>pt</w:t>
      </w:r>
      <w:r>
        <w:rPr>
          <w:spacing w:val="-2"/>
          <w:w w:val="110"/>
        </w:rPr>
        <w:t>ics</w:t>
      </w:r>
      <w:r>
        <w:rPr>
          <w:spacing w:val="-14"/>
          <w:w w:val="110"/>
        </w:rPr>
        <w:t xml:space="preserve"> </w:t>
      </w:r>
      <w:r>
        <w:rPr>
          <w:w w:val="110"/>
        </w:rPr>
        <w:t>and</w:t>
      </w:r>
      <w:r>
        <w:rPr>
          <w:spacing w:val="-13"/>
          <w:w w:val="110"/>
        </w:rPr>
        <w:t xml:space="preserve"> </w:t>
      </w:r>
      <w:r>
        <w:rPr>
          <w:w w:val="110"/>
        </w:rPr>
        <w:t>Photonics.</w:t>
      </w:r>
    </w:p>
    <w:p w14:paraId="1DE4A7E9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w w:val="105"/>
        </w:rPr>
        <w:t>Chen,</w:t>
      </w:r>
      <w:r>
        <w:rPr>
          <w:spacing w:val="46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41"/>
          <w:w w:val="105"/>
        </w:rPr>
        <w:t xml:space="preserve"> </w:t>
      </w:r>
      <w:r>
        <w:rPr>
          <w:w w:val="105"/>
        </w:rPr>
        <w:t>F.,</w:t>
      </w:r>
      <w:r>
        <w:rPr>
          <w:spacing w:val="46"/>
          <w:w w:val="105"/>
        </w:rPr>
        <w:t xml:space="preserve"> </w:t>
      </w:r>
      <w:r>
        <w:rPr>
          <w:spacing w:val="-4"/>
          <w:w w:val="105"/>
        </w:rPr>
        <w:t>Fan</w:t>
      </w:r>
      <w:r>
        <w:rPr>
          <w:spacing w:val="-5"/>
          <w:w w:val="105"/>
        </w:rPr>
        <w:t>g,</w:t>
      </w:r>
      <w:r>
        <w:rPr>
          <w:spacing w:val="47"/>
          <w:w w:val="105"/>
        </w:rPr>
        <w:t xml:space="preserve"> </w:t>
      </w:r>
      <w:r>
        <w:rPr>
          <w:w w:val="105"/>
        </w:rPr>
        <w:t>C.,</w:t>
      </w:r>
      <w:r>
        <w:rPr>
          <w:spacing w:val="46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Shibata,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K.</w:t>
      </w:r>
      <w:r>
        <w:rPr>
          <w:spacing w:val="41"/>
          <w:w w:val="105"/>
        </w:rPr>
        <w:t xml:space="preserve"> </w:t>
      </w:r>
      <w:r>
        <w:rPr>
          <w:w w:val="105"/>
        </w:rPr>
        <w:t>(2005).</w:t>
      </w:r>
      <w:r>
        <w:rPr>
          <w:spacing w:val="49"/>
          <w:w w:val="105"/>
        </w:rPr>
        <w:t xml:space="preserve"> </w:t>
      </w:r>
      <w:r>
        <w:rPr>
          <w:w w:val="105"/>
        </w:rPr>
        <w:t>A</w:t>
      </w:r>
      <w:r>
        <w:rPr>
          <w:spacing w:val="41"/>
          <w:w w:val="105"/>
        </w:rPr>
        <w:t xml:space="preserve"> </w:t>
      </w:r>
      <w:r>
        <w:rPr>
          <w:spacing w:val="-5"/>
          <w:w w:val="105"/>
        </w:rPr>
        <w:t>Fu</w:t>
      </w:r>
      <w:r>
        <w:rPr>
          <w:spacing w:val="-6"/>
          <w:w w:val="105"/>
        </w:rPr>
        <w:t>ll</w:t>
      </w:r>
      <w:r>
        <w:rPr>
          <w:spacing w:val="41"/>
          <w:w w:val="105"/>
        </w:rPr>
        <w:t xml:space="preserve"> </w:t>
      </w:r>
      <w:r>
        <w:rPr>
          <w:w w:val="105"/>
        </w:rPr>
        <w:t>View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EIT</w:t>
      </w:r>
      <w:r>
        <w:rPr>
          <w:spacing w:val="41"/>
          <w:w w:val="105"/>
        </w:rPr>
        <w:t xml:space="preserve"> </w:t>
      </w:r>
      <w:r>
        <w:rPr>
          <w:spacing w:val="-6"/>
          <w:w w:val="105"/>
        </w:rPr>
        <w:t>Wa</w:t>
      </w:r>
      <w:r>
        <w:rPr>
          <w:spacing w:val="-7"/>
          <w:w w:val="105"/>
        </w:rPr>
        <w:t>ves</w:t>
      </w:r>
      <w:r>
        <w:rPr>
          <w:spacing w:val="-6"/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0"/>
          <w:w w:val="105"/>
          <w:u w:val="single" w:color="000000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w w:val="106"/>
        </w:rPr>
        <w:t xml:space="preserve"> </w:t>
      </w:r>
      <w:r>
        <w:rPr>
          <w:w w:val="130"/>
        </w:rPr>
        <w:t xml:space="preserve"> </w:t>
      </w:r>
      <w:r>
        <w:rPr>
          <w:w w:val="105"/>
          <w:u w:val="single" w:color="000000"/>
        </w:rPr>
        <w:t>Journal</w:t>
      </w:r>
      <w:proofErr w:type="gramEnd"/>
      <w:r>
        <w:rPr>
          <w:w w:val="105"/>
        </w:rPr>
        <w:t>,</w:t>
      </w:r>
      <w:r>
        <w:rPr>
          <w:spacing w:val="-29"/>
          <w:w w:val="105"/>
        </w:rPr>
        <w:t xml:space="preserve"> </w:t>
      </w:r>
      <w:r>
        <w:rPr>
          <w:w w:val="105"/>
        </w:rPr>
        <w:t>622(2):1202–1210.</w:t>
      </w:r>
    </w:p>
    <w:p w14:paraId="1DE4A7EA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w w:val="105"/>
        </w:rPr>
        <w:t>Chen,</w:t>
      </w:r>
      <w:r>
        <w:rPr>
          <w:spacing w:val="22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2"/>
          <w:w w:val="105"/>
        </w:rPr>
        <w:t xml:space="preserve"> </w:t>
      </w:r>
      <w:r>
        <w:rPr>
          <w:w w:val="105"/>
        </w:rPr>
        <w:t>F.,</w:t>
      </w:r>
      <w:r>
        <w:rPr>
          <w:spacing w:val="22"/>
          <w:w w:val="105"/>
        </w:rPr>
        <w:t xml:space="preserve"> </w:t>
      </w:r>
      <w:r>
        <w:rPr>
          <w:spacing w:val="-6"/>
          <w:w w:val="105"/>
        </w:rPr>
        <w:t>Wu,</w:t>
      </w:r>
      <w:r>
        <w:rPr>
          <w:spacing w:val="23"/>
          <w:w w:val="105"/>
        </w:rPr>
        <w:t xml:space="preserve"> </w:t>
      </w:r>
      <w:r>
        <w:rPr>
          <w:w w:val="105"/>
        </w:rPr>
        <w:t>S.</w:t>
      </w:r>
      <w:r>
        <w:rPr>
          <w:spacing w:val="22"/>
          <w:w w:val="105"/>
        </w:rPr>
        <w:t xml:space="preserve"> </w:t>
      </w:r>
      <w:r>
        <w:rPr>
          <w:w w:val="105"/>
        </w:rPr>
        <w:t>T.,</w:t>
      </w:r>
      <w:r>
        <w:rPr>
          <w:spacing w:val="22"/>
          <w:w w:val="105"/>
        </w:rPr>
        <w:t xml:space="preserve"> </w:t>
      </w:r>
      <w:r>
        <w:rPr>
          <w:w w:val="105"/>
        </w:rPr>
        <w:t>Shibata,</w:t>
      </w:r>
      <w:r>
        <w:rPr>
          <w:spacing w:val="23"/>
          <w:w w:val="105"/>
        </w:rPr>
        <w:t xml:space="preserve"> </w:t>
      </w:r>
      <w:r>
        <w:rPr>
          <w:w w:val="105"/>
        </w:rPr>
        <w:t>K.,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spacing w:val="-4"/>
          <w:w w:val="105"/>
        </w:rPr>
        <w:t>Fan</w:t>
      </w:r>
      <w:r>
        <w:rPr>
          <w:spacing w:val="-5"/>
          <w:w w:val="105"/>
        </w:rPr>
        <w:t>g,</w:t>
      </w:r>
      <w:r>
        <w:rPr>
          <w:spacing w:val="22"/>
          <w:w w:val="105"/>
        </w:rPr>
        <w:t xml:space="preserve"> </w:t>
      </w:r>
      <w:r>
        <w:rPr>
          <w:w w:val="105"/>
        </w:rPr>
        <w:t>C.</w:t>
      </w:r>
      <w:r>
        <w:rPr>
          <w:spacing w:val="23"/>
          <w:w w:val="105"/>
        </w:rPr>
        <w:t xml:space="preserve"> </w:t>
      </w:r>
      <w:r>
        <w:rPr>
          <w:w w:val="105"/>
        </w:rPr>
        <w:t>(2002).</w:t>
      </w:r>
      <w:r>
        <w:rPr>
          <w:spacing w:val="47"/>
          <w:w w:val="105"/>
        </w:rPr>
        <w:t xml:space="preserve"> </w:t>
      </w:r>
      <w:r>
        <w:rPr>
          <w:w w:val="105"/>
        </w:rPr>
        <w:t>Evidence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EIT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Moreton</w:t>
      </w:r>
      <w:r>
        <w:rPr>
          <w:spacing w:val="21"/>
          <w:w w:val="105"/>
        </w:rPr>
        <w:t xml:space="preserve"> </w:t>
      </w:r>
      <w:r>
        <w:rPr>
          <w:spacing w:val="-7"/>
          <w:w w:val="105"/>
        </w:rPr>
        <w:t>Wa</w:t>
      </w:r>
      <w:r>
        <w:rPr>
          <w:spacing w:val="-8"/>
          <w:w w:val="105"/>
        </w:rPr>
        <w:t>ves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10"/>
        </w:rPr>
        <w:t xml:space="preserve"> </w:t>
      </w:r>
      <w:r>
        <w:rPr>
          <w:w w:val="105"/>
        </w:rPr>
        <w:t>Numerical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41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572(1</w:t>
      </w:r>
      <w:proofErr w:type="gramStart"/>
      <w:r>
        <w:rPr>
          <w:w w:val="105"/>
        </w:rPr>
        <w:t>):L</w:t>
      </w:r>
      <w:proofErr w:type="gramEnd"/>
      <w:r>
        <w:rPr>
          <w:w w:val="105"/>
        </w:rPr>
        <w:t>99–L102.</w:t>
      </w:r>
    </w:p>
    <w:p w14:paraId="1DE4A7EB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bookmarkStart w:id="121" w:name="_bookmark27"/>
      <w:bookmarkEnd w:id="121"/>
      <w:r>
        <w:rPr>
          <w:w w:val="105"/>
        </w:rPr>
        <w:t>Christensen-</w:t>
      </w:r>
      <w:proofErr w:type="spellStart"/>
      <w:r>
        <w:rPr>
          <w:w w:val="105"/>
        </w:rPr>
        <w:t>Dalsgaard</w:t>
      </w:r>
      <w:proofErr w:type="spellEnd"/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J.,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Dappen</w:t>
      </w:r>
      <w:proofErr w:type="spellEnd"/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W.</w:t>
      </w:r>
      <w:proofErr w:type="gramStart"/>
      <w:r>
        <w:rPr>
          <w:w w:val="105"/>
        </w:rPr>
        <w:t xml:space="preserve">, </w:t>
      </w:r>
      <w:r>
        <w:rPr>
          <w:spacing w:val="6"/>
          <w:w w:val="105"/>
        </w:rPr>
        <w:t xml:space="preserve"> </w:t>
      </w:r>
      <w:proofErr w:type="spellStart"/>
      <w:r>
        <w:rPr>
          <w:spacing w:val="-2"/>
          <w:w w:val="105"/>
        </w:rPr>
        <w:t>Ajuk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proofErr w:type="spellEnd"/>
      <w:proofErr w:type="gramEnd"/>
      <w:r>
        <w:rPr>
          <w:spacing w:val="-2"/>
          <w:w w:val="105"/>
        </w:rPr>
        <w:t>,</w:t>
      </w:r>
      <w:r>
        <w:rPr>
          <w:w w:val="105"/>
        </w:rPr>
        <w:t xml:space="preserve"> </w:t>
      </w:r>
      <w:r>
        <w:rPr>
          <w:spacing w:val="7"/>
          <w:w w:val="105"/>
        </w:rPr>
        <w:t xml:space="preserve"> </w:t>
      </w:r>
      <w:r>
        <w:rPr>
          <w:w w:val="105"/>
        </w:rPr>
        <w:t>S.</w:t>
      </w:r>
      <w:r>
        <w:rPr>
          <w:spacing w:val="55"/>
          <w:w w:val="105"/>
        </w:rPr>
        <w:t xml:space="preserve"> </w:t>
      </w:r>
      <w:r>
        <w:rPr>
          <w:w w:val="105"/>
        </w:rPr>
        <w:t xml:space="preserve">V.,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Anderson, </w:t>
      </w:r>
      <w:r>
        <w:rPr>
          <w:spacing w:val="6"/>
          <w:w w:val="105"/>
        </w:rPr>
        <w:t xml:space="preserve"> </w:t>
      </w:r>
      <w:r>
        <w:rPr>
          <w:w w:val="105"/>
        </w:rPr>
        <w:t>E.</w:t>
      </w:r>
      <w:r>
        <w:rPr>
          <w:spacing w:val="56"/>
          <w:w w:val="105"/>
        </w:rPr>
        <w:t xml:space="preserve"> </w:t>
      </w:r>
      <w:r>
        <w:rPr>
          <w:w w:val="105"/>
        </w:rPr>
        <w:t xml:space="preserve">R., </w:t>
      </w:r>
      <w:r>
        <w:rPr>
          <w:spacing w:val="6"/>
          <w:w w:val="105"/>
        </w:rPr>
        <w:t xml:space="preserve"> </w:t>
      </w:r>
      <w:proofErr w:type="spellStart"/>
      <w:r>
        <w:rPr>
          <w:spacing w:val="-1"/>
          <w:w w:val="105"/>
        </w:rPr>
        <w:t>Ant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</w:t>
      </w:r>
      <w:proofErr w:type="spellEnd"/>
      <w:r>
        <w:rPr>
          <w:spacing w:val="-1"/>
          <w:w w:val="105"/>
        </w:rPr>
        <w:t>,</w:t>
      </w:r>
      <w:r>
        <w:rPr>
          <w:w w:val="105"/>
        </w:rPr>
        <w:t xml:space="preserve"> </w:t>
      </w:r>
      <w:r>
        <w:rPr>
          <w:spacing w:val="6"/>
          <w:w w:val="105"/>
        </w:rPr>
        <w:t xml:space="preserve"> </w:t>
      </w:r>
      <w:r>
        <w:rPr>
          <w:w w:val="105"/>
        </w:rPr>
        <w:t>H.</w:t>
      </w:r>
      <w:r>
        <w:rPr>
          <w:spacing w:val="56"/>
          <w:w w:val="105"/>
        </w:rPr>
        <w:t xml:space="preserve"> </w:t>
      </w:r>
      <w:r>
        <w:rPr>
          <w:w w:val="105"/>
        </w:rPr>
        <w:t xml:space="preserve">M., 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Basu</w:t>
      </w:r>
      <w:proofErr w:type="spellEnd"/>
      <w:r>
        <w:rPr>
          <w:w w:val="105"/>
        </w:rPr>
        <w:t>,</w:t>
      </w:r>
      <w:r>
        <w:rPr>
          <w:spacing w:val="26"/>
          <w:w w:val="109"/>
        </w:rPr>
        <w:t xml:space="preserve"> </w:t>
      </w:r>
      <w:r>
        <w:rPr>
          <w:w w:val="105"/>
        </w:rPr>
        <w:t>S.,</w:t>
      </w:r>
      <w:r>
        <w:rPr>
          <w:spacing w:val="50"/>
          <w:w w:val="105"/>
        </w:rPr>
        <w:t xml:space="preserve"> </w:t>
      </w:r>
      <w:proofErr w:type="spellStart"/>
      <w:r>
        <w:rPr>
          <w:w w:val="105"/>
        </w:rPr>
        <w:t>Baturin</w:t>
      </w:r>
      <w:proofErr w:type="spellEnd"/>
      <w:r>
        <w:rPr>
          <w:w w:val="105"/>
        </w:rPr>
        <w:t>,</w:t>
      </w:r>
      <w:r>
        <w:rPr>
          <w:spacing w:val="50"/>
          <w:w w:val="105"/>
        </w:rPr>
        <w:t xml:space="preserve"> </w:t>
      </w:r>
      <w:r>
        <w:rPr>
          <w:w w:val="105"/>
        </w:rPr>
        <w:t>V.</w:t>
      </w:r>
      <w:r>
        <w:rPr>
          <w:spacing w:val="44"/>
          <w:w w:val="105"/>
        </w:rPr>
        <w:t xml:space="preserve"> </w:t>
      </w:r>
      <w:r>
        <w:rPr>
          <w:w w:val="105"/>
        </w:rPr>
        <w:t>A.,</w:t>
      </w:r>
      <w:r>
        <w:rPr>
          <w:spacing w:val="50"/>
          <w:w w:val="105"/>
        </w:rPr>
        <w:t xml:space="preserve"> </w:t>
      </w:r>
      <w:proofErr w:type="spellStart"/>
      <w:r>
        <w:rPr>
          <w:w w:val="105"/>
        </w:rPr>
        <w:t>Berthomieu</w:t>
      </w:r>
      <w:proofErr w:type="spellEnd"/>
      <w:r>
        <w:rPr>
          <w:w w:val="105"/>
        </w:rPr>
        <w:t>,</w:t>
      </w:r>
      <w:r>
        <w:rPr>
          <w:spacing w:val="50"/>
          <w:w w:val="105"/>
        </w:rPr>
        <w:t xml:space="preserve"> </w:t>
      </w:r>
      <w:r>
        <w:rPr>
          <w:w w:val="105"/>
        </w:rPr>
        <w:t>G.,</w:t>
      </w:r>
      <w:r>
        <w:rPr>
          <w:spacing w:val="50"/>
          <w:w w:val="105"/>
        </w:rPr>
        <w:t xml:space="preserve"> </w:t>
      </w:r>
      <w:proofErr w:type="spellStart"/>
      <w:r>
        <w:rPr>
          <w:spacing w:val="-1"/>
          <w:w w:val="105"/>
        </w:rPr>
        <w:t>Chab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y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proofErr w:type="spellEnd"/>
      <w:r>
        <w:rPr>
          <w:spacing w:val="-1"/>
          <w:w w:val="105"/>
        </w:rPr>
        <w:t>,</w:t>
      </w:r>
      <w:r>
        <w:rPr>
          <w:spacing w:val="50"/>
          <w:w w:val="105"/>
        </w:rPr>
        <w:t xml:space="preserve"> </w:t>
      </w:r>
      <w:r>
        <w:rPr>
          <w:w w:val="105"/>
        </w:rPr>
        <w:t>B.,</w:t>
      </w:r>
      <w:r>
        <w:rPr>
          <w:spacing w:val="50"/>
          <w:w w:val="105"/>
        </w:rPr>
        <w:t xml:space="preserve"> </w:t>
      </w:r>
      <w:proofErr w:type="spellStart"/>
      <w:r>
        <w:rPr>
          <w:w w:val="105"/>
        </w:rPr>
        <w:t>Chitre</w:t>
      </w:r>
      <w:proofErr w:type="spellEnd"/>
      <w:r>
        <w:rPr>
          <w:w w:val="105"/>
        </w:rPr>
        <w:t>,</w:t>
      </w:r>
      <w:r>
        <w:rPr>
          <w:spacing w:val="50"/>
          <w:w w:val="105"/>
        </w:rPr>
        <w:t xml:space="preserve"> </w:t>
      </w:r>
      <w:r>
        <w:rPr>
          <w:w w:val="105"/>
        </w:rPr>
        <w:t>S.</w:t>
      </w:r>
      <w:r>
        <w:rPr>
          <w:spacing w:val="45"/>
          <w:w w:val="105"/>
        </w:rPr>
        <w:t xml:space="preserve"> </w:t>
      </w:r>
      <w:r>
        <w:rPr>
          <w:w w:val="105"/>
        </w:rPr>
        <w:t>M.,</w:t>
      </w:r>
      <w:r>
        <w:rPr>
          <w:spacing w:val="5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x,</w:t>
      </w:r>
      <w:r>
        <w:rPr>
          <w:spacing w:val="50"/>
          <w:w w:val="105"/>
        </w:rPr>
        <w:t xml:space="preserve"> </w:t>
      </w:r>
      <w:r>
        <w:rPr>
          <w:w w:val="105"/>
        </w:rPr>
        <w:t>A.</w:t>
      </w:r>
      <w:r>
        <w:rPr>
          <w:spacing w:val="44"/>
          <w:w w:val="105"/>
        </w:rPr>
        <w:t xml:space="preserve"> </w:t>
      </w:r>
      <w:r>
        <w:rPr>
          <w:w w:val="105"/>
        </w:rPr>
        <w:t>N.,</w:t>
      </w:r>
      <w:r>
        <w:rPr>
          <w:spacing w:val="50"/>
          <w:w w:val="105"/>
        </w:rPr>
        <w:t xml:space="preserve"> </w:t>
      </w:r>
      <w:proofErr w:type="spellStart"/>
      <w:r>
        <w:rPr>
          <w:w w:val="105"/>
        </w:rPr>
        <w:t>Demarque</w:t>
      </w:r>
      <w:proofErr w:type="spellEnd"/>
      <w:r>
        <w:rPr>
          <w:w w:val="105"/>
        </w:rPr>
        <w:t>,</w:t>
      </w:r>
      <w:r>
        <w:rPr>
          <w:spacing w:val="50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26"/>
          <w:w w:val="109"/>
        </w:rPr>
        <w:t xml:space="preserve"> </w:t>
      </w:r>
      <w:proofErr w:type="spellStart"/>
      <w:r>
        <w:rPr>
          <w:spacing w:val="-1"/>
          <w:w w:val="105"/>
        </w:rPr>
        <w:t>Donat</w:t>
      </w:r>
      <w:r>
        <w:rPr>
          <w:spacing w:val="-2"/>
          <w:w w:val="105"/>
        </w:rPr>
        <w:t>owicz</w:t>
      </w:r>
      <w:proofErr w:type="spellEnd"/>
      <w:r>
        <w:rPr>
          <w:spacing w:val="-1"/>
          <w:w w:val="105"/>
        </w:rPr>
        <w:t>,</w:t>
      </w:r>
      <w:r>
        <w:rPr>
          <w:w w:val="105"/>
        </w:rPr>
        <w:t xml:space="preserve"> </w:t>
      </w:r>
      <w:r>
        <w:rPr>
          <w:spacing w:val="5"/>
          <w:w w:val="105"/>
        </w:rPr>
        <w:t xml:space="preserve"> </w:t>
      </w:r>
      <w:r>
        <w:rPr>
          <w:w w:val="105"/>
        </w:rPr>
        <w:t xml:space="preserve">J., </w:t>
      </w:r>
      <w:r>
        <w:rPr>
          <w:spacing w:val="5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zie</w:t>
      </w:r>
      <w:r>
        <w:rPr>
          <w:spacing w:val="-1"/>
          <w:w w:val="105"/>
        </w:rPr>
        <w:t>mb</w:t>
      </w:r>
      <w:r>
        <w:rPr>
          <w:spacing w:val="-2"/>
          <w:w w:val="105"/>
        </w:rPr>
        <w:t>ows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i</w:t>
      </w:r>
      <w:proofErr w:type="spellEnd"/>
      <w:r>
        <w:rPr>
          <w:spacing w:val="-1"/>
          <w:w w:val="105"/>
        </w:rPr>
        <w:t>,</w:t>
      </w:r>
      <w:r>
        <w:rPr>
          <w:w w:val="105"/>
        </w:rPr>
        <w:t xml:space="preserve"> </w:t>
      </w:r>
      <w:r>
        <w:rPr>
          <w:spacing w:val="6"/>
          <w:w w:val="105"/>
        </w:rPr>
        <w:t xml:space="preserve"> </w:t>
      </w:r>
      <w:r>
        <w:rPr>
          <w:w w:val="105"/>
        </w:rPr>
        <w:t>W.</w:t>
      </w:r>
      <w:r>
        <w:rPr>
          <w:spacing w:val="53"/>
          <w:w w:val="105"/>
        </w:rPr>
        <w:t xml:space="preserve"> </w:t>
      </w:r>
      <w:r>
        <w:rPr>
          <w:w w:val="105"/>
        </w:rPr>
        <w:t xml:space="preserve">A.,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Gabriel, </w:t>
      </w:r>
      <w:r>
        <w:rPr>
          <w:spacing w:val="5"/>
          <w:w w:val="105"/>
        </w:rPr>
        <w:t xml:space="preserve"> </w:t>
      </w:r>
      <w:r>
        <w:rPr>
          <w:w w:val="105"/>
        </w:rPr>
        <w:t xml:space="preserve">M.,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Gough, </w:t>
      </w:r>
      <w:r>
        <w:rPr>
          <w:spacing w:val="5"/>
          <w:w w:val="105"/>
        </w:rPr>
        <w:t xml:space="preserve"> </w:t>
      </w:r>
      <w:r>
        <w:rPr>
          <w:w w:val="105"/>
        </w:rPr>
        <w:t>D.</w:t>
      </w:r>
      <w:r>
        <w:rPr>
          <w:spacing w:val="54"/>
          <w:w w:val="105"/>
        </w:rPr>
        <w:t xml:space="preserve"> </w:t>
      </w:r>
      <w:r>
        <w:rPr>
          <w:w w:val="105"/>
        </w:rPr>
        <w:t xml:space="preserve">O., 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Gu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w w:val="105"/>
        </w:rPr>
        <w:t xml:space="preserve"> </w:t>
      </w:r>
      <w:r>
        <w:rPr>
          <w:spacing w:val="6"/>
          <w:w w:val="105"/>
        </w:rPr>
        <w:t xml:space="preserve"> </w:t>
      </w:r>
      <w:r>
        <w:rPr>
          <w:w w:val="105"/>
        </w:rPr>
        <w:t>D.</w:t>
      </w:r>
      <w:r>
        <w:rPr>
          <w:spacing w:val="53"/>
          <w:w w:val="105"/>
        </w:rPr>
        <w:t xml:space="preserve"> </w:t>
      </w:r>
      <w:r>
        <w:rPr>
          <w:w w:val="105"/>
        </w:rPr>
        <w:t xml:space="preserve">B., 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Guzik</w:t>
      </w:r>
      <w:proofErr w:type="spellEnd"/>
      <w:r>
        <w:rPr>
          <w:w w:val="105"/>
        </w:rPr>
        <w:t>,</w:t>
      </w:r>
    </w:p>
    <w:p w14:paraId="1DE4A7EC" w14:textId="77777777" w:rsidR="00D36D19" w:rsidRDefault="004377DE">
      <w:pPr>
        <w:pStyle w:val="BodyText"/>
        <w:spacing w:line="254" w:lineRule="auto"/>
        <w:ind w:right="117"/>
        <w:jc w:val="both"/>
      </w:pPr>
      <w:r>
        <w:rPr>
          <w:w w:val="105"/>
        </w:rPr>
        <w:t>J.</w:t>
      </w:r>
      <w:r>
        <w:rPr>
          <w:spacing w:val="22"/>
          <w:w w:val="105"/>
        </w:rPr>
        <w:t xml:space="preserve"> </w:t>
      </w:r>
      <w:r>
        <w:rPr>
          <w:w w:val="105"/>
        </w:rPr>
        <w:t>A.,</w:t>
      </w:r>
      <w:r>
        <w:rPr>
          <w:spacing w:val="22"/>
          <w:w w:val="105"/>
        </w:rPr>
        <w:t xml:space="preserve"> </w:t>
      </w:r>
      <w:r>
        <w:rPr>
          <w:spacing w:val="-4"/>
          <w:w w:val="105"/>
        </w:rPr>
        <w:t>Har</w:t>
      </w:r>
      <w:r>
        <w:rPr>
          <w:spacing w:val="-5"/>
          <w:w w:val="105"/>
        </w:rPr>
        <w:t>vey</w:t>
      </w:r>
      <w:r>
        <w:rPr>
          <w:spacing w:val="-4"/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w w:val="105"/>
        </w:rPr>
        <w:t>J.</w:t>
      </w:r>
      <w:r>
        <w:rPr>
          <w:spacing w:val="22"/>
          <w:w w:val="105"/>
        </w:rPr>
        <w:t xml:space="preserve"> </w:t>
      </w:r>
      <w:r>
        <w:rPr>
          <w:w w:val="105"/>
        </w:rPr>
        <w:t>W.,</w:t>
      </w:r>
      <w:r>
        <w:rPr>
          <w:spacing w:val="23"/>
          <w:w w:val="105"/>
        </w:rPr>
        <w:t xml:space="preserve"> </w:t>
      </w:r>
      <w:r>
        <w:rPr>
          <w:w w:val="105"/>
        </w:rPr>
        <w:t>Hill,</w:t>
      </w:r>
      <w:r>
        <w:rPr>
          <w:spacing w:val="22"/>
          <w:w w:val="105"/>
        </w:rPr>
        <w:t xml:space="preserve"> </w:t>
      </w:r>
      <w:r>
        <w:rPr>
          <w:w w:val="105"/>
        </w:rPr>
        <w:t>F.,</w:t>
      </w:r>
      <w:r>
        <w:rPr>
          <w:spacing w:val="22"/>
          <w:w w:val="105"/>
        </w:rPr>
        <w:t xml:space="preserve"> </w:t>
      </w:r>
      <w:proofErr w:type="spellStart"/>
      <w:r>
        <w:rPr>
          <w:w w:val="105"/>
        </w:rPr>
        <w:t>Houdek</w:t>
      </w:r>
      <w:proofErr w:type="spellEnd"/>
      <w:r>
        <w:rPr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w w:val="105"/>
        </w:rPr>
        <w:t>G.,</w:t>
      </w:r>
      <w:r>
        <w:rPr>
          <w:spacing w:val="23"/>
          <w:w w:val="105"/>
        </w:rPr>
        <w:t xml:space="preserve"> </w:t>
      </w:r>
      <w:r>
        <w:rPr>
          <w:w w:val="105"/>
        </w:rPr>
        <w:t>Iglesias,</w:t>
      </w:r>
      <w:r>
        <w:rPr>
          <w:spacing w:val="22"/>
          <w:w w:val="105"/>
        </w:rPr>
        <w:t xml:space="preserve"> </w:t>
      </w:r>
      <w:r>
        <w:rPr>
          <w:w w:val="105"/>
        </w:rPr>
        <w:t>C.</w:t>
      </w:r>
      <w:r>
        <w:rPr>
          <w:spacing w:val="22"/>
          <w:w w:val="105"/>
        </w:rPr>
        <w:t xml:space="preserve"> </w:t>
      </w:r>
      <w:r>
        <w:rPr>
          <w:w w:val="105"/>
        </w:rPr>
        <w:t>A.,</w:t>
      </w:r>
      <w:r>
        <w:rPr>
          <w:spacing w:val="22"/>
          <w:w w:val="105"/>
        </w:rPr>
        <w:t xml:space="preserve"> </w:t>
      </w:r>
      <w:proofErr w:type="spellStart"/>
      <w:r>
        <w:rPr>
          <w:spacing w:val="-2"/>
          <w:w w:val="105"/>
        </w:rPr>
        <w:t>K</w:t>
      </w:r>
      <w:r>
        <w:rPr>
          <w:spacing w:val="-3"/>
          <w:w w:val="105"/>
        </w:rPr>
        <w:t>oso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proofErr w:type="spellEnd"/>
      <w:r>
        <w:rPr>
          <w:spacing w:val="-2"/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A.</w:t>
      </w:r>
      <w:r>
        <w:rPr>
          <w:spacing w:val="22"/>
          <w:w w:val="105"/>
        </w:rPr>
        <w:t xml:space="preserve"> </w:t>
      </w:r>
      <w:r>
        <w:rPr>
          <w:w w:val="105"/>
        </w:rPr>
        <w:t>G.,</w:t>
      </w:r>
      <w:r>
        <w:rPr>
          <w:spacing w:val="22"/>
          <w:w w:val="105"/>
        </w:rPr>
        <w:t xml:space="preserve"> </w:t>
      </w:r>
      <w:proofErr w:type="spellStart"/>
      <w:r>
        <w:rPr>
          <w:spacing w:val="-2"/>
          <w:w w:val="105"/>
        </w:rPr>
        <w:t>Lei</w:t>
      </w:r>
      <w:r>
        <w:rPr>
          <w:spacing w:val="-1"/>
          <w:w w:val="105"/>
        </w:rPr>
        <w:t>bach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proofErr w:type="spellEnd"/>
      <w:r>
        <w:rPr>
          <w:spacing w:val="-1"/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w w:val="105"/>
        </w:rPr>
        <w:t>J.</w:t>
      </w:r>
      <w:r>
        <w:rPr>
          <w:spacing w:val="23"/>
          <w:w w:val="105"/>
        </w:rPr>
        <w:t xml:space="preserve"> </w:t>
      </w:r>
      <w:r>
        <w:rPr>
          <w:w w:val="105"/>
        </w:rPr>
        <w:t>W.,</w:t>
      </w:r>
      <w:r>
        <w:rPr>
          <w:spacing w:val="33"/>
          <w:w w:val="109"/>
        </w:rPr>
        <w:t xml:space="preserve"> </w:t>
      </w:r>
      <w:r>
        <w:rPr>
          <w:w w:val="105"/>
        </w:rPr>
        <w:t>Morel,</w:t>
      </w:r>
      <w:r>
        <w:rPr>
          <w:spacing w:val="35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36"/>
          <w:w w:val="105"/>
        </w:rPr>
        <w:t xml:space="preserve"> </w:t>
      </w:r>
      <w:proofErr w:type="spellStart"/>
      <w:r>
        <w:rPr>
          <w:w w:val="105"/>
        </w:rPr>
        <w:t>Pro</w:t>
      </w:r>
      <w:r>
        <w:rPr>
          <w:rFonts w:ascii="Apple Symbols" w:eastAsia="Apple Symbols" w:hAnsi="Apple Symbols" w:cs="Apple Symbols"/>
          <w:w w:val="105"/>
        </w:rPr>
        <w:t>ffi</w:t>
      </w:r>
      <w:r>
        <w:rPr>
          <w:w w:val="105"/>
        </w:rPr>
        <w:t>tt</w:t>
      </w:r>
      <w:proofErr w:type="spellEnd"/>
      <w:r>
        <w:rPr>
          <w:w w:val="105"/>
        </w:rPr>
        <w:t>,</w:t>
      </w:r>
      <w:r>
        <w:rPr>
          <w:spacing w:val="36"/>
          <w:w w:val="105"/>
        </w:rPr>
        <w:t xml:space="preserve"> </w:t>
      </w:r>
      <w:r>
        <w:rPr>
          <w:w w:val="105"/>
        </w:rPr>
        <w:t>C.</w:t>
      </w:r>
      <w:r>
        <w:rPr>
          <w:spacing w:val="35"/>
          <w:w w:val="105"/>
        </w:rPr>
        <w:t xml:space="preserve"> </w:t>
      </w:r>
      <w:r>
        <w:rPr>
          <w:w w:val="105"/>
        </w:rPr>
        <w:t>R.,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Pr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os</w:t>
      </w:r>
      <w:r>
        <w:rPr>
          <w:spacing w:val="-2"/>
          <w:w w:val="105"/>
        </w:rPr>
        <w:t>t,</w:t>
      </w:r>
      <w:r>
        <w:rPr>
          <w:spacing w:val="36"/>
          <w:w w:val="105"/>
        </w:rPr>
        <w:t xml:space="preserve"> </w:t>
      </w:r>
      <w:r>
        <w:rPr>
          <w:w w:val="105"/>
        </w:rPr>
        <w:t>J.,</w:t>
      </w:r>
      <w:r>
        <w:rPr>
          <w:spacing w:val="36"/>
          <w:w w:val="105"/>
        </w:rPr>
        <w:t xml:space="preserve"> </w:t>
      </w:r>
      <w:r>
        <w:rPr>
          <w:w w:val="105"/>
        </w:rPr>
        <w:t>Reiter,</w:t>
      </w:r>
      <w:r>
        <w:rPr>
          <w:spacing w:val="36"/>
          <w:w w:val="105"/>
        </w:rPr>
        <w:t xml:space="preserve"> </w:t>
      </w:r>
      <w:r>
        <w:rPr>
          <w:w w:val="105"/>
        </w:rPr>
        <w:t>J.,</w:t>
      </w:r>
      <w:r>
        <w:rPr>
          <w:spacing w:val="36"/>
          <w:w w:val="105"/>
        </w:rPr>
        <w:t xml:space="preserve"> </w:t>
      </w:r>
      <w:r>
        <w:rPr>
          <w:w w:val="105"/>
        </w:rPr>
        <w:t>Rhodes,</w:t>
      </w:r>
      <w:r>
        <w:rPr>
          <w:spacing w:val="36"/>
          <w:w w:val="105"/>
        </w:rPr>
        <w:t xml:space="preserve"> </w:t>
      </w:r>
      <w:r>
        <w:rPr>
          <w:w w:val="105"/>
        </w:rPr>
        <w:t>E.</w:t>
      </w:r>
      <w:r>
        <w:rPr>
          <w:spacing w:val="34"/>
          <w:w w:val="105"/>
        </w:rPr>
        <w:t xml:space="preserve"> </w:t>
      </w:r>
      <w:r>
        <w:rPr>
          <w:w w:val="105"/>
        </w:rPr>
        <w:t>J.,</w:t>
      </w:r>
      <w:r>
        <w:rPr>
          <w:spacing w:val="36"/>
          <w:w w:val="105"/>
        </w:rPr>
        <w:t xml:space="preserve"> </w:t>
      </w:r>
      <w:r>
        <w:rPr>
          <w:w w:val="105"/>
        </w:rPr>
        <w:t>Rogers,</w:t>
      </w:r>
      <w:r>
        <w:rPr>
          <w:spacing w:val="36"/>
          <w:w w:val="105"/>
        </w:rPr>
        <w:t xml:space="preserve"> </w:t>
      </w:r>
      <w:r>
        <w:rPr>
          <w:w w:val="105"/>
        </w:rPr>
        <w:t>F.</w:t>
      </w:r>
      <w:r>
        <w:rPr>
          <w:spacing w:val="34"/>
          <w:w w:val="105"/>
        </w:rPr>
        <w:t xml:space="preserve"> </w:t>
      </w:r>
      <w:r>
        <w:rPr>
          <w:w w:val="105"/>
        </w:rPr>
        <w:t>J.,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xburgh,</w:t>
      </w:r>
      <w:r>
        <w:rPr>
          <w:spacing w:val="36"/>
          <w:w w:val="105"/>
        </w:rPr>
        <w:t xml:space="preserve"> </w:t>
      </w:r>
      <w:r>
        <w:rPr>
          <w:w w:val="105"/>
        </w:rPr>
        <w:t>I.</w:t>
      </w:r>
      <w:r>
        <w:rPr>
          <w:spacing w:val="35"/>
          <w:w w:val="105"/>
        </w:rPr>
        <w:t xml:space="preserve"> </w:t>
      </w:r>
      <w:r>
        <w:rPr>
          <w:w w:val="105"/>
        </w:rPr>
        <w:t>W.,</w:t>
      </w:r>
      <w:r>
        <w:rPr>
          <w:spacing w:val="23"/>
          <w:w w:val="109"/>
        </w:rPr>
        <w:t xml:space="preserve"> </w:t>
      </w:r>
      <w:r>
        <w:rPr>
          <w:w w:val="105"/>
        </w:rPr>
        <w:t>Thompson,</w:t>
      </w:r>
      <w:r>
        <w:rPr>
          <w:spacing w:val="48"/>
          <w:w w:val="105"/>
        </w:rPr>
        <w:t xml:space="preserve"> </w:t>
      </w:r>
      <w:r>
        <w:rPr>
          <w:w w:val="105"/>
        </w:rPr>
        <w:t>M.</w:t>
      </w:r>
      <w:r>
        <w:rPr>
          <w:spacing w:val="42"/>
          <w:w w:val="105"/>
        </w:rPr>
        <w:t xml:space="preserve"> </w:t>
      </w:r>
      <w:r>
        <w:rPr>
          <w:w w:val="105"/>
        </w:rPr>
        <w:t>J.,</w:t>
      </w:r>
      <w:r>
        <w:rPr>
          <w:spacing w:val="48"/>
          <w:w w:val="105"/>
        </w:rPr>
        <w:t xml:space="preserve"> </w:t>
      </w:r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Ul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h,</w:t>
      </w:r>
      <w:r>
        <w:rPr>
          <w:spacing w:val="49"/>
          <w:w w:val="105"/>
        </w:rPr>
        <w:t xml:space="preserve"> </w:t>
      </w:r>
      <w:r>
        <w:rPr>
          <w:w w:val="105"/>
        </w:rPr>
        <w:t>R.</w:t>
      </w:r>
      <w:r>
        <w:rPr>
          <w:spacing w:val="42"/>
          <w:w w:val="105"/>
        </w:rPr>
        <w:t xml:space="preserve"> </w:t>
      </w:r>
      <w:r>
        <w:rPr>
          <w:w w:val="105"/>
        </w:rPr>
        <w:t>K.</w:t>
      </w:r>
      <w:r>
        <w:rPr>
          <w:spacing w:val="42"/>
          <w:w w:val="105"/>
        </w:rPr>
        <w:t xml:space="preserve"> </w:t>
      </w:r>
      <w:r>
        <w:rPr>
          <w:w w:val="105"/>
        </w:rPr>
        <w:t>(1996).</w:t>
      </w:r>
      <w:r>
        <w:rPr>
          <w:spacing w:val="57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Curr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42"/>
          <w:w w:val="105"/>
        </w:rPr>
        <w:t xml:space="preserve"> </w:t>
      </w:r>
      <w:r>
        <w:rPr>
          <w:w w:val="105"/>
        </w:rPr>
        <w:t>State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2"/>
          <w:w w:val="105"/>
        </w:rPr>
        <w:t xml:space="preserve"> </w:t>
      </w:r>
      <w:r>
        <w:rPr>
          <w:w w:val="105"/>
        </w:rPr>
        <w:t>Solar</w:t>
      </w:r>
      <w:r>
        <w:rPr>
          <w:spacing w:val="42"/>
          <w:w w:val="105"/>
        </w:rPr>
        <w:t xml:space="preserve"> </w:t>
      </w:r>
      <w:r>
        <w:rPr>
          <w:w w:val="105"/>
        </w:rPr>
        <w:t>Modeling.</w:t>
      </w:r>
      <w:r>
        <w:rPr>
          <w:spacing w:val="57"/>
          <w:w w:val="105"/>
        </w:rPr>
        <w:t xml:space="preserve"> </w:t>
      </w:r>
      <w:r>
        <w:rPr>
          <w:w w:val="105"/>
          <w:u w:val="single" w:color="000000"/>
        </w:rPr>
        <w:t>S</w:t>
      </w:r>
      <w:r>
        <w:rPr>
          <w:w w:val="105"/>
        </w:rPr>
        <w:t>cience,</w:t>
      </w:r>
      <w:r>
        <w:rPr>
          <w:spacing w:val="27"/>
          <w:w w:val="102"/>
        </w:rPr>
        <w:t xml:space="preserve"> </w:t>
      </w:r>
      <w:r>
        <w:rPr>
          <w:w w:val="105"/>
        </w:rPr>
        <w:t>272(5266):1286–1292.</w:t>
      </w:r>
    </w:p>
    <w:p w14:paraId="1DE4A7ED" w14:textId="77777777" w:rsidR="00D36D19" w:rsidRDefault="00D36D19">
      <w:pPr>
        <w:spacing w:line="254" w:lineRule="auto"/>
        <w:jc w:val="both"/>
        <w:sectPr w:rsidR="00D36D19">
          <w:headerReference w:type="default" r:id="rId49"/>
          <w:pgSz w:w="12240" w:h="15840"/>
          <w:pgMar w:top="1060" w:right="1320" w:bottom="280" w:left="1340" w:header="0" w:footer="0" w:gutter="0"/>
          <w:cols w:space="720"/>
        </w:sectPr>
      </w:pPr>
    </w:p>
    <w:p w14:paraId="1DE4A7EE" w14:textId="77777777" w:rsidR="00D36D19" w:rsidRDefault="004377DE">
      <w:pPr>
        <w:pStyle w:val="BodyText"/>
        <w:spacing w:before="30"/>
        <w:ind w:left="0" w:right="118"/>
        <w:jc w:val="right"/>
      </w:pPr>
      <w:r>
        <w:rPr>
          <w:w w:val="95"/>
        </w:rPr>
        <w:lastRenderedPageBreak/>
        <w:t>126</w:t>
      </w:r>
    </w:p>
    <w:p w14:paraId="1DE4A7EF" w14:textId="77777777" w:rsidR="00D36D19" w:rsidRDefault="00D36D19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14:paraId="1DE4A7F0" w14:textId="77777777" w:rsidR="00D36D19" w:rsidRDefault="004377DE">
      <w:pPr>
        <w:pStyle w:val="BodyText"/>
        <w:spacing w:line="257" w:lineRule="auto"/>
        <w:ind w:right="118" w:hanging="219"/>
        <w:jc w:val="both"/>
      </w:pPr>
      <w:r>
        <w:rPr>
          <w:w w:val="105"/>
        </w:rPr>
        <w:t>Colaninno,</w:t>
      </w:r>
      <w:r>
        <w:rPr>
          <w:spacing w:val="16"/>
          <w:w w:val="105"/>
        </w:rPr>
        <w:t xml:space="preserve"> </w:t>
      </w:r>
      <w:r>
        <w:rPr>
          <w:w w:val="105"/>
        </w:rPr>
        <w:t>R.</w:t>
      </w:r>
      <w:r>
        <w:rPr>
          <w:spacing w:val="15"/>
          <w:w w:val="105"/>
        </w:rPr>
        <w:t xml:space="preserve"> </w:t>
      </w:r>
      <w:r>
        <w:rPr>
          <w:w w:val="105"/>
        </w:rPr>
        <w:t>C.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das,</w:t>
      </w:r>
      <w:r>
        <w:rPr>
          <w:spacing w:val="16"/>
          <w:w w:val="105"/>
        </w:rPr>
        <w:t xml:space="preserve"> </w:t>
      </w:r>
      <w:r>
        <w:rPr>
          <w:w w:val="105"/>
        </w:rPr>
        <w:t>A.</w:t>
      </w:r>
      <w:r>
        <w:rPr>
          <w:spacing w:val="15"/>
          <w:w w:val="105"/>
        </w:rPr>
        <w:t xml:space="preserve"> </w:t>
      </w:r>
      <w:r>
        <w:rPr>
          <w:w w:val="105"/>
        </w:rPr>
        <w:t>(2009).</w:t>
      </w:r>
      <w:r>
        <w:rPr>
          <w:spacing w:val="37"/>
          <w:w w:val="105"/>
        </w:rPr>
        <w:t xml:space="preserve"> </w:t>
      </w:r>
      <w:r>
        <w:rPr>
          <w:w w:val="105"/>
        </w:rPr>
        <w:t>First</w:t>
      </w:r>
      <w:r>
        <w:rPr>
          <w:spacing w:val="15"/>
          <w:w w:val="105"/>
        </w:rPr>
        <w:t xml:space="preserve"> </w:t>
      </w:r>
      <w:r>
        <w:rPr>
          <w:w w:val="105"/>
        </w:rPr>
        <w:t>Determination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spacing w:val="-5"/>
          <w:w w:val="105"/>
        </w:rPr>
        <w:t>Tru</w:t>
      </w:r>
      <w:r>
        <w:rPr>
          <w:spacing w:val="-6"/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w w:val="105"/>
        </w:rPr>
        <w:t>Mass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Coronal</w:t>
      </w:r>
      <w:r>
        <w:rPr>
          <w:spacing w:val="15"/>
          <w:w w:val="105"/>
        </w:rPr>
        <w:t xml:space="preserve"> </w:t>
      </w:r>
      <w:r>
        <w:rPr>
          <w:w w:val="105"/>
        </w:rPr>
        <w:t>Mass</w:t>
      </w:r>
      <w:r>
        <w:rPr>
          <w:spacing w:val="23"/>
        </w:rPr>
        <w:t xml:space="preserve"> </w:t>
      </w:r>
      <w:r>
        <w:rPr>
          <w:w w:val="105"/>
        </w:rPr>
        <w:t>Ejections:</w:t>
      </w:r>
      <w:r>
        <w:rPr>
          <w:spacing w:val="45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spacing w:val="-4"/>
          <w:w w:val="105"/>
        </w:rPr>
        <w:t>No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el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Approach</w:t>
      </w:r>
      <w:r>
        <w:rPr>
          <w:spacing w:val="19"/>
          <w:w w:val="105"/>
        </w:rPr>
        <w:t xml:space="preserve"> </w:t>
      </w:r>
      <w:proofErr w:type="gramStart"/>
      <w:r>
        <w:rPr>
          <w:spacing w:val="-9"/>
          <w:w w:val="105"/>
        </w:rPr>
        <w:t>T</w:t>
      </w:r>
      <w:r>
        <w:rPr>
          <w:spacing w:val="-11"/>
          <w:w w:val="105"/>
        </w:rPr>
        <w:t>o</w:t>
      </w:r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Using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wo</w:t>
      </w:r>
      <w:r>
        <w:rPr>
          <w:spacing w:val="19"/>
          <w:w w:val="105"/>
        </w:rPr>
        <w:t xml:space="preserve"> </w:t>
      </w:r>
      <w:r>
        <w:rPr>
          <w:w w:val="105"/>
        </w:rPr>
        <w:t>Stereo</w:t>
      </w:r>
      <w:r>
        <w:rPr>
          <w:spacing w:val="20"/>
          <w:w w:val="105"/>
        </w:rPr>
        <w:t xml:space="preserve"> </w:t>
      </w:r>
      <w:r>
        <w:rPr>
          <w:w w:val="105"/>
        </w:rPr>
        <w:t>Viewpoints.</w:t>
      </w:r>
      <w:r>
        <w:rPr>
          <w:spacing w:val="46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9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5"/>
          <w:w w:val="109"/>
        </w:rPr>
        <w:t xml:space="preserve"> </w:t>
      </w:r>
      <w:r>
        <w:rPr>
          <w:w w:val="105"/>
        </w:rPr>
        <w:t>698:852–858.</w:t>
      </w:r>
    </w:p>
    <w:p w14:paraId="1DE4A7F1" w14:textId="77777777" w:rsidR="00D36D19" w:rsidRDefault="004377DE">
      <w:pPr>
        <w:pStyle w:val="BodyText"/>
        <w:spacing w:before="167" w:line="257" w:lineRule="auto"/>
        <w:ind w:right="118" w:hanging="219"/>
        <w:jc w:val="both"/>
      </w:pPr>
      <w:r>
        <w:rPr>
          <w:w w:val="105"/>
        </w:rPr>
        <w:t>Colaninno,</w:t>
      </w:r>
      <w:r>
        <w:rPr>
          <w:spacing w:val="34"/>
          <w:w w:val="105"/>
        </w:rPr>
        <w:t xml:space="preserve"> </w:t>
      </w:r>
      <w:r>
        <w:rPr>
          <w:w w:val="105"/>
        </w:rPr>
        <w:t>R.</w:t>
      </w:r>
      <w:r>
        <w:rPr>
          <w:spacing w:val="32"/>
          <w:w w:val="105"/>
        </w:rPr>
        <w:t xml:space="preserve"> </w:t>
      </w:r>
      <w:r>
        <w:rPr>
          <w:w w:val="105"/>
        </w:rPr>
        <w:t>C.,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das,</w:t>
      </w:r>
      <w:r>
        <w:rPr>
          <w:spacing w:val="35"/>
          <w:w w:val="105"/>
        </w:rPr>
        <w:t xml:space="preserve"> </w:t>
      </w:r>
      <w:r>
        <w:rPr>
          <w:w w:val="105"/>
        </w:rPr>
        <w:t>A.,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2"/>
          <w:w w:val="105"/>
        </w:rPr>
        <w:t xml:space="preserve"> </w:t>
      </w:r>
      <w:r>
        <w:rPr>
          <w:spacing w:val="-7"/>
          <w:w w:val="105"/>
        </w:rPr>
        <w:t>Wu,</w:t>
      </w:r>
      <w:r>
        <w:rPr>
          <w:spacing w:val="34"/>
          <w:w w:val="105"/>
        </w:rPr>
        <w:t xml:space="preserve"> </w:t>
      </w:r>
      <w:r>
        <w:rPr>
          <w:w w:val="105"/>
        </w:rPr>
        <w:t>C.</w:t>
      </w:r>
      <w:r>
        <w:rPr>
          <w:spacing w:val="32"/>
          <w:w w:val="105"/>
        </w:rPr>
        <w:t xml:space="preserve"> </w:t>
      </w:r>
      <w:r>
        <w:rPr>
          <w:w w:val="105"/>
        </w:rPr>
        <w:t>C.</w:t>
      </w:r>
      <w:r>
        <w:rPr>
          <w:spacing w:val="31"/>
          <w:w w:val="105"/>
        </w:rPr>
        <w:t xml:space="preserve"> </w:t>
      </w:r>
      <w:r>
        <w:rPr>
          <w:w w:val="105"/>
        </w:rPr>
        <w:t>(2013).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Quant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w w:val="105"/>
        </w:rPr>
        <w:t>comparison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methods</w:t>
      </w:r>
      <w:r>
        <w:rPr>
          <w:spacing w:val="31"/>
          <w:w w:val="105"/>
        </w:rPr>
        <w:t xml:space="preserve"> </w:t>
      </w:r>
      <w:r>
        <w:rPr>
          <w:w w:val="105"/>
        </w:rPr>
        <w:t>for</w:t>
      </w:r>
      <w:r>
        <w:rPr>
          <w:spacing w:val="30"/>
          <w:w w:val="106"/>
        </w:rPr>
        <w:t xml:space="preserve"> </w:t>
      </w:r>
      <w:r>
        <w:rPr>
          <w:w w:val="105"/>
        </w:rPr>
        <w:t>predicting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arr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val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ofcoronal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mass</w:t>
      </w:r>
      <w:r>
        <w:rPr>
          <w:spacing w:val="22"/>
          <w:w w:val="105"/>
        </w:rPr>
        <w:t xml:space="preserve"> </w:t>
      </w:r>
      <w:r>
        <w:rPr>
          <w:w w:val="105"/>
        </w:rPr>
        <w:t>ejections</w:t>
      </w:r>
      <w:r>
        <w:rPr>
          <w:spacing w:val="23"/>
          <w:w w:val="105"/>
        </w:rPr>
        <w:t xml:space="preserve"> </w:t>
      </w:r>
      <w:r>
        <w:rPr>
          <w:w w:val="105"/>
        </w:rPr>
        <w:t>at</w:t>
      </w:r>
      <w:r>
        <w:rPr>
          <w:spacing w:val="22"/>
          <w:w w:val="105"/>
        </w:rPr>
        <w:t xml:space="preserve"> </w:t>
      </w:r>
      <w:r>
        <w:rPr>
          <w:w w:val="105"/>
        </w:rPr>
        <w:t>Earth</w:t>
      </w:r>
      <w:r>
        <w:rPr>
          <w:spacing w:val="23"/>
          <w:w w:val="105"/>
        </w:rPr>
        <w:t xml:space="preserve"> </w:t>
      </w:r>
      <w:r>
        <w:rPr>
          <w:w w:val="105"/>
        </w:rPr>
        <w:t>based</w:t>
      </w:r>
      <w:r>
        <w:rPr>
          <w:spacing w:val="23"/>
          <w:w w:val="105"/>
        </w:rPr>
        <w:t xml:space="preserve"> </w:t>
      </w:r>
      <w:r>
        <w:rPr>
          <w:w w:val="105"/>
        </w:rPr>
        <w:t>on</w:t>
      </w:r>
      <w:r>
        <w:rPr>
          <w:spacing w:val="22"/>
          <w:w w:val="105"/>
        </w:rPr>
        <w:t xml:space="preserve"> </w:t>
      </w:r>
      <w:proofErr w:type="spellStart"/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iew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imaging.</w:t>
      </w:r>
      <w:r>
        <w:rPr>
          <w:spacing w:val="49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23"/>
          <w:w w:val="105"/>
          <w:u w:val="single" w:color="000000"/>
        </w:rPr>
        <w:t xml:space="preserve"> </w:t>
      </w:r>
      <w:proofErr w:type="gramStart"/>
      <w:r>
        <w:rPr>
          <w:w w:val="105"/>
          <w:u w:val="single" w:color="000000"/>
        </w:rPr>
        <w:t>of</w:t>
      </w:r>
      <w:r>
        <w:rPr>
          <w:w w:val="95"/>
        </w:rPr>
        <w:t xml:space="preserve"> </w:t>
      </w:r>
      <w:r>
        <w:rPr>
          <w:w w:val="107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proofErr w:type="gramEnd"/>
      <w:r>
        <w:rPr>
          <w:spacing w:val="-6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2"/>
          <w:w w:val="105"/>
          <w:u w:val="single" w:color="000000"/>
        </w:rPr>
        <w:t>:</w:t>
      </w:r>
      <w:r>
        <w:rPr>
          <w:spacing w:val="1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-6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-5"/>
          <w:w w:val="105"/>
        </w:rPr>
        <w:t xml:space="preserve"> </w:t>
      </w:r>
      <w:r>
        <w:rPr>
          <w:w w:val="105"/>
        </w:rPr>
        <w:t>118(11):6866–6879.</w:t>
      </w:r>
    </w:p>
    <w:p w14:paraId="1DE4A7F2" w14:textId="77777777" w:rsidR="00D36D19" w:rsidRDefault="004377DE">
      <w:pPr>
        <w:pStyle w:val="BodyText"/>
        <w:spacing w:before="167" w:line="257" w:lineRule="auto"/>
        <w:ind w:right="118" w:hanging="219"/>
        <w:jc w:val="both"/>
      </w:pPr>
      <w:bookmarkStart w:id="122" w:name="_bookmark28"/>
      <w:bookmarkEnd w:id="122"/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For</w:t>
      </w:r>
      <w:r>
        <w:rPr>
          <w:spacing w:val="-3"/>
          <w:w w:val="105"/>
        </w:rPr>
        <w:t>es</w:t>
      </w:r>
      <w:r>
        <w:rPr>
          <w:spacing w:val="-2"/>
          <w:w w:val="105"/>
        </w:rPr>
        <w:t>t,</w:t>
      </w:r>
      <w:r>
        <w:rPr>
          <w:spacing w:val="18"/>
          <w:w w:val="105"/>
        </w:rPr>
        <w:t xml:space="preserve"> </w:t>
      </w:r>
      <w:r>
        <w:rPr>
          <w:w w:val="105"/>
        </w:rPr>
        <w:t>C.</w:t>
      </w:r>
      <w:r>
        <w:rPr>
          <w:spacing w:val="17"/>
          <w:w w:val="105"/>
        </w:rPr>
        <w:t xml:space="preserve"> </w:t>
      </w:r>
      <w:r>
        <w:rPr>
          <w:w w:val="105"/>
        </w:rPr>
        <w:t>E.,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  <w:r>
        <w:rPr>
          <w:spacing w:val="18"/>
          <w:w w:val="105"/>
        </w:rPr>
        <w:t xml:space="preserve"> </w:t>
      </w:r>
      <w:r>
        <w:rPr>
          <w:w w:val="105"/>
        </w:rPr>
        <w:t>T.</w:t>
      </w:r>
      <w:r>
        <w:rPr>
          <w:spacing w:val="18"/>
          <w:w w:val="105"/>
        </w:rPr>
        <w:t xml:space="preserve"> </w:t>
      </w:r>
      <w:r>
        <w:rPr>
          <w:w w:val="105"/>
        </w:rPr>
        <w:t>A.,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McComas,</w:t>
      </w:r>
      <w:r>
        <w:rPr>
          <w:spacing w:val="19"/>
          <w:w w:val="105"/>
        </w:rPr>
        <w:t xml:space="preserve"> </w:t>
      </w:r>
      <w:r>
        <w:rPr>
          <w:w w:val="105"/>
        </w:rPr>
        <w:t>D.</w:t>
      </w:r>
      <w:r>
        <w:rPr>
          <w:spacing w:val="18"/>
          <w:w w:val="105"/>
        </w:rPr>
        <w:t xml:space="preserve"> </w:t>
      </w:r>
      <w:r>
        <w:rPr>
          <w:w w:val="105"/>
        </w:rPr>
        <w:t>J.</w:t>
      </w:r>
      <w:r>
        <w:rPr>
          <w:spacing w:val="18"/>
          <w:w w:val="105"/>
        </w:rPr>
        <w:t xml:space="preserve"> </w:t>
      </w:r>
      <w:r>
        <w:rPr>
          <w:w w:val="105"/>
        </w:rPr>
        <w:t>(2014).</w:t>
      </w:r>
      <w:r>
        <w:rPr>
          <w:spacing w:val="41"/>
          <w:w w:val="105"/>
        </w:rPr>
        <w:t xml:space="preserve"> </w:t>
      </w:r>
      <w:r>
        <w:rPr>
          <w:w w:val="105"/>
        </w:rPr>
        <w:t>Inbound</w:t>
      </w:r>
      <w:r>
        <w:rPr>
          <w:spacing w:val="19"/>
          <w:w w:val="105"/>
        </w:rPr>
        <w:t xml:space="preserve"> </w:t>
      </w:r>
      <w:r>
        <w:rPr>
          <w:spacing w:val="-7"/>
          <w:w w:val="105"/>
        </w:rPr>
        <w:t>Wa</w:t>
      </w:r>
      <w:r>
        <w:rPr>
          <w:spacing w:val="-8"/>
          <w:w w:val="105"/>
        </w:rPr>
        <w:t>ves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Solar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Corona:</w:t>
      </w:r>
      <w:r>
        <w:rPr>
          <w:spacing w:val="23"/>
          <w:w w:val="106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Direct</w:t>
      </w:r>
      <w:r>
        <w:rPr>
          <w:spacing w:val="17"/>
          <w:w w:val="105"/>
        </w:rPr>
        <w:t xml:space="preserve"> </w:t>
      </w:r>
      <w:r>
        <w:rPr>
          <w:w w:val="105"/>
        </w:rPr>
        <w:t>Indicator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Alf</w:t>
      </w:r>
      <w:r>
        <w:rPr>
          <w:spacing w:val="-7"/>
          <w:w w:val="105"/>
        </w:rPr>
        <w:t>v</w:t>
      </w:r>
      <w:r>
        <w:rPr>
          <w:spacing w:val="-74"/>
          <w:w w:val="105"/>
        </w:rPr>
        <w:t>´</w:t>
      </w:r>
      <w:r>
        <w:rPr>
          <w:w w:val="105"/>
        </w:rPr>
        <w:t>en</w:t>
      </w:r>
      <w:proofErr w:type="spellEnd"/>
      <w:r>
        <w:rPr>
          <w:spacing w:val="16"/>
          <w:w w:val="105"/>
        </w:rPr>
        <w:t xml:space="preserve"> </w:t>
      </w:r>
      <w:r>
        <w:rPr>
          <w:w w:val="105"/>
        </w:rPr>
        <w:t>Surface</w:t>
      </w:r>
      <w:r>
        <w:rPr>
          <w:spacing w:val="16"/>
          <w:w w:val="105"/>
        </w:rPr>
        <w:t xml:space="preserve"> </w:t>
      </w:r>
      <w:r>
        <w:rPr>
          <w:w w:val="105"/>
        </w:rPr>
        <w:t>L</w:t>
      </w:r>
      <w:r>
        <w:rPr>
          <w:spacing w:val="6"/>
          <w:w w:val="105"/>
        </w:rPr>
        <w:t>o</w:t>
      </w:r>
      <w:r>
        <w:rPr>
          <w:w w:val="105"/>
        </w:rPr>
        <w:t>catio</w:t>
      </w:r>
      <w:r>
        <w:rPr>
          <w:spacing w:val="-1"/>
          <w:w w:val="105"/>
        </w:rPr>
        <w:t>n</w:t>
      </w:r>
      <w:r>
        <w:rPr>
          <w:w w:val="105"/>
        </w:rPr>
        <w:t>.</w:t>
      </w:r>
      <w:r>
        <w:rPr>
          <w:spacing w:val="41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Astrop</w:t>
      </w:r>
      <w:r>
        <w:rPr>
          <w:spacing w:val="-6"/>
          <w:w w:val="105"/>
          <w:u w:val="single" w:color="000000"/>
        </w:rPr>
        <w:t>h</w:t>
      </w:r>
      <w:r>
        <w:rPr>
          <w:w w:val="105"/>
          <w:u w:val="single" w:color="000000"/>
        </w:rPr>
        <w:t>ysical</w:t>
      </w:r>
      <w:r>
        <w:rPr>
          <w:spacing w:val="1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787(2):124.</w:t>
      </w:r>
    </w:p>
    <w:p w14:paraId="1DE4A7F3" w14:textId="77777777" w:rsidR="00D36D19" w:rsidRDefault="004377DE">
      <w:pPr>
        <w:pStyle w:val="BodyText"/>
        <w:spacing w:before="167" w:line="257" w:lineRule="auto"/>
        <w:ind w:right="117" w:hanging="219"/>
        <w:jc w:val="both"/>
      </w:pPr>
      <w:proofErr w:type="spellStart"/>
      <w:r>
        <w:rPr>
          <w:w w:val="105"/>
        </w:rPr>
        <w:t>Dere</w:t>
      </w:r>
      <w:proofErr w:type="spellEnd"/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K.</w:t>
      </w:r>
      <w:r>
        <w:rPr>
          <w:spacing w:val="4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8"/>
          <w:w w:val="105"/>
        </w:rPr>
        <w:t xml:space="preserve"> </w:t>
      </w:r>
      <w:proofErr w:type="spellStart"/>
      <w:r>
        <w:rPr>
          <w:w w:val="105"/>
        </w:rPr>
        <w:t>Landi</w:t>
      </w:r>
      <w:proofErr w:type="spellEnd"/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E.,</w:t>
      </w:r>
      <w:r>
        <w:rPr>
          <w:spacing w:val="8"/>
          <w:w w:val="105"/>
        </w:rPr>
        <w:t xml:space="preserve"> </w:t>
      </w:r>
      <w:r>
        <w:rPr>
          <w:w w:val="105"/>
        </w:rPr>
        <w:t>Mason,</w:t>
      </w:r>
      <w:r>
        <w:rPr>
          <w:spacing w:val="7"/>
          <w:w w:val="105"/>
        </w:rPr>
        <w:t xml:space="preserve"> </w:t>
      </w:r>
      <w:r>
        <w:rPr>
          <w:w w:val="105"/>
        </w:rPr>
        <w:t>H.</w:t>
      </w:r>
      <w:r>
        <w:rPr>
          <w:spacing w:val="4"/>
          <w:w w:val="105"/>
        </w:rPr>
        <w:t xml:space="preserve"> </w:t>
      </w:r>
      <w:r>
        <w:rPr>
          <w:w w:val="105"/>
        </w:rPr>
        <w:t>E.,</w:t>
      </w:r>
      <w:r>
        <w:rPr>
          <w:spacing w:val="8"/>
          <w:w w:val="105"/>
        </w:rPr>
        <w:t xml:space="preserve"> </w:t>
      </w:r>
      <w:proofErr w:type="spellStart"/>
      <w:r>
        <w:rPr>
          <w:w w:val="105"/>
        </w:rPr>
        <w:t>Monsignori</w:t>
      </w:r>
      <w:proofErr w:type="spellEnd"/>
      <w:r>
        <w:rPr>
          <w:spacing w:val="4"/>
          <w:w w:val="105"/>
        </w:rPr>
        <w:t xml:space="preserve"> </w:t>
      </w:r>
      <w:proofErr w:type="spellStart"/>
      <w:r>
        <w:rPr>
          <w:spacing w:val="-3"/>
          <w:w w:val="105"/>
        </w:rPr>
        <w:t>F</w:t>
      </w:r>
      <w:r>
        <w:rPr>
          <w:spacing w:val="-4"/>
          <w:w w:val="105"/>
        </w:rPr>
        <w:t>ossi</w:t>
      </w:r>
      <w:proofErr w:type="spellEnd"/>
      <w:r>
        <w:rPr>
          <w:spacing w:val="-3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B.</w:t>
      </w:r>
      <w:r>
        <w:rPr>
          <w:spacing w:val="5"/>
          <w:w w:val="105"/>
        </w:rPr>
        <w:t xml:space="preserve"> </w:t>
      </w:r>
      <w:r>
        <w:rPr>
          <w:w w:val="105"/>
        </w:rPr>
        <w:t>C.,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-4"/>
          <w:w w:val="105"/>
        </w:rPr>
        <w:t>n</w:t>
      </w:r>
      <w:r>
        <w:rPr>
          <w:spacing w:val="-5"/>
          <w:w w:val="105"/>
        </w:rPr>
        <w:t>g,</w:t>
      </w:r>
      <w:r>
        <w:rPr>
          <w:spacing w:val="8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4"/>
          <w:w w:val="105"/>
        </w:rPr>
        <w:t xml:space="preserve"> </w:t>
      </w:r>
      <w:r>
        <w:rPr>
          <w:w w:val="105"/>
        </w:rPr>
        <w:t>R.</w:t>
      </w:r>
      <w:r>
        <w:rPr>
          <w:spacing w:val="4"/>
          <w:w w:val="105"/>
        </w:rPr>
        <w:t xml:space="preserve"> </w:t>
      </w:r>
      <w:r>
        <w:rPr>
          <w:w w:val="105"/>
        </w:rPr>
        <w:t>(1997).</w:t>
      </w:r>
      <w:r>
        <w:rPr>
          <w:spacing w:val="21"/>
          <w:w w:val="105"/>
        </w:rPr>
        <w:t xml:space="preserve"> </w:t>
      </w:r>
      <w:r>
        <w:rPr>
          <w:w w:val="105"/>
        </w:rPr>
        <w:t>CHIANTI</w:t>
      </w:r>
      <w:r>
        <w:rPr>
          <w:spacing w:val="4"/>
          <w:w w:val="105"/>
        </w:rPr>
        <w:t xml:space="preserve"> </w:t>
      </w:r>
      <w:r>
        <w:rPr>
          <w:w w:val="105"/>
        </w:rPr>
        <w:t>-</w:t>
      </w:r>
      <w:r>
        <w:rPr>
          <w:spacing w:val="28"/>
          <w:w w:val="99"/>
        </w:rPr>
        <w:t xml:space="preserve"> </w:t>
      </w:r>
      <w:r>
        <w:rPr>
          <w:w w:val="105"/>
        </w:rPr>
        <w:t>an</w:t>
      </w:r>
      <w:r>
        <w:rPr>
          <w:spacing w:val="5"/>
          <w:w w:val="105"/>
        </w:rPr>
        <w:t xml:space="preserve"> </w:t>
      </w:r>
      <w:r>
        <w:rPr>
          <w:w w:val="105"/>
        </w:rPr>
        <w:t>atomic</w:t>
      </w:r>
      <w:r>
        <w:rPr>
          <w:spacing w:val="6"/>
          <w:w w:val="105"/>
        </w:rPr>
        <w:t xml:space="preserve"> </w:t>
      </w:r>
      <w:r>
        <w:rPr>
          <w:w w:val="105"/>
        </w:rPr>
        <w:t>database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6"/>
          <w:w w:val="105"/>
        </w:rPr>
        <w:t xml:space="preserve"> </w:t>
      </w:r>
      <w:r>
        <w:rPr>
          <w:w w:val="105"/>
        </w:rPr>
        <w:t>emission</w:t>
      </w:r>
      <w:r>
        <w:rPr>
          <w:spacing w:val="5"/>
          <w:w w:val="105"/>
        </w:rPr>
        <w:t xml:space="preserve"> </w:t>
      </w:r>
      <w:r>
        <w:rPr>
          <w:w w:val="105"/>
        </w:rPr>
        <w:t>lines.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and</w:t>
      </w:r>
      <w:r>
        <w:rPr>
          <w:spacing w:val="5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5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Supplement</w:t>
      </w:r>
      <w:r>
        <w:rPr>
          <w:spacing w:val="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Series</w:t>
      </w:r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125:149–</w:t>
      </w:r>
      <w:r>
        <w:rPr>
          <w:spacing w:val="29"/>
          <w:w w:val="99"/>
        </w:rPr>
        <w:t xml:space="preserve"> </w:t>
      </w:r>
      <w:r>
        <w:rPr>
          <w:w w:val="105"/>
        </w:rPr>
        <w:t>173.</w:t>
      </w:r>
    </w:p>
    <w:p w14:paraId="1DE4A7F4" w14:textId="77777777" w:rsidR="00D36D19" w:rsidRDefault="004377DE">
      <w:pPr>
        <w:pStyle w:val="BodyText"/>
        <w:spacing w:before="167" w:line="257" w:lineRule="auto"/>
        <w:ind w:right="118" w:hanging="219"/>
        <w:jc w:val="both"/>
      </w:pPr>
      <w:r>
        <w:rPr>
          <w:w w:val="105"/>
        </w:rPr>
        <w:t>Domingo,</w:t>
      </w:r>
      <w:r>
        <w:rPr>
          <w:spacing w:val="6"/>
          <w:w w:val="105"/>
        </w:rPr>
        <w:t xml:space="preserve"> </w:t>
      </w:r>
      <w:r>
        <w:rPr>
          <w:w w:val="105"/>
        </w:rPr>
        <w:t>V.,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3"/>
          <w:w w:val="105"/>
        </w:rPr>
        <w:t>lec</w:t>
      </w:r>
      <w:r>
        <w:rPr>
          <w:spacing w:val="-2"/>
          <w:w w:val="105"/>
        </w:rPr>
        <w:t>k,</w:t>
      </w:r>
      <w:r>
        <w:rPr>
          <w:spacing w:val="7"/>
          <w:w w:val="105"/>
        </w:rPr>
        <w:t xml:space="preserve"> </w:t>
      </w:r>
      <w:r>
        <w:rPr>
          <w:w w:val="105"/>
        </w:rPr>
        <w:t>B.,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and,</w:t>
      </w:r>
      <w:r>
        <w:rPr>
          <w:spacing w:val="6"/>
          <w:w w:val="105"/>
        </w:rPr>
        <w:t xml:space="preserve"> </w:t>
      </w:r>
      <w:r>
        <w:rPr>
          <w:w w:val="105"/>
        </w:rPr>
        <w:t>A.</w:t>
      </w:r>
      <w:r>
        <w:rPr>
          <w:spacing w:val="5"/>
          <w:w w:val="105"/>
        </w:rPr>
        <w:t xml:space="preserve"> </w:t>
      </w:r>
      <w:r>
        <w:rPr>
          <w:w w:val="105"/>
        </w:rPr>
        <w:t>I.</w:t>
      </w:r>
      <w:r>
        <w:rPr>
          <w:spacing w:val="5"/>
          <w:w w:val="105"/>
        </w:rPr>
        <w:t xml:space="preserve"> </w:t>
      </w:r>
      <w:r>
        <w:rPr>
          <w:w w:val="105"/>
        </w:rPr>
        <w:t>(1995).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SOHO</w:t>
      </w:r>
      <w:r>
        <w:rPr>
          <w:spacing w:val="5"/>
          <w:w w:val="105"/>
        </w:rPr>
        <w:t xml:space="preserve"> </w:t>
      </w:r>
      <w:r>
        <w:rPr>
          <w:w w:val="105"/>
        </w:rPr>
        <w:t>mission:</w:t>
      </w:r>
      <w:r>
        <w:rPr>
          <w:spacing w:val="34"/>
          <w:w w:val="105"/>
        </w:rPr>
        <w:t xml:space="preserve"> </w:t>
      </w:r>
      <w:r>
        <w:rPr>
          <w:w w:val="105"/>
        </w:rPr>
        <w:t>An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rv</w:t>
      </w:r>
      <w:r>
        <w:rPr>
          <w:spacing w:val="-3"/>
          <w:w w:val="105"/>
        </w:rPr>
        <w:t>iew</w:t>
      </w:r>
      <w:r>
        <w:rPr>
          <w:spacing w:val="-2"/>
          <w:w w:val="105"/>
        </w:rPr>
        <w:t>.</w:t>
      </w:r>
      <w:r>
        <w:rPr>
          <w:spacing w:val="22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4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</w:rPr>
        <w:t>sics,</w:t>
      </w:r>
      <w:r>
        <w:rPr>
          <w:spacing w:val="27"/>
          <w:w w:val="101"/>
        </w:rPr>
        <w:t xml:space="preserve"> </w:t>
      </w:r>
      <w:r>
        <w:rPr>
          <w:w w:val="105"/>
        </w:rPr>
        <w:t>162(1-2):1–37.</w:t>
      </w:r>
    </w:p>
    <w:p w14:paraId="1DE4A7F5" w14:textId="77777777" w:rsidR="00D36D19" w:rsidRDefault="004377DE">
      <w:pPr>
        <w:pStyle w:val="BodyText"/>
        <w:spacing w:before="167" w:line="257" w:lineRule="auto"/>
        <w:ind w:right="118" w:hanging="219"/>
        <w:jc w:val="both"/>
      </w:pP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osc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G.</w:t>
      </w:r>
      <w:r>
        <w:rPr>
          <w:spacing w:val="24"/>
          <w:w w:val="105"/>
        </w:rPr>
        <w:t xml:space="preserve"> </w:t>
      </w:r>
      <w:r>
        <w:rPr>
          <w:w w:val="105"/>
        </w:rPr>
        <w:t>A.</w:t>
      </w:r>
      <w:r>
        <w:rPr>
          <w:spacing w:val="23"/>
          <w:w w:val="105"/>
        </w:rPr>
        <w:t xml:space="preserve"> </w:t>
      </w:r>
      <w:r>
        <w:rPr>
          <w:w w:val="105"/>
        </w:rPr>
        <w:t>(1990).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Sof</w:t>
      </w:r>
      <w:r>
        <w:rPr>
          <w:spacing w:val="-1"/>
          <w:w w:val="105"/>
        </w:rPr>
        <w:t>t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23"/>
          <w:w w:val="105"/>
        </w:rPr>
        <w:t xml:space="preserve"> </w:t>
      </w:r>
      <w:r>
        <w:rPr>
          <w:w w:val="105"/>
        </w:rPr>
        <w:t>spectroscopy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solar</w:t>
      </w:r>
      <w:r>
        <w:rPr>
          <w:spacing w:val="24"/>
          <w:w w:val="105"/>
        </w:rPr>
        <w:t xml:space="preserve"> </w:t>
      </w:r>
      <w:r>
        <w:rPr>
          <w:w w:val="105"/>
        </w:rPr>
        <w:t>flares</w:t>
      </w:r>
      <w:r>
        <w:rPr>
          <w:spacing w:val="24"/>
          <w:w w:val="105"/>
        </w:rPr>
        <w:t xml:space="preserve"> </w:t>
      </w:r>
      <w:r>
        <w:rPr>
          <w:w w:val="105"/>
        </w:rPr>
        <w:t>-</w:t>
      </w:r>
      <w:r>
        <w:rPr>
          <w:spacing w:val="23"/>
          <w:w w:val="105"/>
        </w:rPr>
        <w:t xml:space="preserve"> </w:t>
      </w:r>
      <w:r>
        <w:rPr>
          <w:w w:val="105"/>
        </w:rPr>
        <w:t>an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rv</w:t>
      </w:r>
      <w:r>
        <w:rPr>
          <w:spacing w:val="-3"/>
          <w:w w:val="105"/>
        </w:rPr>
        <w:t>iew</w:t>
      </w:r>
      <w:r>
        <w:rPr>
          <w:spacing w:val="-2"/>
          <w:w w:val="105"/>
        </w:rPr>
        <w:t>.</w:t>
      </w:r>
      <w:r>
        <w:rPr>
          <w:spacing w:val="11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3"/>
          <w:w w:val="105"/>
          <w:u w:val="single" w:color="000000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w w:val="106"/>
        </w:rPr>
        <w:t xml:space="preserve"> </w:t>
      </w:r>
      <w:r>
        <w:rPr>
          <w:w w:val="130"/>
        </w:rPr>
        <w:t xml:space="preserve"> </w:t>
      </w:r>
      <w:r>
        <w:rPr>
          <w:w w:val="105"/>
          <w:u w:val="single" w:color="000000"/>
        </w:rPr>
        <w:t>Journal</w:t>
      </w:r>
      <w:proofErr w:type="gramEnd"/>
      <w:r>
        <w:rPr>
          <w:spacing w:val="14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Supplement</w:t>
      </w:r>
      <w:r>
        <w:rPr>
          <w:spacing w:val="1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Series</w:t>
      </w:r>
      <w:r>
        <w:rPr>
          <w:w w:val="105"/>
        </w:rPr>
        <w:t>,</w:t>
      </w:r>
      <w:r>
        <w:rPr>
          <w:spacing w:val="14"/>
          <w:w w:val="105"/>
        </w:rPr>
        <w:t xml:space="preserve"> </w:t>
      </w:r>
      <w:r>
        <w:rPr>
          <w:w w:val="105"/>
        </w:rPr>
        <w:t>73:117.</w:t>
      </w:r>
    </w:p>
    <w:p w14:paraId="1DE4A7F6" w14:textId="77777777" w:rsidR="00D36D19" w:rsidRDefault="004377DE">
      <w:pPr>
        <w:pStyle w:val="BodyText"/>
        <w:spacing w:before="167" w:line="257" w:lineRule="auto"/>
        <w:ind w:right="118" w:hanging="219"/>
        <w:jc w:val="both"/>
      </w:pPr>
      <w:bookmarkStart w:id="123" w:name="_bookmark29"/>
      <w:bookmarkEnd w:id="123"/>
      <w:r>
        <w:rPr>
          <w:spacing w:val="-4"/>
          <w:w w:val="110"/>
        </w:rPr>
        <w:t>Edd</w:t>
      </w:r>
      <w:r>
        <w:rPr>
          <w:spacing w:val="-5"/>
          <w:w w:val="110"/>
        </w:rPr>
        <w:t>y,</w:t>
      </w:r>
      <w:r>
        <w:rPr>
          <w:spacing w:val="-6"/>
          <w:w w:val="110"/>
        </w:rPr>
        <w:t xml:space="preserve"> </w:t>
      </w:r>
      <w:r>
        <w:rPr>
          <w:w w:val="110"/>
        </w:rPr>
        <w:t>J.</w:t>
      </w:r>
      <w:r>
        <w:rPr>
          <w:spacing w:val="-6"/>
          <w:w w:val="110"/>
        </w:rPr>
        <w:t xml:space="preserve"> </w:t>
      </w:r>
      <w:r>
        <w:rPr>
          <w:w w:val="110"/>
        </w:rPr>
        <w:t>A.</w:t>
      </w:r>
      <w:r>
        <w:rPr>
          <w:spacing w:val="-5"/>
          <w:w w:val="110"/>
        </w:rPr>
        <w:t xml:space="preserve"> </w:t>
      </w:r>
      <w:r>
        <w:rPr>
          <w:w w:val="110"/>
        </w:rPr>
        <w:t>(1979).</w:t>
      </w:r>
      <w:r>
        <w:rPr>
          <w:spacing w:val="14"/>
          <w:w w:val="110"/>
        </w:rPr>
        <w:t xml:space="preserve"> </w:t>
      </w:r>
      <w:r>
        <w:rPr>
          <w:w w:val="110"/>
          <w:u w:val="single" w:color="000000"/>
        </w:rPr>
        <w:t>A</w:t>
      </w:r>
      <w:r>
        <w:rPr>
          <w:spacing w:val="-7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New</w:t>
      </w:r>
      <w:r>
        <w:rPr>
          <w:spacing w:val="-8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Sun:</w:t>
      </w:r>
      <w:r>
        <w:rPr>
          <w:spacing w:val="11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The</w:t>
      </w:r>
      <w:r>
        <w:rPr>
          <w:spacing w:val="-8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Solar</w:t>
      </w:r>
      <w:r>
        <w:rPr>
          <w:spacing w:val="-7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Results</w:t>
      </w:r>
      <w:r>
        <w:rPr>
          <w:spacing w:val="-8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from</w:t>
      </w:r>
      <w:r>
        <w:rPr>
          <w:spacing w:val="-7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Skylab</w:t>
      </w:r>
      <w:r>
        <w:rPr>
          <w:w w:val="110"/>
        </w:rPr>
        <w:t>.</w:t>
      </w:r>
      <w:r>
        <w:rPr>
          <w:spacing w:val="14"/>
          <w:w w:val="110"/>
        </w:rPr>
        <w:t xml:space="preserve"> </w:t>
      </w:r>
      <w:r>
        <w:rPr>
          <w:w w:val="110"/>
        </w:rPr>
        <w:t>National</w:t>
      </w:r>
      <w:r>
        <w:rPr>
          <w:spacing w:val="-5"/>
          <w:w w:val="110"/>
        </w:rPr>
        <w:t xml:space="preserve"> </w:t>
      </w:r>
      <w:r>
        <w:rPr>
          <w:w w:val="110"/>
        </w:rPr>
        <w:t>Aeronautics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Space</w:t>
      </w:r>
      <w:r>
        <w:rPr>
          <w:spacing w:val="22"/>
          <w:w w:val="99"/>
        </w:rPr>
        <w:t xml:space="preserve"> </w:t>
      </w:r>
      <w:r>
        <w:rPr>
          <w:w w:val="110"/>
        </w:rPr>
        <w:t>Administration,</w:t>
      </w:r>
      <w:r>
        <w:rPr>
          <w:spacing w:val="-10"/>
          <w:w w:val="110"/>
        </w:rPr>
        <w:t xml:space="preserve"> </w:t>
      </w:r>
      <w:r>
        <w:rPr>
          <w:spacing w:val="-3"/>
          <w:w w:val="110"/>
        </w:rPr>
        <w:t>Was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ngt</w:t>
      </w:r>
      <w:r>
        <w:rPr>
          <w:spacing w:val="-3"/>
          <w:w w:val="110"/>
        </w:rPr>
        <w:t>on</w:t>
      </w:r>
      <w:r>
        <w:rPr>
          <w:spacing w:val="-2"/>
          <w:w w:val="110"/>
        </w:rPr>
        <w:t>,</w:t>
      </w:r>
      <w:r>
        <w:rPr>
          <w:spacing w:val="-10"/>
          <w:w w:val="110"/>
        </w:rPr>
        <w:t xml:space="preserve"> </w:t>
      </w:r>
      <w:r>
        <w:rPr>
          <w:w w:val="110"/>
        </w:rPr>
        <w:t>D.</w:t>
      </w:r>
      <w:r>
        <w:rPr>
          <w:spacing w:val="-10"/>
          <w:w w:val="110"/>
        </w:rPr>
        <w:t xml:space="preserve"> </w:t>
      </w:r>
      <w:r>
        <w:rPr>
          <w:w w:val="110"/>
        </w:rPr>
        <w:t>C.</w:t>
      </w:r>
    </w:p>
    <w:p w14:paraId="1DE4A7F7" w14:textId="77777777" w:rsidR="00D36D19" w:rsidRDefault="004377DE">
      <w:pPr>
        <w:pStyle w:val="BodyText"/>
        <w:spacing w:before="167" w:line="257" w:lineRule="auto"/>
        <w:ind w:right="118" w:hanging="219"/>
        <w:jc w:val="both"/>
      </w:pPr>
      <w:r>
        <w:rPr>
          <w:spacing w:val="-1"/>
          <w:w w:val="105"/>
        </w:rPr>
        <w:t>F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15"/>
          <w:w w:val="105"/>
        </w:rPr>
        <w:t xml:space="preserve"> </w:t>
      </w:r>
      <w:r>
        <w:rPr>
          <w:w w:val="105"/>
        </w:rPr>
        <w:t>L.,</w:t>
      </w:r>
      <w:r>
        <w:rPr>
          <w:spacing w:val="15"/>
          <w:w w:val="105"/>
        </w:rPr>
        <w:t xml:space="preserve"> </w:t>
      </w:r>
      <w:r>
        <w:rPr>
          <w:w w:val="105"/>
        </w:rPr>
        <w:t>Dennis,</w:t>
      </w:r>
      <w:r>
        <w:rPr>
          <w:spacing w:val="15"/>
          <w:w w:val="105"/>
        </w:rPr>
        <w:t xml:space="preserve"> </w:t>
      </w:r>
      <w:r>
        <w:rPr>
          <w:w w:val="105"/>
        </w:rPr>
        <w:t>B.</w:t>
      </w:r>
      <w:r>
        <w:rPr>
          <w:spacing w:val="14"/>
          <w:w w:val="105"/>
        </w:rPr>
        <w:t xml:space="preserve"> </w:t>
      </w:r>
      <w:r>
        <w:rPr>
          <w:w w:val="105"/>
        </w:rPr>
        <w:t>R.,</w:t>
      </w:r>
      <w:r>
        <w:rPr>
          <w:spacing w:val="15"/>
          <w:w w:val="105"/>
        </w:rPr>
        <w:t xml:space="preserve"> </w:t>
      </w:r>
      <w:r>
        <w:rPr>
          <w:w w:val="105"/>
        </w:rPr>
        <w:t>Hudson,</w:t>
      </w:r>
      <w:r>
        <w:rPr>
          <w:spacing w:val="15"/>
          <w:w w:val="105"/>
        </w:rPr>
        <w:t xml:space="preserve"> </w:t>
      </w:r>
      <w:r>
        <w:rPr>
          <w:w w:val="105"/>
        </w:rPr>
        <w:t>H.</w:t>
      </w:r>
      <w:r>
        <w:rPr>
          <w:spacing w:val="14"/>
          <w:w w:val="105"/>
        </w:rPr>
        <w:t xml:space="preserve"> </w:t>
      </w:r>
      <w:r>
        <w:rPr>
          <w:w w:val="105"/>
        </w:rPr>
        <w:t>S.,</w:t>
      </w:r>
      <w:r>
        <w:rPr>
          <w:spacing w:val="15"/>
          <w:w w:val="105"/>
        </w:rPr>
        <w:t xml:space="preserve"> </w:t>
      </w:r>
      <w:proofErr w:type="spellStart"/>
      <w:r>
        <w:rPr>
          <w:spacing w:val="-2"/>
          <w:w w:val="105"/>
        </w:rPr>
        <w:t>Kru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S.,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illi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K.,</w:t>
      </w:r>
      <w:r>
        <w:rPr>
          <w:spacing w:val="15"/>
          <w:w w:val="105"/>
        </w:rPr>
        <w:t xml:space="preserve"> </w:t>
      </w:r>
      <w:proofErr w:type="spellStart"/>
      <w:r>
        <w:rPr>
          <w:spacing w:val="-4"/>
          <w:w w:val="105"/>
        </w:rPr>
        <w:t>Ve</w:t>
      </w:r>
      <w:r>
        <w:rPr>
          <w:spacing w:val="-3"/>
          <w:w w:val="105"/>
        </w:rPr>
        <w:t>ron</w:t>
      </w:r>
      <w:r>
        <w:rPr>
          <w:spacing w:val="-4"/>
          <w:w w:val="105"/>
        </w:rPr>
        <w:t>ig</w:t>
      </w:r>
      <w:proofErr w:type="spellEnd"/>
      <w:r>
        <w:rPr>
          <w:spacing w:val="-4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A.</w:t>
      </w:r>
      <w:r>
        <w:rPr>
          <w:spacing w:val="14"/>
          <w:w w:val="105"/>
        </w:rPr>
        <w:t xml:space="preserve"> </w:t>
      </w:r>
      <w:r>
        <w:rPr>
          <w:w w:val="105"/>
        </w:rPr>
        <w:t>M.,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Battaglia</w:t>
      </w:r>
      <w:proofErr w:type="spellEnd"/>
      <w:r>
        <w:rPr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M.,</w:t>
      </w:r>
      <w:r>
        <w:rPr>
          <w:spacing w:val="35"/>
          <w:w w:val="109"/>
        </w:rPr>
        <w:t xml:space="preserve"> </w:t>
      </w:r>
      <w:r>
        <w:rPr>
          <w:w w:val="105"/>
        </w:rPr>
        <w:t>Bone,</w:t>
      </w:r>
      <w:r>
        <w:rPr>
          <w:spacing w:val="30"/>
          <w:w w:val="105"/>
        </w:rPr>
        <w:t xml:space="preserve"> </w:t>
      </w:r>
      <w:r>
        <w:rPr>
          <w:w w:val="105"/>
        </w:rPr>
        <w:t>L.,</w:t>
      </w:r>
      <w:r>
        <w:rPr>
          <w:spacing w:val="30"/>
          <w:w w:val="105"/>
        </w:rPr>
        <w:t xml:space="preserve"> </w:t>
      </w:r>
      <w:r>
        <w:rPr>
          <w:w w:val="105"/>
        </w:rPr>
        <w:t>Caspi,</w:t>
      </w:r>
      <w:r>
        <w:rPr>
          <w:spacing w:val="30"/>
          <w:w w:val="105"/>
        </w:rPr>
        <w:t xml:space="preserve"> </w:t>
      </w:r>
      <w:r>
        <w:rPr>
          <w:w w:val="105"/>
        </w:rPr>
        <w:t>A.,</w:t>
      </w:r>
      <w:r>
        <w:rPr>
          <w:spacing w:val="30"/>
          <w:w w:val="105"/>
        </w:rPr>
        <w:t xml:space="preserve"> </w:t>
      </w:r>
      <w:r>
        <w:rPr>
          <w:w w:val="105"/>
        </w:rPr>
        <w:t>Chen,</w:t>
      </w:r>
      <w:r>
        <w:rPr>
          <w:spacing w:val="30"/>
          <w:w w:val="105"/>
        </w:rPr>
        <w:t xml:space="preserve"> </w:t>
      </w:r>
      <w:r>
        <w:rPr>
          <w:w w:val="105"/>
        </w:rPr>
        <w:t>Q.,</w:t>
      </w:r>
      <w:r>
        <w:rPr>
          <w:spacing w:val="30"/>
          <w:w w:val="105"/>
        </w:rPr>
        <w:t xml:space="preserve"> </w:t>
      </w:r>
      <w:r>
        <w:rPr>
          <w:w w:val="105"/>
        </w:rPr>
        <w:t>Gallagher,</w:t>
      </w:r>
      <w:r>
        <w:rPr>
          <w:spacing w:val="31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T.,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Grigis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spacing w:val="-9"/>
          <w:w w:val="105"/>
        </w:rPr>
        <w:t>P</w:t>
      </w:r>
      <w:r>
        <w:rPr>
          <w:spacing w:val="-10"/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T.,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Ji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H.,</w:t>
      </w:r>
      <w:r>
        <w:rPr>
          <w:spacing w:val="30"/>
          <w:w w:val="105"/>
        </w:rPr>
        <w:t xml:space="preserve"> </w:t>
      </w:r>
      <w:r>
        <w:rPr>
          <w:w w:val="105"/>
        </w:rPr>
        <w:t>Liu,</w:t>
      </w:r>
      <w:r>
        <w:rPr>
          <w:spacing w:val="30"/>
          <w:w w:val="105"/>
        </w:rPr>
        <w:t xml:space="preserve"> </w:t>
      </w:r>
      <w:r>
        <w:rPr>
          <w:w w:val="105"/>
        </w:rPr>
        <w:t>W.,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Milli</w:t>
      </w:r>
      <w:r>
        <w:rPr>
          <w:spacing w:val="-1"/>
          <w:w w:val="105"/>
        </w:rPr>
        <w:t>gan,</w:t>
      </w:r>
      <w:r>
        <w:rPr>
          <w:spacing w:val="30"/>
          <w:w w:val="105"/>
        </w:rPr>
        <w:t xml:space="preserve"> </w:t>
      </w:r>
      <w:r>
        <w:rPr>
          <w:w w:val="105"/>
        </w:rPr>
        <w:t>R.</w:t>
      </w:r>
      <w:r>
        <w:rPr>
          <w:spacing w:val="28"/>
          <w:w w:val="105"/>
        </w:rPr>
        <w:t xml:space="preserve"> </w:t>
      </w:r>
      <w:r>
        <w:rPr>
          <w:w w:val="105"/>
        </w:rPr>
        <w:t>O.,</w:t>
      </w:r>
      <w:r>
        <w:rPr>
          <w:spacing w:val="30"/>
          <w:w w:val="109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proofErr w:type="spellStart"/>
      <w:r>
        <w:rPr>
          <w:spacing w:val="-3"/>
          <w:w w:val="105"/>
        </w:rPr>
        <w:t>T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mm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proofErr w:type="spellEnd"/>
      <w:r>
        <w:rPr>
          <w:spacing w:val="-3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M.</w:t>
      </w:r>
      <w:r>
        <w:rPr>
          <w:spacing w:val="27"/>
          <w:w w:val="105"/>
        </w:rPr>
        <w:t xml:space="preserve"> </w:t>
      </w:r>
      <w:r>
        <w:rPr>
          <w:w w:val="105"/>
        </w:rPr>
        <w:t>(2011).</w:t>
      </w:r>
      <w:r>
        <w:rPr>
          <w:spacing w:val="20"/>
          <w:w w:val="105"/>
        </w:rPr>
        <w:t xml:space="preserve"> </w:t>
      </w:r>
      <w:r>
        <w:rPr>
          <w:w w:val="105"/>
        </w:rPr>
        <w:t>An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onal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Ov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iew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Sol</w:t>
      </w:r>
      <w:r>
        <w:rPr>
          <w:spacing w:val="-1"/>
          <w:w w:val="105"/>
        </w:rPr>
        <w:t>ar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F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.</w:t>
      </w:r>
      <w:r>
        <w:rPr>
          <w:spacing w:val="20"/>
          <w:w w:val="105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Science</w:t>
      </w:r>
      <w:r>
        <w:rPr>
          <w:spacing w:val="2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Revie</w:t>
      </w:r>
      <w:r>
        <w:rPr>
          <w:w w:val="105"/>
        </w:rPr>
        <w:t>ws,</w:t>
      </w:r>
      <w:r>
        <w:rPr>
          <w:spacing w:val="29"/>
          <w:w w:val="101"/>
        </w:rPr>
        <w:t xml:space="preserve"> </w:t>
      </w:r>
      <w:r>
        <w:rPr>
          <w:w w:val="105"/>
        </w:rPr>
        <w:t>159(1-4):19–106.</w:t>
      </w:r>
    </w:p>
    <w:p w14:paraId="1DE4A7F8" w14:textId="77777777" w:rsidR="00D36D19" w:rsidRDefault="004377DE">
      <w:pPr>
        <w:pStyle w:val="BodyText"/>
        <w:spacing w:before="167" w:line="257" w:lineRule="auto"/>
        <w:ind w:right="118" w:hanging="219"/>
        <w:jc w:val="both"/>
      </w:pPr>
      <w:r>
        <w:rPr>
          <w:spacing w:val="-2"/>
        </w:rPr>
        <w:t>Forbes,</w:t>
      </w:r>
      <w:r>
        <w:rPr>
          <w:spacing w:val="52"/>
        </w:rPr>
        <w:t xml:space="preserve"> </w:t>
      </w:r>
      <w:r>
        <w:t>T.</w:t>
      </w:r>
      <w:r>
        <w:rPr>
          <w:spacing w:val="49"/>
        </w:rPr>
        <w:t xml:space="preserve"> </w:t>
      </w:r>
      <w:r>
        <w:t>G.</w:t>
      </w:r>
      <w:r>
        <w:rPr>
          <w:spacing w:val="49"/>
        </w:rPr>
        <w:t xml:space="preserve"> </w:t>
      </w:r>
      <w:r>
        <w:t>(2000).</w:t>
      </w:r>
      <w:r>
        <w:rPr>
          <w:spacing w:val="50"/>
        </w:rPr>
        <w:t xml:space="preserve"> </w:t>
      </w:r>
      <w:r>
        <w:t>A</w:t>
      </w:r>
      <w:r>
        <w:rPr>
          <w:spacing w:val="49"/>
        </w:rPr>
        <w:t xml:space="preserve"> </w:t>
      </w:r>
      <w:r>
        <w:t>review</w:t>
      </w:r>
      <w:r>
        <w:rPr>
          <w:spacing w:val="49"/>
        </w:rPr>
        <w:t xml:space="preserve"> </w:t>
      </w:r>
      <w:r>
        <w:t>on</w:t>
      </w:r>
      <w:r>
        <w:rPr>
          <w:spacing w:val="49"/>
        </w:rPr>
        <w:t xml:space="preserve"> </w:t>
      </w:r>
      <w:r>
        <w:rPr>
          <w:spacing w:val="-1"/>
        </w:rPr>
        <w:t>the</w:t>
      </w:r>
      <w:r>
        <w:rPr>
          <w:spacing w:val="49"/>
        </w:rPr>
        <w:t xml:space="preserve"> </w:t>
      </w:r>
      <w:r>
        <w:t>genesis</w:t>
      </w:r>
      <w:r>
        <w:rPr>
          <w:spacing w:val="49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rPr>
          <w:spacing w:val="-1"/>
        </w:rPr>
        <w:t>coronal</w:t>
      </w:r>
      <w:r>
        <w:rPr>
          <w:spacing w:val="49"/>
        </w:rPr>
        <w:t xml:space="preserve"> </w:t>
      </w:r>
      <w:r>
        <w:t>mass</w:t>
      </w:r>
      <w:r>
        <w:rPr>
          <w:spacing w:val="49"/>
        </w:rPr>
        <w:t xml:space="preserve"> </w:t>
      </w:r>
      <w:r>
        <w:t>ejections.</w:t>
      </w:r>
      <w:r>
        <w:rPr>
          <w:spacing w:val="50"/>
        </w:rPr>
        <w:t xml:space="preserve"> </w:t>
      </w:r>
      <w:r>
        <w:rPr>
          <w:u w:val="single" w:color="000000"/>
        </w:rPr>
        <w:t>Journal</w:t>
      </w:r>
      <w:r>
        <w:rPr>
          <w:spacing w:val="48"/>
          <w:u w:val="single" w:color="000000"/>
        </w:rPr>
        <w:t xml:space="preserve"> </w:t>
      </w:r>
      <w:r>
        <w:rPr>
          <w:u w:val="single" w:color="000000"/>
        </w:rPr>
        <w:t>of</w:t>
      </w:r>
      <w:r>
        <w:rPr>
          <w:spacing w:val="49"/>
          <w:u w:val="single" w:color="000000"/>
        </w:rPr>
        <w:t xml:space="preserve"> </w:t>
      </w:r>
      <w:proofErr w:type="gramStart"/>
      <w:r>
        <w:rPr>
          <w:spacing w:val="-1"/>
          <w:u w:val="single" w:color="000000"/>
        </w:rPr>
        <w:t>Geophysical</w:t>
      </w:r>
      <w:r>
        <w:rPr>
          <w:w w:val="106"/>
        </w:rPr>
        <w:t xml:space="preserve"> </w:t>
      </w:r>
      <w:r>
        <w:rPr>
          <w:w w:val="109"/>
        </w:rPr>
        <w:t xml:space="preserve"> </w:t>
      </w:r>
      <w:r>
        <w:rPr>
          <w:spacing w:val="-1"/>
          <w:u w:val="single" w:color="000000"/>
        </w:rPr>
        <w:t>Research</w:t>
      </w:r>
      <w:proofErr w:type="gramEnd"/>
      <w:r>
        <w:rPr>
          <w:spacing w:val="-1"/>
          <w:u w:val="single" w:color="000000"/>
        </w:rPr>
        <w:t>:</w:t>
      </w:r>
      <w:r>
        <w:rPr>
          <w:u w:val="single" w:color="000000"/>
        </w:rPr>
        <w:t xml:space="preserve"> </w:t>
      </w:r>
      <w:r>
        <w:rPr>
          <w:spacing w:val="30"/>
          <w:u w:val="single" w:color="000000"/>
        </w:rPr>
        <w:t xml:space="preserve"> </w:t>
      </w:r>
      <w:r>
        <w:rPr>
          <w:u w:val="single" w:color="000000"/>
        </w:rPr>
        <w:t>Space</w:t>
      </w:r>
      <w:r>
        <w:rPr>
          <w:spacing w:val="51"/>
          <w:u w:val="single" w:color="000000"/>
        </w:rPr>
        <w:t xml:space="preserve"> </w:t>
      </w:r>
      <w:r>
        <w:rPr>
          <w:spacing w:val="-1"/>
          <w:u w:val="single" w:color="000000"/>
        </w:rPr>
        <w:t>Physics</w:t>
      </w:r>
      <w:r>
        <w:rPr>
          <w:spacing w:val="-1"/>
        </w:rPr>
        <w:t>,</w:t>
      </w:r>
      <w:r>
        <w:rPr>
          <w:spacing w:val="52"/>
        </w:rPr>
        <w:t xml:space="preserve"> </w:t>
      </w:r>
      <w:r>
        <w:rPr>
          <w:spacing w:val="-1"/>
        </w:rPr>
        <w:t>105(A10):23153–23165.</w:t>
      </w:r>
    </w:p>
    <w:p w14:paraId="1DE4A7F9" w14:textId="77777777" w:rsidR="00D36D19" w:rsidRDefault="004377DE">
      <w:pPr>
        <w:pStyle w:val="BodyText"/>
        <w:spacing w:before="167" w:line="257" w:lineRule="auto"/>
        <w:ind w:right="118" w:hanging="219"/>
        <w:jc w:val="both"/>
      </w:pPr>
      <w:bookmarkStart w:id="124" w:name="_bookmark30"/>
      <w:bookmarkEnd w:id="124"/>
      <w:r>
        <w:rPr>
          <w:spacing w:val="-4"/>
          <w:w w:val="105"/>
        </w:rPr>
        <w:t>Gar</w:t>
      </w:r>
      <w:r>
        <w:rPr>
          <w:spacing w:val="-5"/>
          <w:w w:val="105"/>
        </w:rPr>
        <w:t>y</w:t>
      </w:r>
      <w:r>
        <w:rPr>
          <w:spacing w:val="-4"/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G.</w:t>
      </w:r>
      <w:r>
        <w:rPr>
          <w:spacing w:val="31"/>
          <w:w w:val="105"/>
        </w:rPr>
        <w:t xml:space="preserve"> </w:t>
      </w:r>
      <w:r>
        <w:rPr>
          <w:w w:val="105"/>
        </w:rPr>
        <w:t>A.</w:t>
      </w:r>
      <w:r>
        <w:rPr>
          <w:spacing w:val="31"/>
          <w:w w:val="105"/>
        </w:rPr>
        <w:t xml:space="preserve"> </w:t>
      </w:r>
      <w:r>
        <w:rPr>
          <w:w w:val="105"/>
        </w:rPr>
        <w:t>(2001).</w:t>
      </w:r>
      <w:r>
        <w:rPr>
          <w:spacing w:val="22"/>
          <w:w w:val="105"/>
        </w:rPr>
        <w:t xml:space="preserve"> </w:t>
      </w:r>
      <w:r>
        <w:rPr>
          <w:w w:val="105"/>
        </w:rPr>
        <w:t>Plasma</w:t>
      </w:r>
      <w:r>
        <w:rPr>
          <w:spacing w:val="31"/>
          <w:w w:val="105"/>
        </w:rPr>
        <w:t xml:space="preserve"> </w:t>
      </w:r>
      <w:r>
        <w:rPr>
          <w:w w:val="105"/>
        </w:rPr>
        <w:t>Beta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32"/>
          <w:w w:val="105"/>
        </w:rPr>
        <w:t xml:space="preserve"> </w:t>
      </w:r>
      <w:r>
        <w:rPr>
          <w:w w:val="105"/>
        </w:rPr>
        <w:t>a</w:t>
      </w:r>
      <w:r>
        <w:rPr>
          <w:spacing w:val="32"/>
          <w:w w:val="105"/>
        </w:rPr>
        <w:t xml:space="preserve"> </w:t>
      </w:r>
      <w:r>
        <w:rPr>
          <w:w w:val="105"/>
        </w:rPr>
        <w:t>Solar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Ac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w w:val="105"/>
        </w:rPr>
        <w:t>Region:</w:t>
      </w:r>
      <w:r>
        <w:rPr>
          <w:spacing w:val="11"/>
          <w:w w:val="105"/>
        </w:rPr>
        <w:t xml:space="preserve"> </w:t>
      </w:r>
      <w:r>
        <w:rPr>
          <w:w w:val="105"/>
        </w:rPr>
        <w:t>Rethinking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Parad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gm.</w:t>
      </w:r>
      <w:r>
        <w:rPr>
          <w:spacing w:val="21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Solar</w:t>
      </w:r>
      <w:r>
        <w:rPr>
          <w:w w:val="113"/>
        </w:rPr>
        <w:t xml:space="preserve"> </w:t>
      </w:r>
      <w:r>
        <w:rPr>
          <w:w w:val="121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proofErr w:type="gramEnd"/>
      <w:r>
        <w:rPr>
          <w:spacing w:val="-1"/>
          <w:w w:val="105"/>
        </w:rPr>
        <w:t>,</w:t>
      </w:r>
      <w:r>
        <w:rPr>
          <w:spacing w:val="-20"/>
          <w:w w:val="105"/>
        </w:rPr>
        <w:t xml:space="preserve"> </w:t>
      </w:r>
      <w:r>
        <w:rPr>
          <w:w w:val="105"/>
        </w:rPr>
        <w:t>203(1):71–86.</w:t>
      </w:r>
    </w:p>
    <w:p w14:paraId="1DE4A7FA" w14:textId="77777777" w:rsidR="00D36D19" w:rsidRDefault="004377DE">
      <w:pPr>
        <w:pStyle w:val="BodyText"/>
        <w:spacing w:before="167"/>
        <w:ind w:left="100"/>
      </w:pPr>
      <w:r>
        <w:rPr>
          <w:w w:val="105"/>
        </w:rPr>
        <w:t>Gerhardt,</w:t>
      </w:r>
      <w:r>
        <w:rPr>
          <w:spacing w:val="31"/>
          <w:w w:val="105"/>
        </w:rPr>
        <w:t xml:space="preserve"> </w:t>
      </w:r>
      <w:r>
        <w:rPr>
          <w:w w:val="105"/>
        </w:rPr>
        <w:t>D.</w:t>
      </w:r>
      <w:r>
        <w:rPr>
          <w:spacing w:val="32"/>
          <w:w w:val="105"/>
        </w:rPr>
        <w:t xml:space="preserve"> </w:t>
      </w:r>
      <w:r>
        <w:rPr>
          <w:w w:val="105"/>
        </w:rPr>
        <w:t xml:space="preserve">(2010). 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Pas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w w:val="105"/>
        </w:rPr>
        <w:t>Magnetic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Att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Contr</w:t>
      </w:r>
      <w:r>
        <w:rPr>
          <w:spacing w:val="-2"/>
          <w:w w:val="105"/>
        </w:rPr>
        <w:t>ol</w:t>
      </w:r>
      <w:r>
        <w:rPr>
          <w:spacing w:val="31"/>
          <w:w w:val="105"/>
        </w:rPr>
        <w:t xml:space="preserve"> </w:t>
      </w:r>
      <w:r>
        <w:rPr>
          <w:w w:val="105"/>
        </w:rPr>
        <w:t>for</w:t>
      </w:r>
      <w:r>
        <w:rPr>
          <w:spacing w:val="31"/>
          <w:w w:val="105"/>
        </w:rPr>
        <w:t xml:space="preserve"> </w:t>
      </w:r>
      <w:r>
        <w:rPr>
          <w:w w:val="105"/>
        </w:rPr>
        <w:t>CubeSat</w:t>
      </w:r>
      <w:r>
        <w:rPr>
          <w:spacing w:val="32"/>
          <w:w w:val="105"/>
        </w:rPr>
        <w:t xml:space="preserve"> </w:t>
      </w:r>
      <w:r>
        <w:rPr>
          <w:w w:val="105"/>
        </w:rPr>
        <w:t>Spacecraft.</w:t>
      </w:r>
    </w:p>
    <w:p w14:paraId="1DE4A7FB" w14:textId="77777777" w:rsidR="00D36D19" w:rsidRDefault="004377DE">
      <w:pPr>
        <w:pStyle w:val="BodyText"/>
        <w:spacing w:before="184" w:line="257" w:lineRule="auto"/>
        <w:ind w:right="118" w:hanging="219"/>
        <w:jc w:val="both"/>
      </w:pPr>
      <w:r>
        <w:rPr>
          <w:w w:val="105"/>
        </w:rPr>
        <w:t>Gerhardt,</w:t>
      </w:r>
      <w:r>
        <w:rPr>
          <w:spacing w:val="33"/>
          <w:w w:val="105"/>
        </w:rPr>
        <w:t xml:space="preserve"> </w:t>
      </w:r>
      <w:r>
        <w:rPr>
          <w:w w:val="105"/>
        </w:rPr>
        <w:t>D.</w:t>
      </w:r>
      <w:r>
        <w:rPr>
          <w:spacing w:val="31"/>
          <w:w w:val="105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o,</w:t>
      </w:r>
      <w:r>
        <w:rPr>
          <w:spacing w:val="34"/>
          <w:w w:val="105"/>
        </w:rPr>
        <w:t xml:space="preserve"> </w:t>
      </w:r>
      <w:r>
        <w:rPr>
          <w:w w:val="105"/>
        </w:rPr>
        <w:t>S.</w:t>
      </w:r>
      <w:r>
        <w:rPr>
          <w:spacing w:val="30"/>
          <w:w w:val="105"/>
        </w:rPr>
        <w:t xml:space="preserve"> </w:t>
      </w:r>
      <w:r>
        <w:rPr>
          <w:w w:val="105"/>
        </w:rPr>
        <w:t>(2016a).</w:t>
      </w:r>
      <w:r>
        <w:rPr>
          <w:spacing w:val="22"/>
          <w:w w:val="105"/>
        </w:rPr>
        <w:t xml:space="preserve"> </w:t>
      </w:r>
      <w:r>
        <w:rPr>
          <w:spacing w:val="-5"/>
          <w:w w:val="105"/>
        </w:rPr>
        <w:t>Vol</w:t>
      </w:r>
      <w:r>
        <w:rPr>
          <w:spacing w:val="-4"/>
          <w:w w:val="105"/>
        </w:rPr>
        <w:t>um</w:t>
      </w:r>
      <w:r>
        <w:rPr>
          <w:spacing w:val="-5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w w:val="105"/>
        </w:rPr>
        <w:t>Magnetization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y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-Le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31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es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g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Magnetic</w:t>
      </w:r>
      <w:r>
        <w:rPr>
          <w:spacing w:val="39"/>
          <w:w w:val="99"/>
        </w:rPr>
        <w:t xml:space="preserve"> </w:t>
      </w:r>
      <w:r>
        <w:rPr>
          <w:w w:val="105"/>
        </w:rPr>
        <w:t>Materials</w:t>
      </w:r>
      <w:r>
        <w:rPr>
          <w:spacing w:val="24"/>
          <w:w w:val="105"/>
        </w:rPr>
        <w:t xml:space="preserve"> </w:t>
      </w:r>
      <w:r>
        <w:rPr>
          <w:w w:val="105"/>
        </w:rPr>
        <w:t>within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mal</w:t>
      </w:r>
      <w:r>
        <w:rPr>
          <w:spacing w:val="-2"/>
          <w:w w:val="105"/>
        </w:rPr>
        <w:t>l</w:t>
      </w:r>
      <w:r>
        <w:rPr>
          <w:spacing w:val="24"/>
          <w:w w:val="105"/>
        </w:rPr>
        <w:t xml:space="preserve"> </w:t>
      </w:r>
      <w:r>
        <w:rPr>
          <w:w w:val="105"/>
        </w:rPr>
        <w:t>Satellites.</w:t>
      </w:r>
    </w:p>
    <w:p w14:paraId="1DE4A7FC" w14:textId="77777777" w:rsidR="00D36D19" w:rsidRDefault="004377DE">
      <w:pPr>
        <w:pStyle w:val="BodyText"/>
        <w:spacing w:before="167" w:line="257" w:lineRule="auto"/>
        <w:ind w:right="118" w:hanging="219"/>
        <w:jc w:val="both"/>
      </w:pPr>
      <w:r>
        <w:rPr>
          <w:w w:val="110"/>
        </w:rPr>
        <w:t>Gerhardt,</w:t>
      </w:r>
      <w:r>
        <w:rPr>
          <w:spacing w:val="-1"/>
          <w:w w:val="110"/>
        </w:rPr>
        <w:t xml:space="preserve"> </w:t>
      </w:r>
      <w:r>
        <w:rPr>
          <w:w w:val="110"/>
        </w:rPr>
        <w:t>D.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alo,</w:t>
      </w:r>
      <w:r>
        <w:rPr>
          <w:spacing w:val="-1"/>
          <w:w w:val="110"/>
        </w:rPr>
        <w:t xml:space="preserve"> </w:t>
      </w:r>
      <w:r>
        <w:rPr>
          <w:w w:val="110"/>
        </w:rPr>
        <w:t>S.</w:t>
      </w:r>
      <w:r>
        <w:rPr>
          <w:spacing w:val="-1"/>
          <w:w w:val="110"/>
        </w:rPr>
        <w:t xml:space="preserve"> </w:t>
      </w:r>
      <w:r>
        <w:rPr>
          <w:w w:val="110"/>
        </w:rPr>
        <w:t>E.</w:t>
      </w:r>
      <w:r>
        <w:rPr>
          <w:spacing w:val="-1"/>
          <w:w w:val="110"/>
        </w:rPr>
        <w:t xml:space="preserve"> </w:t>
      </w:r>
      <w:r>
        <w:rPr>
          <w:w w:val="110"/>
        </w:rPr>
        <w:t>(2016b).</w:t>
      </w:r>
      <w:r>
        <w:rPr>
          <w:spacing w:val="18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assive</w:t>
      </w:r>
      <w:r>
        <w:rPr>
          <w:spacing w:val="-2"/>
          <w:w w:val="110"/>
        </w:rPr>
        <w:t xml:space="preserve"> </w:t>
      </w:r>
      <w:r>
        <w:rPr>
          <w:w w:val="110"/>
        </w:rPr>
        <w:t xml:space="preserve">Magnetic </w:t>
      </w:r>
      <w:r>
        <w:rPr>
          <w:spacing w:val="-2"/>
          <w:w w:val="110"/>
        </w:rPr>
        <w:t>A</w:t>
      </w:r>
      <w:r>
        <w:rPr>
          <w:spacing w:val="-1"/>
          <w:w w:val="110"/>
        </w:rPr>
        <w:t>tt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tud</w:t>
      </w:r>
      <w:r>
        <w:rPr>
          <w:spacing w:val="-2"/>
          <w:w w:val="110"/>
        </w:rPr>
        <w:t>e Con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ol</w:t>
      </w:r>
      <w:r>
        <w:rPr>
          <w:spacing w:val="-1"/>
          <w:w w:val="110"/>
        </w:rPr>
        <w:t xml:space="preserve"> </w:t>
      </w:r>
      <w:r>
        <w:rPr>
          <w:w w:val="110"/>
        </w:rPr>
        <w:t>Settling</w:t>
      </w:r>
      <w:r>
        <w:rPr>
          <w:spacing w:val="-2"/>
          <w:w w:val="110"/>
        </w:rPr>
        <w:t xml:space="preserve"> </w:t>
      </w:r>
      <w:r>
        <w:rPr>
          <w:w w:val="110"/>
        </w:rPr>
        <w:t>Prediction</w:t>
      </w:r>
      <w:r>
        <w:rPr>
          <w:spacing w:val="-1"/>
          <w:w w:val="110"/>
        </w:rPr>
        <w:t xml:space="preserve"> </w:t>
      </w:r>
      <w:r>
        <w:rPr>
          <w:w w:val="110"/>
        </w:rPr>
        <w:t>with</w:t>
      </w:r>
      <w:r>
        <w:rPr>
          <w:spacing w:val="28"/>
          <w:w w:val="110"/>
        </w:rPr>
        <w:t xml:space="preserve"> </w:t>
      </w:r>
      <w:r>
        <w:rPr>
          <w:w w:val="110"/>
        </w:rPr>
        <w:t>On-Orbit</w:t>
      </w:r>
      <w:r>
        <w:rPr>
          <w:spacing w:val="-10"/>
          <w:w w:val="110"/>
        </w:rPr>
        <w:t xml:space="preserve"> </w:t>
      </w:r>
      <w:r>
        <w:rPr>
          <w:spacing w:val="-3"/>
          <w:w w:val="110"/>
        </w:rPr>
        <w:t>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ific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</w:t>
      </w:r>
      <w:r>
        <w:rPr>
          <w:spacing w:val="-9"/>
          <w:w w:val="110"/>
        </w:rPr>
        <w:t xml:space="preserve"> </w:t>
      </w:r>
      <w:r>
        <w:rPr>
          <w:w w:val="110"/>
        </w:rPr>
        <w:t>using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Colorado</w:t>
      </w:r>
      <w:r>
        <w:rPr>
          <w:spacing w:val="-9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tud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10"/>
          <w:w w:val="110"/>
        </w:rPr>
        <w:t xml:space="preserve"> </w:t>
      </w:r>
      <w:r>
        <w:rPr>
          <w:w w:val="110"/>
        </w:rPr>
        <w:t>Space</w:t>
      </w:r>
      <w:r>
        <w:rPr>
          <w:spacing w:val="-9"/>
          <w:w w:val="110"/>
        </w:rPr>
        <w:t xml:space="preserve"> </w:t>
      </w:r>
      <w:r>
        <w:rPr>
          <w:spacing w:val="-4"/>
          <w:w w:val="110"/>
        </w:rPr>
        <w:t>We</w:t>
      </w:r>
      <w:r>
        <w:rPr>
          <w:spacing w:val="-3"/>
          <w:w w:val="110"/>
        </w:rPr>
        <w:t>ath</w:t>
      </w:r>
      <w:r>
        <w:rPr>
          <w:spacing w:val="-4"/>
          <w:w w:val="110"/>
        </w:rPr>
        <w:t>e</w:t>
      </w:r>
      <w:r>
        <w:rPr>
          <w:spacing w:val="-3"/>
          <w:w w:val="110"/>
        </w:rPr>
        <w:t>r</w:t>
      </w:r>
      <w:r>
        <w:rPr>
          <w:spacing w:val="-9"/>
          <w:w w:val="110"/>
        </w:rPr>
        <w:t xml:space="preserve"> </w:t>
      </w:r>
      <w:r>
        <w:rPr>
          <w:w w:val="110"/>
        </w:rPr>
        <w:t>Experiment</w:t>
      </w:r>
      <w:r>
        <w:rPr>
          <w:spacing w:val="-9"/>
          <w:w w:val="110"/>
        </w:rPr>
        <w:t xml:space="preserve"> </w:t>
      </w:r>
      <w:r>
        <w:rPr>
          <w:w w:val="110"/>
        </w:rPr>
        <w:t>CubeSat.</w:t>
      </w:r>
    </w:p>
    <w:p w14:paraId="1DE4A7FD" w14:textId="77777777" w:rsidR="00D36D19" w:rsidRDefault="004377DE">
      <w:pPr>
        <w:pStyle w:val="BodyText"/>
        <w:spacing w:before="167" w:line="257" w:lineRule="auto"/>
        <w:ind w:right="118" w:hanging="219"/>
        <w:jc w:val="both"/>
      </w:pPr>
      <w:r>
        <w:rPr>
          <w:w w:val="105"/>
        </w:rPr>
        <w:t>Gerhardt,</w:t>
      </w:r>
      <w:r>
        <w:rPr>
          <w:spacing w:val="37"/>
          <w:w w:val="105"/>
        </w:rPr>
        <w:t xml:space="preserve"> </w:t>
      </w:r>
      <w:r>
        <w:rPr>
          <w:w w:val="105"/>
        </w:rPr>
        <w:t>D.,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o,</w:t>
      </w:r>
      <w:r>
        <w:rPr>
          <w:spacing w:val="38"/>
          <w:w w:val="105"/>
        </w:rPr>
        <w:t xml:space="preserve"> </w:t>
      </w:r>
      <w:r>
        <w:rPr>
          <w:w w:val="105"/>
        </w:rPr>
        <w:t>S.</w:t>
      </w:r>
      <w:r>
        <w:rPr>
          <w:spacing w:val="35"/>
          <w:w w:val="105"/>
        </w:rPr>
        <w:t xml:space="preserve"> </w:t>
      </w:r>
      <w:r>
        <w:rPr>
          <w:w w:val="105"/>
        </w:rPr>
        <w:t>E.,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38"/>
          <w:w w:val="105"/>
        </w:rPr>
        <w:t xml:space="preserve"> </w:t>
      </w:r>
      <w:r>
        <w:rPr>
          <w:w w:val="105"/>
        </w:rPr>
        <w:t>Q.,</w:t>
      </w:r>
      <w:r>
        <w:rPr>
          <w:spacing w:val="38"/>
          <w:w w:val="105"/>
        </w:rPr>
        <w:t xml:space="preserve"> </w:t>
      </w:r>
      <w:r>
        <w:rPr>
          <w:w w:val="105"/>
        </w:rPr>
        <w:t>Blum,</w:t>
      </w:r>
      <w:r>
        <w:rPr>
          <w:spacing w:val="38"/>
          <w:w w:val="105"/>
        </w:rPr>
        <w:t xml:space="preserve"> </w:t>
      </w:r>
      <w:r>
        <w:rPr>
          <w:w w:val="105"/>
        </w:rPr>
        <w:t>L.,</w:t>
      </w:r>
      <w:r>
        <w:rPr>
          <w:spacing w:val="38"/>
          <w:w w:val="105"/>
        </w:rPr>
        <w:t xml:space="preserve"> </w:t>
      </w:r>
      <w:r>
        <w:rPr>
          <w:w w:val="105"/>
        </w:rPr>
        <w:t>Li,</w:t>
      </w:r>
      <w:r>
        <w:rPr>
          <w:spacing w:val="38"/>
          <w:w w:val="105"/>
        </w:rPr>
        <w:t xml:space="preserve"> </w:t>
      </w:r>
      <w:r>
        <w:rPr>
          <w:w w:val="105"/>
        </w:rPr>
        <w:t>X.,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w w:val="105"/>
        </w:rPr>
        <w:t>Kohnert,</w:t>
      </w:r>
      <w:r>
        <w:rPr>
          <w:spacing w:val="38"/>
          <w:w w:val="105"/>
        </w:rPr>
        <w:t xml:space="preserve"> </w:t>
      </w:r>
      <w:r>
        <w:rPr>
          <w:w w:val="105"/>
        </w:rPr>
        <w:t>R.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(</w:t>
      </w:r>
      <w:r>
        <w:rPr>
          <w:spacing w:val="-2"/>
          <w:w w:val="105"/>
        </w:rPr>
        <w:t>2013)</w:t>
      </w:r>
      <w:r>
        <w:rPr>
          <w:spacing w:val="-1"/>
          <w:w w:val="105"/>
        </w:rPr>
        <w:t>.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C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orad</w:t>
      </w:r>
      <w:r>
        <w:rPr>
          <w:spacing w:val="-2"/>
          <w:w w:val="105"/>
        </w:rPr>
        <w:t>o</w:t>
      </w:r>
      <w:r>
        <w:rPr>
          <w:spacing w:val="39"/>
          <w:w w:val="99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6"/>
          <w:w w:val="105"/>
        </w:rPr>
        <w:t xml:space="preserve"> </w:t>
      </w:r>
      <w:r>
        <w:rPr>
          <w:w w:val="105"/>
        </w:rPr>
        <w:t>Space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ath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7"/>
          <w:w w:val="105"/>
        </w:rPr>
        <w:t xml:space="preserve"> </w:t>
      </w:r>
      <w:r>
        <w:rPr>
          <w:w w:val="105"/>
        </w:rPr>
        <w:t>Experiment</w:t>
      </w:r>
      <w:r>
        <w:rPr>
          <w:spacing w:val="7"/>
          <w:w w:val="105"/>
        </w:rPr>
        <w:t xml:space="preserve"> </w:t>
      </w:r>
      <w:r>
        <w:rPr>
          <w:w w:val="105"/>
        </w:rPr>
        <w:t>(CSSWE)</w:t>
      </w:r>
      <w:r>
        <w:rPr>
          <w:spacing w:val="7"/>
          <w:w w:val="105"/>
        </w:rPr>
        <w:t xml:space="preserve"> </w:t>
      </w:r>
      <w:r>
        <w:rPr>
          <w:w w:val="105"/>
        </w:rPr>
        <w:t>On-Orbit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orman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.</w:t>
      </w:r>
      <w:r>
        <w:rPr>
          <w:spacing w:val="20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Small</w:t>
      </w:r>
      <w:r>
        <w:rPr>
          <w:spacing w:val="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Satellites</w:t>
      </w:r>
      <w:r>
        <w:rPr>
          <w:w w:val="105"/>
        </w:rPr>
        <w:t>,</w:t>
      </w:r>
      <w:r>
        <w:rPr>
          <w:spacing w:val="29"/>
          <w:w w:val="109"/>
        </w:rPr>
        <w:t xml:space="preserve"> </w:t>
      </w:r>
      <w:r>
        <w:rPr>
          <w:w w:val="105"/>
        </w:rPr>
        <w:t>3(1):265–281.</w:t>
      </w:r>
    </w:p>
    <w:p w14:paraId="1DE4A7FE" w14:textId="77777777" w:rsidR="00D36D19" w:rsidRDefault="004377DE">
      <w:pPr>
        <w:pStyle w:val="BodyText"/>
        <w:spacing w:before="167" w:line="257" w:lineRule="auto"/>
        <w:ind w:right="118" w:hanging="219"/>
        <w:jc w:val="both"/>
      </w:pPr>
      <w:r>
        <w:rPr>
          <w:w w:val="105"/>
        </w:rPr>
        <w:t>Gilbert,</w:t>
      </w:r>
      <w:r>
        <w:rPr>
          <w:spacing w:val="27"/>
          <w:w w:val="105"/>
        </w:rPr>
        <w:t xml:space="preserve"> </w:t>
      </w:r>
      <w:r>
        <w:rPr>
          <w:w w:val="105"/>
        </w:rPr>
        <w:t>H.</w:t>
      </w:r>
      <w:r>
        <w:rPr>
          <w:spacing w:val="27"/>
          <w:w w:val="105"/>
        </w:rPr>
        <w:t xml:space="preserve"> </w:t>
      </w:r>
      <w:r>
        <w:rPr>
          <w:w w:val="105"/>
        </w:rPr>
        <w:t>R.,</w:t>
      </w:r>
      <w:r>
        <w:rPr>
          <w:spacing w:val="28"/>
          <w:w w:val="105"/>
        </w:rPr>
        <w:t xml:space="preserve"> </w:t>
      </w:r>
      <w:r>
        <w:rPr>
          <w:w w:val="105"/>
        </w:rPr>
        <w:t>Inglis,</w:t>
      </w:r>
      <w:r>
        <w:rPr>
          <w:spacing w:val="28"/>
          <w:w w:val="105"/>
        </w:rPr>
        <w:t xml:space="preserve"> </w:t>
      </w:r>
      <w:r>
        <w:rPr>
          <w:w w:val="105"/>
        </w:rPr>
        <w:t>a.</w:t>
      </w:r>
      <w:r>
        <w:rPr>
          <w:spacing w:val="26"/>
          <w:w w:val="105"/>
        </w:rPr>
        <w:t xml:space="preserve"> </w:t>
      </w:r>
      <w:r>
        <w:rPr>
          <w:w w:val="105"/>
        </w:rPr>
        <w:t>R.,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ay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28"/>
          <w:w w:val="105"/>
        </w:rPr>
        <w:t xml:space="preserve"> </w:t>
      </w:r>
      <w:r>
        <w:rPr>
          <w:w w:val="105"/>
        </w:rPr>
        <w:t>M.</w:t>
      </w:r>
      <w:r>
        <w:rPr>
          <w:spacing w:val="27"/>
          <w:w w:val="105"/>
        </w:rPr>
        <w:t xml:space="preserve"> </w:t>
      </w:r>
      <w:r>
        <w:rPr>
          <w:w w:val="105"/>
        </w:rPr>
        <w:t>L.,</w:t>
      </w:r>
      <w:r>
        <w:rPr>
          <w:spacing w:val="27"/>
          <w:w w:val="105"/>
        </w:rPr>
        <w:t xml:space="preserve"> </w:t>
      </w:r>
      <w:proofErr w:type="spellStart"/>
      <w:r>
        <w:rPr>
          <w:w w:val="105"/>
        </w:rPr>
        <w:t>Ofman</w:t>
      </w:r>
      <w:proofErr w:type="spellEnd"/>
      <w:r>
        <w:rPr>
          <w:w w:val="105"/>
        </w:rPr>
        <w:t>,</w:t>
      </w:r>
      <w:r>
        <w:rPr>
          <w:spacing w:val="28"/>
          <w:w w:val="105"/>
        </w:rPr>
        <w:t xml:space="preserve"> </w:t>
      </w:r>
      <w:r>
        <w:rPr>
          <w:w w:val="105"/>
        </w:rPr>
        <w:t>L.,</w:t>
      </w:r>
      <w:r>
        <w:rPr>
          <w:spacing w:val="28"/>
          <w:w w:val="105"/>
        </w:rPr>
        <w:t xml:space="preserve"> </w:t>
      </w:r>
      <w:r>
        <w:rPr>
          <w:w w:val="105"/>
        </w:rPr>
        <w:t>Thompson,</w:t>
      </w:r>
      <w:r>
        <w:rPr>
          <w:spacing w:val="28"/>
          <w:w w:val="105"/>
        </w:rPr>
        <w:t xml:space="preserve"> </w:t>
      </w:r>
      <w:r>
        <w:rPr>
          <w:w w:val="105"/>
        </w:rPr>
        <w:t>B.</w:t>
      </w:r>
      <w:r>
        <w:rPr>
          <w:spacing w:val="27"/>
          <w:w w:val="105"/>
        </w:rPr>
        <w:t xml:space="preserve"> </w:t>
      </w:r>
      <w:r>
        <w:rPr>
          <w:w w:val="105"/>
        </w:rPr>
        <w:t>J.,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-4"/>
          <w:w w:val="105"/>
        </w:rPr>
        <w:t>n</w:t>
      </w:r>
      <w:r>
        <w:rPr>
          <w:spacing w:val="-5"/>
          <w:w w:val="105"/>
        </w:rPr>
        <w:t>g,</w:t>
      </w:r>
      <w:r>
        <w:rPr>
          <w:spacing w:val="28"/>
          <w:w w:val="105"/>
        </w:rPr>
        <w:t xml:space="preserve"> </w:t>
      </w:r>
      <w:r>
        <w:rPr>
          <w:w w:val="105"/>
        </w:rPr>
        <w:t>C.</w:t>
      </w:r>
      <w:r>
        <w:rPr>
          <w:spacing w:val="27"/>
          <w:w w:val="105"/>
        </w:rPr>
        <w:t xml:space="preserve"> </w:t>
      </w:r>
      <w:r>
        <w:rPr>
          <w:w w:val="105"/>
        </w:rPr>
        <w:t>a.</w:t>
      </w:r>
      <w:r>
        <w:rPr>
          <w:spacing w:val="26"/>
          <w:w w:val="105"/>
        </w:rPr>
        <w:t xml:space="preserve"> </w:t>
      </w:r>
      <w:r>
        <w:rPr>
          <w:w w:val="105"/>
        </w:rPr>
        <w:t>(2013).</w:t>
      </w:r>
      <w:r>
        <w:rPr>
          <w:spacing w:val="29"/>
          <w:w w:val="109"/>
        </w:rPr>
        <w:t xml:space="preserve"> </w:t>
      </w:r>
      <w:r>
        <w:rPr>
          <w:w w:val="105"/>
        </w:rPr>
        <w:t>Energy</w:t>
      </w:r>
      <w:r>
        <w:rPr>
          <w:spacing w:val="22"/>
          <w:w w:val="105"/>
        </w:rPr>
        <w:t xml:space="preserve"> </w:t>
      </w:r>
      <w:r>
        <w:rPr>
          <w:w w:val="105"/>
        </w:rPr>
        <w:t>Release</w:t>
      </w:r>
      <w:r>
        <w:rPr>
          <w:spacing w:val="22"/>
          <w:w w:val="105"/>
        </w:rPr>
        <w:t xml:space="preserve"> </w:t>
      </w:r>
      <w:proofErr w:type="gramStart"/>
      <w:r>
        <w:rPr>
          <w:spacing w:val="-5"/>
          <w:w w:val="105"/>
        </w:rPr>
        <w:t>Fr</w:t>
      </w:r>
      <w:r>
        <w:rPr>
          <w:spacing w:val="-6"/>
          <w:w w:val="105"/>
        </w:rPr>
        <w:t>om</w:t>
      </w:r>
      <w:proofErr w:type="gramEnd"/>
      <w:r>
        <w:rPr>
          <w:spacing w:val="21"/>
          <w:w w:val="105"/>
        </w:rPr>
        <w:t xml:space="preserve"> </w:t>
      </w:r>
      <w:r>
        <w:rPr>
          <w:w w:val="105"/>
        </w:rPr>
        <w:t>Impacting</w:t>
      </w:r>
      <w:r>
        <w:rPr>
          <w:spacing w:val="21"/>
          <w:w w:val="105"/>
        </w:rPr>
        <w:t xml:space="preserve"> </w:t>
      </w:r>
      <w:r>
        <w:rPr>
          <w:w w:val="105"/>
        </w:rPr>
        <w:t>Prominence</w:t>
      </w:r>
      <w:r>
        <w:rPr>
          <w:spacing w:val="23"/>
          <w:w w:val="105"/>
        </w:rPr>
        <w:t xml:space="preserve"> </w:t>
      </w:r>
      <w:r>
        <w:rPr>
          <w:w w:val="105"/>
        </w:rPr>
        <w:t>Material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ollowi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g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2011</w:t>
      </w:r>
      <w:r>
        <w:rPr>
          <w:spacing w:val="22"/>
          <w:w w:val="105"/>
        </w:rPr>
        <w:t xml:space="preserve"> </w:t>
      </w:r>
      <w:r>
        <w:rPr>
          <w:w w:val="105"/>
        </w:rPr>
        <w:t>June</w:t>
      </w:r>
      <w:r>
        <w:rPr>
          <w:spacing w:val="22"/>
          <w:w w:val="105"/>
        </w:rPr>
        <w:t xml:space="preserve"> </w:t>
      </w:r>
      <w:r>
        <w:rPr>
          <w:w w:val="105"/>
        </w:rPr>
        <w:t>7</w:t>
      </w:r>
      <w:r>
        <w:rPr>
          <w:spacing w:val="21"/>
          <w:w w:val="105"/>
        </w:rPr>
        <w:t xml:space="preserve"> </w:t>
      </w:r>
      <w:r>
        <w:rPr>
          <w:w w:val="105"/>
        </w:rPr>
        <w:t>Eruption.</w:t>
      </w:r>
      <w:r>
        <w:rPr>
          <w:spacing w:val="47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The</w:t>
      </w:r>
      <w:r>
        <w:rPr>
          <w:w w:val="109"/>
        </w:rPr>
        <w:t xml:space="preserve"> </w:t>
      </w:r>
      <w:r>
        <w:rPr>
          <w:w w:val="102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proofErr w:type="gramEnd"/>
      <w:r>
        <w:rPr>
          <w:spacing w:val="24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776(1):L12.</w:t>
      </w:r>
    </w:p>
    <w:p w14:paraId="1DE4A7FF" w14:textId="77777777" w:rsidR="00D36D19" w:rsidRDefault="004377DE">
      <w:pPr>
        <w:pStyle w:val="BodyText"/>
        <w:spacing w:before="167" w:line="257" w:lineRule="auto"/>
        <w:ind w:right="117" w:hanging="219"/>
        <w:jc w:val="both"/>
      </w:pPr>
      <w:r>
        <w:rPr>
          <w:w w:val="105"/>
        </w:rPr>
        <w:t>Giordano,</w:t>
      </w:r>
      <w:r>
        <w:rPr>
          <w:spacing w:val="53"/>
          <w:w w:val="105"/>
        </w:rPr>
        <w:t xml:space="preserve"> </w:t>
      </w:r>
      <w:r>
        <w:rPr>
          <w:w w:val="105"/>
        </w:rPr>
        <w:t>S.,</w:t>
      </w:r>
      <w:r>
        <w:rPr>
          <w:spacing w:val="54"/>
          <w:w w:val="105"/>
        </w:rPr>
        <w:t xml:space="preserve"> </w:t>
      </w:r>
      <w:proofErr w:type="spellStart"/>
      <w:r>
        <w:rPr>
          <w:spacing w:val="-2"/>
          <w:w w:val="105"/>
        </w:rPr>
        <w:t>Antonu</w:t>
      </w:r>
      <w:r>
        <w:rPr>
          <w:spacing w:val="-3"/>
          <w:w w:val="105"/>
        </w:rPr>
        <w:t>cci</w:t>
      </w:r>
      <w:proofErr w:type="spellEnd"/>
      <w:r>
        <w:rPr>
          <w:spacing w:val="-2"/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E.,</w:t>
      </w:r>
      <w:r>
        <w:rPr>
          <w:spacing w:val="54"/>
          <w:w w:val="105"/>
        </w:rPr>
        <w:t xml:space="preserve"> </w:t>
      </w:r>
      <w:r>
        <w:rPr>
          <w:w w:val="105"/>
        </w:rPr>
        <w:t>and</w:t>
      </w:r>
      <w:r>
        <w:rPr>
          <w:spacing w:val="46"/>
          <w:w w:val="105"/>
        </w:rPr>
        <w:t xml:space="preserve"> </w:t>
      </w:r>
      <w:proofErr w:type="spellStart"/>
      <w:r>
        <w:rPr>
          <w:w w:val="105"/>
        </w:rPr>
        <w:t>Dodero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M.</w:t>
      </w:r>
      <w:r>
        <w:rPr>
          <w:spacing w:val="47"/>
          <w:w w:val="105"/>
        </w:rPr>
        <w:t xml:space="preserve"> </w:t>
      </w:r>
      <w:r>
        <w:rPr>
          <w:w w:val="105"/>
        </w:rPr>
        <w:t>(2000).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OXYGEN</w:t>
      </w:r>
      <w:r>
        <w:rPr>
          <w:spacing w:val="47"/>
          <w:w w:val="105"/>
        </w:rPr>
        <w:t xml:space="preserve"> </w:t>
      </w:r>
      <w:r>
        <w:rPr>
          <w:w w:val="105"/>
        </w:rPr>
        <w:t>VELOCITIES</w:t>
      </w:r>
      <w:r>
        <w:rPr>
          <w:spacing w:val="47"/>
          <w:w w:val="105"/>
        </w:rPr>
        <w:t xml:space="preserve"> </w:t>
      </w:r>
      <w:r>
        <w:rPr>
          <w:w w:val="105"/>
        </w:rPr>
        <w:t>IN</w:t>
      </w:r>
      <w:r>
        <w:rPr>
          <w:spacing w:val="46"/>
          <w:w w:val="105"/>
        </w:rPr>
        <w:t xml:space="preserve"> </w:t>
      </w:r>
      <w:r>
        <w:rPr>
          <w:w w:val="105"/>
        </w:rPr>
        <w:t>A</w:t>
      </w:r>
      <w:r>
        <w:rPr>
          <w:spacing w:val="47"/>
          <w:w w:val="105"/>
        </w:rPr>
        <w:t xml:space="preserve"> </w:t>
      </w:r>
      <w:r>
        <w:rPr>
          <w:w w:val="105"/>
        </w:rPr>
        <w:t>POLAR</w:t>
      </w:r>
      <w:r>
        <w:rPr>
          <w:spacing w:val="28"/>
          <w:w w:val="104"/>
        </w:rPr>
        <w:t xml:space="preserve"> </w:t>
      </w:r>
      <w:r>
        <w:rPr>
          <w:spacing w:val="-1"/>
          <w:w w:val="105"/>
        </w:rPr>
        <w:t>CORONAL.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  <w:u w:val="single" w:color="000000"/>
        </w:rPr>
        <w:t>Advan</w:t>
      </w:r>
      <w:r>
        <w:rPr>
          <w:spacing w:val="-3"/>
          <w:w w:val="105"/>
          <w:u w:val="single" w:color="000000"/>
        </w:rPr>
        <w:t>ces</w:t>
      </w:r>
      <w:r>
        <w:rPr>
          <w:spacing w:val="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in</w:t>
      </w:r>
      <w:r>
        <w:rPr>
          <w:spacing w:val="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2"/>
          <w:w w:val="105"/>
        </w:rPr>
        <w:t xml:space="preserve"> </w:t>
      </w:r>
      <w:r>
        <w:rPr>
          <w:w w:val="105"/>
        </w:rPr>
        <w:t>25(9):1927–1930.</w:t>
      </w:r>
    </w:p>
    <w:p w14:paraId="1DE4A800" w14:textId="77777777" w:rsidR="00D36D19" w:rsidRDefault="00D36D19">
      <w:pPr>
        <w:spacing w:line="257" w:lineRule="auto"/>
        <w:jc w:val="both"/>
        <w:sectPr w:rsidR="00D36D19">
          <w:headerReference w:type="default" r:id="rId50"/>
          <w:pgSz w:w="12240" w:h="15840"/>
          <w:pgMar w:top="1060" w:right="1320" w:bottom="280" w:left="1340" w:header="0" w:footer="0" w:gutter="0"/>
          <w:cols w:space="720"/>
        </w:sectPr>
      </w:pPr>
    </w:p>
    <w:p w14:paraId="1DE4A801" w14:textId="77777777" w:rsidR="00D36D19" w:rsidRDefault="004377DE">
      <w:pPr>
        <w:pStyle w:val="BodyText"/>
        <w:spacing w:before="30"/>
        <w:ind w:left="0" w:right="118"/>
        <w:jc w:val="right"/>
      </w:pPr>
      <w:r>
        <w:rPr>
          <w:w w:val="95"/>
        </w:rPr>
        <w:lastRenderedPageBreak/>
        <w:t>127</w:t>
      </w:r>
    </w:p>
    <w:p w14:paraId="1DE4A802" w14:textId="77777777" w:rsidR="00D36D19" w:rsidRDefault="00D36D19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14:paraId="1DE4A803" w14:textId="77777777" w:rsidR="00D36D19" w:rsidRDefault="004377DE">
      <w:pPr>
        <w:pStyle w:val="BodyText"/>
        <w:ind w:left="100"/>
      </w:pPr>
      <w:proofErr w:type="spellStart"/>
      <w:r>
        <w:rPr>
          <w:spacing w:val="-3"/>
          <w:w w:val="105"/>
        </w:rPr>
        <w:t>Gopal</w:t>
      </w:r>
      <w:r>
        <w:rPr>
          <w:spacing w:val="-4"/>
          <w:w w:val="105"/>
        </w:rPr>
        <w:t>sw</w:t>
      </w:r>
      <w:r>
        <w:rPr>
          <w:spacing w:val="-3"/>
          <w:w w:val="105"/>
        </w:rPr>
        <w:t>amy</w:t>
      </w:r>
      <w:proofErr w:type="spellEnd"/>
      <w:r>
        <w:rPr>
          <w:spacing w:val="-3"/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N.,</w:t>
      </w:r>
      <w:r>
        <w:rPr>
          <w:spacing w:val="44"/>
          <w:w w:val="105"/>
        </w:rPr>
        <w:t xml:space="preserve"> </w:t>
      </w:r>
      <w:r>
        <w:rPr>
          <w:spacing w:val="-4"/>
          <w:w w:val="105"/>
        </w:rPr>
        <w:t>Y</w:t>
      </w:r>
      <w:r>
        <w:rPr>
          <w:spacing w:val="-3"/>
          <w:w w:val="105"/>
        </w:rPr>
        <w:t>ash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o,</w:t>
      </w:r>
      <w:r>
        <w:rPr>
          <w:spacing w:val="44"/>
          <w:w w:val="105"/>
        </w:rPr>
        <w:t xml:space="preserve"> </w:t>
      </w:r>
      <w:r>
        <w:rPr>
          <w:w w:val="105"/>
        </w:rPr>
        <w:t>S.,</w:t>
      </w:r>
      <w:r>
        <w:rPr>
          <w:spacing w:val="45"/>
          <w:w w:val="105"/>
        </w:rPr>
        <w:t xml:space="preserve"> </w:t>
      </w:r>
      <w:proofErr w:type="spellStart"/>
      <w:r>
        <w:rPr>
          <w:spacing w:val="-2"/>
          <w:w w:val="105"/>
        </w:rPr>
        <w:t>Mic</w:t>
      </w:r>
      <w:r>
        <w:rPr>
          <w:spacing w:val="-1"/>
          <w:w w:val="105"/>
        </w:rPr>
        <w:t>hal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G.,</w:t>
      </w:r>
      <w:r>
        <w:rPr>
          <w:spacing w:val="44"/>
          <w:w w:val="105"/>
        </w:rPr>
        <w:t xml:space="preserve"> </w:t>
      </w:r>
      <w:proofErr w:type="spellStart"/>
      <w:r>
        <w:rPr>
          <w:w w:val="105"/>
        </w:rPr>
        <w:t>Stenborg</w:t>
      </w:r>
      <w:proofErr w:type="spellEnd"/>
      <w:r>
        <w:rPr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G.,</w:t>
      </w:r>
      <w:r>
        <w:rPr>
          <w:spacing w:val="44"/>
          <w:w w:val="105"/>
        </w:rPr>
        <w:t xml:space="preserve"> </w:t>
      </w:r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das,</w:t>
      </w:r>
      <w:r>
        <w:rPr>
          <w:spacing w:val="44"/>
          <w:w w:val="105"/>
        </w:rPr>
        <w:t xml:space="preserve"> </w:t>
      </w:r>
      <w:r>
        <w:rPr>
          <w:w w:val="105"/>
        </w:rPr>
        <w:t>A.,</w:t>
      </w:r>
      <w:r>
        <w:rPr>
          <w:spacing w:val="45"/>
          <w:w w:val="105"/>
        </w:rPr>
        <w:t xml:space="preserve"> </w:t>
      </w:r>
      <w:r>
        <w:rPr>
          <w:w w:val="105"/>
        </w:rPr>
        <w:t>L,</w:t>
      </w:r>
      <w:r>
        <w:rPr>
          <w:spacing w:val="39"/>
          <w:w w:val="105"/>
        </w:rPr>
        <w:t xml:space="preserve"> </w:t>
      </w:r>
      <w:r>
        <w:rPr>
          <w:w w:val="105"/>
        </w:rPr>
        <w:t>F.</w:t>
      </w:r>
      <w:r>
        <w:rPr>
          <w:spacing w:val="39"/>
          <w:w w:val="105"/>
        </w:rPr>
        <w:t xml:space="preserve"> </w:t>
      </w:r>
      <w:r>
        <w:rPr>
          <w:w w:val="105"/>
        </w:rPr>
        <w:t>S.,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</w:p>
    <w:p w14:paraId="1DE4A804" w14:textId="77777777" w:rsidR="00D36D19" w:rsidRDefault="004377DE">
      <w:pPr>
        <w:pStyle w:val="BodyText"/>
        <w:spacing w:before="18"/>
        <w:ind w:left="100" w:firstLine="218"/>
      </w:pPr>
      <w:r>
        <w:rPr>
          <w:w w:val="110"/>
        </w:rPr>
        <w:t>R.</w:t>
      </w:r>
      <w:r>
        <w:rPr>
          <w:spacing w:val="-13"/>
          <w:w w:val="110"/>
        </w:rPr>
        <w:t xml:space="preserve"> </w:t>
      </w:r>
      <w:r>
        <w:rPr>
          <w:w w:val="110"/>
        </w:rPr>
        <w:t>A.</w:t>
      </w:r>
      <w:r>
        <w:rPr>
          <w:spacing w:val="-12"/>
          <w:w w:val="110"/>
        </w:rPr>
        <w:t xml:space="preserve"> </w:t>
      </w:r>
      <w:r>
        <w:rPr>
          <w:w w:val="110"/>
        </w:rPr>
        <w:t>(2009).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SOHO</w:t>
      </w:r>
      <w:r>
        <w:rPr>
          <w:spacing w:val="-12"/>
          <w:w w:val="110"/>
        </w:rPr>
        <w:t xml:space="preserve"> </w:t>
      </w:r>
      <w:r>
        <w:rPr>
          <w:w w:val="150"/>
        </w:rPr>
        <w:t>/</w:t>
      </w:r>
      <w:r>
        <w:rPr>
          <w:spacing w:val="-35"/>
          <w:w w:val="150"/>
        </w:rPr>
        <w:t xml:space="preserve"> </w:t>
      </w:r>
      <w:r>
        <w:rPr>
          <w:w w:val="110"/>
        </w:rPr>
        <w:t>LASCO</w:t>
      </w:r>
      <w:r>
        <w:rPr>
          <w:spacing w:val="-13"/>
          <w:w w:val="110"/>
        </w:rPr>
        <w:t xml:space="preserve"> </w:t>
      </w:r>
      <w:r>
        <w:rPr>
          <w:w w:val="110"/>
        </w:rPr>
        <w:t>CME</w:t>
      </w:r>
      <w:r>
        <w:rPr>
          <w:spacing w:val="-13"/>
          <w:w w:val="110"/>
        </w:rPr>
        <w:t xml:space="preserve"> </w:t>
      </w:r>
      <w:r>
        <w:rPr>
          <w:w w:val="110"/>
        </w:rPr>
        <w:t>Catalog.</w:t>
      </w:r>
      <w:r>
        <w:rPr>
          <w:spacing w:val="4"/>
          <w:w w:val="110"/>
        </w:rPr>
        <w:t xml:space="preserve"> </w:t>
      </w:r>
      <w:r>
        <w:rPr>
          <w:w w:val="110"/>
          <w:u w:val="single" w:color="000000"/>
        </w:rPr>
        <w:t>Earth</w:t>
      </w:r>
      <w:r>
        <w:rPr>
          <w:spacing w:val="-12"/>
          <w:w w:val="110"/>
          <w:u w:val="single" w:color="000000"/>
        </w:rPr>
        <w:t xml:space="preserve"> </w:t>
      </w:r>
      <w:r>
        <w:rPr>
          <w:spacing w:val="1"/>
          <w:w w:val="110"/>
          <w:u w:val="single" w:color="000000"/>
        </w:rPr>
        <w:t>Moon</w:t>
      </w:r>
      <w:r>
        <w:rPr>
          <w:spacing w:val="-1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Planet</w:t>
      </w:r>
      <w:r>
        <w:rPr>
          <w:w w:val="110"/>
        </w:rPr>
        <w:t>,</w:t>
      </w:r>
      <w:r>
        <w:rPr>
          <w:spacing w:val="-13"/>
          <w:w w:val="110"/>
        </w:rPr>
        <w:t xml:space="preserve"> </w:t>
      </w:r>
      <w:r>
        <w:rPr>
          <w:w w:val="110"/>
        </w:rPr>
        <w:t>104:295–313.</w:t>
      </w:r>
    </w:p>
    <w:p w14:paraId="1DE4A805" w14:textId="77777777" w:rsidR="00D36D19" w:rsidRDefault="004377DE">
      <w:pPr>
        <w:pStyle w:val="BodyText"/>
        <w:spacing w:before="168" w:line="257" w:lineRule="auto"/>
        <w:ind w:right="118" w:hanging="219"/>
        <w:jc w:val="both"/>
      </w:pPr>
      <w:r>
        <w:rPr>
          <w:w w:val="105"/>
        </w:rPr>
        <w:t>Greenstein,</w:t>
      </w:r>
      <w:r>
        <w:rPr>
          <w:spacing w:val="22"/>
          <w:w w:val="105"/>
        </w:rPr>
        <w:t xml:space="preserve"> </w:t>
      </w:r>
      <w:r>
        <w:rPr>
          <w:w w:val="105"/>
        </w:rPr>
        <w:t>J.</w:t>
      </w:r>
      <w:r>
        <w:rPr>
          <w:spacing w:val="23"/>
          <w:w w:val="105"/>
        </w:rPr>
        <w:t xml:space="preserve"> </w:t>
      </w:r>
      <w:r>
        <w:rPr>
          <w:w w:val="105"/>
        </w:rPr>
        <w:t>L.</w:t>
      </w:r>
      <w:r>
        <w:rPr>
          <w:spacing w:val="23"/>
          <w:w w:val="105"/>
        </w:rPr>
        <w:t xml:space="preserve"> </w:t>
      </w:r>
      <w:r>
        <w:rPr>
          <w:w w:val="105"/>
        </w:rPr>
        <w:t>(1958).</w:t>
      </w:r>
      <w:r>
        <w:rPr>
          <w:spacing w:val="49"/>
          <w:w w:val="105"/>
        </w:rPr>
        <w:t xml:space="preserve"> </w:t>
      </w:r>
      <w:r>
        <w:rPr>
          <w:w w:val="105"/>
        </w:rPr>
        <w:t>High-Resolution</w:t>
      </w:r>
      <w:r>
        <w:rPr>
          <w:spacing w:val="23"/>
          <w:w w:val="105"/>
        </w:rPr>
        <w:t xml:space="preserve"> </w:t>
      </w:r>
      <w:r>
        <w:rPr>
          <w:w w:val="105"/>
        </w:rPr>
        <w:t>Spectra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Comet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RKO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4"/>
          <w:w w:val="109"/>
        </w:rPr>
        <w:t xml:space="preserve"> </w:t>
      </w:r>
      <w:r>
        <w:rPr>
          <w:w w:val="105"/>
        </w:rPr>
        <w:t>128:106.</w:t>
      </w:r>
    </w:p>
    <w:p w14:paraId="1DE4A806" w14:textId="77777777" w:rsidR="00D36D19" w:rsidRDefault="004377DE">
      <w:pPr>
        <w:pStyle w:val="BodyText"/>
        <w:spacing w:before="151" w:line="253" w:lineRule="auto"/>
        <w:ind w:right="118" w:hanging="219"/>
        <w:jc w:val="both"/>
      </w:pPr>
      <w:proofErr w:type="spellStart"/>
      <w:r>
        <w:t>Harra</w:t>
      </w:r>
      <w:proofErr w:type="spellEnd"/>
      <w:r>
        <w:t>,</w:t>
      </w:r>
      <w:r>
        <w:rPr>
          <w:spacing w:val="29"/>
        </w:rPr>
        <w:t xml:space="preserve"> </w:t>
      </w:r>
      <w:r>
        <w:t>L.</w:t>
      </w:r>
      <w:r>
        <w:rPr>
          <w:spacing w:val="19"/>
        </w:rPr>
        <w:t xml:space="preserve"> </w:t>
      </w:r>
      <w:r>
        <w:t>K.,</w:t>
      </w:r>
      <w:r>
        <w:rPr>
          <w:spacing w:val="30"/>
        </w:rPr>
        <w:t xml:space="preserve"> </w:t>
      </w:r>
      <w:proofErr w:type="spellStart"/>
      <w:r>
        <w:t>Mandrini</w:t>
      </w:r>
      <w:proofErr w:type="spellEnd"/>
      <w:r>
        <w:t>,</w:t>
      </w:r>
      <w:r>
        <w:rPr>
          <w:spacing w:val="29"/>
        </w:rPr>
        <w:t xml:space="preserve"> </w:t>
      </w:r>
      <w:r>
        <w:t>C.</w:t>
      </w:r>
      <w:r>
        <w:rPr>
          <w:spacing w:val="19"/>
        </w:rPr>
        <w:t xml:space="preserve"> </w:t>
      </w:r>
      <w:r>
        <w:t>H.,</w:t>
      </w:r>
      <w:r>
        <w:rPr>
          <w:spacing w:val="30"/>
        </w:rPr>
        <w:t xml:space="preserve"> </w:t>
      </w:r>
      <w:proofErr w:type="spellStart"/>
      <w:r>
        <w:t>Dasso</w:t>
      </w:r>
      <w:proofErr w:type="spellEnd"/>
      <w:r>
        <w:t>,</w:t>
      </w:r>
      <w:r>
        <w:rPr>
          <w:spacing w:val="29"/>
        </w:rPr>
        <w:t xml:space="preserve"> </w:t>
      </w:r>
      <w:r>
        <w:t>S.,</w:t>
      </w:r>
      <w:r>
        <w:rPr>
          <w:spacing w:val="29"/>
        </w:rPr>
        <w:t xml:space="preserve"> </w:t>
      </w:r>
      <w:proofErr w:type="spellStart"/>
      <w:r>
        <w:t>Gulisano</w:t>
      </w:r>
      <w:proofErr w:type="spellEnd"/>
      <w:r>
        <w:t>,</w:t>
      </w:r>
      <w:r>
        <w:rPr>
          <w:spacing w:val="30"/>
        </w:rPr>
        <w:t xml:space="preserve"> </w:t>
      </w:r>
      <w:r>
        <w:t>A.</w:t>
      </w:r>
      <w:r>
        <w:rPr>
          <w:spacing w:val="19"/>
        </w:rPr>
        <w:t xml:space="preserve"> </w:t>
      </w:r>
      <w:r>
        <w:t>M.,</w:t>
      </w:r>
      <w:r>
        <w:rPr>
          <w:spacing w:val="29"/>
        </w:rPr>
        <w:t xml:space="preserve"> </w:t>
      </w:r>
      <w:r>
        <w:t>Steed,</w:t>
      </w:r>
      <w:r>
        <w:rPr>
          <w:spacing w:val="30"/>
        </w:rPr>
        <w:t xml:space="preserve"> </w:t>
      </w:r>
      <w:r>
        <w:t>K.,</w:t>
      </w:r>
      <w:r>
        <w:rPr>
          <w:spacing w:val="29"/>
        </w:rPr>
        <w:t xml:space="preserve"> </w:t>
      </w:r>
      <w:r>
        <w:rPr>
          <w:spacing w:val="-1"/>
        </w:rPr>
        <w:t>and</w:t>
      </w:r>
      <w:r>
        <w:rPr>
          <w:spacing w:val="20"/>
        </w:rPr>
        <w:t xml:space="preserve"> </w:t>
      </w:r>
      <w:proofErr w:type="spellStart"/>
      <w:r>
        <w:t>Imada</w:t>
      </w:r>
      <w:proofErr w:type="spellEnd"/>
      <w:r>
        <w:t>,</w:t>
      </w:r>
      <w:r>
        <w:rPr>
          <w:spacing w:val="29"/>
        </w:rPr>
        <w:t xml:space="preserve"> </w:t>
      </w:r>
      <w:r>
        <w:t>S.</w:t>
      </w:r>
      <w:r>
        <w:rPr>
          <w:spacing w:val="19"/>
        </w:rPr>
        <w:t xml:space="preserve"> </w:t>
      </w:r>
      <w:r>
        <w:t>(2010).</w:t>
      </w:r>
      <w:r>
        <w:rPr>
          <w:spacing w:val="22"/>
          <w:w w:val="109"/>
        </w:rPr>
        <w:t xml:space="preserve"> </w:t>
      </w:r>
      <w:r>
        <w:t>Determining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Solar</w:t>
      </w:r>
      <w:r>
        <w:rPr>
          <w:spacing w:val="42"/>
        </w:rPr>
        <w:t xml:space="preserve"> </w:t>
      </w:r>
      <w:r>
        <w:t>Source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Magnetic</w:t>
      </w:r>
      <w:r>
        <w:rPr>
          <w:spacing w:val="41"/>
        </w:rPr>
        <w:t xml:space="preserve"> </w:t>
      </w:r>
      <w:r>
        <w:rPr>
          <w:spacing w:val="-1"/>
        </w:rPr>
        <w:t>Cloud</w:t>
      </w:r>
      <w:r>
        <w:rPr>
          <w:spacing w:val="41"/>
        </w:rPr>
        <w:t xml:space="preserve"> </w:t>
      </w:r>
      <w:r>
        <w:t>Using</w:t>
      </w:r>
      <w:r>
        <w:rPr>
          <w:spacing w:val="42"/>
        </w:rPr>
        <w:t xml:space="preserve"> </w:t>
      </w:r>
      <w:r>
        <w:t>a</w:t>
      </w:r>
      <w:r>
        <w:rPr>
          <w:spacing w:val="41"/>
        </w:rPr>
        <w:t xml:space="preserve"> </w:t>
      </w:r>
      <w:r>
        <w:rPr>
          <w:spacing w:val="-3"/>
        </w:rPr>
        <w:t>Ve</w:t>
      </w:r>
      <w:r>
        <w:rPr>
          <w:spacing w:val="-4"/>
        </w:rPr>
        <w:t>l</w:t>
      </w:r>
      <w:r>
        <w:rPr>
          <w:spacing w:val="-3"/>
        </w:rPr>
        <w:t>oc</w:t>
      </w:r>
      <w:r>
        <w:rPr>
          <w:spacing w:val="-4"/>
        </w:rPr>
        <w:t>i</w:t>
      </w:r>
      <w:r>
        <w:rPr>
          <w:spacing w:val="-3"/>
        </w:rPr>
        <w:t>ty</w:t>
      </w:r>
      <w:r>
        <w:rPr>
          <w:spacing w:val="42"/>
        </w:rPr>
        <w:t xml:space="preserve"> </w:t>
      </w:r>
      <w:proofErr w:type="spellStart"/>
      <w:r>
        <w:t>Di</w:t>
      </w:r>
      <w:r>
        <w:rPr>
          <w:rFonts w:ascii="Apple Symbols" w:eastAsia="Apple Symbols" w:hAnsi="Apple Symbols" w:cs="Apple Symbols"/>
        </w:rPr>
        <w:t>↵</w:t>
      </w:r>
      <w:r>
        <w:t>erence</w:t>
      </w:r>
      <w:proofErr w:type="spellEnd"/>
      <w:r>
        <w:rPr>
          <w:spacing w:val="41"/>
        </w:rPr>
        <w:t xml:space="preserve"> </w:t>
      </w:r>
      <w:r>
        <w:rPr>
          <w:spacing w:val="-3"/>
        </w:rPr>
        <w:t>Techn</w:t>
      </w:r>
      <w:r>
        <w:rPr>
          <w:spacing w:val="-4"/>
        </w:rPr>
        <w:t>i</w:t>
      </w:r>
      <w:r>
        <w:rPr>
          <w:spacing w:val="-3"/>
        </w:rPr>
        <w:t>que.</w:t>
      </w:r>
      <w:r>
        <w:rPr>
          <w:spacing w:val="17"/>
        </w:rPr>
        <w:t xml:space="preserve"> </w:t>
      </w:r>
      <w:proofErr w:type="gramStart"/>
      <w:r>
        <w:rPr>
          <w:u w:val="single" w:color="000000"/>
        </w:rPr>
        <w:t>Solar</w:t>
      </w:r>
      <w:r>
        <w:rPr>
          <w:w w:val="113"/>
        </w:rPr>
        <w:t xml:space="preserve"> </w:t>
      </w:r>
      <w:r>
        <w:rPr>
          <w:w w:val="121"/>
        </w:rPr>
        <w:t xml:space="preserve"> </w:t>
      </w:r>
      <w:r>
        <w:rPr>
          <w:spacing w:val="-1"/>
          <w:u w:val="single" w:color="000000"/>
        </w:rPr>
        <w:t>Physics</w:t>
      </w:r>
      <w:proofErr w:type="gramEnd"/>
      <w:r>
        <w:rPr>
          <w:spacing w:val="-1"/>
        </w:rPr>
        <w:t>,</w:t>
      </w:r>
      <w:r>
        <w:t xml:space="preserve"> </w:t>
      </w:r>
      <w:r>
        <w:rPr>
          <w:spacing w:val="14"/>
        </w:rPr>
        <w:t xml:space="preserve"> </w:t>
      </w:r>
      <w:r>
        <w:t>268(1):213–230.</w:t>
      </w:r>
    </w:p>
    <w:p w14:paraId="1DE4A807" w14:textId="77777777" w:rsidR="00D36D19" w:rsidRDefault="004377DE">
      <w:pPr>
        <w:pStyle w:val="BodyText"/>
        <w:spacing w:before="155" w:line="257" w:lineRule="auto"/>
        <w:ind w:left="0" w:right="118"/>
        <w:jc w:val="right"/>
      </w:pPr>
      <w:proofErr w:type="spellStart"/>
      <w:r>
        <w:rPr>
          <w:w w:val="105"/>
        </w:rPr>
        <w:t>Harra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L.</w:t>
      </w:r>
      <w:r>
        <w:rPr>
          <w:spacing w:val="48"/>
          <w:w w:val="105"/>
        </w:rPr>
        <w:t xml:space="preserve"> </w:t>
      </w:r>
      <w:r>
        <w:rPr>
          <w:w w:val="105"/>
        </w:rPr>
        <w:t>K.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8"/>
          <w:w w:val="105"/>
        </w:rPr>
        <w:t xml:space="preserve"> </w:t>
      </w:r>
      <w:r>
        <w:rPr>
          <w:w w:val="105"/>
        </w:rPr>
        <w:t>Sterling,</w:t>
      </w:r>
      <w:r>
        <w:rPr>
          <w:spacing w:val="55"/>
          <w:w w:val="105"/>
        </w:rPr>
        <w:t xml:space="preserve"> </w:t>
      </w:r>
      <w:r>
        <w:rPr>
          <w:w w:val="105"/>
        </w:rPr>
        <w:t>A.</w:t>
      </w:r>
      <w:r>
        <w:rPr>
          <w:spacing w:val="47"/>
          <w:w w:val="105"/>
        </w:rPr>
        <w:t xml:space="preserve"> </w:t>
      </w:r>
      <w:r>
        <w:rPr>
          <w:w w:val="105"/>
        </w:rPr>
        <w:t>C.</w:t>
      </w:r>
      <w:r>
        <w:rPr>
          <w:spacing w:val="48"/>
          <w:w w:val="105"/>
        </w:rPr>
        <w:t xml:space="preserve"> </w:t>
      </w:r>
      <w:r>
        <w:rPr>
          <w:w w:val="105"/>
        </w:rPr>
        <w:t xml:space="preserve">(2001).  </w:t>
      </w:r>
      <w:r>
        <w:rPr>
          <w:spacing w:val="13"/>
          <w:w w:val="105"/>
        </w:rPr>
        <w:t xml:space="preserve"> </w:t>
      </w:r>
      <w:r>
        <w:rPr>
          <w:w w:val="105"/>
        </w:rPr>
        <w:t>Material</w:t>
      </w:r>
      <w:r>
        <w:rPr>
          <w:spacing w:val="48"/>
          <w:w w:val="105"/>
        </w:rPr>
        <w:t xml:space="preserve"> </w:t>
      </w:r>
      <w:r>
        <w:rPr>
          <w:spacing w:val="-1"/>
          <w:w w:val="105"/>
        </w:rPr>
        <w:t>Out</w:t>
      </w:r>
      <w:r>
        <w:rPr>
          <w:spacing w:val="-2"/>
          <w:w w:val="105"/>
        </w:rPr>
        <w:t>flows</w:t>
      </w:r>
      <w:r>
        <w:rPr>
          <w:spacing w:val="47"/>
          <w:w w:val="105"/>
        </w:rPr>
        <w:t xml:space="preserve"> </w:t>
      </w:r>
      <w:r>
        <w:rPr>
          <w:w w:val="105"/>
        </w:rPr>
        <w:t>from</w:t>
      </w:r>
      <w:r>
        <w:rPr>
          <w:spacing w:val="48"/>
          <w:w w:val="105"/>
        </w:rPr>
        <w:t xml:space="preserve"> </w:t>
      </w:r>
      <w:r>
        <w:rPr>
          <w:w w:val="105"/>
        </w:rPr>
        <w:t>Coronal</w:t>
      </w:r>
      <w:r>
        <w:rPr>
          <w:spacing w:val="47"/>
          <w:w w:val="105"/>
        </w:rPr>
        <w:t xml:space="preserve"> </w:t>
      </w:r>
      <w:proofErr w:type="gramStart"/>
      <w:r>
        <w:rPr>
          <w:spacing w:val="-2"/>
          <w:w w:val="105"/>
        </w:rPr>
        <w:t>Int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ty</w:t>
      </w:r>
      <w:r>
        <w:rPr>
          <w:spacing w:val="48"/>
          <w:w w:val="105"/>
        </w:rPr>
        <w:t xml:space="preserve"> </w:t>
      </w:r>
      <w:r>
        <w:rPr>
          <w:w w:val="105"/>
        </w:rPr>
        <w:t>”Dimming</w:t>
      </w:r>
      <w:proofErr w:type="gramEnd"/>
      <w:r>
        <w:rPr>
          <w:spacing w:val="27"/>
          <w:w w:val="99"/>
        </w:rPr>
        <w:t xml:space="preserve"> </w:t>
      </w:r>
      <w:r>
        <w:rPr>
          <w:w w:val="105"/>
        </w:rPr>
        <w:t>Regions”</w:t>
      </w:r>
      <w:r>
        <w:rPr>
          <w:spacing w:val="9"/>
          <w:w w:val="105"/>
        </w:rPr>
        <w:t xml:space="preserve"> </w:t>
      </w:r>
      <w:r>
        <w:rPr>
          <w:w w:val="105"/>
        </w:rPr>
        <w:t>During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Coronal</w:t>
      </w:r>
      <w:r>
        <w:rPr>
          <w:spacing w:val="9"/>
          <w:w w:val="105"/>
        </w:rPr>
        <w:t xml:space="preserve"> </w:t>
      </w:r>
      <w:r>
        <w:rPr>
          <w:w w:val="105"/>
        </w:rPr>
        <w:t>Mass</w:t>
      </w:r>
      <w:r>
        <w:rPr>
          <w:spacing w:val="9"/>
          <w:w w:val="105"/>
        </w:rPr>
        <w:t xml:space="preserve"> </w:t>
      </w:r>
      <w:r>
        <w:rPr>
          <w:w w:val="105"/>
        </w:rPr>
        <w:t>Ejection</w:t>
      </w:r>
      <w:r>
        <w:rPr>
          <w:spacing w:val="9"/>
          <w:w w:val="105"/>
        </w:rPr>
        <w:t xml:space="preserve"> </w:t>
      </w:r>
      <w:r>
        <w:rPr>
          <w:w w:val="105"/>
        </w:rPr>
        <w:t>Onset.</w:t>
      </w:r>
      <w:r>
        <w:rPr>
          <w:spacing w:val="29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9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1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561:215–218.</w:t>
      </w:r>
    </w:p>
    <w:p w14:paraId="1DE4A808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w w:val="105"/>
        </w:rPr>
        <w:t>Harrison,</w:t>
      </w:r>
      <w:r>
        <w:rPr>
          <w:spacing w:val="47"/>
          <w:w w:val="105"/>
        </w:rPr>
        <w:t xml:space="preserve"> </w:t>
      </w:r>
      <w:r>
        <w:rPr>
          <w:w w:val="105"/>
        </w:rPr>
        <w:t>R.</w:t>
      </w:r>
      <w:r>
        <w:rPr>
          <w:spacing w:val="41"/>
          <w:w w:val="105"/>
        </w:rPr>
        <w:t xml:space="preserve"> </w:t>
      </w:r>
      <w:r>
        <w:rPr>
          <w:w w:val="105"/>
        </w:rPr>
        <w:t>A.,</w:t>
      </w:r>
      <w:r>
        <w:rPr>
          <w:spacing w:val="48"/>
          <w:w w:val="105"/>
        </w:rPr>
        <w:t xml:space="preserve"> </w:t>
      </w:r>
      <w:r>
        <w:rPr>
          <w:spacing w:val="-1"/>
          <w:w w:val="105"/>
        </w:rPr>
        <w:t>Bryan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47"/>
          <w:w w:val="105"/>
        </w:rPr>
        <w:t xml:space="preserve"> </w:t>
      </w:r>
      <w:proofErr w:type="spellStart"/>
      <w:r>
        <w:rPr>
          <w:w w:val="105"/>
        </w:rPr>
        <w:t>Simnett</w:t>
      </w:r>
      <w:proofErr w:type="spellEnd"/>
      <w:r>
        <w:rPr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G.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.,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Ly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M.</w:t>
      </w:r>
      <w:r>
        <w:rPr>
          <w:spacing w:val="42"/>
          <w:w w:val="105"/>
        </w:rPr>
        <w:t xml:space="preserve"> </w:t>
      </w:r>
      <w:r>
        <w:rPr>
          <w:w w:val="105"/>
        </w:rPr>
        <w:t>(2003).</w:t>
      </w:r>
      <w:r>
        <w:rPr>
          <w:spacing w:val="52"/>
          <w:w w:val="105"/>
        </w:rPr>
        <w:t xml:space="preserve"> </w:t>
      </w:r>
      <w:r>
        <w:rPr>
          <w:w w:val="105"/>
        </w:rPr>
        <w:t>Coronal</w:t>
      </w:r>
      <w:r>
        <w:rPr>
          <w:spacing w:val="42"/>
          <w:w w:val="105"/>
        </w:rPr>
        <w:t xml:space="preserve"> </w:t>
      </w:r>
      <w:r>
        <w:rPr>
          <w:w w:val="105"/>
        </w:rPr>
        <w:t>dimming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99"/>
        </w:rPr>
        <w:t xml:space="preserve"> </w:t>
      </w:r>
      <w:r>
        <w:rPr>
          <w:w w:val="105"/>
        </w:rPr>
        <w:t>coronal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5"/>
          <w:w w:val="105"/>
        </w:rPr>
        <w:t xml:space="preserve"> </w:t>
      </w:r>
      <w:r>
        <w:rPr>
          <w:w w:val="105"/>
        </w:rPr>
        <w:t>ejection</w:t>
      </w:r>
      <w:r>
        <w:rPr>
          <w:spacing w:val="5"/>
          <w:w w:val="105"/>
        </w:rPr>
        <w:t xml:space="preserve"> </w:t>
      </w:r>
      <w:r>
        <w:rPr>
          <w:w w:val="105"/>
        </w:rPr>
        <w:t>onset.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400:1071–1083.</w:t>
      </w:r>
    </w:p>
    <w:p w14:paraId="1DE4A809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w w:val="105"/>
        </w:rPr>
        <w:t>Harrison,</w:t>
      </w:r>
      <w:r>
        <w:rPr>
          <w:spacing w:val="19"/>
          <w:w w:val="105"/>
        </w:rPr>
        <w:t xml:space="preserve"> </w:t>
      </w:r>
      <w:r>
        <w:rPr>
          <w:w w:val="105"/>
        </w:rPr>
        <w:t>R.</w:t>
      </w:r>
      <w:r>
        <w:rPr>
          <w:spacing w:val="18"/>
          <w:w w:val="105"/>
        </w:rPr>
        <w:t xml:space="preserve"> </w:t>
      </w:r>
      <w:r>
        <w:rPr>
          <w:w w:val="105"/>
        </w:rPr>
        <w:t>A.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Ly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M.</w:t>
      </w:r>
      <w:r>
        <w:rPr>
          <w:spacing w:val="18"/>
          <w:w w:val="105"/>
        </w:rPr>
        <w:t xml:space="preserve"> </w:t>
      </w:r>
      <w:r>
        <w:rPr>
          <w:w w:val="105"/>
        </w:rPr>
        <w:t>(2000).</w:t>
      </w:r>
      <w:r>
        <w:rPr>
          <w:spacing w:val="48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spectroscopic</w:t>
      </w:r>
      <w:r>
        <w:rPr>
          <w:spacing w:val="18"/>
          <w:w w:val="105"/>
        </w:rPr>
        <w:t xml:space="preserve"> </w:t>
      </w:r>
      <w:r>
        <w:rPr>
          <w:w w:val="105"/>
        </w:rPr>
        <w:t>study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coronal</w:t>
      </w:r>
      <w:r>
        <w:rPr>
          <w:spacing w:val="18"/>
          <w:w w:val="105"/>
        </w:rPr>
        <w:t xml:space="preserve"> </w:t>
      </w:r>
      <w:r>
        <w:rPr>
          <w:w w:val="105"/>
        </w:rPr>
        <w:t>dimming</w:t>
      </w:r>
      <w:r>
        <w:rPr>
          <w:spacing w:val="18"/>
          <w:w w:val="105"/>
        </w:rPr>
        <w:t xml:space="preserve"> </w:t>
      </w:r>
      <w:r>
        <w:rPr>
          <w:w w:val="105"/>
        </w:rPr>
        <w:t>associated</w:t>
      </w:r>
      <w:r>
        <w:rPr>
          <w:spacing w:val="18"/>
          <w:w w:val="105"/>
        </w:rPr>
        <w:t xml:space="preserve"> </w:t>
      </w:r>
      <w:r>
        <w:rPr>
          <w:w w:val="105"/>
        </w:rPr>
        <w:t>with</w:t>
      </w:r>
      <w:r>
        <w:rPr>
          <w:spacing w:val="24"/>
          <w:w w:val="110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coronal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4"/>
          <w:w w:val="105"/>
        </w:rPr>
        <w:t xml:space="preserve"> </w:t>
      </w:r>
      <w:r>
        <w:rPr>
          <w:w w:val="105"/>
        </w:rPr>
        <w:t>ejection.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4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5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4"/>
          <w:w w:val="105"/>
        </w:rPr>
        <w:t xml:space="preserve"> </w:t>
      </w:r>
      <w:r>
        <w:rPr>
          <w:w w:val="105"/>
        </w:rPr>
        <w:t>1108:1097–1108.</w:t>
      </w:r>
    </w:p>
    <w:p w14:paraId="1DE4A80A" w14:textId="77777777" w:rsidR="00D36D19" w:rsidRDefault="004377DE">
      <w:pPr>
        <w:pStyle w:val="BodyText"/>
        <w:spacing w:before="151"/>
        <w:ind w:left="100"/>
      </w:pPr>
      <w:bookmarkStart w:id="125" w:name="_bookmark31"/>
      <w:bookmarkEnd w:id="125"/>
      <w:r>
        <w:rPr>
          <w:w w:val="105"/>
        </w:rPr>
        <w:t>Holman,</w:t>
      </w:r>
      <w:r>
        <w:rPr>
          <w:spacing w:val="9"/>
          <w:w w:val="105"/>
        </w:rPr>
        <w:t xml:space="preserve"> </w:t>
      </w:r>
      <w:r>
        <w:rPr>
          <w:w w:val="105"/>
        </w:rPr>
        <w:t>G.</w:t>
      </w:r>
      <w:r>
        <w:rPr>
          <w:spacing w:val="10"/>
          <w:w w:val="105"/>
        </w:rPr>
        <w:t xml:space="preserve"> </w:t>
      </w:r>
      <w:r>
        <w:rPr>
          <w:w w:val="105"/>
        </w:rPr>
        <w:t>(2008).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Ov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iew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Solar</w:t>
      </w:r>
      <w:r>
        <w:rPr>
          <w:spacing w:val="10"/>
          <w:w w:val="105"/>
        </w:rPr>
        <w:t xml:space="preserve"> </w:t>
      </w:r>
      <w:r>
        <w:rPr>
          <w:w w:val="105"/>
        </w:rPr>
        <w:t>Flares.</w:t>
      </w:r>
    </w:p>
    <w:p w14:paraId="1DE4A80B" w14:textId="77777777" w:rsidR="00D36D19" w:rsidRDefault="004377DE">
      <w:pPr>
        <w:pStyle w:val="BodyText"/>
        <w:spacing w:before="168"/>
        <w:ind w:left="100"/>
      </w:pPr>
      <w:proofErr w:type="gramStart"/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  <w:r>
        <w:rPr>
          <w:w w:val="105"/>
        </w:rPr>
        <w:t xml:space="preserve"> </w:t>
      </w:r>
      <w:r>
        <w:rPr>
          <w:spacing w:val="7"/>
          <w:w w:val="105"/>
        </w:rPr>
        <w:t xml:space="preserve"> </w:t>
      </w:r>
      <w:r>
        <w:rPr>
          <w:w w:val="105"/>
        </w:rPr>
        <w:t>R.</w:t>
      </w:r>
      <w:proofErr w:type="gramEnd"/>
      <w:r>
        <w:rPr>
          <w:spacing w:val="56"/>
          <w:w w:val="105"/>
        </w:rPr>
        <w:t xml:space="preserve"> </w:t>
      </w:r>
      <w:r>
        <w:rPr>
          <w:spacing w:val="-1"/>
          <w:w w:val="105"/>
        </w:rPr>
        <w:t>A.,</w:t>
      </w:r>
      <w:r>
        <w:rPr>
          <w:w w:val="105"/>
        </w:rPr>
        <w:t xml:space="preserve"> </w:t>
      </w:r>
      <w:r>
        <w:rPr>
          <w:spacing w:val="8"/>
          <w:w w:val="105"/>
        </w:rPr>
        <w:t xml:space="preserve"> </w:t>
      </w:r>
      <w:r>
        <w:rPr>
          <w:w w:val="105"/>
        </w:rPr>
        <w:t xml:space="preserve">Moses, </w:t>
      </w:r>
      <w:r>
        <w:rPr>
          <w:spacing w:val="8"/>
          <w:w w:val="105"/>
        </w:rPr>
        <w:t xml:space="preserve"> </w:t>
      </w:r>
      <w:r>
        <w:rPr>
          <w:w w:val="105"/>
        </w:rPr>
        <w:t>J.</w:t>
      </w:r>
      <w:r>
        <w:rPr>
          <w:spacing w:val="56"/>
          <w:w w:val="105"/>
        </w:rPr>
        <w:t xml:space="preserve"> </w:t>
      </w:r>
      <w:r>
        <w:rPr>
          <w:spacing w:val="-1"/>
          <w:w w:val="105"/>
        </w:rPr>
        <w:t>D.,</w:t>
      </w:r>
      <w:r>
        <w:rPr>
          <w:w w:val="105"/>
        </w:rPr>
        <w:t xml:space="preserve"> 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das,</w:t>
      </w:r>
      <w:r>
        <w:rPr>
          <w:w w:val="105"/>
        </w:rPr>
        <w:t xml:space="preserve"> </w:t>
      </w:r>
      <w:r>
        <w:rPr>
          <w:spacing w:val="8"/>
          <w:w w:val="105"/>
        </w:rPr>
        <w:t xml:space="preserve"> </w:t>
      </w:r>
      <w:r>
        <w:rPr>
          <w:w w:val="105"/>
        </w:rPr>
        <w:t xml:space="preserve">A., </w:t>
      </w:r>
      <w:r>
        <w:rPr>
          <w:spacing w:val="7"/>
          <w:w w:val="105"/>
        </w:rPr>
        <w:t xml:space="preserve"> </w:t>
      </w:r>
      <w:proofErr w:type="spellStart"/>
      <w:r>
        <w:rPr>
          <w:spacing w:val="-2"/>
          <w:w w:val="105"/>
        </w:rPr>
        <w:t>New</w:t>
      </w:r>
      <w:r>
        <w:rPr>
          <w:spacing w:val="-1"/>
          <w:w w:val="105"/>
        </w:rPr>
        <w:t>mark</w:t>
      </w:r>
      <w:proofErr w:type="spellEnd"/>
      <w:r>
        <w:rPr>
          <w:spacing w:val="-1"/>
          <w:w w:val="105"/>
        </w:rPr>
        <w:t>,</w:t>
      </w:r>
      <w:r>
        <w:rPr>
          <w:w w:val="105"/>
        </w:rPr>
        <w:t xml:space="preserve"> </w:t>
      </w:r>
      <w:r>
        <w:rPr>
          <w:spacing w:val="8"/>
          <w:w w:val="105"/>
        </w:rPr>
        <w:t xml:space="preserve"> </w:t>
      </w:r>
      <w:r>
        <w:rPr>
          <w:w w:val="105"/>
        </w:rPr>
        <w:t>J.</w:t>
      </w:r>
      <w:r>
        <w:rPr>
          <w:spacing w:val="56"/>
          <w:w w:val="105"/>
        </w:rPr>
        <w:t xml:space="preserve"> </w:t>
      </w:r>
      <w:r>
        <w:rPr>
          <w:w w:val="105"/>
        </w:rPr>
        <w:t xml:space="preserve">S., </w:t>
      </w:r>
      <w:r>
        <w:rPr>
          <w:spacing w:val="7"/>
          <w:w w:val="105"/>
        </w:rPr>
        <w:t xml:space="preserve"> </w:t>
      </w:r>
      <w:proofErr w:type="spellStart"/>
      <w:r>
        <w:rPr>
          <w:spacing w:val="-2"/>
          <w:w w:val="105"/>
        </w:rPr>
        <w:t>Soc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proofErr w:type="spellEnd"/>
      <w:r>
        <w:rPr>
          <w:spacing w:val="-1"/>
          <w:w w:val="105"/>
        </w:rPr>
        <w:t>,</w:t>
      </w:r>
      <w:r>
        <w:rPr>
          <w:w w:val="105"/>
        </w:rPr>
        <w:t xml:space="preserve"> </w:t>
      </w:r>
      <w:r>
        <w:rPr>
          <w:spacing w:val="6"/>
          <w:w w:val="105"/>
        </w:rPr>
        <w:t xml:space="preserve"> </w:t>
      </w:r>
      <w:r>
        <w:rPr>
          <w:w w:val="105"/>
        </w:rPr>
        <w:t>D.</w:t>
      </w:r>
      <w:r>
        <w:rPr>
          <w:spacing w:val="56"/>
          <w:w w:val="105"/>
        </w:rPr>
        <w:t xml:space="preserve"> </w:t>
      </w:r>
      <w:r>
        <w:rPr>
          <w:w w:val="105"/>
        </w:rPr>
        <w:t xml:space="preserve">G., 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unk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tt,</w:t>
      </w:r>
      <w:r>
        <w:rPr>
          <w:w w:val="105"/>
        </w:rPr>
        <w:t xml:space="preserve"> </w:t>
      </w:r>
      <w:r>
        <w:rPr>
          <w:spacing w:val="7"/>
          <w:w w:val="105"/>
        </w:rPr>
        <w:t xml:space="preserve"> </w:t>
      </w:r>
      <w:r>
        <w:rPr>
          <w:w w:val="105"/>
        </w:rPr>
        <w:t>S.</w:t>
      </w:r>
      <w:r>
        <w:rPr>
          <w:spacing w:val="56"/>
          <w:w w:val="105"/>
        </w:rPr>
        <w:t xml:space="preserve"> </w:t>
      </w:r>
      <w:r>
        <w:rPr>
          <w:spacing w:val="-7"/>
          <w:w w:val="105"/>
        </w:rPr>
        <w:t>P.,</w:t>
      </w:r>
    </w:p>
    <w:p w14:paraId="1DE4A80C" w14:textId="77777777" w:rsidR="00D36D19" w:rsidRDefault="004377DE">
      <w:pPr>
        <w:pStyle w:val="BodyText"/>
        <w:spacing w:before="18" w:line="257" w:lineRule="auto"/>
        <w:ind w:right="118"/>
        <w:jc w:val="both"/>
      </w:pPr>
      <w:proofErr w:type="spellStart"/>
      <w:r>
        <w:rPr>
          <w:spacing w:val="-1"/>
          <w:w w:val="105"/>
        </w:rPr>
        <w:t>Kor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ndyk</w:t>
      </w:r>
      <w:r>
        <w:rPr>
          <w:spacing w:val="-2"/>
          <w:w w:val="105"/>
        </w:rPr>
        <w:t>e</w:t>
      </w:r>
      <w:proofErr w:type="spellEnd"/>
      <w:r>
        <w:rPr>
          <w:spacing w:val="-1"/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C.</w:t>
      </w:r>
      <w:r>
        <w:rPr>
          <w:spacing w:val="34"/>
          <w:w w:val="105"/>
        </w:rPr>
        <w:t xml:space="preserve"> </w:t>
      </w:r>
      <w:r>
        <w:rPr>
          <w:w w:val="105"/>
        </w:rPr>
        <w:t>M.,</w:t>
      </w:r>
      <w:r>
        <w:rPr>
          <w:spacing w:val="38"/>
          <w:w w:val="105"/>
        </w:rPr>
        <w:t xml:space="preserve"> </w:t>
      </w:r>
      <w:r>
        <w:rPr>
          <w:w w:val="105"/>
        </w:rPr>
        <w:t>C</w:t>
      </w:r>
      <w:r>
        <w:rPr>
          <w:spacing w:val="1"/>
          <w:w w:val="105"/>
        </w:rPr>
        <w:t>ook</w:t>
      </w:r>
      <w:r>
        <w:rPr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J.</w:t>
      </w:r>
      <w:r>
        <w:rPr>
          <w:spacing w:val="35"/>
          <w:w w:val="105"/>
        </w:rPr>
        <w:t xml:space="preserve"> </w:t>
      </w:r>
      <w:r>
        <w:rPr>
          <w:w w:val="105"/>
        </w:rPr>
        <w:t>W.,</w:t>
      </w:r>
      <w:r>
        <w:rPr>
          <w:spacing w:val="38"/>
          <w:w w:val="105"/>
        </w:rPr>
        <w:t xml:space="preserve"> </w:t>
      </w:r>
      <w:r>
        <w:rPr>
          <w:spacing w:val="-3"/>
          <w:w w:val="105"/>
        </w:rPr>
        <w:t>Hur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y,</w:t>
      </w:r>
      <w:r>
        <w:rPr>
          <w:spacing w:val="39"/>
          <w:w w:val="105"/>
        </w:rPr>
        <w:t xml:space="preserve"> </w:t>
      </w:r>
      <w:r>
        <w:rPr>
          <w:w w:val="105"/>
        </w:rPr>
        <w:t>A.,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Dav</w:t>
      </w:r>
      <w:r>
        <w:rPr>
          <w:spacing w:val="-2"/>
          <w:w w:val="105"/>
        </w:rPr>
        <w:t>il</w:t>
      </w:r>
      <w:r>
        <w:rPr>
          <w:spacing w:val="-1"/>
          <w:w w:val="105"/>
        </w:rPr>
        <w:t>a,</w:t>
      </w:r>
      <w:r>
        <w:rPr>
          <w:spacing w:val="38"/>
          <w:w w:val="105"/>
        </w:rPr>
        <w:t xml:space="preserve"> </w:t>
      </w:r>
      <w:r>
        <w:rPr>
          <w:w w:val="105"/>
        </w:rPr>
        <w:t>J.</w:t>
      </w:r>
      <w:r>
        <w:rPr>
          <w:spacing w:val="36"/>
          <w:w w:val="105"/>
        </w:rPr>
        <w:t xml:space="preserve"> </w:t>
      </w:r>
      <w:r>
        <w:rPr>
          <w:w w:val="105"/>
        </w:rPr>
        <w:t>M.,</w:t>
      </w:r>
      <w:r>
        <w:rPr>
          <w:spacing w:val="37"/>
          <w:w w:val="105"/>
        </w:rPr>
        <w:t xml:space="preserve"> </w:t>
      </w:r>
      <w:r>
        <w:rPr>
          <w:w w:val="105"/>
        </w:rPr>
        <w:t>Thompson,</w:t>
      </w:r>
      <w:r>
        <w:rPr>
          <w:spacing w:val="38"/>
          <w:w w:val="105"/>
        </w:rPr>
        <w:t xml:space="preserve"> </w:t>
      </w:r>
      <w:r>
        <w:rPr>
          <w:w w:val="105"/>
        </w:rPr>
        <w:t>W.</w:t>
      </w:r>
      <w:r>
        <w:rPr>
          <w:spacing w:val="35"/>
          <w:w w:val="105"/>
        </w:rPr>
        <w:t xml:space="preserve"> </w:t>
      </w:r>
      <w:r>
        <w:rPr>
          <w:w w:val="105"/>
        </w:rPr>
        <w:t>T.,</w:t>
      </w:r>
      <w:r>
        <w:rPr>
          <w:spacing w:val="38"/>
          <w:w w:val="105"/>
        </w:rPr>
        <w:t xml:space="preserve"> </w:t>
      </w:r>
      <w:r>
        <w:rPr>
          <w:w w:val="105"/>
        </w:rPr>
        <w:t>St.</w:t>
      </w:r>
      <w:r>
        <w:rPr>
          <w:spacing w:val="35"/>
          <w:w w:val="105"/>
        </w:rPr>
        <w:t xml:space="preserve"> </w:t>
      </w:r>
      <w:r>
        <w:rPr>
          <w:w w:val="105"/>
        </w:rPr>
        <w:t>Cyr,</w:t>
      </w:r>
      <w:r>
        <w:rPr>
          <w:spacing w:val="37"/>
          <w:w w:val="105"/>
        </w:rPr>
        <w:t xml:space="preserve"> </w:t>
      </w:r>
      <w:r>
        <w:rPr>
          <w:w w:val="105"/>
        </w:rPr>
        <w:t>O.</w:t>
      </w:r>
      <w:r>
        <w:rPr>
          <w:spacing w:val="35"/>
          <w:w w:val="105"/>
        </w:rPr>
        <w:t xml:space="preserve"> </w:t>
      </w:r>
      <w:r>
        <w:rPr>
          <w:w w:val="105"/>
        </w:rPr>
        <w:t>C.,</w:t>
      </w:r>
      <w:r>
        <w:rPr>
          <w:spacing w:val="28"/>
          <w:w w:val="109"/>
        </w:rPr>
        <w:t xml:space="preserve"> </w:t>
      </w:r>
      <w:proofErr w:type="spellStart"/>
      <w:r>
        <w:rPr>
          <w:spacing w:val="-2"/>
          <w:w w:val="105"/>
        </w:rPr>
        <w:t>Me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zell</w:t>
      </w:r>
      <w:proofErr w:type="spellEnd"/>
      <w:r>
        <w:rPr>
          <w:spacing w:val="-1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E.,</w:t>
      </w:r>
      <w:r>
        <w:rPr>
          <w:spacing w:val="12"/>
          <w:w w:val="105"/>
        </w:rPr>
        <w:t xml:space="preserve"> </w:t>
      </w:r>
      <w:proofErr w:type="spellStart"/>
      <w:r>
        <w:rPr>
          <w:spacing w:val="-2"/>
          <w:w w:val="105"/>
        </w:rPr>
        <w:t>Me</w:t>
      </w:r>
      <w:r>
        <w:rPr>
          <w:spacing w:val="-1"/>
          <w:w w:val="105"/>
        </w:rPr>
        <w:t>hal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K.,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Lemen</w:t>
      </w:r>
      <w:proofErr w:type="spellEnd"/>
      <w:r>
        <w:rPr>
          <w:w w:val="105"/>
        </w:rPr>
        <w:t>,</w:t>
      </w:r>
      <w:r>
        <w:rPr>
          <w:spacing w:val="13"/>
          <w:w w:val="105"/>
        </w:rPr>
        <w:t xml:space="preserve"> </w:t>
      </w:r>
      <w:r>
        <w:rPr>
          <w:w w:val="105"/>
        </w:rPr>
        <w:t>J.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R.,</w:t>
      </w:r>
      <w:r>
        <w:rPr>
          <w:spacing w:val="12"/>
          <w:w w:val="105"/>
        </w:rPr>
        <w:t xml:space="preserve"> </w:t>
      </w:r>
      <w:proofErr w:type="spellStart"/>
      <w:r>
        <w:rPr>
          <w:spacing w:val="-3"/>
          <w:w w:val="105"/>
        </w:rPr>
        <w:t>Wu</w:t>
      </w:r>
      <w:r>
        <w:rPr>
          <w:spacing w:val="-4"/>
          <w:w w:val="105"/>
        </w:rPr>
        <w:t>else</w:t>
      </w:r>
      <w:r>
        <w:rPr>
          <w:spacing w:val="-3"/>
          <w:w w:val="105"/>
        </w:rPr>
        <w:t>r</w:t>
      </w:r>
      <w:proofErr w:type="spellEnd"/>
      <w:r>
        <w:rPr>
          <w:spacing w:val="-3"/>
          <w:w w:val="105"/>
        </w:rPr>
        <w:t>,</w:t>
      </w:r>
      <w:r>
        <w:rPr>
          <w:spacing w:val="13"/>
          <w:w w:val="105"/>
        </w:rPr>
        <w:t xml:space="preserve"> </w:t>
      </w:r>
      <w:r>
        <w:rPr>
          <w:w w:val="105"/>
        </w:rPr>
        <w:t>J.</w:t>
      </w:r>
      <w:r>
        <w:rPr>
          <w:spacing w:val="8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13"/>
          <w:w w:val="105"/>
        </w:rPr>
        <w:t xml:space="preserve"> </w:t>
      </w:r>
      <w:r>
        <w:rPr>
          <w:w w:val="105"/>
        </w:rPr>
        <w:t>Duncan,</w:t>
      </w:r>
      <w:r>
        <w:rPr>
          <w:spacing w:val="12"/>
          <w:w w:val="105"/>
        </w:rPr>
        <w:t xml:space="preserve"> </w:t>
      </w:r>
      <w:r>
        <w:rPr>
          <w:w w:val="105"/>
        </w:rPr>
        <w:t>D.</w:t>
      </w:r>
      <w:r>
        <w:rPr>
          <w:spacing w:val="9"/>
          <w:w w:val="105"/>
        </w:rPr>
        <w:t xml:space="preserve"> </w:t>
      </w:r>
      <w:r>
        <w:rPr>
          <w:w w:val="105"/>
        </w:rPr>
        <w:t>W.,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Tarb</w:t>
      </w:r>
      <w:r>
        <w:rPr>
          <w:spacing w:val="-3"/>
          <w:w w:val="105"/>
        </w:rPr>
        <w:t>ell</w:t>
      </w:r>
      <w:r>
        <w:rPr>
          <w:spacing w:val="-2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T.</w:t>
      </w:r>
      <w:r>
        <w:rPr>
          <w:spacing w:val="9"/>
          <w:w w:val="105"/>
        </w:rPr>
        <w:t xml:space="preserve"> </w:t>
      </w:r>
      <w:r>
        <w:rPr>
          <w:w w:val="105"/>
        </w:rPr>
        <w:t>D.,</w:t>
      </w:r>
      <w:r>
        <w:rPr>
          <w:spacing w:val="12"/>
          <w:w w:val="105"/>
        </w:rPr>
        <w:t xml:space="preserve"> </w:t>
      </w:r>
      <w:proofErr w:type="spellStart"/>
      <w:r>
        <w:rPr>
          <w:spacing w:val="-3"/>
          <w:w w:val="105"/>
        </w:rPr>
        <w:t>W</w:t>
      </w:r>
      <w:r>
        <w:rPr>
          <w:spacing w:val="-4"/>
          <w:w w:val="105"/>
        </w:rPr>
        <w:t>olfs</w:t>
      </w:r>
      <w:r>
        <w:rPr>
          <w:spacing w:val="-3"/>
          <w:w w:val="105"/>
        </w:rPr>
        <w:t>on</w:t>
      </w:r>
      <w:proofErr w:type="spellEnd"/>
      <w:r>
        <w:rPr>
          <w:spacing w:val="-3"/>
          <w:w w:val="105"/>
        </w:rPr>
        <w:t>,</w:t>
      </w:r>
    </w:p>
    <w:p w14:paraId="1DE4A80D" w14:textId="77777777" w:rsidR="00D36D19" w:rsidRDefault="004377DE">
      <w:pPr>
        <w:pStyle w:val="BodyText"/>
        <w:spacing w:line="257" w:lineRule="auto"/>
        <w:ind w:right="118"/>
        <w:jc w:val="both"/>
      </w:pPr>
      <w:r>
        <w:rPr>
          <w:w w:val="105"/>
        </w:rPr>
        <w:t>C.</w:t>
      </w:r>
      <w:r>
        <w:rPr>
          <w:spacing w:val="35"/>
          <w:w w:val="105"/>
        </w:rPr>
        <w:t xml:space="preserve"> </w:t>
      </w:r>
      <w:r>
        <w:rPr>
          <w:w w:val="105"/>
        </w:rPr>
        <w:t>J.,</w:t>
      </w:r>
      <w:r>
        <w:rPr>
          <w:spacing w:val="38"/>
          <w:w w:val="105"/>
        </w:rPr>
        <w:t xml:space="preserve"> </w:t>
      </w:r>
      <w:r>
        <w:rPr>
          <w:spacing w:val="1"/>
          <w:w w:val="105"/>
        </w:rPr>
        <w:t>Moore</w:t>
      </w:r>
      <w:r>
        <w:rPr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A.,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Harr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on,</w:t>
      </w:r>
      <w:r>
        <w:rPr>
          <w:spacing w:val="39"/>
          <w:w w:val="105"/>
        </w:rPr>
        <w:t xml:space="preserve"> </w:t>
      </w:r>
      <w:r>
        <w:rPr>
          <w:w w:val="105"/>
        </w:rPr>
        <w:t>R.</w:t>
      </w:r>
      <w:r>
        <w:rPr>
          <w:spacing w:val="35"/>
          <w:w w:val="105"/>
        </w:rPr>
        <w:t xml:space="preserve"> </w:t>
      </w:r>
      <w:r>
        <w:rPr>
          <w:w w:val="105"/>
        </w:rPr>
        <w:t>A.,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Waltham,</w:t>
      </w:r>
      <w:r>
        <w:rPr>
          <w:spacing w:val="39"/>
          <w:w w:val="105"/>
        </w:rPr>
        <w:t xml:space="preserve"> </w:t>
      </w:r>
      <w:r>
        <w:rPr>
          <w:w w:val="105"/>
        </w:rPr>
        <w:t>N.,</w:t>
      </w:r>
      <w:r>
        <w:rPr>
          <w:spacing w:val="38"/>
          <w:w w:val="105"/>
        </w:rPr>
        <w:t xml:space="preserve"> </w:t>
      </w:r>
      <w:r>
        <w:rPr>
          <w:w w:val="105"/>
        </w:rPr>
        <w:t>Lang,</w:t>
      </w:r>
      <w:r>
        <w:rPr>
          <w:spacing w:val="39"/>
          <w:w w:val="105"/>
        </w:rPr>
        <w:t xml:space="preserve"> </w:t>
      </w:r>
      <w:r>
        <w:rPr>
          <w:w w:val="105"/>
        </w:rPr>
        <w:t>J.,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Dav</w:t>
      </w:r>
      <w:r>
        <w:rPr>
          <w:spacing w:val="-3"/>
          <w:w w:val="105"/>
        </w:rPr>
        <w:t>is</w:t>
      </w:r>
      <w:r>
        <w:rPr>
          <w:spacing w:val="-2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C.</w:t>
      </w:r>
      <w:r>
        <w:rPr>
          <w:spacing w:val="34"/>
          <w:w w:val="105"/>
        </w:rPr>
        <w:t xml:space="preserve"> </w:t>
      </w:r>
      <w:r>
        <w:rPr>
          <w:w w:val="105"/>
        </w:rPr>
        <w:t>J.,</w:t>
      </w:r>
      <w:r>
        <w:rPr>
          <w:spacing w:val="39"/>
          <w:w w:val="105"/>
        </w:rPr>
        <w:t xml:space="preserve"> </w:t>
      </w:r>
      <w:proofErr w:type="spellStart"/>
      <w:r>
        <w:rPr>
          <w:w w:val="105"/>
        </w:rPr>
        <w:t>Eyles</w:t>
      </w:r>
      <w:proofErr w:type="spellEnd"/>
      <w:r>
        <w:rPr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C.</w:t>
      </w:r>
      <w:r>
        <w:rPr>
          <w:spacing w:val="36"/>
          <w:w w:val="105"/>
        </w:rPr>
        <w:t xml:space="preserve"> </w:t>
      </w:r>
      <w:r>
        <w:rPr>
          <w:w w:val="105"/>
        </w:rPr>
        <w:t>J.,</w:t>
      </w:r>
      <w:r>
        <w:rPr>
          <w:spacing w:val="38"/>
          <w:w w:val="105"/>
        </w:rPr>
        <w:t xml:space="preserve"> </w:t>
      </w:r>
      <w:proofErr w:type="spellStart"/>
      <w:r>
        <w:rPr>
          <w:w w:val="105"/>
        </w:rPr>
        <w:t>Mapson</w:t>
      </w:r>
      <w:proofErr w:type="spellEnd"/>
      <w:r>
        <w:rPr>
          <w:w w:val="105"/>
        </w:rPr>
        <w:t>-</w:t>
      </w:r>
      <w:r>
        <w:rPr>
          <w:spacing w:val="35"/>
          <w:w w:val="99"/>
        </w:rPr>
        <w:t xml:space="preserve"> </w:t>
      </w:r>
      <w:r>
        <w:rPr>
          <w:w w:val="105"/>
        </w:rPr>
        <w:t>Menard,</w:t>
      </w:r>
      <w:r>
        <w:rPr>
          <w:spacing w:val="49"/>
          <w:w w:val="105"/>
        </w:rPr>
        <w:t xml:space="preserve"> </w:t>
      </w:r>
      <w:r>
        <w:rPr>
          <w:w w:val="105"/>
        </w:rPr>
        <w:t>H.,</w:t>
      </w:r>
      <w:r>
        <w:rPr>
          <w:spacing w:val="49"/>
          <w:w w:val="105"/>
        </w:rPr>
        <w:t xml:space="preserve"> </w:t>
      </w:r>
      <w:proofErr w:type="spellStart"/>
      <w:r>
        <w:rPr>
          <w:w w:val="105"/>
        </w:rPr>
        <w:t>Simnett</w:t>
      </w:r>
      <w:proofErr w:type="spellEnd"/>
      <w:r>
        <w:rPr>
          <w:w w:val="105"/>
        </w:rPr>
        <w:t>,</w:t>
      </w:r>
      <w:r>
        <w:rPr>
          <w:spacing w:val="49"/>
          <w:w w:val="105"/>
        </w:rPr>
        <w:t xml:space="preserve"> </w:t>
      </w:r>
      <w:r>
        <w:rPr>
          <w:w w:val="105"/>
        </w:rPr>
        <w:t>G.</w:t>
      </w:r>
      <w:r>
        <w:rPr>
          <w:spacing w:val="44"/>
          <w:w w:val="105"/>
        </w:rPr>
        <w:t xml:space="preserve"> </w:t>
      </w:r>
      <w:r>
        <w:rPr>
          <w:w w:val="105"/>
        </w:rPr>
        <w:t>M.,</w:t>
      </w:r>
      <w:r>
        <w:rPr>
          <w:spacing w:val="49"/>
          <w:w w:val="105"/>
        </w:rPr>
        <w:t xml:space="preserve"> </w:t>
      </w:r>
      <w:proofErr w:type="spellStart"/>
      <w:r>
        <w:rPr>
          <w:w w:val="105"/>
        </w:rPr>
        <w:t>Halain</w:t>
      </w:r>
      <w:proofErr w:type="spellEnd"/>
      <w:r>
        <w:rPr>
          <w:w w:val="105"/>
        </w:rPr>
        <w:t>,</w:t>
      </w:r>
      <w:r>
        <w:rPr>
          <w:spacing w:val="49"/>
          <w:w w:val="105"/>
        </w:rPr>
        <w:t xml:space="preserve"> </w:t>
      </w:r>
      <w:r>
        <w:rPr>
          <w:w w:val="105"/>
        </w:rPr>
        <w:t>J.</w:t>
      </w:r>
      <w:r>
        <w:rPr>
          <w:spacing w:val="43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49"/>
          <w:w w:val="105"/>
        </w:rPr>
        <w:t xml:space="preserve"> </w:t>
      </w:r>
      <w:proofErr w:type="spellStart"/>
      <w:r>
        <w:rPr>
          <w:w w:val="105"/>
        </w:rPr>
        <w:t>Defise</w:t>
      </w:r>
      <w:proofErr w:type="spellEnd"/>
      <w:r>
        <w:rPr>
          <w:w w:val="105"/>
        </w:rPr>
        <w:t>,</w:t>
      </w:r>
      <w:r>
        <w:rPr>
          <w:spacing w:val="49"/>
          <w:w w:val="105"/>
        </w:rPr>
        <w:t xml:space="preserve"> </w:t>
      </w:r>
      <w:r>
        <w:rPr>
          <w:w w:val="105"/>
        </w:rPr>
        <w:t>J.</w:t>
      </w:r>
      <w:r>
        <w:rPr>
          <w:spacing w:val="43"/>
          <w:w w:val="105"/>
        </w:rPr>
        <w:t xml:space="preserve"> </w:t>
      </w:r>
      <w:r>
        <w:rPr>
          <w:w w:val="105"/>
        </w:rPr>
        <w:t>M.,</w:t>
      </w:r>
      <w:r>
        <w:rPr>
          <w:spacing w:val="49"/>
          <w:w w:val="105"/>
        </w:rPr>
        <w:t xml:space="preserve"> </w:t>
      </w:r>
      <w:r>
        <w:rPr>
          <w:spacing w:val="-5"/>
          <w:w w:val="105"/>
        </w:rPr>
        <w:t>M</w:t>
      </w:r>
      <w:r>
        <w:rPr>
          <w:spacing w:val="-4"/>
          <w:w w:val="105"/>
        </w:rPr>
        <w:t>az</w:t>
      </w:r>
      <w:r>
        <w:rPr>
          <w:spacing w:val="-5"/>
          <w:w w:val="105"/>
        </w:rPr>
        <w:t>y</w:t>
      </w:r>
      <w:r>
        <w:rPr>
          <w:spacing w:val="-4"/>
          <w:w w:val="105"/>
        </w:rPr>
        <w:t>,</w:t>
      </w:r>
      <w:r>
        <w:rPr>
          <w:spacing w:val="49"/>
          <w:w w:val="105"/>
        </w:rPr>
        <w:t xml:space="preserve"> </w:t>
      </w:r>
      <w:r>
        <w:rPr>
          <w:w w:val="105"/>
        </w:rPr>
        <w:t>E.,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oc</w:t>
      </w:r>
      <w:r>
        <w:rPr>
          <w:spacing w:val="-1"/>
          <w:w w:val="105"/>
        </w:rPr>
        <w:t>hu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49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49"/>
          <w:w w:val="105"/>
        </w:rPr>
        <w:t xml:space="preserve"> </w:t>
      </w:r>
      <w:r>
        <w:rPr>
          <w:w w:val="105"/>
        </w:rPr>
        <w:t>Mercier,</w:t>
      </w:r>
      <w:r>
        <w:rPr>
          <w:spacing w:val="50"/>
          <w:w w:val="105"/>
        </w:rPr>
        <w:t xml:space="preserve"> </w:t>
      </w:r>
      <w:r>
        <w:rPr>
          <w:w w:val="105"/>
        </w:rPr>
        <w:t>R.,</w:t>
      </w:r>
      <w:r>
        <w:rPr>
          <w:spacing w:val="25"/>
          <w:w w:val="109"/>
        </w:rPr>
        <w:t xml:space="preserve"> </w:t>
      </w:r>
      <w:proofErr w:type="spellStart"/>
      <w:r>
        <w:rPr>
          <w:spacing w:val="-3"/>
          <w:w w:val="105"/>
        </w:rPr>
        <w:t>Rav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t</w:t>
      </w:r>
      <w:proofErr w:type="spellEnd"/>
      <w:r>
        <w:rPr>
          <w:spacing w:val="-3"/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M.</w:t>
      </w:r>
      <w:r>
        <w:rPr>
          <w:spacing w:val="1"/>
          <w:w w:val="105"/>
        </w:rPr>
        <w:t xml:space="preserve"> </w:t>
      </w:r>
      <w:r>
        <w:rPr>
          <w:w w:val="105"/>
        </w:rPr>
        <w:t>F.,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Delmotte</w:t>
      </w:r>
      <w:proofErr w:type="spellEnd"/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F.,</w:t>
      </w:r>
      <w:r>
        <w:rPr>
          <w:spacing w:val="9"/>
          <w:w w:val="105"/>
        </w:rPr>
        <w:t xml:space="preserve"> </w:t>
      </w:r>
      <w:proofErr w:type="spellStart"/>
      <w:r>
        <w:rPr>
          <w:spacing w:val="-1"/>
          <w:w w:val="105"/>
        </w:rPr>
        <w:t>Au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proofErr w:type="spellEnd"/>
      <w:r>
        <w:rPr>
          <w:spacing w:val="-1"/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F.,</w:t>
      </w:r>
      <w:r>
        <w:rPr>
          <w:spacing w:val="10"/>
          <w:w w:val="105"/>
        </w:rPr>
        <w:t xml:space="preserve"> </w:t>
      </w:r>
      <w:proofErr w:type="spellStart"/>
      <w:r>
        <w:rPr>
          <w:w w:val="105"/>
        </w:rPr>
        <w:t>Delaboudiniere</w:t>
      </w:r>
      <w:proofErr w:type="spellEnd"/>
      <w:r>
        <w:rPr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J. </w:t>
      </w:r>
      <w:r>
        <w:rPr>
          <w:spacing w:val="1"/>
          <w:w w:val="105"/>
        </w:rPr>
        <w:t xml:space="preserve"> </w:t>
      </w:r>
      <w:r>
        <w:rPr>
          <w:spacing w:val="-6"/>
          <w:w w:val="105"/>
        </w:rPr>
        <w:t>P.</w:t>
      </w:r>
      <w:proofErr w:type="gramStart"/>
      <w:r>
        <w:rPr>
          <w:spacing w:val="-6"/>
          <w:w w:val="105"/>
        </w:rPr>
        <w:t>,</w:t>
      </w:r>
      <w:r>
        <w:rPr>
          <w:w w:val="105"/>
        </w:rPr>
        <w:t xml:space="preserve"> 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Bothmer</w:t>
      </w:r>
      <w:proofErr w:type="spellEnd"/>
      <w:proofErr w:type="gramEnd"/>
      <w:r>
        <w:rPr>
          <w:w w:val="105"/>
        </w:rPr>
        <w:t xml:space="preserve">, 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V., 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ut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h,</w:t>
      </w:r>
      <w:r>
        <w:rPr>
          <w:w w:val="105"/>
        </w:rPr>
        <w:t xml:space="preserve"> </w:t>
      </w:r>
      <w:r>
        <w:rPr>
          <w:spacing w:val="9"/>
          <w:w w:val="105"/>
        </w:rPr>
        <w:t xml:space="preserve"> </w:t>
      </w:r>
      <w:r>
        <w:rPr>
          <w:w w:val="105"/>
        </w:rPr>
        <w:t>W.,</w:t>
      </w:r>
      <w:r>
        <w:rPr>
          <w:spacing w:val="29"/>
          <w:w w:val="109"/>
        </w:rPr>
        <w:t xml:space="preserve"> </w:t>
      </w:r>
      <w:r>
        <w:rPr>
          <w:spacing w:val="-4"/>
          <w:w w:val="105"/>
        </w:rPr>
        <w:t>Wan</w:t>
      </w:r>
      <w:r>
        <w:rPr>
          <w:spacing w:val="-5"/>
          <w:w w:val="105"/>
        </w:rPr>
        <w:t>g,</w:t>
      </w:r>
      <w:r>
        <w:rPr>
          <w:spacing w:val="18"/>
          <w:w w:val="105"/>
        </w:rPr>
        <w:t xml:space="preserve"> </w:t>
      </w:r>
      <w:r>
        <w:rPr>
          <w:w w:val="105"/>
        </w:rPr>
        <w:t>D.,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h,</w:t>
      </w:r>
      <w:r>
        <w:rPr>
          <w:spacing w:val="19"/>
          <w:w w:val="105"/>
        </w:rPr>
        <w:t xml:space="preserve"> </w:t>
      </w:r>
      <w:r>
        <w:rPr>
          <w:w w:val="105"/>
        </w:rPr>
        <w:t>N.,</w:t>
      </w:r>
      <w:r>
        <w:rPr>
          <w:spacing w:val="19"/>
          <w:w w:val="105"/>
        </w:rPr>
        <w:t xml:space="preserve"> </w:t>
      </w:r>
      <w:r>
        <w:rPr>
          <w:w w:val="105"/>
        </w:rPr>
        <w:t>C</w:t>
      </w:r>
      <w:r>
        <w:rPr>
          <w:spacing w:val="1"/>
          <w:w w:val="105"/>
        </w:rPr>
        <w:t>oope</w:t>
      </w:r>
      <w:r>
        <w:rPr>
          <w:w w:val="105"/>
        </w:rPr>
        <w:t>r,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.,</w:t>
      </w:r>
      <w:r>
        <w:rPr>
          <w:spacing w:val="19"/>
          <w:w w:val="105"/>
        </w:rPr>
        <w:t xml:space="preserve"> </w:t>
      </w:r>
      <w:r>
        <w:rPr>
          <w:w w:val="105"/>
        </w:rPr>
        <w:t>Stephens,</w:t>
      </w:r>
      <w:r>
        <w:rPr>
          <w:spacing w:val="18"/>
          <w:w w:val="105"/>
        </w:rPr>
        <w:t xml:space="preserve"> </w:t>
      </w:r>
      <w:r>
        <w:rPr>
          <w:w w:val="105"/>
        </w:rPr>
        <w:t>V.,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Maahs</w:t>
      </w:r>
      <w:proofErr w:type="spellEnd"/>
      <w:r>
        <w:rPr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G.,</w:t>
      </w:r>
      <w:r>
        <w:rPr>
          <w:spacing w:val="19"/>
          <w:w w:val="105"/>
        </w:rPr>
        <w:t xml:space="preserve"> </w:t>
      </w:r>
      <w:r>
        <w:rPr>
          <w:w w:val="105"/>
        </w:rPr>
        <w:t>Baugh,</w:t>
      </w:r>
      <w:r>
        <w:rPr>
          <w:spacing w:val="19"/>
          <w:w w:val="105"/>
        </w:rPr>
        <w:t xml:space="preserve"> </w:t>
      </w:r>
      <w:r>
        <w:rPr>
          <w:w w:val="105"/>
        </w:rPr>
        <w:t>R.,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McMullin</w:t>
      </w:r>
      <w:proofErr w:type="spellEnd"/>
      <w:r>
        <w:rPr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D.,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Carter,</w:t>
      </w:r>
    </w:p>
    <w:p w14:paraId="1DE4A80E" w14:textId="77777777" w:rsidR="00D36D19" w:rsidRDefault="004377DE">
      <w:pPr>
        <w:pStyle w:val="BodyText"/>
        <w:spacing w:line="257" w:lineRule="auto"/>
        <w:ind w:right="118"/>
        <w:jc w:val="both"/>
      </w:pPr>
      <w:r>
        <w:rPr>
          <w:w w:val="105"/>
        </w:rPr>
        <w:t>T.</w:t>
      </w:r>
      <w:r>
        <w:rPr>
          <w:spacing w:val="51"/>
          <w:w w:val="105"/>
        </w:rPr>
        <w:t xml:space="preserve"> </w:t>
      </w:r>
      <w:r>
        <w:rPr>
          <w:w w:val="105"/>
        </w:rPr>
        <w:t>(2008).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un</w:t>
      </w:r>
      <w:r>
        <w:rPr>
          <w:spacing w:val="51"/>
          <w:w w:val="105"/>
        </w:rPr>
        <w:t xml:space="preserve"> </w:t>
      </w:r>
      <w:r>
        <w:rPr>
          <w:w w:val="105"/>
        </w:rPr>
        <w:t>Earth</w:t>
      </w:r>
      <w:r>
        <w:rPr>
          <w:spacing w:val="51"/>
          <w:w w:val="105"/>
        </w:rPr>
        <w:t xml:space="preserve"> </w:t>
      </w:r>
      <w:r>
        <w:rPr>
          <w:w w:val="105"/>
        </w:rPr>
        <w:t>Connection</w:t>
      </w:r>
      <w:r>
        <w:rPr>
          <w:spacing w:val="51"/>
          <w:w w:val="105"/>
        </w:rPr>
        <w:t xml:space="preserve"> </w:t>
      </w:r>
      <w:r>
        <w:rPr>
          <w:w w:val="105"/>
        </w:rPr>
        <w:t>Coronal</w:t>
      </w:r>
      <w:r>
        <w:rPr>
          <w:spacing w:val="51"/>
          <w:w w:val="105"/>
        </w:rPr>
        <w:t xml:space="preserve"> </w:t>
      </w:r>
      <w:r>
        <w:rPr>
          <w:w w:val="105"/>
        </w:rPr>
        <w:t>and</w:t>
      </w:r>
      <w:r>
        <w:rPr>
          <w:spacing w:val="51"/>
          <w:w w:val="105"/>
        </w:rPr>
        <w:t xml:space="preserve"> </w:t>
      </w:r>
      <w:r>
        <w:rPr>
          <w:w w:val="105"/>
        </w:rPr>
        <w:t>Heliospheric</w:t>
      </w:r>
      <w:r>
        <w:rPr>
          <w:spacing w:val="51"/>
          <w:w w:val="105"/>
        </w:rPr>
        <w:t xml:space="preserve"> </w:t>
      </w:r>
      <w:r>
        <w:rPr>
          <w:spacing w:val="-1"/>
          <w:w w:val="105"/>
        </w:rPr>
        <w:t>Inv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51"/>
          <w:w w:val="105"/>
        </w:rPr>
        <w:t xml:space="preserve"> </w:t>
      </w:r>
      <w:r>
        <w:rPr>
          <w:w w:val="105"/>
        </w:rPr>
        <w:t>(SECCHI).</w:t>
      </w:r>
      <w:r>
        <w:rPr>
          <w:spacing w:val="22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Space</w:t>
      </w:r>
      <w:r>
        <w:rPr>
          <w:w w:val="99"/>
        </w:rPr>
        <w:t xml:space="preserve"> </w:t>
      </w:r>
      <w:r>
        <w:t xml:space="preserve"> </w:t>
      </w:r>
      <w:r>
        <w:rPr>
          <w:u w:val="single" w:color="000000"/>
        </w:rPr>
        <w:t>Science</w:t>
      </w:r>
      <w:proofErr w:type="gramEnd"/>
      <w:r>
        <w:rPr>
          <w:spacing w:val="29"/>
          <w:u w:val="single" w:color="000000"/>
        </w:rPr>
        <w:t xml:space="preserve"> </w:t>
      </w:r>
      <w:r>
        <w:rPr>
          <w:u w:val="single" w:color="000000"/>
        </w:rPr>
        <w:t>Reviews</w:t>
      </w:r>
      <w:r>
        <w:t>,</w:t>
      </w:r>
      <w:r>
        <w:rPr>
          <w:spacing w:val="30"/>
        </w:rPr>
        <w:t xml:space="preserve"> </w:t>
      </w:r>
      <w:r>
        <w:t>136(1-4):67–115.</w:t>
      </w:r>
    </w:p>
    <w:p w14:paraId="1DE4A80F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w w:val="105"/>
        </w:rPr>
        <w:t>Hudson,</w:t>
      </w:r>
      <w:r>
        <w:rPr>
          <w:spacing w:val="9"/>
          <w:w w:val="105"/>
        </w:rPr>
        <w:t xml:space="preserve"> </w:t>
      </w:r>
      <w:r>
        <w:rPr>
          <w:w w:val="105"/>
        </w:rPr>
        <w:t>H.</w:t>
      </w:r>
      <w:r>
        <w:rPr>
          <w:spacing w:val="8"/>
          <w:w w:val="105"/>
        </w:rPr>
        <w:t xml:space="preserve"> </w:t>
      </w:r>
      <w:r>
        <w:rPr>
          <w:w w:val="105"/>
        </w:rPr>
        <w:t>S.,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Lemen</w:t>
      </w:r>
      <w:proofErr w:type="spellEnd"/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J.</w:t>
      </w:r>
      <w:r>
        <w:rPr>
          <w:spacing w:val="6"/>
          <w:w w:val="105"/>
        </w:rPr>
        <w:t xml:space="preserve"> </w:t>
      </w:r>
      <w:r>
        <w:rPr>
          <w:w w:val="105"/>
        </w:rPr>
        <w:t>R.,</w:t>
      </w:r>
      <w:r>
        <w:rPr>
          <w:spacing w:val="10"/>
          <w:w w:val="105"/>
        </w:rPr>
        <w:t xml:space="preserve"> </w:t>
      </w:r>
      <w:r>
        <w:rPr>
          <w:w w:val="105"/>
        </w:rPr>
        <w:t>St.</w:t>
      </w:r>
      <w:r>
        <w:rPr>
          <w:spacing w:val="7"/>
          <w:w w:val="105"/>
        </w:rPr>
        <w:t xml:space="preserve"> </w:t>
      </w:r>
      <w:r>
        <w:rPr>
          <w:w w:val="105"/>
        </w:rPr>
        <w:t>Cyr,</w:t>
      </w:r>
      <w:r>
        <w:rPr>
          <w:spacing w:val="9"/>
          <w:w w:val="105"/>
        </w:rPr>
        <w:t xml:space="preserve"> </w:t>
      </w:r>
      <w:r>
        <w:rPr>
          <w:w w:val="105"/>
        </w:rPr>
        <w:t>O.</w:t>
      </w:r>
      <w:r>
        <w:rPr>
          <w:spacing w:val="7"/>
          <w:w w:val="105"/>
        </w:rPr>
        <w:t xml:space="preserve"> </w:t>
      </w:r>
      <w:r>
        <w:rPr>
          <w:w w:val="105"/>
        </w:rPr>
        <w:t>C.,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g,</w:t>
      </w:r>
      <w:r>
        <w:rPr>
          <w:spacing w:val="10"/>
          <w:w w:val="105"/>
        </w:rPr>
        <w:t xml:space="preserve"> </w:t>
      </w:r>
      <w:r>
        <w:rPr>
          <w:w w:val="105"/>
        </w:rPr>
        <w:t>A.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C.,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5"/>
          <w:w w:val="105"/>
        </w:rPr>
        <w:t>e</w:t>
      </w:r>
      <w:r>
        <w:rPr>
          <w:spacing w:val="-4"/>
          <w:w w:val="105"/>
        </w:rPr>
        <w:t>bb,</w:t>
      </w:r>
      <w:r>
        <w:rPr>
          <w:spacing w:val="10"/>
          <w:w w:val="105"/>
        </w:rPr>
        <w:t xml:space="preserve"> </w:t>
      </w:r>
      <w:r>
        <w:rPr>
          <w:w w:val="105"/>
        </w:rPr>
        <w:t>D.</w:t>
      </w:r>
      <w:r>
        <w:rPr>
          <w:spacing w:val="8"/>
          <w:w w:val="105"/>
        </w:rPr>
        <w:t xml:space="preserve"> </w:t>
      </w:r>
      <w:r>
        <w:rPr>
          <w:w w:val="105"/>
        </w:rPr>
        <w:t>F.</w:t>
      </w:r>
      <w:r>
        <w:rPr>
          <w:spacing w:val="7"/>
          <w:w w:val="105"/>
        </w:rPr>
        <w:t xml:space="preserve"> </w:t>
      </w:r>
      <w:r>
        <w:rPr>
          <w:w w:val="105"/>
        </w:rPr>
        <w:t>(1998).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6"/>
          <w:w w:val="105"/>
        </w:rPr>
        <w:t xml:space="preserve"> </w:t>
      </w:r>
      <w:r>
        <w:rPr>
          <w:w w:val="105"/>
        </w:rPr>
        <w:t>coronal</w:t>
      </w:r>
      <w:r>
        <w:rPr>
          <w:spacing w:val="33"/>
          <w:w w:val="106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ges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dur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9"/>
          <w:w w:val="105"/>
        </w:rPr>
        <w:t xml:space="preserve"> </w:t>
      </w:r>
      <w:r>
        <w:rPr>
          <w:w w:val="105"/>
        </w:rPr>
        <w:t>halo</w:t>
      </w:r>
      <w:r>
        <w:rPr>
          <w:spacing w:val="9"/>
          <w:w w:val="105"/>
        </w:rPr>
        <w:t xml:space="preserve"> </w:t>
      </w:r>
      <w:r>
        <w:rPr>
          <w:w w:val="105"/>
        </w:rPr>
        <w:t>CMEs.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9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1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w w:val="105"/>
        </w:rPr>
        <w:t>25(14):2481–2484.</w:t>
      </w:r>
    </w:p>
    <w:p w14:paraId="1DE4A810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w w:val="105"/>
        </w:rPr>
        <w:t>Hudson,</w:t>
      </w:r>
      <w:r>
        <w:rPr>
          <w:spacing w:val="6"/>
          <w:w w:val="105"/>
        </w:rPr>
        <w:t xml:space="preserve"> </w:t>
      </w:r>
      <w:r>
        <w:rPr>
          <w:w w:val="105"/>
        </w:rPr>
        <w:t>H.</w:t>
      </w:r>
      <w:r>
        <w:rPr>
          <w:spacing w:val="55"/>
          <w:w w:val="105"/>
        </w:rPr>
        <w:t xml:space="preserve"> </w:t>
      </w:r>
      <w:r>
        <w:rPr>
          <w:w w:val="105"/>
        </w:rPr>
        <w:t>S.,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T.</w:t>
      </w:r>
      <w:r>
        <w:rPr>
          <w:spacing w:val="55"/>
          <w:w w:val="105"/>
        </w:rPr>
        <w:t xml:space="preserve"> </w:t>
      </w:r>
      <w:r>
        <w:rPr>
          <w:w w:val="105"/>
        </w:rPr>
        <w:t>N.,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Chamb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n,</w:t>
      </w:r>
      <w:r>
        <w:rPr>
          <w:spacing w:val="7"/>
          <w:w w:val="105"/>
        </w:rPr>
        <w:t xml:space="preserve"> </w:t>
      </w:r>
      <w:r>
        <w:rPr>
          <w:spacing w:val="-9"/>
          <w:w w:val="105"/>
        </w:rPr>
        <w:t>P</w:t>
      </w:r>
      <w:r>
        <w:rPr>
          <w:spacing w:val="-10"/>
          <w:w w:val="105"/>
        </w:rPr>
        <w:t>.</w:t>
      </w:r>
      <w:r>
        <w:rPr>
          <w:spacing w:val="55"/>
          <w:w w:val="105"/>
        </w:rPr>
        <w:t xml:space="preserve"> </w:t>
      </w:r>
      <w:r>
        <w:rPr>
          <w:w w:val="105"/>
        </w:rPr>
        <w:t>C.,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F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7"/>
          <w:w w:val="105"/>
        </w:rPr>
        <w:t xml:space="preserve"> </w:t>
      </w:r>
      <w:r>
        <w:rPr>
          <w:w w:val="105"/>
        </w:rPr>
        <w:t>L.,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Zanna</w:t>
      </w:r>
      <w:proofErr w:type="spellEnd"/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G.</w:t>
      </w:r>
      <w:r>
        <w:rPr>
          <w:spacing w:val="55"/>
          <w:w w:val="105"/>
        </w:rPr>
        <w:t xml:space="preserve"> </w:t>
      </w:r>
      <w:r>
        <w:rPr>
          <w:w w:val="105"/>
        </w:rPr>
        <w:t>D.,</w:t>
      </w:r>
      <w:r>
        <w:rPr>
          <w:spacing w:val="7"/>
          <w:w w:val="105"/>
        </w:rPr>
        <w:t xml:space="preserve"> </w:t>
      </w:r>
      <w:proofErr w:type="spellStart"/>
      <w:r>
        <w:rPr>
          <w:spacing w:val="-5"/>
          <w:w w:val="105"/>
        </w:rPr>
        <w:t>Di</w:t>
      </w:r>
      <w:r>
        <w:rPr>
          <w:spacing w:val="-4"/>
          <w:w w:val="105"/>
        </w:rPr>
        <w:t>d</w:t>
      </w:r>
      <w:r>
        <w:rPr>
          <w:spacing w:val="-5"/>
          <w:w w:val="105"/>
        </w:rPr>
        <w:t>kovsky</w:t>
      </w:r>
      <w:proofErr w:type="spellEnd"/>
      <w:r>
        <w:rPr>
          <w:spacing w:val="-4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L.,</w:t>
      </w:r>
      <w:r>
        <w:rPr>
          <w:spacing w:val="53"/>
          <w:w w:val="109"/>
        </w:rPr>
        <w:t xml:space="preserve"> </w:t>
      </w:r>
      <w:proofErr w:type="spellStart"/>
      <w:r>
        <w:rPr>
          <w:w w:val="105"/>
        </w:rPr>
        <w:t>Labrosse</w:t>
      </w:r>
      <w:proofErr w:type="spellEnd"/>
      <w:r>
        <w:rPr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N.,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Graham,</w:t>
      </w:r>
      <w:r>
        <w:rPr>
          <w:spacing w:val="46"/>
          <w:w w:val="105"/>
        </w:rPr>
        <w:t xml:space="preserve"> </w:t>
      </w:r>
      <w:r>
        <w:rPr>
          <w:w w:val="105"/>
        </w:rPr>
        <w:t>D.</w:t>
      </w:r>
      <w:r>
        <w:rPr>
          <w:spacing w:val="42"/>
          <w:w w:val="105"/>
        </w:rPr>
        <w:t xml:space="preserve"> </w:t>
      </w:r>
      <w:r>
        <w:rPr>
          <w:w w:val="105"/>
        </w:rPr>
        <w:t>(2011).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EVE</w:t>
      </w:r>
      <w:r>
        <w:rPr>
          <w:spacing w:val="41"/>
          <w:w w:val="105"/>
        </w:rPr>
        <w:t xml:space="preserve"> </w:t>
      </w:r>
      <w:r>
        <w:rPr>
          <w:w w:val="105"/>
        </w:rPr>
        <w:t>Doppler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Flare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w w:val="109"/>
        </w:rPr>
        <w:t xml:space="preserve"> </w:t>
      </w:r>
      <w:r>
        <w:rPr>
          <w:w w:val="98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-9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-9"/>
          <w:w w:val="105"/>
        </w:rPr>
        <w:t xml:space="preserve"> </w:t>
      </w:r>
      <w:r>
        <w:rPr>
          <w:w w:val="105"/>
        </w:rPr>
        <w:t>273:69–80.</w:t>
      </w:r>
    </w:p>
    <w:p w14:paraId="1DE4A811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proofErr w:type="spellStart"/>
      <w:r>
        <w:rPr>
          <w:w w:val="105"/>
        </w:rPr>
        <w:t>Hyder</w:t>
      </w:r>
      <w:proofErr w:type="spellEnd"/>
      <w:r>
        <w:rPr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C.</w:t>
      </w:r>
      <w:r>
        <w:rPr>
          <w:spacing w:val="39"/>
          <w:w w:val="105"/>
        </w:rPr>
        <w:t xml:space="preserve"> </w:t>
      </w:r>
      <w:r>
        <w:rPr>
          <w:w w:val="105"/>
        </w:rPr>
        <w:t>L.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proofErr w:type="spellStart"/>
      <w:r>
        <w:rPr>
          <w:w w:val="105"/>
        </w:rPr>
        <w:t>Lites</w:t>
      </w:r>
      <w:proofErr w:type="spellEnd"/>
      <w:r>
        <w:rPr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B.</w:t>
      </w:r>
      <w:r>
        <w:rPr>
          <w:spacing w:val="38"/>
          <w:w w:val="105"/>
        </w:rPr>
        <w:t xml:space="preserve"> </w:t>
      </w:r>
      <w:r>
        <w:rPr>
          <w:w w:val="105"/>
        </w:rPr>
        <w:t>W.</w:t>
      </w:r>
      <w:r>
        <w:rPr>
          <w:spacing w:val="39"/>
          <w:w w:val="105"/>
        </w:rPr>
        <w:t xml:space="preserve"> </w:t>
      </w:r>
      <w:r>
        <w:rPr>
          <w:w w:val="105"/>
        </w:rPr>
        <w:t>(1970).</w:t>
      </w:r>
      <w:r>
        <w:rPr>
          <w:spacing w:val="44"/>
          <w:w w:val="105"/>
        </w:rPr>
        <w:t xml:space="preserve"> </w:t>
      </w:r>
      <w:r>
        <w:rPr>
          <w:w w:val="105"/>
        </w:rPr>
        <w:t>H-alpha</w:t>
      </w:r>
      <w:r>
        <w:rPr>
          <w:spacing w:val="39"/>
          <w:w w:val="105"/>
        </w:rPr>
        <w:t xml:space="preserve"> </w:t>
      </w:r>
      <w:r>
        <w:rPr>
          <w:w w:val="105"/>
        </w:rPr>
        <w:t>Doppler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Br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Lyman-alpha</w:t>
      </w:r>
      <w:r>
        <w:rPr>
          <w:spacing w:val="38"/>
          <w:w w:val="105"/>
        </w:rPr>
        <w:t xml:space="preserve"> </w:t>
      </w:r>
      <w:r>
        <w:rPr>
          <w:w w:val="105"/>
        </w:rPr>
        <w:t>Doppler</w:t>
      </w:r>
      <w:r>
        <w:rPr>
          <w:spacing w:val="25"/>
          <w:w w:val="116"/>
        </w:rPr>
        <w:t xml:space="preserve"> </w:t>
      </w:r>
      <w:r>
        <w:rPr>
          <w:w w:val="105"/>
        </w:rPr>
        <w:t>Dimming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Mo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6"/>
          <w:w w:val="105"/>
        </w:rPr>
        <w:t xml:space="preserve"> </w:t>
      </w:r>
      <w:r>
        <w:rPr>
          <w:w w:val="105"/>
        </w:rPr>
        <w:t>H-alpha</w:t>
      </w:r>
      <w:r>
        <w:rPr>
          <w:spacing w:val="7"/>
          <w:w w:val="105"/>
        </w:rPr>
        <w:t xml:space="preserve"> </w:t>
      </w:r>
      <w:r>
        <w:rPr>
          <w:w w:val="105"/>
        </w:rPr>
        <w:t>Prominences.</w:t>
      </w:r>
      <w:r>
        <w:rPr>
          <w:spacing w:val="28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7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14(1):147–156.</w:t>
      </w:r>
    </w:p>
    <w:p w14:paraId="1DE4A812" w14:textId="77777777" w:rsidR="00D36D19" w:rsidRDefault="004377DE">
      <w:pPr>
        <w:pStyle w:val="BodyText"/>
        <w:spacing w:before="151"/>
        <w:ind w:left="100"/>
      </w:pPr>
      <w:proofErr w:type="spellStart"/>
      <w:r>
        <w:rPr>
          <w:w w:val="105"/>
        </w:rPr>
        <w:t>Imada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S.,</w:t>
      </w:r>
      <w:r>
        <w:rPr>
          <w:spacing w:val="18"/>
          <w:w w:val="105"/>
        </w:rPr>
        <w:t xml:space="preserve"> </w:t>
      </w:r>
      <w:r>
        <w:rPr>
          <w:w w:val="105"/>
        </w:rPr>
        <w:t>Hara,</w:t>
      </w:r>
      <w:r>
        <w:rPr>
          <w:spacing w:val="19"/>
          <w:w w:val="105"/>
        </w:rPr>
        <w:t xml:space="preserve"> </w:t>
      </w:r>
      <w:r>
        <w:rPr>
          <w:w w:val="105"/>
        </w:rPr>
        <w:t>H.,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Watanab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T.,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Kamio</w:t>
      </w:r>
      <w:proofErr w:type="spellEnd"/>
      <w:r>
        <w:rPr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.,</w:t>
      </w:r>
      <w:r>
        <w:rPr>
          <w:spacing w:val="18"/>
          <w:w w:val="105"/>
        </w:rPr>
        <w:t xml:space="preserve"> </w:t>
      </w:r>
      <w:r>
        <w:rPr>
          <w:w w:val="105"/>
        </w:rPr>
        <w:t>Asai,</w:t>
      </w:r>
      <w:r>
        <w:rPr>
          <w:spacing w:val="18"/>
          <w:w w:val="105"/>
        </w:rPr>
        <w:t xml:space="preserve"> </w:t>
      </w:r>
      <w:r>
        <w:rPr>
          <w:w w:val="105"/>
        </w:rPr>
        <w:t>A.,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Matsuzaki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K.,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Harra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L.</w:t>
      </w:r>
      <w:r>
        <w:rPr>
          <w:spacing w:val="16"/>
          <w:w w:val="105"/>
        </w:rPr>
        <w:t xml:space="preserve"> </w:t>
      </w:r>
      <w:r>
        <w:rPr>
          <w:w w:val="105"/>
        </w:rPr>
        <w:t>K.,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is</w:t>
      </w:r>
      <w:r>
        <w:rPr>
          <w:spacing w:val="-2"/>
          <w:w w:val="105"/>
        </w:rPr>
        <w:t>ka,</w:t>
      </w:r>
    </w:p>
    <w:p w14:paraId="1DE4A813" w14:textId="77777777" w:rsidR="00D36D19" w:rsidRDefault="004377DE">
      <w:pPr>
        <w:pStyle w:val="BodyText"/>
        <w:spacing w:before="18" w:line="257" w:lineRule="auto"/>
        <w:ind w:right="117"/>
        <w:jc w:val="both"/>
      </w:pPr>
      <w:r>
        <w:rPr>
          <w:w w:val="110"/>
        </w:rPr>
        <w:t>J.</w:t>
      </w:r>
      <w:r>
        <w:rPr>
          <w:spacing w:val="-29"/>
          <w:w w:val="110"/>
        </w:rPr>
        <w:t xml:space="preserve"> </w:t>
      </w:r>
      <w:r>
        <w:rPr>
          <w:w w:val="110"/>
        </w:rPr>
        <w:t>T.</w:t>
      </w:r>
      <w:r>
        <w:rPr>
          <w:spacing w:val="-28"/>
          <w:w w:val="110"/>
        </w:rPr>
        <w:t xml:space="preserve"> </w:t>
      </w:r>
      <w:r>
        <w:rPr>
          <w:w w:val="110"/>
        </w:rPr>
        <w:t>(2007).</w:t>
      </w:r>
      <w:r>
        <w:rPr>
          <w:spacing w:val="-21"/>
          <w:w w:val="110"/>
        </w:rPr>
        <w:t xml:space="preserve"> </w:t>
      </w:r>
      <w:r>
        <w:rPr>
          <w:spacing w:val="-3"/>
          <w:w w:val="110"/>
        </w:rPr>
        <w:t>Discove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y</w:t>
      </w:r>
      <w:r>
        <w:rPr>
          <w:spacing w:val="-28"/>
          <w:w w:val="110"/>
        </w:rPr>
        <w:t xml:space="preserve"> </w:t>
      </w:r>
      <w:r>
        <w:rPr>
          <w:w w:val="110"/>
        </w:rPr>
        <w:t>of</w:t>
      </w:r>
      <w:r>
        <w:rPr>
          <w:spacing w:val="-28"/>
          <w:w w:val="110"/>
        </w:rPr>
        <w:t xml:space="preserve"> </w:t>
      </w:r>
      <w:r>
        <w:rPr>
          <w:w w:val="110"/>
        </w:rPr>
        <w:t>a</w:t>
      </w:r>
      <w:r>
        <w:rPr>
          <w:spacing w:val="-28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em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ratur</w:t>
      </w:r>
      <w:r>
        <w:rPr>
          <w:spacing w:val="-2"/>
          <w:w w:val="110"/>
        </w:rPr>
        <w:t>e-De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8"/>
          <w:w w:val="110"/>
        </w:rPr>
        <w:t xml:space="preserve"> </w:t>
      </w:r>
      <w:proofErr w:type="spellStart"/>
      <w:r>
        <w:rPr>
          <w:spacing w:val="-3"/>
          <w:w w:val="110"/>
        </w:rPr>
        <w:t>Upflow</w:t>
      </w:r>
      <w:proofErr w:type="spellEnd"/>
      <w:r>
        <w:rPr>
          <w:spacing w:val="-28"/>
          <w:w w:val="110"/>
        </w:rPr>
        <w:t xml:space="preserve"> </w:t>
      </w:r>
      <w:r>
        <w:rPr>
          <w:w w:val="110"/>
        </w:rPr>
        <w:t>in</w:t>
      </w:r>
      <w:r>
        <w:rPr>
          <w:spacing w:val="-28"/>
          <w:w w:val="110"/>
        </w:rPr>
        <w:t xml:space="preserve"> </w:t>
      </w:r>
      <w:r>
        <w:rPr>
          <w:w w:val="110"/>
        </w:rPr>
        <w:t>the</w:t>
      </w:r>
      <w:r>
        <w:rPr>
          <w:spacing w:val="-28"/>
          <w:w w:val="110"/>
        </w:rPr>
        <w:t xml:space="preserve"> </w:t>
      </w:r>
      <w:proofErr w:type="spellStart"/>
      <w:r>
        <w:rPr>
          <w:w w:val="110"/>
        </w:rPr>
        <w:t>Plage</w:t>
      </w:r>
      <w:proofErr w:type="spellEnd"/>
      <w:r>
        <w:rPr>
          <w:spacing w:val="-28"/>
          <w:w w:val="110"/>
        </w:rPr>
        <w:t xml:space="preserve"> </w:t>
      </w:r>
      <w:r>
        <w:rPr>
          <w:w w:val="110"/>
        </w:rPr>
        <w:t>Region</w:t>
      </w:r>
      <w:r>
        <w:rPr>
          <w:spacing w:val="-28"/>
          <w:w w:val="110"/>
        </w:rPr>
        <w:t xml:space="preserve"> </w:t>
      </w:r>
      <w:r>
        <w:rPr>
          <w:spacing w:val="-1"/>
          <w:w w:val="110"/>
        </w:rPr>
        <w:t>dur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28"/>
          <w:w w:val="110"/>
        </w:rPr>
        <w:t xml:space="preserve"> </w:t>
      </w:r>
      <w:r>
        <w:rPr>
          <w:w w:val="110"/>
        </w:rPr>
        <w:t>a</w:t>
      </w:r>
      <w:r>
        <w:rPr>
          <w:spacing w:val="-28"/>
          <w:w w:val="110"/>
        </w:rPr>
        <w:t xml:space="preserve"> </w:t>
      </w:r>
      <w:r>
        <w:rPr>
          <w:w w:val="110"/>
        </w:rPr>
        <w:t>Gradual</w:t>
      </w:r>
      <w:r>
        <w:rPr>
          <w:spacing w:val="47"/>
          <w:w w:val="106"/>
        </w:rPr>
        <w:t xml:space="preserve"> </w:t>
      </w:r>
      <w:r>
        <w:rPr>
          <w:w w:val="110"/>
        </w:rPr>
        <w:t>Phase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X-Class</w:t>
      </w:r>
      <w:r>
        <w:rPr>
          <w:spacing w:val="-3"/>
          <w:w w:val="110"/>
        </w:rPr>
        <w:t xml:space="preserve"> </w:t>
      </w:r>
      <w:r>
        <w:rPr>
          <w:w w:val="110"/>
        </w:rPr>
        <w:t>Flare.</w:t>
      </w:r>
      <w:r>
        <w:rPr>
          <w:spacing w:val="31"/>
          <w:w w:val="110"/>
        </w:rPr>
        <w:t xml:space="preserve"> </w:t>
      </w:r>
      <w:r>
        <w:rPr>
          <w:w w:val="110"/>
          <w:u w:val="single" w:color="000000"/>
        </w:rPr>
        <w:t>Publications</w:t>
      </w:r>
      <w:r>
        <w:rPr>
          <w:spacing w:val="-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of</w:t>
      </w:r>
      <w:r>
        <w:rPr>
          <w:spacing w:val="-2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the</w:t>
      </w:r>
      <w:r>
        <w:rPr>
          <w:spacing w:val="-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Astronomical</w:t>
      </w:r>
      <w:r>
        <w:rPr>
          <w:spacing w:val="-2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Society</w:t>
      </w:r>
      <w:r>
        <w:rPr>
          <w:spacing w:val="-2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of</w:t>
      </w:r>
      <w:r>
        <w:rPr>
          <w:spacing w:val="-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Japan</w:t>
      </w:r>
      <w:r>
        <w:rPr>
          <w:w w:val="110"/>
        </w:rPr>
        <w:t>, 59(sp3</w:t>
      </w:r>
      <w:proofErr w:type="gramStart"/>
      <w:r>
        <w:rPr>
          <w:w w:val="110"/>
        </w:rPr>
        <w:t>):S</w:t>
      </w:r>
      <w:proofErr w:type="gramEnd"/>
      <w:r>
        <w:rPr>
          <w:w w:val="110"/>
        </w:rPr>
        <w:t>793–</w:t>
      </w:r>
      <w:r>
        <w:rPr>
          <w:w w:val="99"/>
        </w:rPr>
        <w:t xml:space="preserve"> </w:t>
      </w:r>
      <w:r>
        <w:rPr>
          <w:w w:val="110"/>
        </w:rPr>
        <w:t>S799.</w:t>
      </w:r>
    </w:p>
    <w:p w14:paraId="1DE4A814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bookmarkStart w:id="126" w:name="_bookmark32"/>
      <w:bookmarkEnd w:id="126"/>
      <w:r>
        <w:rPr>
          <w:spacing w:val="-2"/>
          <w:w w:val="110"/>
        </w:rPr>
        <w:t>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rnat</w:t>
      </w:r>
      <w:r>
        <w:rPr>
          <w:spacing w:val="-2"/>
          <w:w w:val="110"/>
        </w:rPr>
        <w:t>ional</w:t>
      </w:r>
      <w:r>
        <w:rPr>
          <w:w w:val="110"/>
        </w:rPr>
        <w:t xml:space="preserve"> Energy Agency</w:t>
      </w:r>
      <w:r>
        <w:rPr>
          <w:spacing w:val="1"/>
          <w:w w:val="110"/>
        </w:rPr>
        <w:t xml:space="preserve"> </w:t>
      </w:r>
      <w:r>
        <w:rPr>
          <w:w w:val="110"/>
        </w:rPr>
        <w:t>(2015).</w:t>
      </w:r>
      <w:r>
        <w:rPr>
          <w:spacing w:val="32"/>
          <w:w w:val="110"/>
        </w:rPr>
        <w:t xml:space="preserve"> </w:t>
      </w:r>
      <w:r>
        <w:rPr>
          <w:w w:val="110"/>
        </w:rPr>
        <w:t>2015 Key</w:t>
      </w:r>
      <w:r>
        <w:rPr>
          <w:spacing w:val="1"/>
          <w:w w:val="110"/>
        </w:rPr>
        <w:t xml:space="preserve"> </w:t>
      </w:r>
      <w:r>
        <w:rPr>
          <w:spacing w:val="-5"/>
          <w:w w:val="110"/>
        </w:rPr>
        <w:t>Worl</w:t>
      </w:r>
      <w:r>
        <w:rPr>
          <w:spacing w:val="-4"/>
          <w:w w:val="110"/>
        </w:rPr>
        <w:t>d</w:t>
      </w:r>
      <w:r>
        <w:rPr>
          <w:w w:val="110"/>
        </w:rPr>
        <w:t xml:space="preserve"> Energy Statistics.</w:t>
      </w:r>
      <w:r>
        <w:rPr>
          <w:spacing w:val="32"/>
          <w:w w:val="110"/>
        </w:rPr>
        <w:t xml:space="preserve"> 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ec</w:t>
      </w:r>
      <w:r>
        <w:rPr>
          <w:spacing w:val="-3"/>
          <w:w w:val="110"/>
        </w:rPr>
        <w:t>hn</w:t>
      </w:r>
      <w:r>
        <w:rPr>
          <w:spacing w:val="-4"/>
          <w:w w:val="110"/>
        </w:rPr>
        <w:t>ical</w:t>
      </w:r>
      <w:r>
        <w:rPr>
          <w:w w:val="110"/>
        </w:rPr>
        <w:t xml:space="preserve"> report,</w:t>
      </w:r>
      <w:r>
        <w:rPr>
          <w:spacing w:val="2"/>
          <w:w w:val="110"/>
        </w:rPr>
        <w:t xml:space="preserve"> 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-</w:t>
      </w:r>
      <w:r>
        <w:rPr>
          <w:spacing w:val="43"/>
          <w:w w:val="99"/>
        </w:rPr>
        <w:t xml:space="preserve"> </w:t>
      </w:r>
      <w:r>
        <w:rPr>
          <w:w w:val="110"/>
        </w:rPr>
        <w:t>national</w:t>
      </w:r>
      <w:r>
        <w:rPr>
          <w:spacing w:val="-32"/>
          <w:w w:val="110"/>
        </w:rPr>
        <w:t xml:space="preserve"> </w:t>
      </w:r>
      <w:r>
        <w:rPr>
          <w:w w:val="110"/>
        </w:rPr>
        <w:t>Energy</w:t>
      </w:r>
      <w:r>
        <w:rPr>
          <w:spacing w:val="-31"/>
          <w:w w:val="110"/>
        </w:rPr>
        <w:t xml:space="preserve"> </w:t>
      </w:r>
      <w:r>
        <w:rPr>
          <w:spacing w:val="-4"/>
          <w:w w:val="110"/>
        </w:rPr>
        <w:t>Age</w:t>
      </w:r>
      <w:r>
        <w:rPr>
          <w:spacing w:val="-3"/>
          <w:w w:val="110"/>
        </w:rPr>
        <w:t>n</w:t>
      </w:r>
      <w:r>
        <w:rPr>
          <w:spacing w:val="-4"/>
          <w:w w:val="110"/>
        </w:rPr>
        <w:t>cy</w:t>
      </w:r>
      <w:r>
        <w:rPr>
          <w:spacing w:val="-3"/>
          <w:w w:val="110"/>
        </w:rPr>
        <w:t>.</w:t>
      </w:r>
    </w:p>
    <w:p w14:paraId="1DE4A815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spacing w:val="-1"/>
          <w:w w:val="105"/>
        </w:rPr>
        <w:t>Jayn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A.</w:t>
      </w:r>
      <w:r>
        <w:rPr>
          <w:spacing w:val="39"/>
          <w:w w:val="105"/>
        </w:rPr>
        <w:t xml:space="preserve"> </w:t>
      </w:r>
      <w:r>
        <w:rPr>
          <w:w w:val="105"/>
        </w:rPr>
        <w:t>N.,</w:t>
      </w:r>
      <w:r>
        <w:rPr>
          <w:spacing w:val="43"/>
          <w:w w:val="105"/>
        </w:rPr>
        <w:t xml:space="preserve"> </w:t>
      </w:r>
      <w:r>
        <w:rPr>
          <w:w w:val="105"/>
        </w:rPr>
        <w:t>Li,</w:t>
      </w:r>
      <w:r>
        <w:rPr>
          <w:spacing w:val="43"/>
          <w:w w:val="105"/>
        </w:rPr>
        <w:t xml:space="preserve"> </w:t>
      </w:r>
      <w:r>
        <w:rPr>
          <w:w w:val="105"/>
        </w:rPr>
        <w:t>X.,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43"/>
          <w:w w:val="105"/>
        </w:rPr>
        <w:t xml:space="preserve"> </w:t>
      </w:r>
      <w:r>
        <w:rPr>
          <w:w w:val="105"/>
        </w:rPr>
        <w:t>Q.</w:t>
      </w:r>
      <w:r>
        <w:rPr>
          <w:spacing w:val="38"/>
          <w:w w:val="105"/>
        </w:rPr>
        <w:t xml:space="preserve"> </w:t>
      </w:r>
      <w:r>
        <w:rPr>
          <w:w w:val="105"/>
        </w:rPr>
        <w:t>G.,</w:t>
      </w:r>
      <w:r>
        <w:rPr>
          <w:spacing w:val="43"/>
          <w:w w:val="105"/>
        </w:rPr>
        <w:t xml:space="preserve"> </w:t>
      </w:r>
      <w:r>
        <w:rPr>
          <w:w w:val="105"/>
        </w:rPr>
        <w:t>Blum,</w:t>
      </w:r>
      <w:r>
        <w:rPr>
          <w:spacing w:val="43"/>
          <w:w w:val="105"/>
        </w:rPr>
        <w:t xml:space="preserve"> </w:t>
      </w:r>
      <w:r>
        <w:rPr>
          <w:w w:val="105"/>
        </w:rPr>
        <w:t>L.</w:t>
      </w:r>
      <w:r>
        <w:rPr>
          <w:spacing w:val="39"/>
          <w:w w:val="105"/>
        </w:rPr>
        <w:t xml:space="preserve"> </w:t>
      </w:r>
      <w:r>
        <w:rPr>
          <w:w w:val="105"/>
        </w:rPr>
        <w:t>W.,</w:t>
      </w:r>
      <w:r>
        <w:rPr>
          <w:spacing w:val="42"/>
          <w:w w:val="105"/>
        </w:rPr>
        <w:t xml:space="preserve"> </w:t>
      </w:r>
      <w:r>
        <w:rPr>
          <w:spacing w:val="-7"/>
          <w:w w:val="105"/>
        </w:rPr>
        <w:t>Tu,</w:t>
      </w:r>
      <w:r>
        <w:rPr>
          <w:spacing w:val="44"/>
          <w:w w:val="105"/>
        </w:rPr>
        <w:t xml:space="preserve"> </w:t>
      </w:r>
      <w:r>
        <w:rPr>
          <w:w w:val="105"/>
        </w:rPr>
        <w:t>W.,</w:t>
      </w:r>
      <w:r>
        <w:rPr>
          <w:spacing w:val="43"/>
          <w:w w:val="105"/>
        </w:rPr>
        <w:t xml:space="preserve"> </w:t>
      </w:r>
      <w:r>
        <w:rPr>
          <w:spacing w:val="-3"/>
          <w:w w:val="105"/>
        </w:rPr>
        <w:t>Turn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43"/>
          <w:w w:val="105"/>
        </w:rPr>
        <w:t xml:space="preserve"> </w:t>
      </w:r>
      <w:r>
        <w:rPr>
          <w:w w:val="105"/>
        </w:rPr>
        <w:t>D.</w:t>
      </w:r>
      <w:r>
        <w:rPr>
          <w:spacing w:val="38"/>
          <w:w w:val="105"/>
        </w:rPr>
        <w:t xml:space="preserve"> </w:t>
      </w:r>
      <w:r>
        <w:rPr>
          <w:w w:val="105"/>
        </w:rPr>
        <w:t>L.,</w:t>
      </w:r>
      <w:r>
        <w:rPr>
          <w:spacing w:val="43"/>
          <w:w w:val="105"/>
        </w:rPr>
        <w:t xml:space="preserve"> </w:t>
      </w:r>
      <w:r>
        <w:rPr>
          <w:w w:val="105"/>
        </w:rPr>
        <w:t>Ni,</w:t>
      </w:r>
      <w:r>
        <w:rPr>
          <w:spacing w:val="43"/>
          <w:w w:val="105"/>
        </w:rPr>
        <w:t xml:space="preserve"> </w:t>
      </w:r>
      <w:r>
        <w:rPr>
          <w:w w:val="105"/>
        </w:rPr>
        <w:t>B.,</w:t>
      </w:r>
      <w:r>
        <w:rPr>
          <w:spacing w:val="43"/>
          <w:w w:val="105"/>
        </w:rPr>
        <w:t xml:space="preserve"> </w:t>
      </w:r>
      <w:proofErr w:type="spellStart"/>
      <w:r>
        <w:rPr>
          <w:w w:val="105"/>
        </w:rPr>
        <w:t>Bortnik</w:t>
      </w:r>
      <w:proofErr w:type="spellEnd"/>
      <w:r>
        <w:rPr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J.,</w:t>
      </w:r>
      <w:r>
        <w:rPr>
          <w:spacing w:val="27"/>
          <w:w w:val="109"/>
        </w:rPr>
        <w:t xml:space="preserve"> </w:t>
      </w:r>
      <w:r>
        <w:rPr>
          <w:spacing w:val="-1"/>
          <w:w w:val="105"/>
        </w:rPr>
        <w:t>Bak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16"/>
          <w:w w:val="105"/>
        </w:rPr>
        <w:t xml:space="preserve"> </w:t>
      </w:r>
      <w:r>
        <w:rPr>
          <w:w w:val="105"/>
        </w:rPr>
        <w:t>D.</w:t>
      </w:r>
      <w:r>
        <w:rPr>
          <w:spacing w:val="15"/>
          <w:w w:val="105"/>
        </w:rPr>
        <w:t xml:space="preserve"> </w:t>
      </w:r>
      <w:r>
        <w:rPr>
          <w:w w:val="105"/>
        </w:rPr>
        <w:t>N.,</w:t>
      </w:r>
      <w:r>
        <w:rPr>
          <w:spacing w:val="16"/>
          <w:w w:val="105"/>
        </w:rPr>
        <w:t xml:space="preserve"> </w:t>
      </w:r>
      <w:proofErr w:type="spellStart"/>
      <w:r>
        <w:rPr>
          <w:spacing w:val="-2"/>
          <w:w w:val="105"/>
        </w:rPr>
        <w:t>Kan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kal</w:t>
      </w:r>
      <w:proofErr w:type="spellEnd"/>
      <w:r>
        <w:rPr>
          <w:spacing w:val="-2"/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S.</w:t>
      </w:r>
      <w:r>
        <w:rPr>
          <w:spacing w:val="14"/>
          <w:w w:val="105"/>
        </w:rPr>
        <w:t xml:space="preserve"> </w:t>
      </w:r>
      <w:r>
        <w:rPr>
          <w:w w:val="105"/>
        </w:rPr>
        <w:t>G.,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J.</w:t>
      </w:r>
      <w:r>
        <w:rPr>
          <w:spacing w:val="14"/>
          <w:w w:val="105"/>
        </w:rPr>
        <w:t xml:space="preserve"> </w:t>
      </w:r>
      <w:r>
        <w:rPr>
          <w:w w:val="105"/>
        </w:rPr>
        <w:t>B.,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proofErr w:type="spellStart"/>
      <w:r>
        <w:rPr>
          <w:spacing w:val="-1"/>
          <w:w w:val="105"/>
        </w:rPr>
        <w:t>Wygant</w:t>
      </w:r>
      <w:proofErr w:type="spellEnd"/>
      <w:r>
        <w:rPr>
          <w:spacing w:val="-1"/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J.</w:t>
      </w:r>
      <w:r>
        <w:rPr>
          <w:spacing w:val="14"/>
          <w:w w:val="105"/>
        </w:rPr>
        <w:t xml:space="preserve"> </w:t>
      </w:r>
      <w:r>
        <w:rPr>
          <w:w w:val="105"/>
        </w:rPr>
        <w:t>(2014).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Ev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ut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relativistic</w:t>
      </w:r>
      <w:r>
        <w:rPr>
          <w:spacing w:val="14"/>
          <w:w w:val="105"/>
        </w:rPr>
        <w:t xml:space="preserve"> </w:t>
      </w:r>
      <w:r>
        <w:rPr>
          <w:w w:val="105"/>
        </w:rPr>
        <w:t>outer</w:t>
      </w:r>
      <w:r>
        <w:rPr>
          <w:spacing w:val="29"/>
          <w:w w:val="116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el</w:t>
      </w:r>
      <w:r>
        <w:rPr>
          <w:w w:val="105"/>
        </w:rPr>
        <w:t>t</w:t>
      </w:r>
      <w:r>
        <w:rPr>
          <w:spacing w:val="45"/>
          <w:w w:val="105"/>
        </w:rPr>
        <w:t xml:space="preserve"> </w:t>
      </w:r>
      <w:r>
        <w:rPr>
          <w:w w:val="105"/>
        </w:rPr>
        <w:t>electrons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dur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46"/>
          <w:w w:val="105"/>
        </w:rPr>
        <w:t xml:space="preserve"> </w:t>
      </w:r>
      <w:r>
        <w:rPr>
          <w:w w:val="105"/>
        </w:rPr>
        <w:t>an</w:t>
      </w:r>
      <w:r>
        <w:rPr>
          <w:spacing w:val="45"/>
          <w:w w:val="105"/>
        </w:rPr>
        <w:t xml:space="preserve"> </w:t>
      </w:r>
      <w:r>
        <w:rPr>
          <w:w w:val="105"/>
        </w:rPr>
        <w:t>extended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iesce</w:t>
      </w:r>
      <w:r>
        <w:rPr>
          <w:spacing w:val="-1"/>
          <w:w w:val="105"/>
        </w:rPr>
        <w:t>nt</w:t>
      </w:r>
      <w:r>
        <w:rPr>
          <w:spacing w:val="45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io</w:t>
      </w:r>
      <w:r>
        <w:rPr>
          <w:w w:val="105"/>
        </w:rPr>
        <w:t>d.</w:t>
      </w:r>
      <w:r>
        <w:rPr>
          <w:spacing w:val="9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4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46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46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2"/>
          <w:w w:val="105"/>
          <w:u w:val="single" w:color="000000"/>
        </w:rPr>
        <w:t>:</w:t>
      </w:r>
      <w:r>
        <w:rPr>
          <w:spacing w:val="40"/>
          <w:w w:val="105"/>
          <w:u w:val="single" w:color="000000"/>
        </w:rPr>
        <w:t xml:space="preserve"> </w:t>
      </w:r>
      <w:proofErr w:type="gramStart"/>
      <w:r>
        <w:rPr>
          <w:w w:val="105"/>
          <w:u w:val="single" w:color="000000"/>
        </w:rPr>
        <w:t>Space</w:t>
      </w:r>
      <w:r>
        <w:rPr>
          <w:w w:val="99"/>
        </w:rPr>
        <w:t xml:space="preserve"> </w:t>
      </w:r>
      <w:r>
        <w:rPr>
          <w:w w:val="121"/>
        </w:rPr>
        <w:t xml:space="preserve"> </w:t>
      </w:r>
      <w:r>
        <w:rPr>
          <w:spacing w:val="-1"/>
          <w:u w:val="single" w:color="000000"/>
        </w:rPr>
        <w:t>Physics</w:t>
      </w:r>
      <w:proofErr w:type="gramEnd"/>
      <w:r>
        <w:rPr>
          <w:spacing w:val="-1"/>
        </w:rPr>
        <w:t>,</w:t>
      </w:r>
      <w:r>
        <w:t xml:space="preserve"> </w:t>
      </w:r>
      <w:r>
        <w:rPr>
          <w:spacing w:val="12"/>
        </w:rPr>
        <w:t xml:space="preserve"> </w:t>
      </w:r>
      <w:r>
        <w:t>119(12):9558–9566.</w:t>
      </w:r>
    </w:p>
    <w:p w14:paraId="1DE4A816" w14:textId="77777777" w:rsidR="00D36D19" w:rsidRDefault="00D36D19">
      <w:pPr>
        <w:spacing w:line="257" w:lineRule="auto"/>
        <w:jc w:val="both"/>
        <w:sectPr w:rsidR="00D36D19">
          <w:headerReference w:type="default" r:id="rId51"/>
          <w:pgSz w:w="12240" w:h="15840"/>
          <w:pgMar w:top="1060" w:right="1320" w:bottom="280" w:left="1340" w:header="0" w:footer="0" w:gutter="0"/>
          <w:cols w:space="720"/>
        </w:sectPr>
      </w:pPr>
    </w:p>
    <w:p w14:paraId="1DE4A817" w14:textId="77777777" w:rsidR="00D36D19" w:rsidRDefault="004377DE">
      <w:pPr>
        <w:pStyle w:val="BodyText"/>
        <w:spacing w:before="30"/>
        <w:ind w:left="0" w:right="118"/>
        <w:jc w:val="right"/>
      </w:pPr>
      <w:r>
        <w:rPr>
          <w:w w:val="95"/>
        </w:rPr>
        <w:lastRenderedPageBreak/>
        <w:t>128</w:t>
      </w:r>
    </w:p>
    <w:p w14:paraId="1DE4A818" w14:textId="77777777" w:rsidR="00D36D19" w:rsidRDefault="00D36D19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14:paraId="1DE4A819" w14:textId="77777777" w:rsidR="00D36D19" w:rsidRDefault="004377DE">
      <w:pPr>
        <w:pStyle w:val="BodyText"/>
        <w:ind w:left="100"/>
      </w:pPr>
      <w:r>
        <w:rPr>
          <w:w w:val="105"/>
        </w:rPr>
        <w:t>Jin,</w:t>
      </w:r>
      <w:r>
        <w:rPr>
          <w:spacing w:val="46"/>
          <w:w w:val="105"/>
        </w:rPr>
        <w:t xml:space="preserve"> </w:t>
      </w:r>
      <w:r>
        <w:rPr>
          <w:w w:val="105"/>
        </w:rPr>
        <w:t>M.,</w:t>
      </w:r>
      <w:r>
        <w:rPr>
          <w:spacing w:val="47"/>
          <w:w w:val="105"/>
        </w:rPr>
        <w:t xml:space="preserve"> </w:t>
      </w:r>
      <w:r>
        <w:rPr>
          <w:w w:val="105"/>
        </w:rPr>
        <w:t>Ding,</w:t>
      </w:r>
      <w:r>
        <w:rPr>
          <w:spacing w:val="47"/>
          <w:w w:val="105"/>
        </w:rPr>
        <w:t xml:space="preserve"> </w:t>
      </w:r>
      <w:r>
        <w:rPr>
          <w:w w:val="105"/>
        </w:rPr>
        <w:t>M.</w:t>
      </w:r>
      <w:r>
        <w:rPr>
          <w:spacing w:val="42"/>
          <w:w w:val="105"/>
        </w:rPr>
        <w:t xml:space="preserve"> </w:t>
      </w:r>
      <w:r>
        <w:rPr>
          <w:w w:val="105"/>
        </w:rPr>
        <w:t>D.,</w:t>
      </w:r>
      <w:r>
        <w:rPr>
          <w:spacing w:val="47"/>
          <w:w w:val="105"/>
        </w:rPr>
        <w:t xml:space="preserve"> </w:t>
      </w:r>
      <w:r>
        <w:rPr>
          <w:w w:val="105"/>
        </w:rPr>
        <w:t>Chen,</w:t>
      </w:r>
      <w:r>
        <w:rPr>
          <w:spacing w:val="47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41"/>
          <w:w w:val="105"/>
        </w:rPr>
        <w:t xml:space="preserve"> </w:t>
      </w:r>
      <w:r>
        <w:rPr>
          <w:w w:val="105"/>
        </w:rPr>
        <w:t>F.,</w:t>
      </w:r>
      <w:r>
        <w:rPr>
          <w:spacing w:val="47"/>
          <w:w w:val="105"/>
        </w:rPr>
        <w:t xml:space="preserve"> </w:t>
      </w:r>
      <w:r>
        <w:rPr>
          <w:spacing w:val="-4"/>
          <w:w w:val="105"/>
        </w:rPr>
        <w:t>Fan</w:t>
      </w:r>
      <w:r>
        <w:rPr>
          <w:spacing w:val="-5"/>
          <w:w w:val="105"/>
        </w:rPr>
        <w:t>g,</w:t>
      </w:r>
      <w:r>
        <w:rPr>
          <w:spacing w:val="47"/>
          <w:w w:val="105"/>
        </w:rPr>
        <w:t xml:space="preserve"> </w:t>
      </w:r>
      <w:r>
        <w:rPr>
          <w:w w:val="105"/>
        </w:rPr>
        <w:t>C.,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proofErr w:type="spellStart"/>
      <w:r>
        <w:rPr>
          <w:w w:val="105"/>
        </w:rPr>
        <w:t>Imada</w:t>
      </w:r>
      <w:proofErr w:type="spellEnd"/>
      <w:r>
        <w:rPr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S.</w:t>
      </w:r>
      <w:r>
        <w:rPr>
          <w:spacing w:val="42"/>
          <w:w w:val="105"/>
        </w:rPr>
        <w:t xml:space="preserve"> </w:t>
      </w:r>
      <w:r>
        <w:rPr>
          <w:w w:val="105"/>
        </w:rPr>
        <w:t xml:space="preserve">(2009). 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42"/>
          <w:w w:val="105"/>
        </w:rPr>
        <w:t xml:space="preserve"> </w:t>
      </w:r>
      <w:r>
        <w:rPr>
          <w:w w:val="105"/>
        </w:rPr>
        <w:t>MASS</w:t>
      </w:r>
      <w:r>
        <w:rPr>
          <w:spacing w:val="41"/>
          <w:w w:val="105"/>
        </w:rPr>
        <w:t xml:space="preserve"> </w:t>
      </w:r>
      <w:r>
        <w:rPr>
          <w:w w:val="105"/>
        </w:rPr>
        <w:t>EJEC-</w:t>
      </w:r>
    </w:p>
    <w:p w14:paraId="1DE4A81A" w14:textId="77777777" w:rsidR="00D36D19" w:rsidRDefault="004377DE">
      <w:pPr>
        <w:pStyle w:val="BodyText"/>
        <w:spacing w:before="18" w:line="257" w:lineRule="auto"/>
        <w:ind w:right="10"/>
      </w:pPr>
      <w:r>
        <w:rPr>
          <w:w w:val="105"/>
        </w:rPr>
        <w:t>TION</w:t>
      </w:r>
      <w:r>
        <w:rPr>
          <w:spacing w:val="20"/>
          <w:w w:val="105"/>
        </w:rPr>
        <w:t xml:space="preserve"> </w:t>
      </w:r>
      <w:r>
        <w:rPr>
          <w:w w:val="105"/>
        </w:rPr>
        <w:t>INDUCED</w:t>
      </w:r>
      <w:r>
        <w:rPr>
          <w:spacing w:val="20"/>
          <w:w w:val="105"/>
        </w:rPr>
        <w:t xml:space="preserve"> </w:t>
      </w:r>
      <w:r>
        <w:rPr>
          <w:w w:val="105"/>
        </w:rPr>
        <w:t>OUTFL</w:t>
      </w:r>
      <w:r>
        <w:rPr>
          <w:spacing w:val="-7"/>
          <w:w w:val="105"/>
        </w:rPr>
        <w:t>O</w:t>
      </w:r>
      <w:r>
        <w:rPr>
          <w:w w:val="105"/>
        </w:rPr>
        <w:t>WS</w:t>
      </w:r>
      <w:r>
        <w:rPr>
          <w:spacing w:val="21"/>
          <w:w w:val="105"/>
        </w:rPr>
        <w:t xml:space="preserve"> </w:t>
      </w:r>
      <w:r>
        <w:rPr>
          <w:w w:val="105"/>
        </w:rPr>
        <w:t>OBSE</w:t>
      </w:r>
      <w:r>
        <w:rPr>
          <w:spacing w:val="-25"/>
          <w:w w:val="105"/>
        </w:rPr>
        <w:t>R</w:t>
      </w:r>
      <w:r>
        <w:rPr>
          <w:w w:val="105"/>
        </w:rPr>
        <w:t>VED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W</w:t>
      </w:r>
      <w:r>
        <w:rPr>
          <w:w w:val="105"/>
        </w:rPr>
        <w:t>ITH</w:t>
      </w:r>
      <w:r>
        <w:rPr>
          <w:spacing w:val="21"/>
          <w:w w:val="105"/>
        </w:rPr>
        <w:t xml:space="preserve"> </w:t>
      </w:r>
      <w:r>
        <w:rPr>
          <w:w w:val="105"/>
        </w:rPr>
        <w:t>HINODE</w:t>
      </w:r>
      <w:r>
        <w:rPr>
          <w:spacing w:val="20"/>
          <w:w w:val="105"/>
        </w:rPr>
        <w:t xml:space="preserve"> </w:t>
      </w:r>
      <w:r>
        <w:rPr>
          <w:w w:val="105"/>
        </w:rPr>
        <w:t>/EIS.</w:t>
      </w:r>
      <w:r>
        <w:rPr>
          <w:spacing w:val="42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Astrop</w:t>
      </w:r>
      <w:r>
        <w:rPr>
          <w:spacing w:val="-6"/>
          <w:w w:val="105"/>
          <w:u w:val="single" w:color="000000"/>
        </w:rPr>
        <w:t>h</w:t>
      </w:r>
      <w:r>
        <w:rPr>
          <w:w w:val="105"/>
          <w:u w:val="single" w:color="000000"/>
        </w:rPr>
        <w:t>ysical</w:t>
      </w:r>
      <w:r>
        <w:rPr>
          <w:spacing w:val="2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w w:val="109"/>
        </w:rPr>
        <w:t xml:space="preserve"> </w:t>
      </w:r>
      <w:r>
        <w:rPr>
          <w:w w:val="105"/>
        </w:rPr>
        <w:t>702(1):27–38.</w:t>
      </w:r>
    </w:p>
    <w:p w14:paraId="1DE4A81B" w14:textId="77777777" w:rsidR="00D36D19" w:rsidRDefault="004377DE">
      <w:pPr>
        <w:pStyle w:val="BodyText"/>
        <w:spacing w:before="172" w:line="257" w:lineRule="auto"/>
        <w:ind w:right="118" w:hanging="219"/>
        <w:jc w:val="both"/>
      </w:pPr>
      <w:r>
        <w:rPr>
          <w:w w:val="105"/>
        </w:rPr>
        <w:t>Kahler,</w:t>
      </w:r>
      <w:r>
        <w:rPr>
          <w:spacing w:val="36"/>
          <w:w w:val="105"/>
        </w:rPr>
        <w:t xml:space="preserve"> </w:t>
      </w:r>
      <w:r>
        <w:rPr>
          <w:w w:val="105"/>
        </w:rPr>
        <w:t>S.</w:t>
      </w:r>
      <w:r>
        <w:rPr>
          <w:spacing w:val="32"/>
          <w:w w:val="105"/>
        </w:rPr>
        <w:t xml:space="preserve"> </w:t>
      </w:r>
      <w:r>
        <w:rPr>
          <w:w w:val="105"/>
        </w:rPr>
        <w:t>(1992).</w:t>
      </w:r>
      <w:r>
        <w:rPr>
          <w:spacing w:val="31"/>
          <w:w w:val="105"/>
        </w:rPr>
        <w:t xml:space="preserve"> </w:t>
      </w:r>
      <w:r>
        <w:rPr>
          <w:w w:val="105"/>
        </w:rPr>
        <w:t>Solar</w:t>
      </w:r>
      <w:r>
        <w:rPr>
          <w:spacing w:val="32"/>
          <w:w w:val="105"/>
        </w:rPr>
        <w:t xml:space="preserve"> </w:t>
      </w:r>
      <w:r>
        <w:rPr>
          <w:w w:val="105"/>
        </w:rPr>
        <w:t>Flares</w:t>
      </w:r>
      <w:r>
        <w:rPr>
          <w:spacing w:val="32"/>
          <w:w w:val="105"/>
        </w:rPr>
        <w:t xml:space="preserve"> </w:t>
      </w:r>
      <w:r>
        <w:rPr>
          <w:w w:val="105"/>
        </w:rPr>
        <w:t>and</w:t>
      </w:r>
      <w:r>
        <w:rPr>
          <w:spacing w:val="32"/>
          <w:w w:val="105"/>
        </w:rPr>
        <w:t xml:space="preserve"> </w:t>
      </w:r>
      <w:r>
        <w:rPr>
          <w:w w:val="105"/>
        </w:rPr>
        <w:t>Coronal</w:t>
      </w:r>
      <w:r>
        <w:rPr>
          <w:spacing w:val="32"/>
          <w:w w:val="105"/>
        </w:rPr>
        <w:t xml:space="preserve"> </w:t>
      </w:r>
      <w:r>
        <w:rPr>
          <w:w w:val="105"/>
        </w:rPr>
        <w:t>Mass</w:t>
      </w:r>
      <w:r>
        <w:rPr>
          <w:spacing w:val="32"/>
          <w:w w:val="105"/>
        </w:rPr>
        <w:t xml:space="preserve"> </w:t>
      </w:r>
      <w:r>
        <w:rPr>
          <w:w w:val="105"/>
        </w:rPr>
        <w:t>Ejections.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  <w:u w:val="single" w:color="000000"/>
        </w:rPr>
        <w:t>Annual</w:t>
      </w:r>
      <w:r>
        <w:rPr>
          <w:spacing w:val="3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Review</w:t>
      </w:r>
      <w:r>
        <w:rPr>
          <w:spacing w:val="3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3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33"/>
          <w:w w:val="105"/>
          <w:u w:val="single" w:color="000000"/>
        </w:rPr>
        <w:t xml:space="preserve"> </w:t>
      </w:r>
      <w:proofErr w:type="gramStart"/>
      <w:r>
        <w:rPr>
          <w:w w:val="105"/>
          <w:u w:val="single" w:color="000000"/>
        </w:rPr>
        <w:t>and</w:t>
      </w:r>
      <w:r>
        <w:rPr>
          <w:w w:val="110"/>
        </w:rPr>
        <w:t xml:space="preserve"> </w:t>
      </w:r>
      <w:r>
        <w:rPr>
          <w:w w:val="102"/>
        </w:rPr>
        <w:t xml:space="preserve"> </w:t>
      </w:r>
      <w:r>
        <w:rPr>
          <w:spacing w:val="-1"/>
          <w:u w:val="single" w:color="000000"/>
        </w:rPr>
        <w:t>Astrophysics</w:t>
      </w:r>
      <w:proofErr w:type="gramEnd"/>
      <w:r>
        <w:rPr>
          <w:spacing w:val="-1"/>
        </w:rPr>
        <w:t>,</w:t>
      </w:r>
      <w:r>
        <w:t xml:space="preserve"> </w:t>
      </w:r>
      <w:r>
        <w:rPr>
          <w:spacing w:val="18"/>
        </w:rPr>
        <w:t xml:space="preserve"> </w:t>
      </w:r>
      <w:r>
        <w:t>30:113–141.</w:t>
      </w:r>
    </w:p>
    <w:p w14:paraId="1DE4A81C" w14:textId="77777777" w:rsidR="00D36D19" w:rsidRDefault="004377DE">
      <w:pPr>
        <w:pStyle w:val="BodyText"/>
        <w:spacing w:before="172" w:line="257" w:lineRule="auto"/>
        <w:ind w:left="0" w:right="118"/>
        <w:jc w:val="right"/>
      </w:pPr>
      <w:r>
        <w:rPr>
          <w:w w:val="105"/>
        </w:rPr>
        <w:t>Kahler,</w:t>
      </w:r>
      <w:r>
        <w:rPr>
          <w:spacing w:val="22"/>
          <w:w w:val="105"/>
        </w:rPr>
        <w:t xml:space="preserve"> </w:t>
      </w:r>
      <w:r>
        <w:rPr>
          <w:w w:val="105"/>
        </w:rPr>
        <w:t>S.</w:t>
      </w:r>
      <w:r>
        <w:rPr>
          <w:spacing w:val="22"/>
          <w:w w:val="105"/>
        </w:rPr>
        <w:t xml:space="preserve"> </w:t>
      </w:r>
      <w:r>
        <w:rPr>
          <w:w w:val="105"/>
        </w:rPr>
        <w:t>W.</w:t>
      </w:r>
      <w:r>
        <w:rPr>
          <w:spacing w:val="22"/>
          <w:w w:val="105"/>
        </w:rPr>
        <w:t xml:space="preserve"> </w:t>
      </w:r>
      <w:r>
        <w:rPr>
          <w:w w:val="105"/>
        </w:rPr>
        <w:t>(1982).  The</w:t>
      </w:r>
      <w:r>
        <w:rPr>
          <w:spacing w:val="22"/>
          <w:w w:val="105"/>
        </w:rPr>
        <w:t xml:space="preserve"> </w:t>
      </w:r>
      <w:r>
        <w:rPr>
          <w:w w:val="105"/>
        </w:rPr>
        <w:t>role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big</w:t>
      </w:r>
      <w:r>
        <w:rPr>
          <w:spacing w:val="22"/>
          <w:w w:val="105"/>
        </w:rPr>
        <w:t xml:space="preserve"> </w:t>
      </w:r>
      <w:r>
        <w:rPr>
          <w:w w:val="105"/>
        </w:rPr>
        <w:t>flare</w:t>
      </w:r>
      <w:r>
        <w:rPr>
          <w:spacing w:val="21"/>
          <w:w w:val="105"/>
        </w:rPr>
        <w:t xml:space="preserve"> </w:t>
      </w:r>
      <w:r>
        <w:rPr>
          <w:w w:val="105"/>
        </w:rPr>
        <w:t>syndrome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correlations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solar</w:t>
      </w:r>
      <w:r>
        <w:rPr>
          <w:spacing w:val="22"/>
          <w:w w:val="105"/>
        </w:rPr>
        <w:t xml:space="preserve"> </w:t>
      </w:r>
      <w:r>
        <w:rPr>
          <w:w w:val="105"/>
        </w:rPr>
        <w:t>energetic</w:t>
      </w:r>
      <w:r>
        <w:rPr>
          <w:spacing w:val="22"/>
          <w:w w:val="105"/>
        </w:rPr>
        <w:t xml:space="preserve"> </w:t>
      </w:r>
      <w:r>
        <w:rPr>
          <w:w w:val="105"/>
        </w:rPr>
        <w:t>proton</w:t>
      </w:r>
      <w:r>
        <w:rPr>
          <w:w w:val="104"/>
        </w:rPr>
        <w:t xml:space="preserve"> </w:t>
      </w:r>
      <w:r>
        <w:rPr>
          <w:w w:val="105"/>
        </w:rPr>
        <w:t>fluxes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associated</w:t>
      </w:r>
      <w:r>
        <w:rPr>
          <w:spacing w:val="-4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4"/>
          <w:w w:val="105"/>
        </w:rPr>
        <w:t>ic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ow</w:t>
      </w:r>
      <w:r>
        <w:rPr>
          <w:spacing w:val="-3"/>
          <w:w w:val="105"/>
        </w:rPr>
        <w:t>av</w:t>
      </w:r>
      <w:r>
        <w:rPr>
          <w:spacing w:val="-4"/>
          <w:w w:val="105"/>
        </w:rPr>
        <w:t xml:space="preserve">e </w:t>
      </w:r>
      <w:r>
        <w:rPr>
          <w:w w:val="105"/>
        </w:rPr>
        <w:t>burst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param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7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-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-4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-5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87(A5):3439.</w:t>
      </w:r>
    </w:p>
    <w:p w14:paraId="1DE4A81D" w14:textId="77777777" w:rsidR="00D36D19" w:rsidRDefault="004377DE">
      <w:pPr>
        <w:pStyle w:val="BodyText"/>
        <w:spacing w:before="172" w:line="257" w:lineRule="auto"/>
        <w:ind w:right="118" w:hanging="219"/>
        <w:jc w:val="both"/>
      </w:pPr>
      <w:r>
        <w:rPr>
          <w:w w:val="110"/>
        </w:rPr>
        <w:t>Kaiser,</w:t>
      </w:r>
      <w:r>
        <w:rPr>
          <w:spacing w:val="10"/>
          <w:w w:val="110"/>
        </w:rPr>
        <w:t xml:space="preserve"> </w:t>
      </w:r>
      <w:r>
        <w:rPr>
          <w:w w:val="110"/>
        </w:rPr>
        <w:t>M.</w:t>
      </w:r>
      <w:r>
        <w:rPr>
          <w:spacing w:val="10"/>
          <w:w w:val="110"/>
        </w:rPr>
        <w:t xml:space="preserve"> </w:t>
      </w:r>
      <w:r>
        <w:rPr>
          <w:w w:val="110"/>
        </w:rPr>
        <w:t>L.,</w:t>
      </w:r>
      <w:r>
        <w:rPr>
          <w:spacing w:val="11"/>
          <w:w w:val="110"/>
        </w:rPr>
        <w:t xml:space="preserve"> </w:t>
      </w:r>
      <w:proofErr w:type="spellStart"/>
      <w:r>
        <w:rPr>
          <w:w w:val="110"/>
        </w:rPr>
        <w:t>Kucera</w:t>
      </w:r>
      <w:proofErr w:type="spellEnd"/>
      <w:r>
        <w:rPr>
          <w:w w:val="110"/>
        </w:rPr>
        <w:t>,</w:t>
      </w:r>
      <w:r>
        <w:rPr>
          <w:spacing w:val="11"/>
          <w:w w:val="110"/>
        </w:rPr>
        <w:t xml:space="preserve"> </w:t>
      </w:r>
      <w:r>
        <w:rPr>
          <w:w w:val="110"/>
        </w:rPr>
        <w:t>T.</w:t>
      </w:r>
      <w:r>
        <w:rPr>
          <w:spacing w:val="10"/>
          <w:w w:val="110"/>
        </w:rPr>
        <w:t xml:space="preserve"> </w:t>
      </w:r>
      <w:r>
        <w:rPr>
          <w:w w:val="110"/>
        </w:rPr>
        <w:t>A.,</w:t>
      </w:r>
      <w:r>
        <w:rPr>
          <w:spacing w:val="11"/>
          <w:w w:val="110"/>
        </w:rPr>
        <w:t xml:space="preserve"> </w:t>
      </w:r>
      <w:r>
        <w:rPr>
          <w:spacing w:val="-2"/>
          <w:w w:val="110"/>
        </w:rPr>
        <w:t>D</w:t>
      </w:r>
      <w:r>
        <w:rPr>
          <w:spacing w:val="-1"/>
          <w:w w:val="110"/>
        </w:rPr>
        <w:t>a</w:t>
      </w:r>
      <w:r>
        <w:rPr>
          <w:spacing w:val="-2"/>
          <w:w w:val="110"/>
        </w:rPr>
        <w:t>vil</w:t>
      </w:r>
      <w:r>
        <w:rPr>
          <w:spacing w:val="-1"/>
          <w:w w:val="110"/>
        </w:rPr>
        <w:t>a,</w:t>
      </w:r>
      <w:r>
        <w:rPr>
          <w:spacing w:val="11"/>
          <w:w w:val="110"/>
        </w:rPr>
        <w:t xml:space="preserve"> </w:t>
      </w:r>
      <w:r>
        <w:rPr>
          <w:w w:val="110"/>
        </w:rPr>
        <w:t>J.</w:t>
      </w:r>
      <w:r>
        <w:rPr>
          <w:spacing w:val="10"/>
          <w:w w:val="110"/>
        </w:rPr>
        <w:t xml:space="preserve"> </w:t>
      </w:r>
      <w:r>
        <w:rPr>
          <w:w w:val="110"/>
        </w:rPr>
        <w:t>M.,</w:t>
      </w:r>
      <w:r>
        <w:rPr>
          <w:spacing w:val="10"/>
          <w:w w:val="110"/>
        </w:rPr>
        <w:t xml:space="preserve"> </w:t>
      </w:r>
      <w:r>
        <w:rPr>
          <w:w w:val="110"/>
        </w:rPr>
        <w:t>St.</w:t>
      </w:r>
      <w:r>
        <w:rPr>
          <w:spacing w:val="10"/>
          <w:w w:val="110"/>
        </w:rPr>
        <w:t xml:space="preserve"> </w:t>
      </w:r>
      <w:r>
        <w:rPr>
          <w:w w:val="110"/>
        </w:rPr>
        <w:t>Cyr,</w:t>
      </w:r>
      <w:r>
        <w:rPr>
          <w:spacing w:val="11"/>
          <w:w w:val="110"/>
        </w:rPr>
        <w:t xml:space="preserve"> </w:t>
      </w:r>
      <w:r>
        <w:rPr>
          <w:w w:val="110"/>
        </w:rPr>
        <w:t>O.</w:t>
      </w:r>
      <w:r>
        <w:rPr>
          <w:spacing w:val="10"/>
          <w:w w:val="110"/>
        </w:rPr>
        <w:t xml:space="preserve"> </w:t>
      </w:r>
      <w:r>
        <w:rPr>
          <w:w w:val="110"/>
        </w:rPr>
        <w:t>C.,</w:t>
      </w:r>
      <w:r>
        <w:rPr>
          <w:spacing w:val="11"/>
          <w:w w:val="110"/>
        </w:rPr>
        <w:t xml:space="preserve"> </w:t>
      </w:r>
      <w:proofErr w:type="spellStart"/>
      <w:r>
        <w:rPr>
          <w:spacing w:val="-2"/>
          <w:w w:val="110"/>
        </w:rPr>
        <w:t>G</w:t>
      </w:r>
      <w:r>
        <w:rPr>
          <w:spacing w:val="-1"/>
          <w:w w:val="110"/>
        </w:rPr>
        <w:t>uhath</w:t>
      </w:r>
      <w:r>
        <w:rPr>
          <w:spacing w:val="-2"/>
          <w:w w:val="110"/>
        </w:rPr>
        <w:t>ak</w:t>
      </w:r>
      <w:r>
        <w:rPr>
          <w:spacing w:val="-1"/>
          <w:w w:val="110"/>
        </w:rPr>
        <w:t>urta</w:t>
      </w:r>
      <w:proofErr w:type="spellEnd"/>
      <w:r>
        <w:rPr>
          <w:spacing w:val="-1"/>
          <w:w w:val="110"/>
        </w:rPr>
        <w:t>,</w:t>
      </w:r>
      <w:r>
        <w:rPr>
          <w:spacing w:val="11"/>
          <w:w w:val="110"/>
        </w:rPr>
        <w:t xml:space="preserve"> </w:t>
      </w:r>
      <w:r>
        <w:rPr>
          <w:w w:val="110"/>
        </w:rPr>
        <w:t>M.,</w:t>
      </w:r>
      <w:r>
        <w:rPr>
          <w:spacing w:val="11"/>
          <w:w w:val="110"/>
        </w:rPr>
        <w:t xml:space="preserve"> </w:t>
      </w:r>
      <w:r>
        <w:rPr>
          <w:w w:val="110"/>
        </w:rPr>
        <w:t>and</w:t>
      </w:r>
      <w:r>
        <w:rPr>
          <w:spacing w:val="10"/>
          <w:w w:val="110"/>
        </w:rPr>
        <w:t xml:space="preserve"> </w:t>
      </w:r>
      <w:r>
        <w:rPr>
          <w:w w:val="110"/>
        </w:rPr>
        <w:t>Christian,</w:t>
      </w:r>
      <w:r>
        <w:rPr>
          <w:spacing w:val="10"/>
          <w:w w:val="110"/>
        </w:rPr>
        <w:t xml:space="preserve"> </w:t>
      </w:r>
      <w:r>
        <w:rPr>
          <w:w w:val="110"/>
        </w:rPr>
        <w:t>E.</w:t>
      </w:r>
      <w:r>
        <w:rPr>
          <w:spacing w:val="25"/>
          <w:w w:val="109"/>
        </w:rPr>
        <w:t xml:space="preserve"> </w:t>
      </w:r>
      <w:r>
        <w:rPr>
          <w:w w:val="110"/>
        </w:rPr>
        <w:t>(2007).</w:t>
      </w:r>
      <w:r>
        <w:rPr>
          <w:spacing w:val="-22"/>
          <w:w w:val="110"/>
        </w:rPr>
        <w:t xml:space="preserve"> </w:t>
      </w:r>
      <w:r>
        <w:rPr>
          <w:w w:val="110"/>
        </w:rPr>
        <w:t>The</w:t>
      </w:r>
      <w:r>
        <w:rPr>
          <w:spacing w:val="-30"/>
          <w:w w:val="110"/>
        </w:rPr>
        <w:t xml:space="preserve"> </w:t>
      </w:r>
      <w:r>
        <w:rPr>
          <w:w w:val="110"/>
        </w:rPr>
        <w:t>STEREO</w:t>
      </w:r>
      <w:r>
        <w:rPr>
          <w:spacing w:val="-31"/>
          <w:w w:val="110"/>
        </w:rPr>
        <w:t xml:space="preserve"> </w:t>
      </w:r>
      <w:r>
        <w:rPr>
          <w:w w:val="110"/>
        </w:rPr>
        <w:t>Mission:</w:t>
      </w:r>
      <w:r>
        <w:rPr>
          <w:spacing w:val="-21"/>
          <w:w w:val="110"/>
        </w:rPr>
        <w:t xml:space="preserve"> </w:t>
      </w:r>
      <w:r>
        <w:rPr>
          <w:w w:val="110"/>
        </w:rPr>
        <w:t>An</w:t>
      </w:r>
      <w:r>
        <w:rPr>
          <w:spacing w:val="-31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ntr</w:t>
      </w:r>
      <w:r>
        <w:rPr>
          <w:spacing w:val="-2"/>
          <w:w w:val="110"/>
        </w:rPr>
        <w:t>o</w:t>
      </w:r>
      <w:r>
        <w:rPr>
          <w:spacing w:val="-1"/>
          <w:w w:val="110"/>
        </w:rPr>
        <w:t>du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ion</w:t>
      </w:r>
      <w:r>
        <w:rPr>
          <w:spacing w:val="-1"/>
          <w:w w:val="110"/>
        </w:rPr>
        <w:t>.</w:t>
      </w:r>
      <w:r>
        <w:rPr>
          <w:spacing w:val="-21"/>
          <w:w w:val="110"/>
        </w:rPr>
        <w:t xml:space="preserve"> </w:t>
      </w:r>
      <w:r>
        <w:rPr>
          <w:w w:val="110"/>
          <w:u w:val="single" w:color="000000"/>
        </w:rPr>
        <w:t>Space</w:t>
      </w:r>
      <w:r>
        <w:rPr>
          <w:spacing w:val="-30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Science</w:t>
      </w:r>
      <w:r>
        <w:rPr>
          <w:spacing w:val="-31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Reviews</w:t>
      </w:r>
      <w:r>
        <w:rPr>
          <w:w w:val="110"/>
        </w:rPr>
        <w:t>,</w:t>
      </w:r>
      <w:r>
        <w:rPr>
          <w:spacing w:val="-31"/>
          <w:w w:val="110"/>
        </w:rPr>
        <w:t xml:space="preserve"> </w:t>
      </w:r>
      <w:r>
        <w:rPr>
          <w:w w:val="110"/>
        </w:rPr>
        <w:t>136(1-4):5–16.</w:t>
      </w:r>
    </w:p>
    <w:p w14:paraId="1DE4A81E" w14:textId="77777777" w:rsidR="00D36D19" w:rsidRDefault="004377DE">
      <w:pPr>
        <w:pStyle w:val="BodyText"/>
        <w:spacing w:before="24" w:line="442" w:lineRule="exact"/>
        <w:ind w:left="100" w:right="10"/>
      </w:pPr>
      <w:r>
        <w:rPr>
          <w:spacing w:val="-2"/>
          <w:w w:val="105"/>
        </w:rPr>
        <w:t>K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m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huk,</w:t>
      </w:r>
      <w:r>
        <w:rPr>
          <w:spacing w:val="15"/>
          <w:w w:val="105"/>
        </w:rPr>
        <w:t xml:space="preserve"> </w:t>
      </w:r>
      <w:r>
        <w:rPr>
          <w:w w:val="105"/>
        </w:rPr>
        <w:t>J.</w:t>
      </w:r>
      <w:r>
        <w:rPr>
          <w:spacing w:val="15"/>
          <w:w w:val="105"/>
        </w:rPr>
        <w:t xml:space="preserve"> </w:t>
      </w:r>
      <w:r>
        <w:rPr>
          <w:w w:val="105"/>
        </w:rPr>
        <w:t>A.</w:t>
      </w:r>
      <w:r>
        <w:rPr>
          <w:spacing w:val="15"/>
          <w:w w:val="105"/>
        </w:rPr>
        <w:t xml:space="preserve"> </w:t>
      </w:r>
      <w:r>
        <w:rPr>
          <w:w w:val="105"/>
        </w:rPr>
        <w:t>(2006).</w:t>
      </w:r>
      <w:r>
        <w:rPr>
          <w:spacing w:val="41"/>
          <w:w w:val="105"/>
        </w:rPr>
        <w:t xml:space="preserve"> </w:t>
      </w:r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Solving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Coronal</w:t>
      </w:r>
      <w:r>
        <w:rPr>
          <w:spacing w:val="16"/>
          <w:w w:val="105"/>
        </w:rPr>
        <w:t xml:space="preserve"> </w:t>
      </w:r>
      <w:r>
        <w:rPr>
          <w:w w:val="105"/>
        </w:rPr>
        <w:t>Heating</w:t>
      </w:r>
      <w:r>
        <w:rPr>
          <w:spacing w:val="15"/>
          <w:w w:val="105"/>
        </w:rPr>
        <w:t xml:space="preserve"> </w:t>
      </w:r>
      <w:r>
        <w:rPr>
          <w:w w:val="105"/>
        </w:rPr>
        <w:t>Problem.</w:t>
      </w:r>
      <w:r>
        <w:rPr>
          <w:spacing w:val="39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16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234(1):41–77.</w:t>
      </w:r>
      <w:r>
        <w:rPr>
          <w:spacing w:val="27"/>
        </w:rPr>
        <w:t xml:space="preserve"> </w:t>
      </w:r>
      <w:bookmarkStart w:id="127" w:name="_bookmark33"/>
      <w:bookmarkEnd w:id="127"/>
      <w:r>
        <w:rPr>
          <w:spacing w:val="-2"/>
          <w:w w:val="105"/>
        </w:rPr>
        <w:t>K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m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huk,</w:t>
      </w:r>
      <w:r>
        <w:rPr>
          <w:spacing w:val="52"/>
          <w:w w:val="105"/>
        </w:rPr>
        <w:t xml:space="preserve"> </w:t>
      </w:r>
      <w:r>
        <w:rPr>
          <w:w w:val="105"/>
        </w:rPr>
        <w:t>J.</w:t>
      </w:r>
      <w:r>
        <w:rPr>
          <w:spacing w:val="45"/>
          <w:w w:val="105"/>
        </w:rPr>
        <w:t xml:space="preserve"> </w:t>
      </w:r>
      <w:r>
        <w:rPr>
          <w:w w:val="105"/>
        </w:rPr>
        <w:t>A.</w:t>
      </w:r>
      <w:r>
        <w:rPr>
          <w:spacing w:val="46"/>
          <w:w w:val="105"/>
        </w:rPr>
        <w:t xml:space="preserve"> </w:t>
      </w:r>
      <w:r>
        <w:rPr>
          <w:w w:val="105"/>
        </w:rPr>
        <w:t xml:space="preserve">(2015).  </w:t>
      </w:r>
      <w:r>
        <w:rPr>
          <w:spacing w:val="11"/>
          <w:w w:val="105"/>
        </w:rPr>
        <w:t xml:space="preserve"> </w:t>
      </w:r>
      <w:r>
        <w:rPr>
          <w:w w:val="105"/>
        </w:rPr>
        <w:t>Key</w:t>
      </w:r>
      <w:r>
        <w:rPr>
          <w:spacing w:val="45"/>
          <w:w w:val="105"/>
        </w:rPr>
        <w:t xml:space="preserve"> </w:t>
      </w:r>
      <w:r>
        <w:rPr>
          <w:w w:val="105"/>
        </w:rPr>
        <w:t>aspects</w:t>
      </w:r>
      <w:r>
        <w:rPr>
          <w:spacing w:val="46"/>
          <w:w w:val="105"/>
        </w:rPr>
        <w:t xml:space="preserve"> </w:t>
      </w:r>
      <w:r>
        <w:rPr>
          <w:w w:val="105"/>
        </w:rPr>
        <w:t>of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oronal</w:t>
      </w:r>
      <w:r>
        <w:rPr>
          <w:spacing w:val="45"/>
          <w:w w:val="105"/>
        </w:rPr>
        <w:t xml:space="preserve"> </w:t>
      </w:r>
      <w:r>
        <w:rPr>
          <w:w w:val="105"/>
        </w:rPr>
        <w:t xml:space="preserve">heating.  </w:t>
      </w:r>
      <w:r>
        <w:rPr>
          <w:spacing w:val="11"/>
          <w:w w:val="105"/>
        </w:rPr>
        <w:t xml:space="preserve"> </w:t>
      </w:r>
      <w:r>
        <w:rPr>
          <w:w w:val="105"/>
          <w:u w:val="single" w:color="000000"/>
        </w:rPr>
        <w:t>Philosophical</w:t>
      </w:r>
      <w:r>
        <w:rPr>
          <w:spacing w:val="4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transactions.</w:t>
      </w:r>
      <w:r>
        <w:rPr>
          <w:spacing w:val="4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Series</w:t>
      </w:r>
      <w:r>
        <w:rPr>
          <w:spacing w:val="4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A,</w:t>
      </w:r>
    </w:p>
    <w:p w14:paraId="1DE4A81F" w14:textId="77777777" w:rsidR="00D36D19" w:rsidRDefault="004377DE">
      <w:pPr>
        <w:pStyle w:val="BodyText"/>
        <w:spacing w:line="230" w:lineRule="exact"/>
      </w:pPr>
      <w:r>
        <w:rPr>
          <w:w w:val="105"/>
          <w:u w:val="single" w:color="000000"/>
        </w:rPr>
        <w:t>Mathematical,</w:t>
      </w:r>
      <w:r>
        <w:rPr>
          <w:spacing w:val="3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al,</w:t>
      </w:r>
      <w:r>
        <w:rPr>
          <w:spacing w:val="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and</w:t>
      </w:r>
      <w:r>
        <w:rPr>
          <w:spacing w:val="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engineering</w:t>
      </w:r>
      <w:r>
        <w:rPr>
          <w:spacing w:val="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sciences</w:t>
      </w:r>
      <w:r>
        <w:rPr>
          <w:w w:val="105"/>
        </w:rPr>
        <w:t>,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373(2042):20140256.</w:t>
      </w:r>
    </w:p>
    <w:p w14:paraId="1DE4A820" w14:textId="77777777" w:rsidR="00D36D19" w:rsidRDefault="004377DE">
      <w:pPr>
        <w:pStyle w:val="BodyText"/>
        <w:spacing w:before="189" w:line="257" w:lineRule="auto"/>
        <w:ind w:right="118" w:hanging="219"/>
        <w:jc w:val="both"/>
      </w:pPr>
      <w:r>
        <w:rPr>
          <w:w w:val="105"/>
        </w:rPr>
        <w:t>Kohnert,</w:t>
      </w:r>
      <w:r>
        <w:rPr>
          <w:spacing w:val="30"/>
          <w:w w:val="105"/>
        </w:rPr>
        <w:t xml:space="preserve"> </w:t>
      </w:r>
      <w:r>
        <w:rPr>
          <w:w w:val="105"/>
        </w:rPr>
        <w:t>R.,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o,</w:t>
      </w:r>
      <w:r>
        <w:rPr>
          <w:spacing w:val="30"/>
          <w:w w:val="105"/>
        </w:rPr>
        <w:t xml:space="preserve"> </w:t>
      </w:r>
      <w:r>
        <w:rPr>
          <w:w w:val="105"/>
        </w:rPr>
        <w:t>S.,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Li,</w:t>
      </w:r>
      <w:r>
        <w:rPr>
          <w:spacing w:val="30"/>
          <w:w w:val="105"/>
        </w:rPr>
        <w:t xml:space="preserve"> </w:t>
      </w:r>
      <w:r>
        <w:rPr>
          <w:w w:val="105"/>
        </w:rPr>
        <w:t>X.</w:t>
      </w:r>
      <w:r>
        <w:rPr>
          <w:spacing w:val="27"/>
          <w:w w:val="105"/>
        </w:rPr>
        <w:t xml:space="preserve"> </w:t>
      </w:r>
      <w:r>
        <w:rPr>
          <w:w w:val="105"/>
        </w:rPr>
        <w:t>(2011).</w:t>
      </w:r>
      <w:r>
        <w:rPr>
          <w:spacing w:val="15"/>
          <w:w w:val="105"/>
        </w:rPr>
        <w:t xml:space="preserve"> </w:t>
      </w:r>
      <w:r>
        <w:rPr>
          <w:w w:val="105"/>
        </w:rPr>
        <w:t>Small</w:t>
      </w:r>
      <w:r>
        <w:rPr>
          <w:spacing w:val="27"/>
          <w:w w:val="105"/>
        </w:rPr>
        <w:t xml:space="preserve"> </w:t>
      </w:r>
      <w:r>
        <w:rPr>
          <w:w w:val="105"/>
        </w:rPr>
        <w:t>Space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ath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27"/>
          <w:w w:val="105"/>
        </w:rPr>
        <w:t xml:space="preserve"> </w:t>
      </w:r>
      <w:r>
        <w:rPr>
          <w:w w:val="105"/>
        </w:rPr>
        <w:t>Mission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esi</w:t>
      </w:r>
      <w:r>
        <w:rPr>
          <w:spacing w:val="-1"/>
          <w:w w:val="105"/>
        </w:rPr>
        <w:t>gn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7"/>
          <w:w w:val="105"/>
        </w:rPr>
        <w:t xml:space="preserve"> </w:t>
      </w:r>
      <w:r>
        <w:rPr>
          <w:spacing w:val="-4"/>
          <w:w w:val="105"/>
        </w:rPr>
        <w:t>Fu</w:t>
      </w:r>
      <w:r>
        <w:rPr>
          <w:spacing w:val="-5"/>
          <w:w w:val="105"/>
        </w:rPr>
        <w:t>lly</w:t>
      </w:r>
      <w:r>
        <w:rPr>
          <w:spacing w:val="35"/>
          <w:w w:val="104"/>
        </w:rPr>
        <w:t xml:space="preserve"> </w:t>
      </w:r>
      <w:r>
        <w:rPr>
          <w:spacing w:val="-3"/>
          <w:w w:val="105"/>
        </w:rPr>
        <w:t>by</w:t>
      </w:r>
      <w:r>
        <w:rPr>
          <w:spacing w:val="56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w w:val="105"/>
        </w:rPr>
        <w:t xml:space="preserve"> </w:t>
      </w:r>
      <w:r>
        <w:rPr>
          <w:spacing w:val="35"/>
          <w:w w:val="105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56"/>
          <w:w w:val="105"/>
          <w:u w:val="single" w:color="000000"/>
        </w:rPr>
        <w:t xml:space="preserve"> </w:t>
      </w:r>
      <w:r>
        <w:rPr>
          <w:spacing w:val="-3"/>
          <w:w w:val="105"/>
          <w:u w:val="single" w:color="000000"/>
        </w:rPr>
        <w:t>W</w:t>
      </w:r>
      <w:r>
        <w:rPr>
          <w:spacing w:val="-4"/>
          <w:w w:val="105"/>
          <w:u w:val="single" w:color="000000"/>
        </w:rPr>
        <w:t>e</w:t>
      </w:r>
      <w:r>
        <w:rPr>
          <w:spacing w:val="-3"/>
          <w:w w:val="105"/>
          <w:u w:val="single" w:color="000000"/>
        </w:rPr>
        <w:t>ath</w:t>
      </w:r>
      <w:r>
        <w:rPr>
          <w:spacing w:val="-4"/>
          <w:w w:val="105"/>
          <w:u w:val="single" w:color="000000"/>
        </w:rPr>
        <w:t>e</w:t>
      </w:r>
      <w:r>
        <w:rPr>
          <w:spacing w:val="-3"/>
          <w:w w:val="105"/>
          <w:u w:val="single" w:color="000000"/>
        </w:rPr>
        <w:t>r</w:t>
      </w:r>
      <w:r>
        <w:rPr>
          <w:spacing w:val="-3"/>
          <w:w w:val="105"/>
        </w:rPr>
        <w:t>,</w:t>
      </w:r>
      <w:r>
        <w:rPr>
          <w:spacing w:val="56"/>
          <w:w w:val="105"/>
        </w:rPr>
        <w:t xml:space="preserve"> </w:t>
      </w:r>
      <w:r>
        <w:rPr>
          <w:w w:val="105"/>
        </w:rPr>
        <w:t>9(4</w:t>
      </w:r>
      <w:proofErr w:type="gramStart"/>
      <w:r>
        <w:rPr>
          <w:w w:val="105"/>
        </w:rPr>
        <w:t>):n</w:t>
      </w:r>
      <w:proofErr w:type="gramEnd"/>
      <w:r>
        <w:rPr>
          <w:w w:val="105"/>
        </w:rPr>
        <w:t>/a–n/a.</w:t>
      </w:r>
    </w:p>
    <w:p w14:paraId="1DE4A821" w14:textId="77777777" w:rsidR="00D36D19" w:rsidRDefault="004377DE">
      <w:pPr>
        <w:pStyle w:val="BodyText"/>
        <w:spacing w:before="172" w:line="257" w:lineRule="auto"/>
        <w:ind w:right="118" w:hanging="219"/>
        <w:jc w:val="both"/>
      </w:pPr>
      <w:bookmarkStart w:id="128" w:name="_bookmark34"/>
      <w:bookmarkEnd w:id="128"/>
      <w:proofErr w:type="spellStart"/>
      <w:r>
        <w:rPr>
          <w:w w:val="105"/>
        </w:rPr>
        <w:t>Ko</w:t>
      </w:r>
      <w:r>
        <w:rPr>
          <w:spacing w:val="-7"/>
          <w:w w:val="105"/>
        </w:rPr>
        <w:t>n</w:t>
      </w:r>
      <w:r>
        <w:rPr>
          <w:w w:val="105"/>
        </w:rPr>
        <w:t>tar</w:t>
      </w:r>
      <w:proofErr w:type="spellEnd"/>
      <w:r>
        <w:rPr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E.</w:t>
      </w:r>
      <w:r>
        <w:rPr>
          <w:spacing w:val="14"/>
          <w:w w:val="105"/>
        </w:rPr>
        <w:t xml:space="preserve"> </w:t>
      </w:r>
      <w:r>
        <w:rPr>
          <w:spacing w:val="-16"/>
          <w:w w:val="105"/>
        </w:rPr>
        <w:t>P</w:t>
      </w:r>
      <w:r>
        <w:rPr>
          <w:w w:val="105"/>
        </w:rPr>
        <w:t>.,</w:t>
      </w:r>
      <w:r>
        <w:rPr>
          <w:spacing w:val="16"/>
          <w:w w:val="105"/>
        </w:rPr>
        <w:t xml:space="preserve"> </w:t>
      </w:r>
      <w:r>
        <w:rPr>
          <w:w w:val="105"/>
        </w:rPr>
        <w:t>Br</w:t>
      </w:r>
      <w:r>
        <w:rPr>
          <w:spacing w:val="-7"/>
          <w:w w:val="105"/>
        </w:rPr>
        <w:t>o</w:t>
      </w:r>
      <w:r>
        <w:rPr>
          <w:w w:val="105"/>
        </w:rPr>
        <w:t>w</w:t>
      </w:r>
      <w:r>
        <w:rPr>
          <w:spacing w:val="-1"/>
          <w:w w:val="105"/>
        </w:rPr>
        <w:t>n</w:t>
      </w:r>
      <w:r>
        <w:rPr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J.</w:t>
      </w:r>
      <w:r>
        <w:rPr>
          <w:spacing w:val="14"/>
          <w:w w:val="105"/>
        </w:rPr>
        <w:t xml:space="preserve"> </w:t>
      </w:r>
      <w:r>
        <w:rPr>
          <w:w w:val="105"/>
        </w:rPr>
        <w:t>C.,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Emslie</w:t>
      </w:r>
      <w:proofErr w:type="spellEnd"/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A.</w:t>
      </w:r>
      <w:r>
        <w:rPr>
          <w:spacing w:val="13"/>
          <w:w w:val="105"/>
        </w:rPr>
        <w:t xml:space="preserve"> </w:t>
      </w:r>
      <w:r>
        <w:rPr>
          <w:w w:val="105"/>
        </w:rPr>
        <w:t>G.,</w:t>
      </w:r>
      <w:r>
        <w:rPr>
          <w:spacing w:val="17"/>
          <w:w w:val="105"/>
        </w:rPr>
        <w:t xml:space="preserve"> </w:t>
      </w:r>
      <w:proofErr w:type="spellStart"/>
      <w:r>
        <w:rPr>
          <w:w w:val="105"/>
        </w:rPr>
        <w:t>H</w:t>
      </w:r>
      <w:r>
        <w:rPr>
          <w:spacing w:val="11"/>
          <w:w w:val="105"/>
        </w:rPr>
        <w:t>a</w:t>
      </w:r>
      <w:r>
        <w:rPr>
          <w:w w:val="105"/>
        </w:rPr>
        <w:t>jdas</w:t>
      </w:r>
      <w:proofErr w:type="spellEnd"/>
      <w:r>
        <w:rPr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W.,</w:t>
      </w:r>
      <w:r>
        <w:rPr>
          <w:spacing w:val="16"/>
          <w:w w:val="105"/>
        </w:rPr>
        <w:t xml:space="preserve"> </w:t>
      </w:r>
      <w:r>
        <w:rPr>
          <w:w w:val="105"/>
        </w:rPr>
        <w:t>Holman,</w:t>
      </w:r>
      <w:r>
        <w:rPr>
          <w:spacing w:val="16"/>
          <w:w w:val="105"/>
        </w:rPr>
        <w:t xml:space="preserve"> </w:t>
      </w:r>
      <w:r>
        <w:rPr>
          <w:w w:val="105"/>
        </w:rPr>
        <w:t>G.</w:t>
      </w:r>
      <w:r>
        <w:rPr>
          <w:spacing w:val="14"/>
          <w:w w:val="105"/>
        </w:rPr>
        <w:t xml:space="preserve"> </w:t>
      </w:r>
      <w:r>
        <w:rPr>
          <w:w w:val="105"/>
        </w:rPr>
        <w:t>D.,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Hurford</w:t>
      </w:r>
      <w:proofErr w:type="spellEnd"/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G.</w:t>
      </w:r>
      <w:r>
        <w:rPr>
          <w:spacing w:val="13"/>
          <w:w w:val="105"/>
        </w:rPr>
        <w:t xml:space="preserve"> </w:t>
      </w:r>
      <w:r>
        <w:rPr>
          <w:w w:val="105"/>
        </w:rPr>
        <w:t>J</w:t>
      </w:r>
      <w:r>
        <w:rPr>
          <w:spacing w:val="-1"/>
          <w:w w:val="105"/>
        </w:rPr>
        <w:t>.</w:t>
      </w:r>
      <w:r>
        <w:rPr>
          <w:w w:val="105"/>
        </w:rPr>
        <w:t>,</w:t>
      </w:r>
      <w:r>
        <w:rPr>
          <w:spacing w:val="17"/>
          <w:w w:val="105"/>
        </w:rPr>
        <w:t xml:space="preserve"> </w:t>
      </w:r>
      <w:proofErr w:type="spellStart"/>
      <w:r>
        <w:rPr>
          <w:w w:val="105"/>
        </w:rPr>
        <w:t>K</w:t>
      </w:r>
      <w:r>
        <w:rPr>
          <w:spacing w:val="-12"/>
          <w:w w:val="105"/>
        </w:rPr>
        <w:t>a</w:t>
      </w:r>
      <w:r>
        <w:rPr>
          <w:spacing w:val="-70"/>
          <w:w w:val="105"/>
        </w:rPr>
        <w:t>ˇ</w:t>
      </w:r>
      <w:r>
        <w:rPr>
          <w:w w:val="105"/>
        </w:rPr>
        <w:t>spar</w:t>
      </w:r>
      <w:r>
        <w:rPr>
          <w:spacing w:val="-8"/>
          <w:w w:val="105"/>
        </w:rPr>
        <w:t>o</w:t>
      </w:r>
      <w:r>
        <w:rPr>
          <w:w w:val="105"/>
        </w:rPr>
        <w:t>v</w:t>
      </w:r>
      <w:r>
        <w:rPr>
          <w:spacing w:val="-114"/>
          <w:w w:val="105"/>
        </w:rPr>
        <w:t>´</w:t>
      </w:r>
      <w:r>
        <w:rPr>
          <w:w w:val="105"/>
        </w:rPr>
        <w:t>a</w:t>
      </w:r>
      <w:proofErr w:type="spellEnd"/>
      <w:r>
        <w:rPr>
          <w:w w:val="105"/>
        </w:rPr>
        <w:t>,</w:t>
      </w:r>
      <w:r>
        <w:rPr>
          <w:w w:val="111"/>
        </w:rPr>
        <w:t xml:space="preserve"> </w:t>
      </w:r>
      <w:r>
        <w:rPr>
          <w:w w:val="105"/>
        </w:rPr>
        <w:t>J.,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Mallik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C.</w:t>
      </w:r>
      <w:r>
        <w:rPr>
          <w:spacing w:val="28"/>
          <w:w w:val="105"/>
        </w:rPr>
        <w:t xml:space="preserve"> </w:t>
      </w:r>
      <w:r>
        <w:rPr>
          <w:w w:val="105"/>
        </w:rPr>
        <w:t>V.,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Massone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A.</w:t>
      </w:r>
      <w:r>
        <w:rPr>
          <w:spacing w:val="28"/>
          <w:w w:val="105"/>
        </w:rPr>
        <w:t xml:space="preserve"> </w:t>
      </w:r>
      <w:r>
        <w:rPr>
          <w:w w:val="105"/>
        </w:rPr>
        <w:t>M.,</w:t>
      </w:r>
      <w:r>
        <w:rPr>
          <w:spacing w:val="30"/>
          <w:w w:val="105"/>
        </w:rPr>
        <w:t xml:space="preserve"> </w:t>
      </w:r>
      <w:r>
        <w:rPr>
          <w:w w:val="105"/>
        </w:rPr>
        <w:t>McConnell,</w:t>
      </w:r>
      <w:r>
        <w:rPr>
          <w:spacing w:val="30"/>
          <w:w w:val="105"/>
        </w:rPr>
        <w:t xml:space="preserve"> </w:t>
      </w:r>
      <w:r>
        <w:rPr>
          <w:w w:val="105"/>
        </w:rPr>
        <w:t>M.</w:t>
      </w:r>
      <w:r>
        <w:rPr>
          <w:spacing w:val="28"/>
          <w:w w:val="105"/>
        </w:rPr>
        <w:t xml:space="preserve"> </w:t>
      </w:r>
      <w:r>
        <w:rPr>
          <w:w w:val="105"/>
        </w:rPr>
        <w:t>L.,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Piana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M.,</w:t>
      </w:r>
      <w:r>
        <w:rPr>
          <w:spacing w:val="30"/>
          <w:w w:val="105"/>
        </w:rPr>
        <w:t xml:space="preserve"> </w:t>
      </w:r>
      <w:r>
        <w:rPr>
          <w:w w:val="105"/>
        </w:rPr>
        <w:t>Prato,</w:t>
      </w:r>
      <w:r>
        <w:rPr>
          <w:spacing w:val="30"/>
          <w:w w:val="105"/>
        </w:rPr>
        <w:t xml:space="preserve"> </w:t>
      </w:r>
      <w:r>
        <w:rPr>
          <w:w w:val="105"/>
        </w:rPr>
        <w:t>M.,</w:t>
      </w:r>
      <w:r>
        <w:rPr>
          <w:spacing w:val="30"/>
          <w:w w:val="105"/>
        </w:rPr>
        <w:t xml:space="preserve"> </w:t>
      </w:r>
      <w:proofErr w:type="spellStart"/>
      <w:r>
        <w:rPr>
          <w:spacing w:val="-2"/>
          <w:w w:val="105"/>
        </w:rPr>
        <w:t>Sc</w:t>
      </w:r>
      <w:r>
        <w:rPr>
          <w:spacing w:val="-1"/>
          <w:w w:val="105"/>
        </w:rPr>
        <w:t>hmah</w:t>
      </w:r>
      <w:r>
        <w:rPr>
          <w:spacing w:val="-2"/>
          <w:w w:val="105"/>
        </w:rPr>
        <w:t>l</w:t>
      </w:r>
      <w:proofErr w:type="spellEnd"/>
      <w:r>
        <w:rPr>
          <w:spacing w:val="-1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E.</w:t>
      </w:r>
      <w:r>
        <w:rPr>
          <w:spacing w:val="27"/>
          <w:w w:val="105"/>
        </w:rPr>
        <w:t xml:space="preserve"> </w:t>
      </w:r>
      <w:r>
        <w:rPr>
          <w:w w:val="105"/>
        </w:rPr>
        <w:t>J.,</w:t>
      </w:r>
      <w:r>
        <w:rPr>
          <w:spacing w:val="21"/>
          <w:w w:val="109"/>
        </w:rPr>
        <w:t xml:space="preserve"> </w:t>
      </w:r>
      <w:r>
        <w:rPr>
          <w:w w:val="105"/>
        </w:rPr>
        <w:t>and</w:t>
      </w:r>
      <w:r>
        <w:rPr>
          <w:spacing w:val="50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uar</w:t>
      </w:r>
      <w:r>
        <w:rPr>
          <w:spacing w:val="-2"/>
          <w:w w:val="105"/>
        </w:rPr>
        <w:t>ez-</w:t>
      </w:r>
      <w:r>
        <w:rPr>
          <w:spacing w:val="-1"/>
          <w:w w:val="105"/>
        </w:rPr>
        <w:t>Gar</w:t>
      </w:r>
      <w:r>
        <w:rPr>
          <w:spacing w:val="-2"/>
          <w:w w:val="105"/>
        </w:rPr>
        <w:t>ci</w:t>
      </w:r>
      <w:r>
        <w:rPr>
          <w:spacing w:val="-1"/>
          <w:w w:val="105"/>
        </w:rPr>
        <w:t>a,</w:t>
      </w:r>
      <w:r>
        <w:rPr>
          <w:spacing w:val="1"/>
          <w:w w:val="105"/>
        </w:rPr>
        <w:t xml:space="preserve"> </w:t>
      </w:r>
      <w:r>
        <w:rPr>
          <w:w w:val="105"/>
        </w:rPr>
        <w:t>E.</w:t>
      </w:r>
      <w:r>
        <w:rPr>
          <w:spacing w:val="52"/>
          <w:w w:val="105"/>
        </w:rPr>
        <w:t xml:space="preserve"> </w:t>
      </w:r>
      <w:r>
        <w:rPr>
          <w:w w:val="105"/>
        </w:rPr>
        <w:t>(2011).</w:t>
      </w:r>
      <w:r>
        <w:rPr>
          <w:spacing w:val="20"/>
          <w:w w:val="105"/>
        </w:rPr>
        <w:t xml:space="preserve"> </w:t>
      </w:r>
      <w:r>
        <w:rPr>
          <w:w w:val="105"/>
        </w:rPr>
        <w:t>Deducing</w:t>
      </w:r>
      <w:r>
        <w:rPr>
          <w:spacing w:val="51"/>
          <w:w w:val="105"/>
        </w:rPr>
        <w:t xml:space="preserve"> </w:t>
      </w:r>
      <w:r>
        <w:rPr>
          <w:w w:val="105"/>
        </w:rPr>
        <w:t>Electron</w:t>
      </w:r>
      <w:r>
        <w:rPr>
          <w:spacing w:val="52"/>
          <w:w w:val="105"/>
        </w:rPr>
        <w:t xml:space="preserve"> </w:t>
      </w:r>
      <w:r>
        <w:rPr>
          <w:w w:val="105"/>
        </w:rPr>
        <w:t>Properties</w:t>
      </w:r>
      <w:r>
        <w:rPr>
          <w:spacing w:val="50"/>
          <w:w w:val="105"/>
        </w:rPr>
        <w:t xml:space="preserve"> </w:t>
      </w:r>
      <w:r>
        <w:rPr>
          <w:w w:val="105"/>
        </w:rPr>
        <w:t>from</w:t>
      </w:r>
      <w:r>
        <w:rPr>
          <w:spacing w:val="52"/>
          <w:w w:val="105"/>
        </w:rPr>
        <w:t xml:space="preserve"> </w:t>
      </w:r>
      <w:r>
        <w:rPr>
          <w:w w:val="105"/>
        </w:rPr>
        <w:t>Hard</w:t>
      </w:r>
      <w:r>
        <w:rPr>
          <w:spacing w:val="51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52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w w:val="109"/>
        </w:rPr>
        <w:t xml:space="preserve"> </w:t>
      </w:r>
      <w:r>
        <w:rPr>
          <w:w w:val="98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-3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Science</w:t>
      </w:r>
      <w:r>
        <w:rPr>
          <w:spacing w:val="-34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Reviews</w:t>
      </w:r>
      <w:r>
        <w:rPr>
          <w:w w:val="105"/>
        </w:rPr>
        <w:t>,</w:t>
      </w:r>
      <w:r>
        <w:rPr>
          <w:spacing w:val="-33"/>
          <w:w w:val="105"/>
        </w:rPr>
        <w:t xml:space="preserve"> </w:t>
      </w:r>
      <w:r>
        <w:rPr>
          <w:w w:val="105"/>
        </w:rPr>
        <w:t>159(1-4):301–355.</w:t>
      </w:r>
    </w:p>
    <w:p w14:paraId="1DE4A822" w14:textId="77777777" w:rsidR="00D36D19" w:rsidRDefault="004377DE">
      <w:pPr>
        <w:pStyle w:val="BodyText"/>
        <w:spacing w:before="172" w:line="257" w:lineRule="auto"/>
        <w:ind w:right="119" w:hanging="219"/>
        <w:jc w:val="both"/>
      </w:pPr>
      <w:r>
        <w:rPr>
          <w:w w:val="105"/>
        </w:rPr>
        <w:t>Krista,</w:t>
      </w:r>
      <w:r>
        <w:rPr>
          <w:spacing w:val="6"/>
          <w:w w:val="105"/>
        </w:rPr>
        <w:t xml:space="preserve"> </w:t>
      </w:r>
      <w:r>
        <w:rPr>
          <w:w w:val="105"/>
        </w:rPr>
        <w:t>L.</w:t>
      </w:r>
      <w:r>
        <w:rPr>
          <w:spacing w:val="55"/>
          <w:w w:val="105"/>
        </w:rPr>
        <w:t xml:space="preserve"> </w:t>
      </w:r>
      <w:r>
        <w:rPr>
          <w:w w:val="105"/>
        </w:rPr>
        <w:t>D.</w:t>
      </w:r>
      <w:r>
        <w:rPr>
          <w:spacing w:val="55"/>
          <w:w w:val="105"/>
        </w:rPr>
        <w:t xml:space="preserve"> </w:t>
      </w:r>
      <w:r>
        <w:rPr>
          <w:w w:val="105"/>
        </w:rPr>
        <w:t>and</w:t>
      </w:r>
      <w:r>
        <w:rPr>
          <w:spacing w:val="55"/>
          <w:w w:val="105"/>
        </w:rPr>
        <w:t xml:space="preserve"> </w:t>
      </w:r>
      <w:r>
        <w:rPr>
          <w:w w:val="105"/>
        </w:rPr>
        <w:t>Reinard,</w:t>
      </w:r>
      <w:r>
        <w:rPr>
          <w:spacing w:val="6"/>
          <w:w w:val="105"/>
        </w:rPr>
        <w:t xml:space="preserve"> </w:t>
      </w:r>
      <w:r>
        <w:rPr>
          <w:w w:val="105"/>
        </w:rPr>
        <w:t>A.</w:t>
      </w:r>
      <w:r>
        <w:rPr>
          <w:spacing w:val="55"/>
          <w:w w:val="105"/>
        </w:rPr>
        <w:t xml:space="preserve"> </w:t>
      </w:r>
      <w:r>
        <w:rPr>
          <w:w w:val="105"/>
        </w:rPr>
        <w:t>(2013).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UDY</w:t>
      </w:r>
      <w:r>
        <w:rPr>
          <w:spacing w:val="56"/>
          <w:w w:val="105"/>
        </w:rPr>
        <w:t xml:space="preserve"> </w:t>
      </w:r>
      <w:r>
        <w:rPr>
          <w:w w:val="105"/>
        </w:rPr>
        <w:t>OF</w:t>
      </w:r>
      <w:r>
        <w:rPr>
          <w:spacing w:val="55"/>
          <w:w w:val="105"/>
        </w:rPr>
        <w:t xml:space="preserve"> </w:t>
      </w:r>
      <w:r>
        <w:rPr>
          <w:w w:val="105"/>
        </w:rPr>
        <w:t>THE</w:t>
      </w:r>
      <w:r>
        <w:rPr>
          <w:spacing w:val="55"/>
          <w:w w:val="105"/>
        </w:rPr>
        <w:t xml:space="preserve"> </w:t>
      </w:r>
      <w:r>
        <w:rPr>
          <w:w w:val="105"/>
        </w:rPr>
        <w:t>RECURRING</w:t>
      </w:r>
      <w:r>
        <w:rPr>
          <w:spacing w:val="55"/>
          <w:w w:val="105"/>
        </w:rPr>
        <w:t xml:space="preserve"> </w:t>
      </w:r>
      <w:r>
        <w:rPr>
          <w:w w:val="105"/>
        </w:rPr>
        <w:t>DIMMING</w:t>
      </w:r>
      <w:r>
        <w:rPr>
          <w:spacing w:val="55"/>
          <w:w w:val="105"/>
        </w:rPr>
        <w:t xml:space="preserve"> </w:t>
      </w:r>
      <w:r>
        <w:rPr>
          <w:w w:val="105"/>
        </w:rPr>
        <w:t>REGION</w:t>
      </w:r>
      <w:r>
        <w:rPr>
          <w:spacing w:val="24"/>
          <w:w w:val="103"/>
        </w:rPr>
        <w:t xml:space="preserve"> </w:t>
      </w:r>
      <w:r>
        <w:rPr>
          <w:w w:val="105"/>
        </w:rPr>
        <w:t>DETECTED</w:t>
      </w:r>
      <w:r>
        <w:rPr>
          <w:spacing w:val="46"/>
          <w:w w:val="105"/>
        </w:rPr>
        <w:t xml:space="preserve"> </w:t>
      </w:r>
      <w:r>
        <w:rPr>
          <w:spacing w:val="-11"/>
          <w:w w:val="105"/>
        </w:rPr>
        <w:t>A</w:t>
      </w:r>
      <w:r>
        <w:rPr>
          <w:spacing w:val="-9"/>
          <w:w w:val="105"/>
        </w:rPr>
        <w:t>T</w:t>
      </w:r>
      <w:r>
        <w:rPr>
          <w:spacing w:val="46"/>
          <w:w w:val="105"/>
        </w:rPr>
        <w:t xml:space="preserve"> </w:t>
      </w:r>
      <w:r>
        <w:rPr>
          <w:w w:val="105"/>
        </w:rPr>
        <w:t>AR</w:t>
      </w:r>
      <w:r>
        <w:rPr>
          <w:spacing w:val="46"/>
          <w:w w:val="105"/>
        </w:rPr>
        <w:t xml:space="preserve"> </w:t>
      </w:r>
      <w:r>
        <w:rPr>
          <w:w w:val="105"/>
        </w:rPr>
        <w:t>11305</w:t>
      </w:r>
      <w:r>
        <w:rPr>
          <w:spacing w:val="46"/>
          <w:w w:val="105"/>
        </w:rPr>
        <w:t xml:space="preserve"> </w:t>
      </w:r>
      <w:r>
        <w:rPr>
          <w:w w:val="105"/>
        </w:rPr>
        <w:t>USING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46"/>
          <w:w w:val="105"/>
        </w:rPr>
        <w:t xml:space="preserve"> </w:t>
      </w:r>
      <w:r>
        <w:rPr>
          <w:w w:val="105"/>
        </w:rPr>
        <w:t>DIMMING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TRACKER</w:t>
      </w:r>
      <w:r>
        <w:rPr>
          <w:spacing w:val="46"/>
          <w:w w:val="105"/>
        </w:rPr>
        <w:t xml:space="preserve"> </w:t>
      </w:r>
      <w:r>
        <w:rPr>
          <w:w w:val="105"/>
        </w:rPr>
        <w:t xml:space="preserve">(CoDiT).  </w:t>
      </w:r>
      <w:r>
        <w:rPr>
          <w:spacing w:val="4"/>
          <w:w w:val="105"/>
        </w:rPr>
        <w:t xml:space="preserve"> </w:t>
      </w:r>
      <w:r>
        <w:rPr>
          <w:w w:val="105"/>
          <w:u w:val="single" w:color="000000"/>
        </w:rPr>
        <w:t>The</w:t>
      </w:r>
    </w:p>
    <w:p w14:paraId="1DE4A823" w14:textId="77777777" w:rsidR="00D36D19" w:rsidRDefault="004377DE">
      <w:pPr>
        <w:pStyle w:val="BodyText"/>
      </w:pP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7"/>
          <w:w w:val="105"/>
        </w:rPr>
        <w:t xml:space="preserve"> </w:t>
      </w:r>
      <w:r>
        <w:rPr>
          <w:w w:val="105"/>
        </w:rPr>
        <w:t>762(2):91.</w:t>
      </w:r>
    </w:p>
    <w:p w14:paraId="1DE4A824" w14:textId="77777777" w:rsidR="00D36D19" w:rsidRDefault="004377DE">
      <w:pPr>
        <w:pStyle w:val="BodyText"/>
        <w:spacing w:before="179" w:line="270" w:lineRule="exact"/>
        <w:ind w:right="117" w:hanging="219"/>
        <w:jc w:val="both"/>
      </w:pPr>
      <w:proofErr w:type="spellStart"/>
      <w:r>
        <w:rPr>
          <w:w w:val="110"/>
        </w:rPr>
        <w:t>Labrosse</w:t>
      </w:r>
      <w:proofErr w:type="spellEnd"/>
      <w:r>
        <w:rPr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w w:val="110"/>
        </w:rPr>
        <w:t>N.</w:t>
      </w:r>
      <w:r>
        <w:rPr>
          <w:spacing w:val="-5"/>
          <w:w w:val="110"/>
        </w:rPr>
        <w:t xml:space="preserve"> </w:t>
      </w:r>
      <w:r>
        <w:rPr>
          <w:spacing w:val="-1"/>
          <w:w w:val="110"/>
        </w:rPr>
        <w:t>and</w:t>
      </w:r>
      <w:r>
        <w:rPr>
          <w:spacing w:val="-6"/>
          <w:w w:val="110"/>
        </w:rPr>
        <w:t xml:space="preserve"> </w:t>
      </w:r>
      <w:proofErr w:type="spellStart"/>
      <w:r>
        <w:rPr>
          <w:spacing w:val="-4"/>
          <w:w w:val="110"/>
        </w:rPr>
        <w:t>Mcgli</w:t>
      </w:r>
      <w:r>
        <w:rPr>
          <w:spacing w:val="-3"/>
          <w:w w:val="110"/>
        </w:rPr>
        <w:t>n</w:t>
      </w:r>
      <w:r>
        <w:rPr>
          <w:spacing w:val="-4"/>
          <w:w w:val="110"/>
        </w:rPr>
        <w:t>c</w:t>
      </w:r>
      <w:r>
        <w:rPr>
          <w:spacing w:val="-3"/>
          <w:w w:val="110"/>
        </w:rPr>
        <w:t>h</w:t>
      </w:r>
      <w:r>
        <w:rPr>
          <w:spacing w:val="-4"/>
          <w:w w:val="110"/>
        </w:rPr>
        <w:t>ey</w:t>
      </w:r>
      <w:proofErr w:type="spellEnd"/>
      <w:r>
        <w:rPr>
          <w:spacing w:val="-3"/>
          <w:w w:val="110"/>
        </w:rPr>
        <w:t>,</w:t>
      </w:r>
      <w:r>
        <w:rPr>
          <w:spacing w:val="-4"/>
          <w:w w:val="110"/>
        </w:rPr>
        <w:t xml:space="preserve"> </w:t>
      </w:r>
      <w:r>
        <w:rPr>
          <w:w w:val="110"/>
        </w:rPr>
        <w:t>K.</w:t>
      </w:r>
      <w:r>
        <w:rPr>
          <w:spacing w:val="-6"/>
          <w:w w:val="110"/>
        </w:rPr>
        <w:t xml:space="preserve"> </w:t>
      </w:r>
      <w:r>
        <w:rPr>
          <w:w w:val="110"/>
        </w:rPr>
        <w:t>(2012).</w:t>
      </w:r>
      <w:r>
        <w:rPr>
          <w:spacing w:val="21"/>
          <w:w w:val="110"/>
        </w:rPr>
        <w:t xml:space="preserve"> </w:t>
      </w:r>
      <w:r>
        <w:rPr>
          <w:w w:val="110"/>
        </w:rPr>
        <w:t>Plasma</w:t>
      </w:r>
      <w:r>
        <w:rPr>
          <w:spacing w:val="-6"/>
          <w:w w:val="110"/>
        </w:rPr>
        <w:t xml:space="preserve"> </w:t>
      </w:r>
      <w:r>
        <w:rPr>
          <w:w w:val="110"/>
        </w:rPr>
        <w:t>diagnostic</w:t>
      </w:r>
      <w:r>
        <w:rPr>
          <w:spacing w:val="-6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rupt</w:t>
      </w:r>
      <w:r>
        <w:rPr>
          <w:spacing w:val="-2"/>
          <w:w w:val="110"/>
        </w:rPr>
        <w:t>ive</w:t>
      </w:r>
      <w:r>
        <w:rPr>
          <w:spacing w:val="-7"/>
          <w:w w:val="110"/>
        </w:rPr>
        <w:t xml:space="preserve"> </w:t>
      </w:r>
      <w:r>
        <w:rPr>
          <w:w w:val="110"/>
        </w:rPr>
        <w:t>prominences</w:t>
      </w:r>
      <w:r>
        <w:rPr>
          <w:spacing w:val="-5"/>
          <w:w w:val="110"/>
        </w:rPr>
        <w:t xml:space="preserve"> </w:t>
      </w:r>
      <w:r>
        <w:rPr>
          <w:w w:val="110"/>
        </w:rPr>
        <w:t>from</w:t>
      </w:r>
      <w:r>
        <w:rPr>
          <w:spacing w:val="-6"/>
          <w:w w:val="110"/>
        </w:rPr>
        <w:t xml:space="preserve"> </w:t>
      </w:r>
      <w:r>
        <w:rPr>
          <w:w w:val="110"/>
        </w:rPr>
        <w:t>SDO</w:t>
      </w:r>
      <w:r>
        <w:rPr>
          <w:spacing w:val="-6"/>
          <w:w w:val="110"/>
        </w:rPr>
        <w:t xml:space="preserve"> </w:t>
      </w:r>
      <w:r>
        <w:rPr>
          <w:w w:val="150"/>
        </w:rPr>
        <w:t>/</w:t>
      </w:r>
      <w:r>
        <w:rPr>
          <w:spacing w:val="23"/>
          <w:w w:val="178"/>
        </w:rPr>
        <w:t xml:space="preserve"> </w:t>
      </w:r>
      <w:r>
        <w:rPr>
          <w:w w:val="110"/>
        </w:rPr>
        <w:t>AIA</w:t>
      </w:r>
      <w:r>
        <w:rPr>
          <w:spacing w:val="-25"/>
          <w:w w:val="110"/>
        </w:rPr>
        <w:t xml:space="preserve"> </w:t>
      </w:r>
      <w:r>
        <w:rPr>
          <w:w w:val="110"/>
        </w:rPr>
        <w:t>obser</w:t>
      </w:r>
      <w:r>
        <w:rPr>
          <w:spacing w:val="-13"/>
          <w:w w:val="110"/>
        </w:rPr>
        <w:t>v</w:t>
      </w:r>
      <w:r>
        <w:rPr>
          <w:w w:val="110"/>
        </w:rPr>
        <w:t>ations</w:t>
      </w:r>
      <w:r>
        <w:rPr>
          <w:spacing w:val="-25"/>
          <w:w w:val="110"/>
        </w:rPr>
        <w:t xml:space="preserve"> </w:t>
      </w:r>
      <w:r>
        <w:rPr>
          <w:w w:val="110"/>
        </w:rPr>
        <w:t>at</w:t>
      </w:r>
      <w:r>
        <w:rPr>
          <w:spacing w:val="-25"/>
          <w:w w:val="110"/>
        </w:rPr>
        <w:t xml:space="preserve"> </w:t>
      </w:r>
      <w:r>
        <w:rPr>
          <w:w w:val="110"/>
        </w:rPr>
        <w:t>304</w:t>
      </w:r>
      <w:r>
        <w:rPr>
          <w:spacing w:val="-24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A.</w:t>
      </w:r>
      <w:r>
        <w:rPr>
          <w:spacing w:val="-13"/>
          <w:w w:val="110"/>
        </w:rPr>
        <w:t xml:space="preserve"> </w:t>
      </w:r>
      <w:r>
        <w:rPr>
          <w:w w:val="110"/>
          <w:u w:val="single" w:color="000000"/>
        </w:rPr>
        <w:t>Astrono</w:t>
      </w:r>
      <w:r>
        <w:rPr>
          <w:spacing w:val="-8"/>
          <w:w w:val="110"/>
          <w:u w:val="single" w:color="000000"/>
        </w:rPr>
        <w:t>m</w:t>
      </w:r>
      <w:r>
        <w:rPr>
          <w:w w:val="110"/>
          <w:u w:val="single" w:color="000000"/>
        </w:rPr>
        <w:t>y</w:t>
      </w:r>
      <w:r>
        <w:rPr>
          <w:spacing w:val="-25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&amp;</w:t>
      </w:r>
      <w:r>
        <w:rPr>
          <w:spacing w:val="-24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Astrop</w:t>
      </w:r>
      <w:r>
        <w:rPr>
          <w:spacing w:val="-6"/>
          <w:w w:val="110"/>
          <w:u w:val="single" w:color="000000"/>
        </w:rPr>
        <w:t>h</w:t>
      </w:r>
      <w:r>
        <w:rPr>
          <w:w w:val="110"/>
          <w:u w:val="single" w:color="000000"/>
        </w:rPr>
        <w:t>ysics</w:t>
      </w:r>
      <w:r>
        <w:rPr>
          <w:w w:val="110"/>
        </w:rPr>
        <w:t>,</w:t>
      </w:r>
      <w:r>
        <w:rPr>
          <w:spacing w:val="-24"/>
          <w:w w:val="110"/>
        </w:rPr>
        <w:t xml:space="preserve"> </w:t>
      </w:r>
      <w:r>
        <w:rPr>
          <w:w w:val="110"/>
        </w:rPr>
        <w:t>537:A100.</w:t>
      </w:r>
    </w:p>
    <w:p w14:paraId="1DE4A825" w14:textId="77777777" w:rsidR="00D36D19" w:rsidRDefault="004377DE">
      <w:pPr>
        <w:pStyle w:val="BodyText"/>
        <w:spacing w:before="183" w:line="257" w:lineRule="auto"/>
        <w:ind w:right="119" w:hanging="219"/>
        <w:jc w:val="both"/>
      </w:pPr>
      <w:proofErr w:type="spellStart"/>
      <w:r>
        <w:rPr>
          <w:w w:val="105"/>
        </w:rPr>
        <w:t>Landi</w:t>
      </w:r>
      <w:proofErr w:type="spellEnd"/>
      <w:r>
        <w:rPr>
          <w:w w:val="105"/>
        </w:rPr>
        <w:t>, E.,</w:t>
      </w:r>
      <w:r>
        <w:rPr>
          <w:spacing w:val="1"/>
          <w:w w:val="105"/>
        </w:rPr>
        <w:t xml:space="preserve"> </w:t>
      </w:r>
      <w:r>
        <w:rPr>
          <w:w w:val="105"/>
        </w:rPr>
        <w:t>Del</w:t>
      </w:r>
      <w:r>
        <w:rPr>
          <w:spacing w:val="51"/>
          <w:w w:val="105"/>
        </w:rPr>
        <w:t xml:space="preserve"> </w:t>
      </w:r>
      <w:proofErr w:type="spellStart"/>
      <w:r>
        <w:rPr>
          <w:w w:val="105"/>
        </w:rPr>
        <w:t>Zanna</w:t>
      </w:r>
      <w:proofErr w:type="spellEnd"/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G.,</w:t>
      </w:r>
      <w:r>
        <w:rPr>
          <w:spacing w:val="1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-4"/>
          <w:w w:val="105"/>
        </w:rPr>
        <w:t>n</w:t>
      </w:r>
      <w:r>
        <w:rPr>
          <w:spacing w:val="-5"/>
          <w:w w:val="105"/>
        </w:rPr>
        <w:t>g,</w:t>
      </w:r>
      <w:r>
        <w:rPr>
          <w:spacing w:val="1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w w:val="105"/>
        </w:rPr>
        <w:t>R.,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Dere</w:t>
      </w:r>
      <w:proofErr w:type="spellEnd"/>
      <w:r>
        <w:rPr>
          <w:w w:val="105"/>
        </w:rPr>
        <w:t>, K.</w:t>
      </w:r>
      <w:r>
        <w:rPr>
          <w:spacing w:val="50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1"/>
          <w:w w:val="105"/>
        </w:rPr>
        <w:t xml:space="preserve"> </w:t>
      </w:r>
      <w:r>
        <w:rPr>
          <w:w w:val="105"/>
        </w:rPr>
        <w:t>Mason,</w:t>
      </w:r>
      <w:r>
        <w:rPr>
          <w:spacing w:val="1"/>
          <w:w w:val="105"/>
        </w:rPr>
        <w:t xml:space="preserve"> </w:t>
      </w:r>
      <w:r>
        <w:rPr>
          <w:w w:val="105"/>
        </w:rPr>
        <w:t>H.</w:t>
      </w:r>
      <w:r>
        <w:rPr>
          <w:spacing w:val="51"/>
          <w:w w:val="105"/>
        </w:rPr>
        <w:t xml:space="preserve"> </w:t>
      </w:r>
      <w:r>
        <w:rPr>
          <w:w w:val="105"/>
        </w:rPr>
        <w:t>E.,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51"/>
          <w:w w:val="105"/>
        </w:rPr>
        <w:t xml:space="preserve"> </w:t>
      </w:r>
      <w:proofErr w:type="spellStart"/>
      <w:r>
        <w:rPr>
          <w:w w:val="105"/>
        </w:rPr>
        <w:t>Landini</w:t>
      </w:r>
      <w:proofErr w:type="spellEnd"/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M.</w:t>
      </w:r>
      <w:r>
        <w:rPr>
          <w:spacing w:val="50"/>
          <w:w w:val="105"/>
        </w:rPr>
        <w:t xml:space="preserve"> </w:t>
      </w:r>
      <w:r>
        <w:rPr>
          <w:w w:val="105"/>
        </w:rPr>
        <w:t>(2006).</w:t>
      </w:r>
      <w:r>
        <w:rPr>
          <w:spacing w:val="26"/>
          <w:w w:val="109"/>
        </w:rPr>
        <w:t xml:space="preserve"> </w:t>
      </w:r>
      <w:r>
        <w:rPr>
          <w:w w:val="105"/>
        </w:rPr>
        <w:t>CHIANTIAn</w:t>
      </w:r>
      <w:r>
        <w:rPr>
          <w:spacing w:val="42"/>
          <w:w w:val="105"/>
        </w:rPr>
        <w:t xml:space="preserve"> 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omic</w:t>
      </w:r>
      <w:r>
        <w:rPr>
          <w:spacing w:val="42"/>
          <w:w w:val="105"/>
        </w:rPr>
        <w:t xml:space="preserve"> </w:t>
      </w:r>
      <w:r>
        <w:rPr>
          <w:w w:val="105"/>
        </w:rPr>
        <w:t>Database</w:t>
      </w:r>
      <w:r>
        <w:rPr>
          <w:spacing w:val="42"/>
          <w:w w:val="105"/>
        </w:rPr>
        <w:t xml:space="preserve"> </w:t>
      </w:r>
      <w:r>
        <w:rPr>
          <w:w w:val="105"/>
        </w:rPr>
        <w:t>for</w:t>
      </w:r>
      <w:r>
        <w:rPr>
          <w:spacing w:val="43"/>
          <w:w w:val="105"/>
        </w:rPr>
        <w:t xml:space="preserve"> </w:t>
      </w:r>
      <w:r>
        <w:rPr>
          <w:w w:val="105"/>
        </w:rPr>
        <w:t>Emission</w:t>
      </w:r>
      <w:r>
        <w:rPr>
          <w:spacing w:val="42"/>
          <w:w w:val="105"/>
        </w:rPr>
        <w:t xml:space="preserve"> </w:t>
      </w:r>
      <w:r>
        <w:rPr>
          <w:w w:val="105"/>
        </w:rPr>
        <w:t>Lines.</w:t>
      </w:r>
      <w:r>
        <w:rPr>
          <w:spacing w:val="42"/>
          <w:w w:val="105"/>
        </w:rPr>
        <w:t xml:space="preserve"> </w:t>
      </w:r>
      <w:r>
        <w:rPr>
          <w:spacing w:val="1"/>
          <w:w w:val="105"/>
        </w:rPr>
        <w:t>VI</w:t>
      </w:r>
      <w:r>
        <w:rPr>
          <w:w w:val="105"/>
        </w:rPr>
        <w:t>I.</w:t>
      </w:r>
      <w:r>
        <w:rPr>
          <w:spacing w:val="42"/>
          <w:w w:val="105"/>
        </w:rPr>
        <w:t xml:space="preserve"> </w:t>
      </w:r>
      <w:r>
        <w:rPr>
          <w:w w:val="105"/>
        </w:rPr>
        <w:t>New</w:t>
      </w:r>
      <w:r>
        <w:rPr>
          <w:spacing w:val="42"/>
          <w:w w:val="105"/>
        </w:rPr>
        <w:t xml:space="preserve"> </w:t>
      </w:r>
      <w:r>
        <w:rPr>
          <w:w w:val="105"/>
        </w:rPr>
        <w:t>Data</w:t>
      </w:r>
      <w:r>
        <w:rPr>
          <w:spacing w:val="41"/>
          <w:w w:val="105"/>
        </w:rPr>
        <w:t xml:space="preserve"> </w:t>
      </w:r>
      <w:r>
        <w:rPr>
          <w:w w:val="105"/>
        </w:rPr>
        <w:t>for</w:t>
      </w:r>
      <w:r>
        <w:rPr>
          <w:spacing w:val="42"/>
          <w:w w:val="105"/>
        </w:rPr>
        <w:t xml:space="preserve"> </w:t>
      </w:r>
      <w:proofErr w:type="spellStart"/>
      <w:r>
        <w:rPr>
          <w:spacing w:val="-2"/>
          <w:w w:val="105"/>
        </w:rPr>
        <w:t>XRay</w:t>
      </w:r>
      <w:r>
        <w:rPr>
          <w:spacing w:val="-3"/>
          <w:w w:val="105"/>
        </w:rPr>
        <w:t>s</w:t>
      </w:r>
      <w:proofErr w:type="spellEnd"/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3"/>
          <w:w w:val="105"/>
        </w:rPr>
        <w:t xml:space="preserve"> </w:t>
      </w:r>
      <w:r>
        <w:rPr>
          <w:w w:val="105"/>
        </w:rPr>
        <w:t>Other</w:t>
      </w:r>
      <w:r>
        <w:rPr>
          <w:spacing w:val="42"/>
          <w:w w:val="105"/>
        </w:rPr>
        <w:t xml:space="preserve"> </w:t>
      </w:r>
      <w:proofErr w:type="spellStart"/>
      <w:r>
        <w:rPr>
          <w:w w:val="105"/>
        </w:rPr>
        <w:t>Im</w:t>
      </w:r>
      <w:proofErr w:type="spellEnd"/>
      <w:r>
        <w:rPr>
          <w:w w:val="105"/>
        </w:rPr>
        <w:t>-</w:t>
      </w:r>
      <w:r>
        <w:rPr>
          <w:spacing w:val="22"/>
          <w:w w:val="99"/>
        </w:rPr>
        <w:t xml:space="preserve"> </w:t>
      </w:r>
      <w:proofErr w:type="spellStart"/>
      <w:r>
        <w:rPr>
          <w:spacing w:val="-2"/>
          <w:w w:val="105"/>
        </w:rPr>
        <w:t>provements</w:t>
      </w:r>
      <w:proofErr w:type="spellEnd"/>
      <w:r>
        <w:rPr>
          <w:spacing w:val="-2"/>
          <w:w w:val="105"/>
        </w:rPr>
        <w:t>.</w:t>
      </w:r>
      <w:r>
        <w:rPr>
          <w:spacing w:val="40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17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Supplement</w:t>
      </w:r>
      <w:r>
        <w:rPr>
          <w:spacing w:val="1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Series</w:t>
      </w:r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162:261–280.</w:t>
      </w:r>
    </w:p>
    <w:p w14:paraId="1DE4A826" w14:textId="77777777" w:rsidR="00D36D19" w:rsidRDefault="004377DE">
      <w:pPr>
        <w:pStyle w:val="BodyText"/>
        <w:spacing w:before="172" w:line="257" w:lineRule="auto"/>
        <w:ind w:right="117" w:hanging="219"/>
        <w:jc w:val="both"/>
      </w:pPr>
      <w:bookmarkStart w:id="129" w:name="_bookmark35"/>
      <w:bookmarkEnd w:id="129"/>
      <w:r>
        <w:rPr>
          <w:w w:val="105"/>
        </w:rPr>
        <w:t>Lang,</w:t>
      </w:r>
      <w:r>
        <w:rPr>
          <w:spacing w:val="13"/>
          <w:w w:val="105"/>
        </w:rPr>
        <w:t xml:space="preserve"> </w:t>
      </w:r>
      <w:r>
        <w:rPr>
          <w:w w:val="105"/>
        </w:rPr>
        <w:t>K.</w:t>
      </w:r>
      <w:r>
        <w:rPr>
          <w:spacing w:val="12"/>
          <w:w w:val="105"/>
        </w:rPr>
        <w:t xml:space="preserve"> </w:t>
      </w:r>
      <w:r>
        <w:rPr>
          <w:w w:val="105"/>
        </w:rPr>
        <w:t>R.</w:t>
      </w:r>
      <w:r>
        <w:rPr>
          <w:spacing w:val="12"/>
          <w:w w:val="105"/>
        </w:rPr>
        <w:t xml:space="preserve"> </w:t>
      </w:r>
      <w:r>
        <w:rPr>
          <w:w w:val="105"/>
        </w:rPr>
        <w:t>(2001).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Cambr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ge</w:t>
      </w:r>
      <w:r>
        <w:rPr>
          <w:spacing w:val="12"/>
          <w:w w:val="105"/>
        </w:rPr>
        <w:t xml:space="preserve"> </w:t>
      </w:r>
      <w:r>
        <w:rPr>
          <w:w w:val="105"/>
        </w:rPr>
        <w:t>Encyclopedia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Sun.</w:t>
      </w:r>
      <w:r>
        <w:rPr>
          <w:spacing w:val="34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2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Cambr</w:t>
      </w:r>
      <w:r>
        <w:rPr>
          <w:spacing w:val="-2"/>
          <w:w w:val="105"/>
          <w:u w:val="single" w:color="000000"/>
        </w:rPr>
        <w:t>i</w:t>
      </w:r>
      <w:r>
        <w:rPr>
          <w:spacing w:val="-1"/>
          <w:w w:val="105"/>
          <w:u w:val="single" w:color="000000"/>
        </w:rPr>
        <w:t>d</w:t>
      </w:r>
      <w:r>
        <w:rPr>
          <w:spacing w:val="-2"/>
          <w:w w:val="105"/>
          <w:u w:val="single" w:color="000000"/>
        </w:rPr>
        <w:t>ge</w:t>
      </w:r>
      <w:r>
        <w:rPr>
          <w:spacing w:val="1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Encyclopedia</w:t>
      </w:r>
      <w:r>
        <w:rPr>
          <w:spacing w:val="1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12"/>
          <w:w w:val="105"/>
          <w:u w:val="single" w:color="000000"/>
        </w:rPr>
        <w:t xml:space="preserve"> </w:t>
      </w:r>
      <w:proofErr w:type="gramStart"/>
      <w:r>
        <w:rPr>
          <w:w w:val="105"/>
          <w:u w:val="single" w:color="000000"/>
        </w:rPr>
        <w:t>the</w:t>
      </w:r>
      <w:r>
        <w:rPr>
          <w:w w:val="112"/>
        </w:rPr>
        <w:t xml:space="preserve"> </w:t>
      </w:r>
      <w:r>
        <w:rPr>
          <w:w w:val="98"/>
        </w:rPr>
        <w:t xml:space="preserve"> </w:t>
      </w:r>
      <w:r>
        <w:rPr>
          <w:w w:val="105"/>
          <w:u w:val="single" w:color="000000"/>
        </w:rPr>
        <w:t>S</w:t>
      </w:r>
      <w:r>
        <w:rPr>
          <w:w w:val="105"/>
        </w:rPr>
        <w:t>un.</w:t>
      </w:r>
      <w:proofErr w:type="gramEnd"/>
    </w:p>
    <w:p w14:paraId="1DE4A827" w14:textId="77777777" w:rsidR="00D36D19" w:rsidRDefault="004377DE">
      <w:pPr>
        <w:pStyle w:val="BodyText"/>
        <w:spacing w:before="172"/>
        <w:ind w:left="100"/>
      </w:pPr>
      <w:proofErr w:type="spellStart"/>
      <w:r>
        <w:rPr>
          <w:w w:val="105"/>
        </w:rPr>
        <w:t>Lemen</w:t>
      </w:r>
      <w:proofErr w:type="spellEnd"/>
      <w:r>
        <w:rPr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J.</w:t>
      </w:r>
      <w:r>
        <w:rPr>
          <w:spacing w:val="14"/>
          <w:w w:val="105"/>
        </w:rPr>
        <w:t xml:space="preserve"> </w:t>
      </w:r>
      <w:r>
        <w:rPr>
          <w:w w:val="105"/>
        </w:rPr>
        <w:t>R.,</w:t>
      </w:r>
      <w:r>
        <w:rPr>
          <w:spacing w:val="17"/>
          <w:w w:val="105"/>
        </w:rPr>
        <w:t xml:space="preserve"> </w:t>
      </w:r>
      <w:r>
        <w:rPr>
          <w:w w:val="105"/>
        </w:rPr>
        <w:t>Title,</w:t>
      </w:r>
      <w:r>
        <w:rPr>
          <w:spacing w:val="17"/>
          <w:w w:val="105"/>
        </w:rPr>
        <w:t xml:space="preserve"> </w:t>
      </w:r>
      <w:r>
        <w:rPr>
          <w:w w:val="105"/>
        </w:rPr>
        <w:t>A.</w:t>
      </w:r>
      <w:r>
        <w:rPr>
          <w:spacing w:val="14"/>
          <w:w w:val="105"/>
        </w:rPr>
        <w:t xml:space="preserve"> </w:t>
      </w:r>
      <w:r>
        <w:rPr>
          <w:w w:val="105"/>
        </w:rPr>
        <w:t>M.,</w:t>
      </w:r>
      <w:r>
        <w:rPr>
          <w:spacing w:val="17"/>
          <w:w w:val="105"/>
        </w:rPr>
        <w:t xml:space="preserve"> </w:t>
      </w:r>
      <w:r>
        <w:rPr>
          <w:w w:val="105"/>
        </w:rPr>
        <w:t>Akin,</w:t>
      </w:r>
      <w:r>
        <w:rPr>
          <w:spacing w:val="17"/>
          <w:w w:val="105"/>
        </w:rPr>
        <w:t xml:space="preserve"> </w:t>
      </w:r>
      <w:r>
        <w:rPr>
          <w:w w:val="105"/>
        </w:rPr>
        <w:t>D.</w:t>
      </w:r>
      <w:r>
        <w:rPr>
          <w:spacing w:val="13"/>
          <w:w w:val="105"/>
        </w:rPr>
        <w:t xml:space="preserve"> </w:t>
      </w:r>
      <w:r>
        <w:rPr>
          <w:w w:val="105"/>
        </w:rPr>
        <w:t>J.,</w:t>
      </w:r>
      <w:r>
        <w:rPr>
          <w:spacing w:val="17"/>
          <w:w w:val="105"/>
        </w:rPr>
        <w:t xml:space="preserve"> </w:t>
      </w:r>
      <w:proofErr w:type="spellStart"/>
      <w:r>
        <w:rPr>
          <w:w w:val="105"/>
        </w:rPr>
        <w:t>Boerner</w:t>
      </w:r>
      <w:proofErr w:type="spellEnd"/>
      <w:r>
        <w:rPr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spacing w:val="-9"/>
          <w:w w:val="105"/>
        </w:rPr>
        <w:t>P</w:t>
      </w:r>
      <w:r>
        <w:rPr>
          <w:spacing w:val="-10"/>
          <w:w w:val="105"/>
        </w:rPr>
        <w:t>.</w:t>
      </w:r>
      <w:r>
        <w:rPr>
          <w:spacing w:val="15"/>
          <w:w w:val="105"/>
        </w:rPr>
        <w:t xml:space="preserve"> </w:t>
      </w:r>
      <w:r>
        <w:rPr>
          <w:w w:val="105"/>
        </w:rPr>
        <w:t>F.,</w:t>
      </w:r>
      <w:r>
        <w:rPr>
          <w:spacing w:val="17"/>
          <w:w w:val="105"/>
        </w:rPr>
        <w:t xml:space="preserve"> </w:t>
      </w:r>
      <w:r>
        <w:rPr>
          <w:w w:val="105"/>
        </w:rPr>
        <w:t>Chou,</w:t>
      </w:r>
      <w:r>
        <w:rPr>
          <w:spacing w:val="17"/>
          <w:w w:val="105"/>
        </w:rPr>
        <w:t xml:space="preserve"> </w:t>
      </w:r>
      <w:r>
        <w:rPr>
          <w:w w:val="105"/>
        </w:rPr>
        <w:t>C.,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Drak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J.</w:t>
      </w:r>
      <w:r>
        <w:rPr>
          <w:spacing w:val="15"/>
          <w:w w:val="105"/>
        </w:rPr>
        <w:t xml:space="preserve"> </w:t>
      </w:r>
      <w:r>
        <w:rPr>
          <w:w w:val="105"/>
        </w:rPr>
        <w:t>F.,</w:t>
      </w:r>
      <w:r>
        <w:rPr>
          <w:spacing w:val="17"/>
          <w:w w:val="105"/>
        </w:rPr>
        <w:t xml:space="preserve"> </w:t>
      </w:r>
      <w:r>
        <w:rPr>
          <w:w w:val="105"/>
        </w:rPr>
        <w:t>Duncan,</w:t>
      </w:r>
      <w:r>
        <w:rPr>
          <w:spacing w:val="17"/>
          <w:w w:val="105"/>
        </w:rPr>
        <w:t xml:space="preserve"> </w:t>
      </w:r>
      <w:r>
        <w:rPr>
          <w:w w:val="105"/>
        </w:rPr>
        <w:t>D.</w:t>
      </w:r>
      <w:r>
        <w:rPr>
          <w:spacing w:val="15"/>
          <w:w w:val="105"/>
        </w:rPr>
        <w:t xml:space="preserve"> </w:t>
      </w:r>
      <w:r>
        <w:rPr>
          <w:w w:val="105"/>
        </w:rPr>
        <w:t>W.,</w:t>
      </w:r>
      <w:r>
        <w:rPr>
          <w:spacing w:val="17"/>
          <w:w w:val="105"/>
        </w:rPr>
        <w:t xml:space="preserve"> </w:t>
      </w:r>
      <w:r>
        <w:rPr>
          <w:w w:val="105"/>
        </w:rPr>
        <w:t>Ed-</w:t>
      </w:r>
    </w:p>
    <w:p w14:paraId="1DE4A828" w14:textId="77777777" w:rsidR="00D36D19" w:rsidRDefault="004377DE">
      <w:pPr>
        <w:pStyle w:val="BodyText"/>
        <w:spacing w:before="18" w:line="257" w:lineRule="auto"/>
        <w:ind w:left="0" w:right="118"/>
        <w:jc w:val="right"/>
      </w:pPr>
      <w:r>
        <w:rPr>
          <w:spacing w:val="-3"/>
          <w:w w:val="105"/>
        </w:rPr>
        <w:t>w</w:t>
      </w:r>
      <w:r>
        <w:rPr>
          <w:spacing w:val="-2"/>
          <w:w w:val="105"/>
        </w:rPr>
        <w:t>ard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C.</w:t>
      </w:r>
      <w:r>
        <w:rPr>
          <w:spacing w:val="19"/>
          <w:w w:val="105"/>
        </w:rPr>
        <w:t xml:space="preserve"> </w:t>
      </w:r>
      <w:r>
        <w:rPr>
          <w:w w:val="105"/>
        </w:rPr>
        <w:t>G.,</w:t>
      </w:r>
      <w:r>
        <w:rPr>
          <w:spacing w:val="20"/>
          <w:w w:val="105"/>
        </w:rPr>
        <w:t xml:space="preserve"> </w:t>
      </w:r>
      <w:proofErr w:type="spellStart"/>
      <w:r>
        <w:rPr>
          <w:spacing w:val="-2"/>
          <w:w w:val="105"/>
        </w:rPr>
        <w:t>Fr</w:t>
      </w:r>
      <w:r>
        <w:rPr>
          <w:spacing w:val="-3"/>
          <w:w w:val="105"/>
        </w:rPr>
        <w:t>ie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aend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F.</w:t>
      </w:r>
      <w:r>
        <w:rPr>
          <w:spacing w:val="19"/>
          <w:w w:val="105"/>
        </w:rPr>
        <w:t xml:space="preserve"> </w:t>
      </w:r>
      <w:r>
        <w:rPr>
          <w:w w:val="105"/>
        </w:rPr>
        <w:t>M.,</w:t>
      </w:r>
      <w:r>
        <w:rPr>
          <w:spacing w:val="20"/>
          <w:w w:val="105"/>
        </w:rPr>
        <w:t xml:space="preserve"> </w:t>
      </w:r>
      <w:proofErr w:type="spellStart"/>
      <w:r>
        <w:rPr>
          <w:spacing w:val="-2"/>
          <w:w w:val="105"/>
        </w:rPr>
        <w:t>He</w:t>
      </w:r>
      <w:r>
        <w:rPr>
          <w:spacing w:val="-1"/>
          <w:w w:val="105"/>
        </w:rPr>
        <w:t>yman</w:t>
      </w:r>
      <w:proofErr w:type="spellEnd"/>
      <w:r>
        <w:rPr>
          <w:spacing w:val="-1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G.</w:t>
      </w:r>
      <w:r>
        <w:rPr>
          <w:spacing w:val="19"/>
          <w:w w:val="105"/>
        </w:rPr>
        <w:t xml:space="preserve"> </w:t>
      </w:r>
      <w:r>
        <w:rPr>
          <w:w w:val="105"/>
        </w:rPr>
        <w:t>F.,</w:t>
      </w:r>
      <w:r>
        <w:rPr>
          <w:spacing w:val="20"/>
          <w:w w:val="105"/>
        </w:rPr>
        <w:t xml:space="preserve"> </w:t>
      </w:r>
      <w:proofErr w:type="spellStart"/>
      <w:r>
        <w:rPr>
          <w:w w:val="105"/>
        </w:rPr>
        <w:t>Hurlburt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N.</w:t>
      </w:r>
      <w:r>
        <w:rPr>
          <w:spacing w:val="19"/>
          <w:w w:val="105"/>
        </w:rPr>
        <w:t xml:space="preserve"> </w:t>
      </w:r>
      <w:r>
        <w:rPr>
          <w:w w:val="105"/>
        </w:rPr>
        <w:t>E.,</w:t>
      </w:r>
      <w:r>
        <w:rPr>
          <w:spacing w:val="20"/>
          <w:w w:val="105"/>
        </w:rPr>
        <w:t xml:space="preserve"> </w:t>
      </w:r>
      <w:r>
        <w:rPr>
          <w:w w:val="105"/>
        </w:rPr>
        <w:t>Katz,</w:t>
      </w:r>
      <w:r>
        <w:rPr>
          <w:spacing w:val="19"/>
          <w:w w:val="105"/>
        </w:rPr>
        <w:t xml:space="preserve"> </w:t>
      </w:r>
      <w:r>
        <w:rPr>
          <w:w w:val="105"/>
        </w:rPr>
        <w:t>N.</w:t>
      </w:r>
      <w:r>
        <w:rPr>
          <w:spacing w:val="19"/>
          <w:w w:val="105"/>
        </w:rPr>
        <w:t xml:space="preserve"> </w:t>
      </w:r>
      <w:r>
        <w:rPr>
          <w:w w:val="105"/>
        </w:rPr>
        <w:t>L.,</w:t>
      </w:r>
      <w:r>
        <w:rPr>
          <w:spacing w:val="20"/>
          <w:w w:val="105"/>
        </w:rPr>
        <w:t xml:space="preserve"> </w:t>
      </w:r>
      <w:r>
        <w:rPr>
          <w:w w:val="105"/>
        </w:rPr>
        <w:t>Kushner,</w:t>
      </w:r>
      <w:r>
        <w:rPr>
          <w:spacing w:val="20"/>
          <w:w w:val="105"/>
        </w:rPr>
        <w:t xml:space="preserve"> </w:t>
      </w:r>
      <w:r>
        <w:rPr>
          <w:w w:val="105"/>
        </w:rPr>
        <w:t>G.</w:t>
      </w:r>
      <w:r>
        <w:rPr>
          <w:spacing w:val="19"/>
          <w:w w:val="105"/>
        </w:rPr>
        <w:t xml:space="preserve"> </w:t>
      </w:r>
      <w:r>
        <w:rPr>
          <w:w w:val="105"/>
        </w:rPr>
        <w:t>D.,</w:t>
      </w:r>
      <w:r>
        <w:rPr>
          <w:spacing w:val="37"/>
          <w:w w:val="109"/>
        </w:rPr>
        <w:t xml:space="preserve"> </w:t>
      </w:r>
      <w:proofErr w:type="spellStart"/>
      <w:r>
        <w:rPr>
          <w:spacing w:val="-8"/>
          <w:w w:val="105"/>
        </w:rPr>
        <w:t>Lev</w:t>
      </w:r>
      <w:r>
        <w:rPr>
          <w:spacing w:val="-7"/>
          <w:w w:val="105"/>
        </w:rPr>
        <w:t>a</w:t>
      </w:r>
      <w:r>
        <w:rPr>
          <w:spacing w:val="-8"/>
          <w:w w:val="105"/>
        </w:rPr>
        <w:t>y</w:t>
      </w:r>
      <w:proofErr w:type="spellEnd"/>
      <w:r>
        <w:rPr>
          <w:spacing w:val="-7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M.,</w:t>
      </w:r>
      <w:r>
        <w:rPr>
          <w:spacing w:val="8"/>
          <w:w w:val="105"/>
        </w:rPr>
        <w:t xml:space="preserve"> </w:t>
      </w:r>
      <w:r>
        <w:rPr>
          <w:w w:val="105"/>
        </w:rPr>
        <w:t>Lindgren,</w:t>
      </w:r>
      <w:r>
        <w:rPr>
          <w:spacing w:val="8"/>
          <w:w w:val="105"/>
        </w:rPr>
        <w:t xml:space="preserve"> </w:t>
      </w:r>
      <w:r>
        <w:rPr>
          <w:w w:val="105"/>
        </w:rPr>
        <w:t>R.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W.,</w:t>
      </w:r>
      <w:r>
        <w:rPr>
          <w:spacing w:val="7"/>
          <w:w w:val="105"/>
        </w:rPr>
        <w:t xml:space="preserve"> </w:t>
      </w:r>
      <w:proofErr w:type="spellStart"/>
      <w:r>
        <w:rPr>
          <w:spacing w:val="-2"/>
          <w:w w:val="105"/>
        </w:rPr>
        <w:t>M</w:t>
      </w:r>
      <w:r>
        <w:rPr>
          <w:spacing w:val="-1"/>
          <w:w w:val="105"/>
        </w:rPr>
        <w:t>athur</w:t>
      </w:r>
      <w:proofErr w:type="spellEnd"/>
      <w:r>
        <w:rPr>
          <w:spacing w:val="-1"/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D.</w:t>
      </w:r>
      <w:r>
        <w:rPr>
          <w:spacing w:val="5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8"/>
          <w:w w:val="105"/>
        </w:rPr>
        <w:t xml:space="preserve"> </w:t>
      </w:r>
      <w:proofErr w:type="spellStart"/>
      <w:r>
        <w:rPr>
          <w:spacing w:val="-2"/>
          <w:w w:val="105"/>
        </w:rPr>
        <w:t>Mcfe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proofErr w:type="spellEnd"/>
      <w:r>
        <w:rPr>
          <w:spacing w:val="-1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E.</w:t>
      </w:r>
      <w:r>
        <w:rPr>
          <w:spacing w:val="4"/>
          <w:w w:val="105"/>
        </w:rPr>
        <w:t xml:space="preserve"> </w:t>
      </w:r>
      <w:r>
        <w:rPr>
          <w:w w:val="105"/>
        </w:rPr>
        <w:t>L.,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Mi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ell</w:t>
      </w:r>
      <w:r>
        <w:rPr>
          <w:spacing w:val="-1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S.,</w:t>
      </w:r>
      <w:r>
        <w:rPr>
          <w:spacing w:val="8"/>
          <w:w w:val="105"/>
        </w:rPr>
        <w:t xml:space="preserve"> </w:t>
      </w:r>
      <w:proofErr w:type="spellStart"/>
      <w:r>
        <w:rPr>
          <w:w w:val="105"/>
        </w:rPr>
        <w:t>Rehse</w:t>
      </w:r>
      <w:proofErr w:type="spellEnd"/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R.</w:t>
      </w:r>
      <w:r>
        <w:rPr>
          <w:spacing w:val="5"/>
          <w:w w:val="105"/>
        </w:rPr>
        <w:t xml:space="preserve"> </w:t>
      </w:r>
      <w:r>
        <w:rPr>
          <w:w w:val="105"/>
        </w:rPr>
        <w:t>A.,</w:t>
      </w:r>
      <w:r>
        <w:rPr>
          <w:spacing w:val="7"/>
          <w:w w:val="105"/>
        </w:rPr>
        <w:t xml:space="preserve"> </w:t>
      </w:r>
      <w:proofErr w:type="spellStart"/>
      <w:r>
        <w:rPr>
          <w:spacing w:val="-3"/>
          <w:w w:val="105"/>
        </w:rPr>
        <w:t>Sc</w:t>
      </w:r>
      <w:r>
        <w:rPr>
          <w:spacing w:val="-2"/>
          <w:w w:val="105"/>
        </w:rPr>
        <w:t>hr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jv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</w:p>
    <w:p w14:paraId="1DE4A829" w14:textId="77777777" w:rsidR="00D36D19" w:rsidRDefault="004377DE">
      <w:pPr>
        <w:pStyle w:val="BodyText"/>
        <w:spacing w:line="257" w:lineRule="auto"/>
        <w:ind w:left="100" w:right="118" w:firstLine="218"/>
        <w:jc w:val="right"/>
      </w:pPr>
      <w:r>
        <w:rPr>
          <w:w w:val="110"/>
        </w:rPr>
        <w:t>C.</w:t>
      </w:r>
      <w:r>
        <w:rPr>
          <w:spacing w:val="-9"/>
          <w:w w:val="110"/>
        </w:rPr>
        <w:t xml:space="preserve"> </w:t>
      </w:r>
      <w:r>
        <w:rPr>
          <w:w w:val="110"/>
        </w:rPr>
        <w:t>J.,</w:t>
      </w:r>
      <w:r>
        <w:rPr>
          <w:spacing w:val="-6"/>
          <w:w w:val="110"/>
        </w:rPr>
        <w:t xml:space="preserve"> </w:t>
      </w:r>
      <w:r>
        <w:rPr>
          <w:w w:val="110"/>
        </w:rPr>
        <w:t>Springer,</w:t>
      </w:r>
      <w:r>
        <w:rPr>
          <w:spacing w:val="-6"/>
          <w:w w:val="110"/>
        </w:rPr>
        <w:t xml:space="preserve"> </w:t>
      </w:r>
      <w:r>
        <w:rPr>
          <w:w w:val="110"/>
        </w:rPr>
        <w:t>L.</w:t>
      </w:r>
      <w:r>
        <w:rPr>
          <w:spacing w:val="-8"/>
          <w:w w:val="110"/>
        </w:rPr>
        <w:t xml:space="preserve"> </w:t>
      </w:r>
      <w:r>
        <w:rPr>
          <w:w w:val="110"/>
        </w:rPr>
        <w:t>A.,</w:t>
      </w:r>
      <w:r>
        <w:rPr>
          <w:spacing w:val="-7"/>
          <w:w w:val="110"/>
        </w:rPr>
        <w:t xml:space="preserve"> </w:t>
      </w:r>
      <w:r>
        <w:rPr>
          <w:w w:val="110"/>
        </w:rPr>
        <w:t>Stern,</w:t>
      </w:r>
      <w:r>
        <w:rPr>
          <w:spacing w:val="-6"/>
          <w:w w:val="110"/>
        </w:rPr>
        <w:t xml:space="preserve"> </w:t>
      </w:r>
      <w:r>
        <w:rPr>
          <w:w w:val="110"/>
        </w:rPr>
        <w:t>R.</w:t>
      </w:r>
      <w:r>
        <w:rPr>
          <w:spacing w:val="-8"/>
          <w:w w:val="110"/>
        </w:rPr>
        <w:t xml:space="preserve"> </w:t>
      </w:r>
      <w:r>
        <w:rPr>
          <w:w w:val="110"/>
        </w:rPr>
        <w:t>A.,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Tarb</w:t>
      </w:r>
      <w:r>
        <w:rPr>
          <w:spacing w:val="-3"/>
          <w:w w:val="110"/>
        </w:rPr>
        <w:t>ell</w:t>
      </w:r>
      <w:r>
        <w:rPr>
          <w:spacing w:val="-2"/>
          <w:w w:val="110"/>
        </w:rPr>
        <w:t>,</w:t>
      </w:r>
      <w:r>
        <w:rPr>
          <w:spacing w:val="-6"/>
          <w:w w:val="110"/>
        </w:rPr>
        <w:t xml:space="preserve"> </w:t>
      </w:r>
      <w:r>
        <w:rPr>
          <w:w w:val="110"/>
        </w:rPr>
        <w:t>T.</w:t>
      </w:r>
      <w:r>
        <w:rPr>
          <w:spacing w:val="-8"/>
          <w:w w:val="110"/>
        </w:rPr>
        <w:t xml:space="preserve"> </w:t>
      </w:r>
      <w:r>
        <w:rPr>
          <w:w w:val="110"/>
        </w:rPr>
        <w:t>D.,</w:t>
      </w:r>
      <w:r>
        <w:rPr>
          <w:spacing w:val="-6"/>
          <w:w w:val="110"/>
        </w:rPr>
        <w:t xml:space="preserve"> </w:t>
      </w:r>
      <w:proofErr w:type="spellStart"/>
      <w:r>
        <w:rPr>
          <w:spacing w:val="-4"/>
          <w:w w:val="110"/>
        </w:rPr>
        <w:t>Wolfson</w:t>
      </w:r>
      <w:proofErr w:type="spellEnd"/>
      <w:r>
        <w:rPr>
          <w:spacing w:val="-3"/>
          <w:w w:val="110"/>
        </w:rPr>
        <w:t>,</w:t>
      </w:r>
      <w:r>
        <w:rPr>
          <w:spacing w:val="-7"/>
          <w:w w:val="110"/>
        </w:rPr>
        <w:t xml:space="preserve"> </w:t>
      </w:r>
      <w:r>
        <w:rPr>
          <w:w w:val="110"/>
        </w:rPr>
        <w:t>C.</w:t>
      </w:r>
      <w:r>
        <w:rPr>
          <w:spacing w:val="-8"/>
          <w:w w:val="110"/>
        </w:rPr>
        <w:t xml:space="preserve"> </w:t>
      </w:r>
      <w:r>
        <w:rPr>
          <w:w w:val="110"/>
        </w:rPr>
        <w:t>J.,</w:t>
      </w:r>
      <w:r>
        <w:rPr>
          <w:spacing w:val="-6"/>
          <w:w w:val="110"/>
        </w:rPr>
        <w:t xml:space="preserve"> </w:t>
      </w:r>
      <w:proofErr w:type="spellStart"/>
      <w:r>
        <w:rPr>
          <w:spacing w:val="-4"/>
          <w:w w:val="110"/>
        </w:rPr>
        <w:t>Y</w:t>
      </w:r>
      <w:r>
        <w:rPr>
          <w:spacing w:val="-3"/>
          <w:w w:val="110"/>
        </w:rPr>
        <w:t>anar</w:t>
      </w:r>
      <w:r>
        <w:rPr>
          <w:spacing w:val="-4"/>
          <w:w w:val="110"/>
        </w:rPr>
        <w:t>i</w:t>
      </w:r>
      <w:proofErr w:type="spellEnd"/>
      <w:r>
        <w:rPr>
          <w:spacing w:val="-3"/>
          <w:w w:val="110"/>
        </w:rPr>
        <w:t>,</w:t>
      </w:r>
      <w:r>
        <w:rPr>
          <w:spacing w:val="-7"/>
          <w:w w:val="110"/>
        </w:rPr>
        <w:t xml:space="preserve"> </w:t>
      </w:r>
      <w:r>
        <w:rPr>
          <w:w w:val="110"/>
        </w:rPr>
        <w:t>C.,</w:t>
      </w:r>
      <w:r>
        <w:rPr>
          <w:spacing w:val="-6"/>
          <w:w w:val="110"/>
        </w:rPr>
        <w:t xml:space="preserve"> </w:t>
      </w:r>
      <w:r>
        <w:rPr>
          <w:w w:val="110"/>
        </w:rPr>
        <w:t>Bookbinder,</w:t>
      </w:r>
      <w:r>
        <w:rPr>
          <w:spacing w:val="-6"/>
          <w:w w:val="110"/>
        </w:rPr>
        <w:t xml:space="preserve"> </w:t>
      </w:r>
      <w:r>
        <w:rPr>
          <w:w w:val="110"/>
        </w:rPr>
        <w:t>J.</w:t>
      </w:r>
      <w:r>
        <w:rPr>
          <w:spacing w:val="-8"/>
          <w:w w:val="110"/>
        </w:rPr>
        <w:t xml:space="preserve"> </w:t>
      </w:r>
      <w:r>
        <w:rPr>
          <w:w w:val="110"/>
        </w:rPr>
        <w:t>A.,</w:t>
      </w:r>
      <w:r>
        <w:rPr>
          <w:spacing w:val="35"/>
          <w:w w:val="109"/>
        </w:rPr>
        <w:t xml:space="preserve"> </w:t>
      </w:r>
      <w:proofErr w:type="spellStart"/>
      <w:r>
        <w:rPr>
          <w:w w:val="110"/>
        </w:rPr>
        <w:t>Cheimets</w:t>
      </w:r>
      <w:proofErr w:type="spellEnd"/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spacing w:val="-9"/>
          <w:w w:val="110"/>
        </w:rPr>
        <w:t>P</w:t>
      </w:r>
      <w:r>
        <w:rPr>
          <w:spacing w:val="-10"/>
          <w:w w:val="110"/>
        </w:rPr>
        <w:t>.</w:t>
      </w:r>
      <w:r>
        <w:rPr>
          <w:spacing w:val="1"/>
          <w:w w:val="110"/>
        </w:rPr>
        <w:t xml:space="preserve"> </w:t>
      </w:r>
      <w:r>
        <w:rPr>
          <w:w w:val="110"/>
        </w:rPr>
        <w:t>N.,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Cal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well</w:t>
      </w:r>
      <w:r>
        <w:rPr>
          <w:spacing w:val="-1"/>
          <w:w w:val="110"/>
        </w:rPr>
        <w:t>,</w:t>
      </w:r>
      <w:r>
        <w:rPr>
          <w:spacing w:val="2"/>
          <w:w w:val="110"/>
        </w:rPr>
        <w:t xml:space="preserve"> </w:t>
      </w:r>
      <w:r>
        <w:rPr>
          <w:w w:val="110"/>
        </w:rPr>
        <w:t>D.,</w:t>
      </w:r>
      <w:r>
        <w:rPr>
          <w:spacing w:val="2"/>
          <w:w w:val="110"/>
        </w:rPr>
        <w:t xml:space="preserve"> </w:t>
      </w:r>
      <w:r>
        <w:rPr>
          <w:w w:val="110"/>
        </w:rPr>
        <w:t>Deluca,</w:t>
      </w:r>
      <w:r>
        <w:rPr>
          <w:spacing w:val="1"/>
          <w:w w:val="110"/>
        </w:rPr>
        <w:t xml:space="preserve"> </w:t>
      </w:r>
      <w:r>
        <w:rPr>
          <w:w w:val="110"/>
        </w:rPr>
        <w:t>E.</w:t>
      </w:r>
      <w:r>
        <w:rPr>
          <w:spacing w:val="1"/>
          <w:w w:val="110"/>
        </w:rPr>
        <w:t xml:space="preserve"> </w:t>
      </w:r>
      <w:r>
        <w:rPr>
          <w:w w:val="110"/>
        </w:rPr>
        <w:t>E.,</w:t>
      </w:r>
      <w:r>
        <w:rPr>
          <w:spacing w:val="1"/>
          <w:w w:val="110"/>
        </w:rPr>
        <w:t xml:space="preserve"> </w:t>
      </w:r>
      <w:r>
        <w:rPr>
          <w:w w:val="110"/>
        </w:rPr>
        <w:t>Gates,</w:t>
      </w:r>
      <w:r>
        <w:rPr>
          <w:spacing w:val="1"/>
          <w:w w:val="110"/>
        </w:rPr>
        <w:t xml:space="preserve"> </w:t>
      </w:r>
      <w:r>
        <w:rPr>
          <w:w w:val="110"/>
        </w:rPr>
        <w:t>R.,</w:t>
      </w:r>
      <w:r>
        <w:rPr>
          <w:spacing w:val="2"/>
          <w:w w:val="110"/>
        </w:rPr>
        <w:t xml:space="preserve"> </w:t>
      </w:r>
      <w:proofErr w:type="spellStart"/>
      <w:r>
        <w:rPr>
          <w:w w:val="110"/>
        </w:rPr>
        <w:t>Golub</w:t>
      </w:r>
      <w:proofErr w:type="spellEnd"/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L.,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Par</w:t>
      </w:r>
      <w:r>
        <w:rPr>
          <w:spacing w:val="-3"/>
          <w:w w:val="110"/>
        </w:rPr>
        <w:t>k</w:t>
      </w:r>
      <w:r>
        <w:rPr>
          <w:spacing w:val="-2"/>
          <w:w w:val="110"/>
        </w:rPr>
        <w:t>,</w:t>
      </w:r>
      <w:r>
        <w:rPr>
          <w:spacing w:val="2"/>
          <w:w w:val="110"/>
        </w:rPr>
        <w:t xml:space="preserve"> </w:t>
      </w:r>
      <w:r>
        <w:rPr>
          <w:w w:val="110"/>
        </w:rPr>
        <w:t>S.,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Podgorski</w:t>
      </w:r>
      <w:proofErr w:type="spellEnd"/>
      <w:r>
        <w:rPr>
          <w:w w:val="110"/>
        </w:rPr>
        <w:t>,</w:t>
      </w:r>
      <w:r>
        <w:rPr>
          <w:spacing w:val="2"/>
          <w:w w:val="110"/>
        </w:rPr>
        <w:t xml:space="preserve"> </w:t>
      </w:r>
      <w:r>
        <w:rPr>
          <w:w w:val="110"/>
        </w:rPr>
        <w:t>W. A.,</w:t>
      </w:r>
      <w:r>
        <w:rPr>
          <w:spacing w:val="26"/>
          <w:w w:val="109"/>
        </w:rPr>
        <w:t xml:space="preserve"> </w:t>
      </w:r>
      <w:r>
        <w:rPr>
          <w:w w:val="110"/>
        </w:rPr>
        <w:t>Bush,</w:t>
      </w:r>
      <w:r>
        <w:rPr>
          <w:spacing w:val="4"/>
          <w:w w:val="110"/>
        </w:rPr>
        <w:t xml:space="preserve"> </w:t>
      </w:r>
      <w:r>
        <w:rPr>
          <w:w w:val="110"/>
        </w:rPr>
        <w:t>R.</w:t>
      </w:r>
      <w:r>
        <w:rPr>
          <w:spacing w:val="4"/>
          <w:w w:val="110"/>
        </w:rPr>
        <w:t xml:space="preserve"> </w:t>
      </w:r>
      <w:r>
        <w:rPr>
          <w:w w:val="110"/>
        </w:rPr>
        <w:t>I.,</w:t>
      </w:r>
      <w:r>
        <w:rPr>
          <w:spacing w:val="5"/>
          <w:w w:val="110"/>
        </w:rPr>
        <w:t xml:space="preserve"> </w:t>
      </w:r>
      <w:proofErr w:type="spellStart"/>
      <w:r>
        <w:rPr>
          <w:spacing w:val="-2"/>
          <w:w w:val="110"/>
        </w:rPr>
        <w:t>Sc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proofErr w:type="spellEnd"/>
      <w:r>
        <w:rPr>
          <w:spacing w:val="-1"/>
          <w:w w:val="110"/>
        </w:rPr>
        <w:t>,</w:t>
      </w:r>
      <w:r>
        <w:rPr>
          <w:spacing w:val="4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4"/>
          <w:w w:val="110"/>
        </w:rPr>
        <w:t xml:space="preserve"> </w:t>
      </w:r>
      <w:r>
        <w:rPr>
          <w:w w:val="110"/>
        </w:rPr>
        <w:t>H.,</w:t>
      </w:r>
      <w:r>
        <w:rPr>
          <w:spacing w:val="5"/>
          <w:w w:val="110"/>
        </w:rPr>
        <w:t xml:space="preserve"> </w:t>
      </w:r>
      <w:proofErr w:type="spellStart"/>
      <w:r>
        <w:rPr>
          <w:spacing w:val="-2"/>
          <w:w w:val="110"/>
        </w:rPr>
        <w:t>G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mmi</w:t>
      </w:r>
      <w:r>
        <w:rPr>
          <w:spacing w:val="-1"/>
          <w:w w:val="110"/>
        </w:rPr>
        <w:t>n</w:t>
      </w:r>
      <w:proofErr w:type="spellEnd"/>
      <w:r>
        <w:rPr>
          <w:spacing w:val="-1"/>
          <w:w w:val="110"/>
        </w:rPr>
        <w:t>,</w:t>
      </w:r>
      <w:r>
        <w:rPr>
          <w:spacing w:val="4"/>
          <w:w w:val="110"/>
        </w:rPr>
        <w:t xml:space="preserve"> </w:t>
      </w:r>
      <w:r>
        <w:rPr>
          <w:w w:val="110"/>
        </w:rPr>
        <w:t>M.</w:t>
      </w:r>
      <w:r>
        <w:rPr>
          <w:spacing w:val="4"/>
          <w:w w:val="110"/>
        </w:rPr>
        <w:t xml:space="preserve"> </w:t>
      </w:r>
      <w:r>
        <w:rPr>
          <w:w w:val="110"/>
        </w:rPr>
        <w:t>A.,</w:t>
      </w:r>
      <w:r>
        <w:rPr>
          <w:spacing w:val="5"/>
          <w:w w:val="110"/>
        </w:rPr>
        <w:t xml:space="preserve"> </w:t>
      </w:r>
      <w:r>
        <w:rPr>
          <w:w w:val="110"/>
        </w:rPr>
        <w:t>Smith,</w:t>
      </w:r>
      <w:r>
        <w:rPr>
          <w:spacing w:val="4"/>
          <w:w w:val="110"/>
        </w:rPr>
        <w:t xml:space="preserve"> </w:t>
      </w:r>
      <w:r>
        <w:rPr>
          <w:spacing w:val="-7"/>
          <w:w w:val="110"/>
        </w:rPr>
        <w:t>P</w:t>
      </w:r>
      <w:r>
        <w:rPr>
          <w:spacing w:val="-8"/>
          <w:w w:val="110"/>
        </w:rPr>
        <w:t>.,</w:t>
      </w:r>
      <w:r>
        <w:rPr>
          <w:spacing w:val="4"/>
          <w:w w:val="110"/>
        </w:rPr>
        <w:t xml:space="preserve"> </w:t>
      </w:r>
      <w:proofErr w:type="spellStart"/>
      <w:r>
        <w:rPr>
          <w:spacing w:val="-3"/>
          <w:w w:val="110"/>
        </w:rPr>
        <w:t>Auke</w:t>
      </w:r>
      <w:r>
        <w:rPr>
          <w:spacing w:val="-2"/>
          <w:w w:val="110"/>
        </w:rPr>
        <w:t>r</w:t>
      </w:r>
      <w:proofErr w:type="spellEnd"/>
      <w:r>
        <w:rPr>
          <w:spacing w:val="-2"/>
          <w:w w:val="110"/>
        </w:rPr>
        <w:t>,</w:t>
      </w:r>
      <w:r>
        <w:rPr>
          <w:spacing w:val="5"/>
          <w:w w:val="110"/>
        </w:rPr>
        <w:t xml:space="preserve"> </w:t>
      </w:r>
      <w:r>
        <w:rPr>
          <w:w w:val="110"/>
        </w:rPr>
        <w:t>G.,</w:t>
      </w:r>
      <w:r>
        <w:rPr>
          <w:spacing w:val="5"/>
          <w:w w:val="110"/>
        </w:rPr>
        <w:t xml:space="preserve"> </w:t>
      </w:r>
      <w:proofErr w:type="spellStart"/>
      <w:r>
        <w:rPr>
          <w:w w:val="110"/>
        </w:rPr>
        <w:t>Jerram</w:t>
      </w:r>
      <w:proofErr w:type="spellEnd"/>
      <w:r>
        <w:rPr>
          <w:w w:val="110"/>
        </w:rPr>
        <w:t>,</w:t>
      </w:r>
      <w:r>
        <w:rPr>
          <w:spacing w:val="4"/>
          <w:w w:val="110"/>
        </w:rPr>
        <w:t xml:space="preserve"> </w:t>
      </w:r>
      <w:r>
        <w:rPr>
          <w:spacing w:val="-7"/>
          <w:w w:val="110"/>
        </w:rPr>
        <w:t>P</w:t>
      </w:r>
      <w:r>
        <w:rPr>
          <w:spacing w:val="-8"/>
          <w:w w:val="110"/>
        </w:rPr>
        <w:t>.,</w:t>
      </w:r>
      <w:r>
        <w:rPr>
          <w:spacing w:val="4"/>
          <w:w w:val="110"/>
        </w:rPr>
        <w:t xml:space="preserve"> </w:t>
      </w:r>
      <w:r>
        <w:rPr>
          <w:w w:val="110"/>
        </w:rPr>
        <w:t>Pool,</w:t>
      </w:r>
      <w:r>
        <w:rPr>
          <w:spacing w:val="5"/>
          <w:w w:val="110"/>
        </w:rPr>
        <w:t xml:space="preserve"> </w:t>
      </w:r>
      <w:r>
        <w:rPr>
          <w:spacing w:val="-6"/>
          <w:w w:val="110"/>
        </w:rPr>
        <w:t>P</w:t>
      </w:r>
      <w:r>
        <w:rPr>
          <w:spacing w:val="-7"/>
          <w:w w:val="110"/>
        </w:rPr>
        <w:t>.,</w:t>
      </w:r>
      <w:r>
        <w:rPr>
          <w:spacing w:val="4"/>
          <w:w w:val="110"/>
        </w:rPr>
        <w:t xml:space="preserve"> </w:t>
      </w:r>
      <w:proofErr w:type="spellStart"/>
      <w:r>
        <w:rPr>
          <w:w w:val="110"/>
        </w:rPr>
        <w:t>Soufli</w:t>
      </w:r>
      <w:proofErr w:type="spellEnd"/>
      <w:r>
        <w:rPr>
          <w:w w:val="110"/>
        </w:rPr>
        <w:t>,</w:t>
      </w:r>
      <w:r>
        <w:rPr>
          <w:spacing w:val="39"/>
          <w:w w:val="109"/>
        </w:rPr>
        <w:t xml:space="preserve"> </w:t>
      </w:r>
      <w:r>
        <w:rPr>
          <w:w w:val="110"/>
        </w:rPr>
        <w:t>R.,</w:t>
      </w:r>
      <w:r>
        <w:rPr>
          <w:spacing w:val="-8"/>
          <w:w w:val="110"/>
        </w:rPr>
        <w:t xml:space="preserve"> </w:t>
      </w:r>
      <w:proofErr w:type="spellStart"/>
      <w:r>
        <w:rPr>
          <w:w w:val="110"/>
        </w:rPr>
        <w:t>Windt</w:t>
      </w:r>
      <w:proofErr w:type="spellEnd"/>
      <w:r>
        <w:rPr>
          <w:w w:val="110"/>
        </w:rPr>
        <w:t>,</w:t>
      </w:r>
      <w:r>
        <w:rPr>
          <w:spacing w:val="-7"/>
          <w:w w:val="110"/>
        </w:rPr>
        <w:t xml:space="preserve"> </w:t>
      </w:r>
      <w:r>
        <w:rPr>
          <w:w w:val="110"/>
        </w:rPr>
        <w:t>D.</w:t>
      </w:r>
      <w:r>
        <w:rPr>
          <w:spacing w:val="-9"/>
          <w:w w:val="110"/>
        </w:rPr>
        <w:t xml:space="preserve"> </w:t>
      </w:r>
      <w:r>
        <w:rPr>
          <w:w w:val="110"/>
        </w:rPr>
        <w:t>L.,</w:t>
      </w:r>
      <w:r>
        <w:rPr>
          <w:spacing w:val="-7"/>
          <w:w w:val="110"/>
        </w:rPr>
        <w:t xml:space="preserve"> </w:t>
      </w:r>
      <w:r>
        <w:rPr>
          <w:spacing w:val="-3"/>
          <w:w w:val="110"/>
        </w:rPr>
        <w:t>Be</w:t>
      </w:r>
      <w:r>
        <w:rPr>
          <w:spacing w:val="-2"/>
          <w:w w:val="110"/>
        </w:rPr>
        <w:t>ard</w:t>
      </w:r>
      <w:r>
        <w:rPr>
          <w:spacing w:val="-3"/>
          <w:w w:val="110"/>
        </w:rPr>
        <w:t>sley</w:t>
      </w:r>
      <w:r>
        <w:rPr>
          <w:spacing w:val="-2"/>
          <w:w w:val="110"/>
        </w:rPr>
        <w:t>,</w:t>
      </w:r>
      <w:r>
        <w:rPr>
          <w:spacing w:val="-8"/>
          <w:w w:val="110"/>
        </w:rPr>
        <w:t xml:space="preserve"> </w:t>
      </w:r>
      <w:r>
        <w:rPr>
          <w:w w:val="110"/>
        </w:rPr>
        <w:t>S.,</w:t>
      </w:r>
      <w:r>
        <w:rPr>
          <w:spacing w:val="-7"/>
          <w:w w:val="110"/>
        </w:rPr>
        <w:t xml:space="preserve"> </w:t>
      </w:r>
      <w:r>
        <w:rPr>
          <w:w w:val="110"/>
        </w:rPr>
        <w:t>Clapp,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.,</w:t>
      </w:r>
      <w:r>
        <w:rPr>
          <w:spacing w:val="-7"/>
          <w:w w:val="110"/>
        </w:rPr>
        <w:t xml:space="preserve"> </w:t>
      </w:r>
      <w:r>
        <w:rPr>
          <w:w w:val="110"/>
        </w:rPr>
        <w:t>Lang,</w:t>
      </w:r>
      <w:r>
        <w:rPr>
          <w:spacing w:val="-8"/>
          <w:w w:val="110"/>
        </w:rPr>
        <w:t xml:space="preserve"> </w:t>
      </w:r>
      <w:r>
        <w:rPr>
          <w:w w:val="110"/>
        </w:rPr>
        <w:t>J.,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spacing w:val="-4"/>
          <w:w w:val="110"/>
        </w:rPr>
        <w:t>Wal</w:t>
      </w:r>
      <w:r>
        <w:rPr>
          <w:spacing w:val="-3"/>
          <w:w w:val="110"/>
        </w:rPr>
        <w:t>th</w:t>
      </w:r>
      <w:r>
        <w:rPr>
          <w:spacing w:val="-4"/>
          <w:w w:val="110"/>
        </w:rPr>
        <w:t>am</w:t>
      </w:r>
      <w:r>
        <w:rPr>
          <w:spacing w:val="-3"/>
          <w:w w:val="110"/>
        </w:rPr>
        <w:t>,</w:t>
      </w:r>
      <w:r>
        <w:rPr>
          <w:spacing w:val="-7"/>
          <w:w w:val="110"/>
        </w:rPr>
        <w:t xml:space="preserve"> </w:t>
      </w:r>
      <w:r>
        <w:rPr>
          <w:w w:val="110"/>
        </w:rPr>
        <w:t>N.</w:t>
      </w:r>
      <w:r>
        <w:rPr>
          <w:spacing w:val="-9"/>
          <w:w w:val="110"/>
        </w:rPr>
        <w:t xml:space="preserve"> </w:t>
      </w:r>
      <w:r>
        <w:rPr>
          <w:w w:val="110"/>
        </w:rPr>
        <w:t>(2012).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spacing w:val="-2"/>
          <w:w w:val="110"/>
        </w:rPr>
        <w:t>A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mos</w:t>
      </w:r>
      <w:r>
        <w:rPr>
          <w:spacing w:val="-1"/>
          <w:w w:val="110"/>
        </w:rPr>
        <w:t>ph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ic</w:t>
      </w:r>
      <w:r>
        <w:rPr>
          <w:spacing w:val="27"/>
          <w:w w:val="99"/>
        </w:rPr>
        <w:t xml:space="preserve"> </w:t>
      </w:r>
      <w:r>
        <w:rPr>
          <w:w w:val="110"/>
        </w:rPr>
        <w:t>Imaging</w:t>
      </w:r>
      <w:r>
        <w:rPr>
          <w:spacing w:val="-24"/>
          <w:w w:val="110"/>
        </w:rPr>
        <w:t xml:space="preserve"> </w:t>
      </w:r>
      <w:r>
        <w:rPr>
          <w:spacing w:val="-2"/>
          <w:w w:val="110"/>
        </w:rPr>
        <w:t>Assem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ly</w:t>
      </w:r>
      <w:r>
        <w:rPr>
          <w:spacing w:val="-23"/>
          <w:w w:val="110"/>
        </w:rPr>
        <w:t xml:space="preserve"> </w:t>
      </w:r>
      <w:r>
        <w:rPr>
          <w:w w:val="110"/>
        </w:rPr>
        <w:t>(AIA)</w:t>
      </w:r>
      <w:r>
        <w:rPr>
          <w:spacing w:val="-23"/>
          <w:w w:val="110"/>
        </w:rPr>
        <w:t xml:space="preserve"> </w:t>
      </w:r>
      <w:r>
        <w:rPr>
          <w:w w:val="110"/>
        </w:rPr>
        <w:t>on</w:t>
      </w:r>
      <w:r>
        <w:rPr>
          <w:spacing w:val="-22"/>
          <w:w w:val="110"/>
        </w:rPr>
        <w:t xml:space="preserve"> </w:t>
      </w:r>
      <w:r>
        <w:rPr>
          <w:w w:val="110"/>
        </w:rPr>
        <w:t>the</w:t>
      </w:r>
      <w:r>
        <w:rPr>
          <w:spacing w:val="-23"/>
          <w:w w:val="110"/>
        </w:rPr>
        <w:t xml:space="preserve"> </w:t>
      </w:r>
      <w:r>
        <w:rPr>
          <w:w w:val="110"/>
        </w:rPr>
        <w:t>Solar</w:t>
      </w:r>
      <w:r>
        <w:rPr>
          <w:spacing w:val="-23"/>
          <w:w w:val="110"/>
        </w:rPr>
        <w:t xml:space="preserve"> </w:t>
      </w:r>
      <w:r>
        <w:rPr>
          <w:w w:val="110"/>
        </w:rPr>
        <w:t>Dynamics</w:t>
      </w:r>
      <w:r>
        <w:rPr>
          <w:spacing w:val="-23"/>
          <w:w w:val="110"/>
        </w:rPr>
        <w:t xml:space="preserve"> </w:t>
      </w:r>
      <w:r>
        <w:rPr>
          <w:spacing w:val="-3"/>
          <w:w w:val="110"/>
        </w:rPr>
        <w:t>O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ory</w:t>
      </w:r>
      <w:r>
        <w:rPr>
          <w:spacing w:val="-23"/>
          <w:w w:val="110"/>
        </w:rPr>
        <w:t xml:space="preserve"> </w:t>
      </w:r>
      <w:r>
        <w:rPr>
          <w:w w:val="110"/>
        </w:rPr>
        <w:t>(SDO).</w:t>
      </w:r>
      <w:r>
        <w:rPr>
          <w:spacing w:val="-11"/>
          <w:w w:val="110"/>
        </w:rPr>
        <w:t xml:space="preserve"> </w:t>
      </w:r>
      <w:r>
        <w:rPr>
          <w:w w:val="110"/>
          <w:u w:val="single" w:color="000000"/>
        </w:rPr>
        <w:t>Solar</w:t>
      </w:r>
      <w:r>
        <w:rPr>
          <w:spacing w:val="-23"/>
          <w:w w:val="110"/>
          <w:u w:val="single" w:color="000000"/>
        </w:rPr>
        <w:t xml:space="preserve"> </w:t>
      </w:r>
      <w:r>
        <w:rPr>
          <w:spacing w:val="-1"/>
          <w:w w:val="110"/>
          <w:u w:val="single" w:color="000000"/>
        </w:rPr>
        <w:t>Ph</w:t>
      </w:r>
      <w:r>
        <w:rPr>
          <w:spacing w:val="-2"/>
          <w:w w:val="110"/>
          <w:u w:val="single" w:color="000000"/>
        </w:rPr>
        <w:t>ysics</w:t>
      </w:r>
      <w:r>
        <w:rPr>
          <w:spacing w:val="-1"/>
          <w:w w:val="110"/>
        </w:rPr>
        <w:t>,</w:t>
      </w:r>
      <w:r>
        <w:rPr>
          <w:spacing w:val="-23"/>
          <w:w w:val="110"/>
        </w:rPr>
        <w:t xml:space="preserve"> </w:t>
      </w:r>
      <w:r>
        <w:rPr>
          <w:w w:val="110"/>
        </w:rPr>
        <w:t>275:17–40.</w:t>
      </w:r>
    </w:p>
    <w:p w14:paraId="1DE4A82A" w14:textId="77777777" w:rsidR="00D36D19" w:rsidRDefault="004377DE">
      <w:pPr>
        <w:pStyle w:val="BodyText"/>
        <w:spacing w:before="172" w:line="253" w:lineRule="auto"/>
        <w:ind w:right="118" w:hanging="219"/>
        <w:jc w:val="both"/>
      </w:pPr>
      <w:r>
        <w:rPr>
          <w:w w:val="105"/>
        </w:rPr>
        <w:t>Li,</w:t>
      </w:r>
      <w:r>
        <w:rPr>
          <w:spacing w:val="36"/>
          <w:w w:val="105"/>
        </w:rPr>
        <w:t xml:space="preserve"> </w:t>
      </w:r>
      <w:r>
        <w:rPr>
          <w:w w:val="105"/>
        </w:rPr>
        <w:t>X.,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o,</w:t>
      </w:r>
      <w:r>
        <w:rPr>
          <w:spacing w:val="36"/>
          <w:w w:val="105"/>
        </w:rPr>
        <w:t xml:space="preserve"> </w:t>
      </w:r>
      <w:r>
        <w:rPr>
          <w:w w:val="105"/>
        </w:rPr>
        <w:t>S.,</w:t>
      </w:r>
      <w:r>
        <w:rPr>
          <w:spacing w:val="36"/>
          <w:w w:val="105"/>
        </w:rPr>
        <w:t xml:space="preserve"> </w:t>
      </w:r>
      <w:r>
        <w:rPr>
          <w:w w:val="105"/>
        </w:rPr>
        <w:t>Kohnert,</w:t>
      </w:r>
      <w:r>
        <w:rPr>
          <w:spacing w:val="36"/>
          <w:w w:val="105"/>
        </w:rPr>
        <w:t xml:space="preserve"> </w:t>
      </w:r>
      <w:r>
        <w:rPr>
          <w:w w:val="105"/>
        </w:rPr>
        <w:t>R.,</w:t>
      </w:r>
      <w:r>
        <w:rPr>
          <w:spacing w:val="36"/>
          <w:w w:val="105"/>
        </w:rPr>
        <w:t xml:space="preserve"> </w:t>
      </w:r>
      <w:r>
        <w:rPr>
          <w:w w:val="105"/>
        </w:rPr>
        <w:t>Blum,</w:t>
      </w:r>
      <w:r>
        <w:rPr>
          <w:spacing w:val="36"/>
          <w:w w:val="105"/>
        </w:rPr>
        <w:t xml:space="preserve"> </w:t>
      </w:r>
      <w:r>
        <w:rPr>
          <w:w w:val="105"/>
        </w:rPr>
        <w:t>L.,</w:t>
      </w:r>
      <w:r>
        <w:rPr>
          <w:spacing w:val="36"/>
          <w:w w:val="105"/>
        </w:rPr>
        <w:t xml:space="preserve"> </w:t>
      </w:r>
      <w:r>
        <w:rPr>
          <w:w w:val="105"/>
        </w:rPr>
        <w:t>Gerhardt,</w:t>
      </w:r>
      <w:r>
        <w:rPr>
          <w:spacing w:val="36"/>
          <w:w w:val="105"/>
        </w:rPr>
        <w:t xml:space="preserve"> </w:t>
      </w:r>
      <w:r>
        <w:rPr>
          <w:w w:val="105"/>
        </w:rPr>
        <w:t>D.,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36"/>
          <w:w w:val="105"/>
        </w:rPr>
        <w:t xml:space="preserve"> </w:t>
      </w:r>
      <w:r>
        <w:rPr>
          <w:w w:val="105"/>
        </w:rPr>
        <w:t>Q.,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r>
        <w:rPr>
          <w:w w:val="105"/>
        </w:rPr>
        <w:t>Cali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,</w:t>
      </w:r>
      <w:r>
        <w:rPr>
          <w:spacing w:val="36"/>
          <w:w w:val="105"/>
        </w:rPr>
        <w:t xml:space="preserve"> </w:t>
      </w:r>
      <w:r>
        <w:rPr>
          <w:w w:val="105"/>
        </w:rPr>
        <w:t>S.</w:t>
      </w:r>
      <w:r>
        <w:rPr>
          <w:spacing w:val="33"/>
          <w:w w:val="105"/>
        </w:rPr>
        <w:t xml:space="preserve"> </w:t>
      </w:r>
      <w:r>
        <w:rPr>
          <w:w w:val="105"/>
        </w:rPr>
        <w:t>(2013a).</w:t>
      </w:r>
      <w:r>
        <w:rPr>
          <w:spacing w:val="26"/>
          <w:w w:val="105"/>
        </w:rPr>
        <w:t xml:space="preserve"> </w:t>
      </w:r>
      <w:r>
        <w:rPr>
          <w:w w:val="105"/>
        </w:rPr>
        <w:t>Small</w:t>
      </w:r>
      <w:r>
        <w:rPr>
          <w:spacing w:val="26"/>
          <w:w w:val="98"/>
        </w:rPr>
        <w:t xml:space="preserve"> </w:t>
      </w:r>
      <w:r>
        <w:rPr>
          <w:w w:val="105"/>
        </w:rPr>
        <w:t>Mission</w:t>
      </w:r>
      <w:r>
        <w:rPr>
          <w:spacing w:val="48"/>
          <w:w w:val="105"/>
        </w:rPr>
        <w:t xml:space="preserve"> </w:t>
      </w:r>
      <w:r>
        <w:rPr>
          <w:w w:val="105"/>
        </w:rPr>
        <w:t>Accomplished</w:t>
      </w:r>
      <w:r>
        <w:rPr>
          <w:spacing w:val="49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s-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ig</w:t>
      </w:r>
      <w:r>
        <w:rPr>
          <w:spacing w:val="48"/>
          <w:w w:val="105"/>
        </w:rPr>
        <w:t xml:space="preserve"> </w:t>
      </w:r>
      <w:r>
        <w:rPr>
          <w:w w:val="105"/>
        </w:rPr>
        <w:t>Impact</w:t>
      </w:r>
      <w:r>
        <w:rPr>
          <w:spacing w:val="49"/>
          <w:w w:val="105"/>
        </w:rPr>
        <w:t xml:space="preserve"> </w:t>
      </w:r>
      <w:r>
        <w:rPr>
          <w:w w:val="105"/>
        </w:rPr>
        <w:t>on</w:t>
      </w:r>
      <w:r>
        <w:rPr>
          <w:spacing w:val="4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pac</w:t>
      </w:r>
      <w:r>
        <w:rPr>
          <w:spacing w:val="-2"/>
          <w:w w:val="105"/>
        </w:rPr>
        <w:t>e</w:t>
      </w:r>
      <w:r>
        <w:rPr>
          <w:spacing w:val="48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ath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h.</w:t>
      </w:r>
      <w:r>
        <w:rPr>
          <w:spacing w:val="16"/>
          <w:w w:val="105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48"/>
          <w:w w:val="105"/>
          <w:u w:val="single" w:color="000000"/>
        </w:rPr>
        <w:t xml:space="preserve"> </w:t>
      </w:r>
      <w:r>
        <w:rPr>
          <w:spacing w:val="-3"/>
          <w:w w:val="105"/>
          <w:u w:val="single" w:color="000000"/>
        </w:rPr>
        <w:t>W</w:t>
      </w:r>
      <w:r>
        <w:rPr>
          <w:spacing w:val="-4"/>
          <w:w w:val="105"/>
          <w:u w:val="single" w:color="000000"/>
        </w:rPr>
        <w:t>e</w:t>
      </w:r>
      <w:r>
        <w:rPr>
          <w:spacing w:val="-3"/>
          <w:w w:val="105"/>
          <w:u w:val="single" w:color="000000"/>
        </w:rPr>
        <w:t>ath</w:t>
      </w:r>
      <w:r>
        <w:rPr>
          <w:spacing w:val="-4"/>
          <w:w w:val="105"/>
          <w:u w:val="single" w:color="000000"/>
        </w:rPr>
        <w:t>e</w:t>
      </w:r>
      <w:r>
        <w:rPr>
          <w:spacing w:val="-3"/>
          <w:w w:val="105"/>
          <w:u w:val="single" w:color="000000"/>
        </w:rPr>
        <w:t>r</w:t>
      </w:r>
      <w:r>
        <w:rPr>
          <w:spacing w:val="-3"/>
          <w:w w:val="105"/>
        </w:rPr>
        <w:t>,</w:t>
      </w:r>
      <w:r>
        <w:rPr>
          <w:spacing w:val="43"/>
          <w:w w:val="109"/>
        </w:rPr>
        <w:t xml:space="preserve"> </w:t>
      </w:r>
      <w:r>
        <w:rPr>
          <w:w w:val="105"/>
        </w:rPr>
        <w:t>11(2):55–56.</w:t>
      </w:r>
    </w:p>
    <w:p w14:paraId="1DE4A82B" w14:textId="77777777" w:rsidR="00D36D19" w:rsidRDefault="00D36D19">
      <w:pPr>
        <w:spacing w:line="253" w:lineRule="auto"/>
        <w:jc w:val="both"/>
        <w:sectPr w:rsidR="00D36D19">
          <w:headerReference w:type="default" r:id="rId52"/>
          <w:pgSz w:w="12240" w:h="15840"/>
          <w:pgMar w:top="1060" w:right="1320" w:bottom="280" w:left="1340" w:header="0" w:footer="0" w:gutter="0"/>
          <w:cols w:space="720"/>
        </w:sectPr>
      </w:pPr>
    </w:p>
    <w:p w14:paraId="1DE4A82C" w14:textId="77777777" w:rsidR="00D36D19" w:rsidRDefault="004377DE">
      <w:pPr>
        <w:pStyle w:val="BodyText"/>
        <w:spacing w:before="30"/>
        <w:ind w:left="0" w:right="118"/>
        <w:jc w:val="right"/>
      </w:pPr>
      <w:r>
        <w:rPr>
          <w:w w:val="95"/>
        </w:rPr>
        <w:lastRenderedPageBreak/>
        <w:t>129</w:t>
      </w:r>
    </w:p>
    <w:p w14:paraId="1DE4A82D" w14:textId="77777777" w:rsidR="00D36D19" w:rsidRDefault="00D36D19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14:paraId="1DE4A82E" w14:textId="77777777" w:rsidR="00D36D19" w:rsidRDefault="004377DE">
      <w:pPr>
        <w:pStyle w:val="BodyText"/>
        <w:spacing w:line="255" w:lineRule="auto"/>
        <w:ind w:right="117" w:hanging="219"/>
        <w:jc w:val="both"/>
      </w:pPr>
      <w:r>
        <w:rPr>
          <w:w w:val="105"/>
        </w:rPr>
        <w:t>Li,</w:t>
      </w:r>
      <w:r>
        <w:rPr>
          <w:spacing w:val="45"/>
          <w:w w:val="105"/>
        </w:rPr>
        <w:t xml:space="preserve"> </w:t>
      </w:r>
      <w:r>
        <w:rPr>
          <w:w w:val="105"/>
        </w:rPr>
        <w:t>X.,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o,</w:t>
      </w:r>
      <w:r>
        <w:rPr>
          <w:spacing w:val="46"/>
          <w:w w:val="105"/>
        </w:rPr>
        <w:t xml:space="preserve"> </w:t>
      </w:r>
      <w:r>
        <w:rPr>
          <w:w w:val="105"/>
        </w:rPr>
        <w:t>S.,</w:t>
      </w:r>
      <w:r>
        <w:rPr>
          <w:spacing w:val="46"/>
          <w:w w:val="105"/>
        </w:rPr>
        <w:t xml:space="preserve"> </w:t>
      </w:r>
      <w:r>
        <w:rPr>
          <w:w w:val="105"/>
        </w:rPr>
        <w:t>Kohnert,</w:t>
      </w:r>
      <w:r>
        <w:rPr>
          <w:spacing w:val="46"/>
          <w:w w:val="105"/>
        </w:rPr>
        <w:t xml:space="preserve"> </w:t>
      </w:r>
      <w:r>
        <w:rPr>
          <w:w w:val="105"/>
        </w:rPr>
        <w:t>R.,</w:t>
      </w:r>
      <w:r>
        <w:rPr>
          <w:spacing w:val="46"/>
          <w:w w:val="105"/>
        </w:rPr>
        <w:t xml:space="preserve"> </w:t>
      </w:r>
      <w:r>
        <w:rPr>
          <w:w w:val="105"/>
        </w:rPr>
        <w:t>Gerhardt,</w:t>
      </w:r>
      <w:r>
        <w:rPr>
          <w:spacing w:val="46"/>
          <w:w w:val="105"/>
        </w:rPr>
        <w:t xml:space="preserve"> </w:t>
      </w:r>
      <w:r>
        <w:rPr>
          <w:w w:val="105"/>
        </w:rPr>
        <w:t>D.,</w:t>
      </w:r>
      <w:r>
        <w:rPr>
          <w:spacing w:val="45"/>
          <w:w w:val="105"/>
        </w:rPr>
        <w:t xml:space="preserve"> </w:t>
      </w:r>
      <w:r>
        <w:rPr>
          <w:w w:val="105"/>
        </w:rPr>
        <w:t>Blum,</w:t>
      </w:r>
      <w:r>
        <w:rPr>
          <w:spacing w:val="46"/>
          <w:w w:val="105"/>
        </w:rPr>
        <w:t xml:space="preserve"> </w:t>
      </w:r>
      <w:r>
        <w:rPr>
          <w:w w:val="105"/>
        </w:rPr>
        <w:t>L.,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46"/>
          <w:w w:val="105"/>
        </w:rPr>
        <w:t xml:space="preserve"> </w:t>
      </w:r>
      <w:r>
        <w:rPr>
          <w:w w:val="105"/>
        </w:rPr>
        <w:t>Q.,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Turn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46"/>
          <w:w w:val="105"/>
        </w:rPr>
        <w:t xml:space="preserve"> </w:t>
      </w:r>
      <w:r>
        <w:rPr>
          <w:w w:val="105"/>
        </w:rPr>
        <w:t>D.,</w:t>
      </w:r>
      <w:r>
        <w:rPr>
          <w:spacing w:val="46"/>
          <w:w w:val="105"/>
        </w:rPr>
        <w:t xml:space="preserve"> </w:t>
      </w:r>
      <w:r>
        <w:rPr>
          <w:spacing w:val="-7"/>
          <w:w w:val="105"/>
        </w:rPr>
        <w:t>Tu,</w:t>
      </w:r>
      <w:r>
        <w:rPr>
          <w:spacing w:val="45"/>
          <w:w w:val="105"/>
        </w:rPr>
        <w:t xml:space="preserve"> </w:t>
      </w:r>
      <w:r>
        <w:rPr>
          <w:w w:val="105"/>
        </w:rPr>
        <w:t>W.,</w:t>
      </w:r>
      <w:r>
        <w:rPr>
          <w:spacing w:val="46"/>
          <w:w w:val="105"/>
        </w:rPr>
        <w:t xml:space="preserve"> </w:t>
      </w:r>
      <w:proofErr w:type="spellStart"/>
      <w:r>
        <w:rPr>
          <w:spacing w:val="-2"/>
          <w:w w:val="105"/>
        </w:rPr>
        <w:t>S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o</w:t>
      </w:r>
      <w:proofErr w:type="spellEnd"/>
      <w:r>
        <w:rPr>
          <w:spacing w:val="-2"/>
          <w:w w:val="105"/>
        </w:rPr>
        <w:t>,</w:t>
      </w:r>
      <w:r>
        <w:rPr>
          <w:spacing w:val="21"/>
          <w:w w:val="102"/>
        </w:rPr>
        <w:t xml:space="preserve"> </w:t>
      </w:r>
      <w:r>
        <w:rPr>
          <w:w w:val="105"/>
        </w:rPr>
        <w:t>N.,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w w:val="105"/>
        </w:rPr>
        <w:t>C</w:t>
      </w:r>
      <w:r>
        <w:rPr>
          <w:spacing w:val="1"/>
          <w:w w:val="105"/>
        </w:rPr>
        <w:t>oope</w:t>
      </w:r>
      <w:r>
        <w:rPr>
          <w:w w:val="105"/>
        </w:rPr>
        <w:t>r,</w:t>
      </w:r>
      <w:r>
        <w:rPr>
          <w:spacing w:val="36"/>
          <w:w w:val="105"/>
        </w:rPr>
        <w:t xml:space="preserve"> </w:t>
      </w:r>
      <w:r>
        <w:rPr>
          <w:w w:val="105"/>
        </w:rPr>
        <w:t>C.</w:t>
      </w:r>
      <w:r>
        <w:rPr>
          <w:spacing w:val="34"/>
          <w:w w:val="105"/>
        </w:rPr>
        <w:t xml:space="preserve"> </w:t>
      </w:r>
      <w:r>
        <w:rPr>
          <w:w w:val="105"/>
        </w:rPr>
        <w:t>S.</w:t>
      </w:r>
      <w:r>
        <w:rPr>
          <w:spacing w:val="34"/>
          <w:w w:val="105"/>
        </w:rPr>
        <w:t xml:space="preserve"> </w:t>
      </w:r>
      <w:r>
        <w:rPr>
          <w:w w:val="105"/>
        </w:rPr>
        <w:t>(2012).</w:t>
      </w:r>
      <w:r>
        <w:rPr>
          <w:spacing w:val="24"/>
          <w:w w:val="105"/>
        </w:rPr>
        <w:t xml:space="preserve"> </w:t>
      </w:r>
      <w:r>
        <w:rPr>
          <w:w w:val="105"/>
        </w:rPr>
        <w:t>Colorado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4"/>
          <w:w w:val="105"/>
        </w:rPr>
        <w:t xml:space="preserve"> </w:t>
      </w:r>
      <w:r>
        <w:rPr>
          <w:w w:val="105"/>
        </w:rPr>
        <w:t>Space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ath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34"/>
          <w:w w:val="105"/>
        </w:rPr>
        <w:t xml:space="preserve"> </w:t>
      </w:r>
      <w:r>
        <w:rPr>
          <w:w w:val="105"/>
        </w:rPr>
        <w:t>Experiment:</w:t>
      </w:r>
      <w:r>
        <w:rPr>
          <w:spacing w:val="13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al</w:t>
      </w:r>
      <w:proofErr w:type="spellEnd"/>
      <w:r>
        <w:rPr>
          <w:spacing w:val="34"/>
          <w:w w:val="105"/>
        </w:rPr>
        <w:t xml:space="preserve"> </w:t>
      </w:r>
      <w:r>
        <w:rPr>
          <w:w w:val="105"/>
        </w:rPr>
        <w:t>Flux</w:t>
      </w:r>
      <w:r>
        <w:rPr>
          <w:spacing w:val="27"/>
          <w:w w:val="104"/>
        </w:rPr>
        <w:t xml:space="preserve"> </w:t>
      </w:r>
      <w:r>
        <w:rPr>
          <w:spacing w:val="-2"/>
          <w:w w:val="105"/>
        </w:rPr>
        <w:t>Me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0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Energetic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Part</w:t>
      </w:r>
      <w:r>
        <w:rPr>
          <w:spacing w:val="-2"/>
          <w:w w:val="105"/>
        </w:rPr>
        <w:t>icles</w:t>
      </w:r>
      <w:r>
        <w:rPr>
          <w:spacing w:val="41"/>
          <w:w w:val="105"/>
        </w:rPr>
        <w:t xml:space="preserve"> </w:t>
      </w:r>
      <w:r>
        <w:rPr>
          <w:w w:val="105"/>
        </w:rPr>
        <w:t>in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41"/>
          <w:w w:val="105"/>
        </w:rPr>
        <w:t xml:space="preserve"> </w:t>
      </w:r>
      <w:r>
        <w:rPr>
          <w:w w:val="105"/>
        </w:rPr>
        <w:t>Highly</w:t>
      </w:r>
      <w:r>
        <w:rPr>
          <w:spacing w:val="41"/>
          <w:w w:val="105"/>
        </w:rPr>
        <w:t xml:space="preserve"> </w:t>
      </w:r>
      <w:r>
        <w:rPr>
          <w:w w:val="105"/>
        </w:rPr>
        <w:t>Inclined</w:t>
      </w:r>
      <w:r>
        <w:rPr>
          <w:spacing w:val="41"/>
          <w:w w:val="105"/>
        </w:rPr>
        <w:t xml:space="preserve"> </w:t>
      </w:r>
      <w:r>
        <w:rPr>
          <w:spacing w:val="-4"/>
          <w:w w:val="105"/>
        </w:rPr>
        <w:t>Low</w:t>
      </w:r>
      <w:r>
        <w:rPr>
          <w:spacing w:val="40"/>
          <w:w w:val="105"/>
        </w:rPr>
        <w:t xml:space="preserve"> </w:t>
      </w:r>
      <w:r>
        <w:rPr>
          <w:w w:val="105"/>
        </w:rPr>
        <w:t>Earth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Orb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t.</w:t>
      </w:r>
      <w:r>
        <w:rPr>
          <w:spacing w:val="49"/>
          <w:w w:val="105"/>
        </w:rPr>
        <w:t xml:space="preserve"> </w:t>
      </w:r>
      <w:r>
        <w:rPr>
          <w:w w:val="105"/>
        </w:rPr>
        <w:t>In</w:t>
      </w:r>
      <w:r>
        <w:rPr>
          <w:spacing w:val="41"/>
          <w:w w:val="105"/>
        </w:rPr>
        <w:t xml:space="preserve"> </w:t>
      </w:r>
      <w:r>
        <w:rPr>
          <w:w w:val="105"/>
        </w:rPr>
        <w:t>Summers,</w:t>
      </w:r>
      <w:r>
        <w:rPr>
          <w:spacing w:val="45"/>
          <w:w w:val="105"/>
        </w:rPr>
        <w:t xml:space="preserve"> </w:t>
      </w:r>
      <w:r>
        <w:rPr>
          <w:w w:val="105"/>
        </w:rPr>
        <w:t>D.,</w:t>
      </w:r>
      <w:r>
        <w:rPr>
          <w:spacing w:val="33"/>
          <w:w w:val="109"/>
        </w:rPr>
        <w:t xml:space="preserve"> </w:t>
      </w:r>
      <w:r>
        <w:rPr>
          <w:w w:val="105"/>
        </w:rPr>
        <w:t>Mann,</w:t>
      </w:r>
      <w:r>
        <w:rPr>
          <w:spacing w:val="46"/>
          <w:w w:val="105"/>
        </w:rPr>
        <w:t xml:space="preserve"> </w:t>
      </w:r>
      <w:r>
        <w:rPr>
          <w:w w:val="105"/>
        </w:rPr>
        <w:t>I.</w:t>
      </w:r>
      <w:r>
        <w:rPr>
          <w:spacing w:val="40"/>
          <w:w w:val="105"/>
        </w:rPr>
        <w:t xml:space="preserve"> </w:t>
      </w:r>
      <w:r>
        <w:rPr>
          <w:w w:val="105"/>
        </w:rPr>
        <w:t>R.,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Bak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47"/>
          <w:w w:val="105"/>
        </w:rPr>
        <w:t xml:space="preserve"> </w:t>
      </w:r>
      <w:r>
        <w:rPr>
          <w:w w:val="105"/>
        </w:rPr>
        <w:t>D.</w:t>
      </w:r>
      <w:r>
        <w:rPr>
          <w:spacing w:val="40"/>
          <w:w w:val="105"/>
        </w:rPr>
        <w:t xml:space="preserve"> </w:t>
      </w:r>
      <w:r>
        <w:rPr>
          <w:w w:val="105"/>
        </w:rPr>
        <w:t>N.,</w:t>
      </w:r>
      <w:r>
        <w:rPr>
          <w:spacing w:val="46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Sc</w:t>
      </w:r>
      <w:r>
        <w:rPr>
          <w:spacing w:val="-2"/>
          <w:w w:val="105"/>
        </w:rPr>
        <w:t>hu</w:t>
      </w:r>
      <w:r>
        <w:rPr>
          <w:spacing w:val="-3"/>
          <w:w w:val="105"/>
        </w:rPr>
        <w:t>lz</w:t>
      </w:r>
      <w:r>
        <w:rPr>
          <w:spacing w:val="-2"/>
          <w:w w:val="105"/>
        </w:rPr>
        <w:t>,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.,</w:t>
      </w:r>
      <w:r>
        <w:rPr>
          <w:spacing w:val="46"/>
          <w:w w:val="105"/>
        </w:rPr>
        <w:t xml:space="preserve"> </w:t>
      </w:r>
      <w:r>
        <w:rPr>
          <w:w w:val="105"/>
        </w:rPr>
        <w:t>editors,</w:t>
      </w:r>
      <w:r>
        <w:rPr>
          <w:spacing w:val="46"/>
          <w:w w:val="105"/>
        </w:rPr>
        <w:t xml:space="preserve"> </w:t>
      </w:r>
      <w:r>
        <w:rPr>
          <w:w w:val="105"/>
          <w:u w:val="single" w:color="000000"/>
        </w:rPr>
        <w:t>Dynamics</w:t>
      </w:r>
      <w:r>
        <w:rPr>
          <w:spacing w:val="4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4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Earth’s</w:t>
      </w:r>
      <w:r>
        <w:rPr>
          <w:spacing w:val="4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Radiation</w:t>
      </w:r>
      <w:r>
        <w:rPr>
          <w:spacing w:val="41"/>
          <w:w w:val="105"/>
          <w:u w:val="single" w:color="000000"/>
        </w:rPr>
        <w:t xml:space="preserve"> </w:t>
      </w:r>
      <w:proofErr w:type="gramStart"/>
      <w:r>
        <w:rPr>
          <w:w w:val="105"/>
          <w:u w:val="single" w:color="000000"/>
        </w:rPr>
        <w:t>Belts</w:t>
      </w:r>
      <w:r>
        <w:t xml:space="preserve"> </w:t>
      </w:r>
      <w:r>
        <w:rPr>
          <w:w w:val="110"/>
        </w:rPr>
        <w:t xml:space="preserve"> </w:t>
      </w:r>
      <w:r>
        <w:rPr>
          <w:w w:val="105"/>
          <w:u w:val="single" w:color="000000"/>
        </w:rPr>
        <w:t>and</w:t>
      </w:r>
      <w:proofErr w:type="gramEnd"/>
      <w:r>
        <w:rPr>
          <w:spacing w:val="3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Inner</w:t>
      </w:r>
      <w:r>
        <w:rPr>
          <w:spacing w:val="3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Magnetosphere</w:t>
      </w:r>
      <w:r>
        <w:rPr>
          <w:w w:val="105"/>
        </w:rPr>
        <w:t>,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G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ophy</w:t>
      </w:r>
      <w:r>
        <w:rPr>
          <w:spacing w:val="-2"/>
          <w:w w:val="105"/>
        </w:rPr>
        <w:t>sic</w:t>
      </w:r>
      <w:r>
        <w:rPr>
          <w:spacing w:val="-1"/>
          <w:w w:val="105"/>
        </w:rPr>
        <w:t>al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onograph</w:t>
      </w:r>
      <w:r>
        <w:rPr>
          <w:spacing w:val="37"/>
          <w:w w:val="105"/>
        </w:rPr>
        <w:t xml:space="preserve"> </w:t>
      </w:r>
      <w:r>
        <w:rPr>
          <w:w w:val="105"/>
        </w:rPr>
        <w:t>Series,</w:t>
      </w:r>
      <w:r>
        <w:rPr>
          <w:spacing w:val="41"/>
          <w:w w:val="105"/>
        </w:rPr>
        <w:t xml:space="preserve"> </w:t>
      </w:r>
      <w:r>
        <w:rPr>
          <w:w w:val="105"/>
        </w:rPr>
        <w:t>pages</w:t>
      </w:r>
      <w:r>
        <w:rPr>
          <w:spacing w:val="37"/>
          <w:w w:val="105"/>
        </w:rPr>
        <w:t xml:space="preserve"> </w:t>
      </w:r>
      <w:r>
        <w:rPr>
          <w:w w:val="105"/>
        </w:rPr>
        <w:t>385–411,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Wash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ngton,</w:t>
      </w:r>
      <w:r>
        <w:rPr>
          <w:spacing w:val="41"/>
          <w:w w:val="105"/>
        </w:rPr>
        <w:t xml:space="preserve"> </w:t>
      </w:r>
      <w:r>
        <w:rPr>
          <w:w w:val="105"/>
        </w:rPr>
        <w:t>D.</w:t>
      </w:r>
      <w:r>
        <w:rPr>
          <w:spacing w:val="37"/>
          <w:w w:val="105"/>
        </w:rPr>
        <w:t xml:space="preserve"> </w:t>
      </w:r>
      <w:r>
        <w:rPr>
          <w:w w:val="105"/>
        </w:rPr>
        <w:t>C.</w:t>
      </w:r>
      <w:r>
        <w:rPr>
          <w:spacing w:val="35"/>
          <w:w w:val="109"/>
        </w:rPr>
        <w:t xml:space="preserve"> </w:t>
      </w:r>
      <w:r>
        <w:rPr>
          <w:w w:val="105"/>
        </w:rPr>
        <w:t>American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G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ophy</w:t>
      </w:r>
      <w:r>
        <w:rPr>
          <w:spacing w:val="-2"/>
          <w:w w:val="105"/>
        </w:rPr>
        <w:t>sic</w:t>
      </w:r>
      <w:r>
        <w:rPr>
          <w:spacing w:val="-1"/>
          <w:w w:val="105"/>
        </w:rPr>
        <w:t>al</w:t>
      </w:r>
      <w:r>
        <w:rPr>
          <w:spacing w:val="7"/>
          <w:w w:val="105"/>
        </w:rPr>
        <w:t xml:space="preserve"> </w:t>
      </w:r>
      <w:r>
        <w:rPr>
          <w:w w:val="105"/>
        </w:rPr>
        <w:t>Union.</w:t>
      </w:r>
    </w:p>
    <w:p w14:paraId="1DE4A82F" w14:textId="77777777" w:rsidR="00D36D19" w:rsidRDefault="004377DE">
      <w:pPr>
        <w:pStyle w:val="BodyText"/>
        <w:spacing w:before="165" w:line="255" w:lineRule="auto"/>
        <w:ind w:right="119" w:hanging="219"/>
        <w:jc w:val="both"/>
      </w:pPr>
      <w:r>
        <w:rPr>
          <w:w w:val="105"/>
        </w:rPr>
        <w:t>Li,</w:t>
      </w:r>
      <w:r>
        <w:rPr>
          <w:spacing w:val="32"/>
          <w:w w:val="105"/>
        </w:rPr>
        <w:t xml:space="preserve"> </w:t>
      </w:r>
      <w:r>
        <w:rPr>
          <w:w w:val="105"/>
        </w:rPr>
        <w:t>X.,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32"/>
          <w:w w:val="105"/>
        </w:rPr>
        <w:t xml:space="preserve"> </w:t>
      </w:r>
      <w:r>
        <w:rPr>
          <w:w w:val="105"/>
        </w:rPr>
        <w:t>Q.,</w:t>
      </w:r>
      <w:r>
        <w:rPr>
          <w:spacing w:val="32"/>
          <w:w w:val="105"/>
        </w:rPr>
        <w:t xml:space="preserve"> </w:t>
      </w:r>
      <w:r>
        <w:rPr>
          <w:w w:val="105"/>
        </w:rPr>
        <w:t>Blum,</w:t>
      </w:r>
      <w:r>
        <w:rPr>
          <w:spacing w:val="32"/>
          <w:w w:val="105"/>
        </w:rPr>
        <w:t xml:space="preserve"> </w:t>
      </w:r>
      <w:r>
        <w:rPr>
          <w:w w:val="105"/>
        </w:rPr>
        <w:t>L.,</w:t>
      </w:r>
      <w:r>
        <w:rPr>
          <w:spacing w:val="32"/>
          <w:w w:val="105"/>
        </w:rPr>
        <w:t xml:space="preserve"> </w:t>
      </w:r>
      <w:r>
        <w:rPr>
          <w:w w:val="105"/>
        </w:rPr>
        <w:t>Cali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,</w:t>
      </w:r>
      <w:r>
        <w:rPr>
          <w:spacing w:val="32"/>
          <w:w w:val="105"/>
        </w:rPr>
        <w:t xml:space="preserve"> </w:t>
      </w:r>
      <w:r>
        <w:rPr>
          <w:w w:val="105"/>
        </w:rPr>
        <w:t>S.,</w:t>
      </w:r>
      <w:r>
        <w:rPr>
          <w:spacing w:val="32"/>
          <w:w w:val="105"/>
        </w:rPr>
        <w:t xml:space="preserve"> </w:t>
      </w:r>
      <w:r>
        <w:rPr>
          <w:w w:val="105"/>
        </w:rPr>
        <w:t>Zhao,</w:t>
      </w:r>
      <w:r>
        <w:rPr>
          <w:spacing w:val="32"/>
          <w:w w:val="105"/>
        </w:rPr>
        <w:t xml:space="preserve"> </w:t>
      </w:r>
      <w:r>
        <w:rPr>
          <w:w w:val="105"/>
        </w:rPr>
        <w:t>H.,</w:t>
      </w:r>
      <w:r>
        <w:rPr>
          <w:spacing w:val="32"/>
          <w:w w:val="105"/>
        </w:rPr>
        <w:t xml:space="preserve"> </w:t>
      </w:r>
      <w:r>
        <w:rPr>
          <w:spacing w:val="-7"/>
          <w:w w:val="105"/>
        </w:rPr>
        <w:t>Tu,</w:t>
      </w:r>
      <w:r>
        <w:rPr>
          <w:spacing w:val="32"/>
          <w:w w:val="105"/>
        </w:rPr>
        <w:t xml:space="preserve"> </w:t>
      </w:r>
      <w:r>
        <w:rPr>
          <w:w w:val="105"/>
        </w:rPr>
        <w:t>W.,</w:t>
      </w:r>
      <w:r>
        <w:rPr>
          <w:spacing w:val="32"/>
          <w:w w:val="105"/>
        </w:rPr>
        <w:t xml:space="preserve"> </w:t>
      </w:r>
      <w:r>
        <w:rPr>
          <w:spacing w:val="-3"/>
          <w:w w:val="105"/>
        </w:rPr>
        <w:t>Turn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33"/>
          <w:w w:val="105"/>
        </w:rPr>
        <w:t xml:space="preserve"> </w:t>
      </w:r>
      <w:r>
        <w:rPr>
          <w:w w:val="105"/>
        </w:rPr>
        <w:t>D.</w:t>
      </w:r>
      <w:r>
        <w:rPr>
          <w:spacing w:val="29"/>
          <w:w w:val="105"/>
        </w:rPr>
        <w:t xml:space="preserve"> </w:t>
      </w:r>
      <w:r>
        <w:rPr>
          <w:w w:val="105"/>
        </w:rPr>
        <w:t>L.,</w:t>
      </w:r>
      <w:r>
        <w:rPr>
          <w:spacing w:val="32"/>
          <w:w w:val="105"/>
        </w:rPr>
        <w:t xml:space="preserve"> </w:t>
      </w:r>
      <w:r>
        <w:rPr>
          <w:w w:val="105"/>
        </w:rPr>
        <w:t>Gerhardt,</w:t>
      </w:r>
      <w:r>
        <w:rPr>
          <w:spacing w:val="33"/>
          <w:w w:val="105"/>
        </w:rPr>
        <w:t xml:space="preserve"> </w:t>
      </w:r>
      <w:r>
        <w:rPr>
          <w:w w:val="105"/>
        </w:rPr>
        <w:t>D.,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o,</w:t>
      </w:r>
      <w:r>
        <w:rPr>
          <w:spacing w:val="32"/>
          <w:w w:val="105"/>
        </w:rPr>
        <w:t xml:space="preserve"> </w:t>
      </w:r>
      <w:r>
        <w:rPr>
          <w:w w:val="105"/>
        </w:rPr>
        <w:t>S.,</w:t>
      </w:r>
      <w:r>
        <w:rPr>
          <w:spacing w:val="21"/>
          <w:w w:val="109"/>
        </w:rPr>
        <w:t xml:space="preserve"> </w:t>
      </w:r>
      <w:proofErr w:type="spellStart"/>
      <w:r>
        <w:rPr>
          <w:spacing w:val="-2"/>
          <w:w w:val="105"/>
        </w:rPr>
        <w:t>Kan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kal</w:t>
      </w:r>
      <w:proofErr w:type="spellEnd"/>
      <w:r>
        <w:rPr>
          <w:spacing w:val="-2"/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S.,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Bak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r,</w:t>
      </w:r>
      <w:r>
        <w:rPr>
          <w:spacing w:val="26"/>
          <w:w w:val="105"/>
        </w:rPr>
        <w:t xml:space="preserve"> </w:t>
      </w:r>
      <w:r>
        <w:rPr>
          <w:w w:val="105"/>
        </w:rPr>
        <w:t>D.</w:t>
      </w:r>
      <w:r>
        <w:rPr>
          <w:spacing w:val="24"/>
          <w:w w:val="105"/>
        </w:rPr>
        <w:t xml:space="preserve"> </w:t>
      </w:r>
      <w:r>
        <w:rPr>
          <w:w w:val="105"/>
        </w:rPr>
        <w:t>N.,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nn</w:t>
      </w:r>
      <w:r>
        <w:rPr>
          <w:spacing w:val="-4"/>
          <w:w w:val="105"/>
        </w:rPr>
        <w:t>ell</w:t>
      </w:r>
      <w:r>
        <w:rPr>
          <w:spacing w:val="-3"/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J.,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J.</w:t>
      </w:r>
      <w:r>
        <w:rPr>
          <w:spacing w:val="24"/>
          <w:w w:val="105"/>
        </w:rPr>
        <w:t xml:space="preserve"> </w:t>
      </w:r>
      <w:r>
        <w:rPr>
          <w:w w:val="105"/>
        </w:rPr>
        <w:t>B.,</w:t>
      </w:r>
      <w:r>
        <w:rPr>
          <w:spacing w:val="25"/>
          <w:w w:val="105"/>
        </w:rPr>
        <w:t xml:space="preserve"> </w:t>
      </w:r>
      <w:r>
        <w:rPr>
          <w:spacing w:val="1"/>
          <w:w w:val="105"/>
        </w:rPr>
        <w:t>Loope</w:t>
      </w:r>
      <w:r>
        <w:rPr>
          <w:w w:val="105"/>
        </w:rPr>
        <w:t>r,</w:t>
      </w:r>
      <w:r>
        <w:rPr>
          <w:spacing w:val="25"/>
          <w:w w:val="105"/>
        </w:rPr>
        <w:t xml:space="preserve"> </w:t>
      </w:r>
      <w:r>
        <w:rPr>
          <w:w w:val="105"/>
        </w:rPr>
        <w:t>M.,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G.</w:t>
      </w:r>
      <w:r>
        <w:rPr>
          <w:spacing w:val="24"/>
          <w:w w:val="105"/>
        </w:rPr>
        <w:t xml:space="preserve"> </w:t>
      </w:r>
      <w:r>
        <w:rPr>
          <w:w w:val="105"/>
        </w:rPr>
        <w:t>D.,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Spence,</w:t>
      </w:r>
      <w:r>
        <w:rPr>
          <w:spacing w:val="25"/>
          <w:w w:val="105"/>
        </w:rPr>
        <w:t xml:space="preserve"> </w:t>
      </w:r>
      <w:r>
        <w:rPr>
          <w:w w:val="105"/>
        </w:rPr>
        <w:t>H.</w:t>
      </w:r>
      <w:r>
        <w:rPr>
          <w:spacing w:val="53"/>
          <w:w w:val="104"/>
        </w:rPr>
        <w:t xml:space="preserve"> </w:t>
      </w:r>
      <w:r>
        <w:rPr>
          <w:w w:val="105"/>
        </w:rPr>
        <w:t>(2013b).</w:t>
      </w:r>
      <w:r>
        <w:rPr>
          <w:spacing w:val="29"/>
          <w:w w:val="105"/>
        </w:rPr>
        <w:t xml:space="preserve"> </w:t>
      </w:r>
      <w:r>
        <w:rPr>
          <w:w w:val="105"/>
        </w:rPr>
        <w:t>First</w:t>
      </w:r>
      <w:r>
        <w:rPr>
          <w:spacing w:val="12"/>
          <w:w w:val="105"/>
        </w:rPr>
        <w:t xml:space="preserve"> </w:t>
      </w:r>
      <w:r>
        <w:rPr>
          <w:w w:val="105"/>
        </w:rPr>
        <w:t>results</w:t>
      </w:r>
      <w:r>
        <w:rPr>
          <w:spacing w:val="11"/>
          <w:w w:val="105"/>
        </w:rPr>
        <w:t xml:space="preserve"> </w:t>
      </w:r>
      <w:r>
        <w:rPr>
          <w:w w:val="105"/>
        </w:rPr>
        <w:t>from</w:t>
      </w:r>
      <w:r>
        <w:rPr>
          <w:spacing w:val="11"/>
          <w:w w:val="105"/>
        </w:rPr>
        <w:t xml:space="preserve"> </w:t>
      </w:r>
      <w:r>
        <w:rPr>
          <w:w w:val="105"/>
        </w:rPr>
        <w:t>CSSWE</w:t>
      </w:r>
      <w:r>
        <w:rPr>
          <w:spacing w:val="12"/>
          <w:w w:val="105"/>
        </w:rPr>
        <w:t xml:space="preserve"> </w:t>
      </w:r>
      <w:r>
        <w:rPr>
          <w:w w:val="105"/>
        </w:rPr>
        <w:t>CubeSat:</w:t>
      </w:r>
      <w:r>
        <w:rPr>
          <w:spacing w:val="45"/>
          <w:w w:val="105"/>
        </w:rPr>
        <w:t xml:space="preserve"> </w:t>
      </w:r>
      <w:r>
        <w:rPr>
          <w:w w:val="105"/>
        </w:rPr>
        <w:t>Characteristics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relativistic</w:t>
      </w:r>
      <w:r>
        <w:rPr>
          <w:spacing w:val="11"/>
          <w:w w:val="105"/>
        </w:rPr>
        <w:t xml:space="preserve"> </w:t>
      </w:r>
      <w:r>
        <w:rPr>
          <w:w w:val="105"/>
        </w:rPr>
        <w:t>electrons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near-</w:t>
      </w:r>
      <w:r>
        <w:rPr>
          <w:spacing w:val="26"/>
          <w:w w:val="99"/>
        </w:rPr>
        <w:t xml:space="preserve"> </w:t>
      </w:r>
      <w:r>
        <w:rPr>
          <w:w w:val="105"/>
        </w:rPr>
        <w:t>Earth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ronm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22"/>
          <w:w w:val="105"/>
        </w:rPr>
        <w:t xml:space="preserve"> </w:t>
      </w:r>
      <w:r>
        <w:rPr>
          <w:w w:val="105"/>
        </w:rPr>
        <w:t>during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October</w:t>
      </w:r>
      <w:r>
        <w:rPr>
          <w:spacing w:val="22"/>
          <w:w w:val="105"/>
        </w:rPr>
        <w:t xml:space="preserve"> </w:t>
      </w:r>
      <w:r>
        <w:rPr>
          <w:w w:val="105"/>
        </w:rPr>
        <w:t>2012</w:t>
      </w:r>
      <w:r>
        <w:rPr>
          <w:spacing w:val="22"/>
          <w:w w:val="105"/>
        </w:rPr>
        <w:t xml:space="preserve"> </w:t>
      </w:r>
      <w:r>
        <w:rPr>
          <w:w w:val="105"/>
        </w:rPr>
        <w:t>magnetic</w:t>
      </w:r>
      <w:r>
        <w:rPr>
          <w:spacing w:val="22"/>
          <w:w w:val="105"/>
        </w:rPr>
        <w:t xml:space="preserve"> </w:t>
      </w:r>
      <w:r>
        <w:rPr>
          <w:w w:val="105"/>
        </w:rPr>
        <w:t>storms.</w:t>
      </w:r>
      <w:r>
        <w:rPr>
          <w:spacing w:val="47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2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2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2"/>
          <w:w w:val="105"/>
          <w:u w:val="single" w:color="000000"/>
        </w:rPr>
        <w:t>:</w:t>
      </w:r>
      <w:r>
        <w:rPr>
          <w:spacing w:val="47"/>
          <w:w w:val="98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-27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-26"/>
          <w:w w:val="105"/>
        </w:rPr>
        <w:t xml:space="preserve"> </w:t>
      </w:r>
      <w:r>
        <w:rPr>
          <w:w w:val="105"/>
        </w:rPr>
        <w:t>118(10):6489–6499.</w:t>
      </w:r>
    </w:p>
    <w:p w14:paraId="1DE4A830" w14:textId="77777777" w:rsidR="00D36D19" w:rsidRDefault="004377DE">
      <w:pPr>
        <w:pStyle w:val="BodyText"/>
        <w:spacing w:before="165" w:line="257" w:lineRule="auto"/>
        <w:ind w:right="118" w:hanging="219"/>
        <w:jc w:val="both"/>
      </w:pPr>
      <w:r>
        <w:rPr>
          <w:w w:val="105"/>
        </w:rPr>
        <w:t>Li,</w:t>
      </w:r>
      <w:r>
        <w:rPr>
          <w:spacing w:val="9"/>
          <w:w w:val="105"/>
        </w:rPr>
        <w:t xml:space="preserve"> </w:t>
      </w:r>
      <w:r>
        <w:rPr>
          <w:w w:val="105"/>
        </w:rPr>
        <w:t>X.,</w:t>
      </w:r>
      <w:r>
        <w:rPr>
          <w:spacing w:val="10"/>
          <w:w w:val="105"/>
        </w:rPr>
        <w:t xml:space="preserve"> </w:t>
      </w:r>
      <w:proofErr w:type="spellStart"/>
      <w:r>
        <w:rPr>
          <w:spacing w:val="-2"/>
          <w:w w:val="105"/>
        </w:rPr>
        <w:t>Seles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w w:val="105"/>
        </w:rPr>
        <w:t>R.</w:t>
      </w:r>
      <w:r>
        <w:rPr>
          <w:spacing w:val="8"/>
          <w:w w:val="105"/>
        </w:rPr>
        <w:t xml:space="preserve"> </w:t>
      </w:r>
      <w:r>
        <w:rPr>
          <w:w w:val="105"/>
        </w:rPr>
        <w:t>S.,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Bak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10"/>
          <w:w w:val="105"/>
        </w:rPr>
        <w:t xml:space="preserve"> </w:t>
      </w:r>
      <w:r>
        <w:rPr>
          <w:w w:val="105"/>
        </w:rPr>
        <w:t>D.</w:t>
      </w:r>
      <w:r>
        <w:rPr>
          <w:spacing w:val="7"/>
          <w:w w:val="105"/>
        </w:rPr>
        <w:t xml:space="preserve"> </w:t>
      </w:r>
      <w:r>
        <w:rPr>
          <w:w w:val="105"/>
        </w:rPr>
        <w:t>N.,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Jayn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A.</w:t>
      </w:r>
      <w:r>
        <w:rPr>
          <w:spacing w:val="8"/>
          <w:w w:val="105"/>
        </w:rPr>
        <w:t xml:space="preserve"> </w:t>
      </w:r>
      <w:r>
        <w:rPr>
          <w:w w:val="105"/>
        </w:rPr>
        <w:t>N.,</w:t>
      </w:r>
      <w:r>
        <w:rPr>
          <w:spacing w:val="9"/>
          <w:w w:val="105"/>
        </w:rPr>
        <w:t xml:space="preserve"> </w:t>
      </w:r>
      <w:proofErr w:type="spellStart"/>
      <w:r>
        <w:rPr>
          <w:spacing w:val="-2"/>
          <w:w w:val="105"/>
        </w:rPr>
        <w:t>Kan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kal</w:t>
      </w:r>
      <w:proofErr w:type="spellEnd"/>
      <w:r>
        <w:rPr>
          <w:spacing w:val="-2"/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S.</w:t>
      </w:r>
      <w:r>
        <w:rPr>
          <w:spacing w:val="7"/>
          <w:w w:val="105"/>
        </w:rPr>
        <w:t xml:space="preserve"> </w:t>
      </w:r>
      <w:r>
        <w:rPr>
          <w:w w:val="105"/>
        </w:rPr>
        <w:t>G.,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9"/>
          <w:w w:val="105"/>
        </w:rPr>
        <w:t xml:space="preserve"> </w:t>
      </w:r>
      <w:r>
        <w:rPr>
          <w:w w:val="105"/>
        </w:rPr>
        <w:t>Q.,</w:t>
      </w:r>
      <w:r>
        <w:rPr>
          <w:spacing w:val="10"/>
          <w:w w:val="105"/>
        </w:rPr>
        <w:t xml:space="preserve"> </w:t>
      </w:r>
      <w:r>
        <w:rPr>
          <w:w w:val="105"/>
        </w:rPr>
        <w:t>Blum,</w:t>
      </w:r>
      <w:r>
        <w:rPr>
          <w:spacing w:val="9"/>
          <w:w w:val="105"/>
        </w:rPr>
        <w:t xml:space="preserve"> </w:t>
      </w:r>
      <w:r>
        <w:rPr>
          <w:w w:val="105"/>
        </w:rPr>
        <w:t>L.,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nn</w:t>
      </w:r>
      <w:r>
        <w:rPr>
          <w:spacing w:val="-4"/>
          <w:w w:val="105"/>
        </w:rPr>
        <w:t>ell</w:t>
      </w:r>
      <w:r>
        <w:rPr>
          <w:spacing w:val="-3"/>
          <w:w w:val="105"/>
        </w:rPr>
        <w:t>,</w:t>
      </w:r>
      <w:r>
        <w:rPr>
          <w:spacing w:val="25"/>
          <w:w w:val="109"/>
        </w:rPr>
        <w:t xml:space="preserve"> </w:t>
      </w:r>
      <w:r>
        <w:rPr>
          <w:w w:val="105"/>
        </w:rPr>
        <w:t>J.,</w:t>
      </w:r>
      <w:r>
        <w:rPr>
          <w:spacing w:val="56"/>
          <w:w w:val="105"/>
        </w:rPr>
        <w:t xml:space="preserve"> </w:t>
      </w:r>
      <w:r>
        <w:rPr>
          <w:w w:val="105"/>
        </w:rPr>
        <w:t>and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57"/>
          <w:w w:val="105"/>
        </w:rPr>
        <w:t xml:space="preserve"> </w:t>
      </w:r>
      <w:r>
        <w:rPr>
          <w:w w:val="105"/>
        </w:rPr>
        <w:t>J.</w:t>
      </w:r>
      <w:r>
        <w:rPr>
          <w:spacing w:val="50"/>
          <w:w w:val="105"/>
        </w:rPr>
        <w:t xml:space="preserve"> </w:t>
      </w:r>
      <w:r>
        <w:rPr>
          <w:w w:val="105"/>
        </w:rPr>
        <w:t>B.</w:t>
      </w:r>
      <w:r>
        <w:rPr>
          <w:spacing w:val="50"/>
          <w:w w:val="105"/>
        </w:rPr>
        <w:t xml:space="preserve"> </w:t>
      </w:r>
      <w:r>
        <w:rPr>
          <w:w w:val="105"/>
        </w:rPr>
        <w:t>(2015).</w:t>
      </w:r>
      <w:r>
        <w:rPr>
          <w:spacing w:val="16"/>
          <w:w w:val="105"/>
        </w:rPr>
        <w:t xml:space="preserve"> </w:t>
      </w:r>
      <w:r>
        <w:rPr>
          <w:spacing w:val="1"/>
          <w:w w:val="105"/>
        </w:rPr>
        <w:t>Up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50"/>
          <w:w w:val="105"/>
        </w:rPr>
        <w:t xml:space="preserve"> </w:t>
      </w:r>
      <w:r>
        <w:rPr>
          <w:w w:val="105"/>
        </w:rPr>
        <w:t>limit</w:t>
      </w:r>
      <w:r>
        <w:rPr>
          <w:spacing w:val="50"/>
          <w:w w:val="105"/>
        </w:rPr>
        <w:t xml:space="preserve"> </w:t>
      </w:r>
      <w:r>
        <w:rPr>
          <w:w w:val="105"/>
        </w:rPr>
        <w:t>on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50"/>
          <w:w w:val="105"/>
        </w:rPr>
        <w:t xml:space="preserve"> </w:t>
      </w:r>
      <w:r>
        <w:rPr>
          <w:w w:val="105"/>
        </w:rPr>
        <w:t>inner</w:t>
      </w:r>
      <w:r>
        <w:rPr>
          <w:spacing w:val="50"/>
          <w:w w:val="105"/>
        </w:rPr>
        <w:t xml:space="preserve"> </w:t>
      </w:r>
      <w:r>
        <w:rPr>
          <w:w w:val="105"/>
        </w:rPr>
        <w:t>radiation</w:t>
      </w:r>
      <w:r>
        <w:rPr>
          <w:spacing w:val="51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el</w:t>
      </w:r>
      <w:r>
        <w:rPr>
          <w:w w:val="105"/>
        </w:rPr>
        <w:t>t</w:t>
      </w:r>
      <w:r>
        <w:rPr>
          <w:spacing w:val="50"/>
          <w:w w:val="105"/>
        </w:rPr>
        <w:t xml:space="preserve"> </w:t>
      </w:r>
      <w:r>
        <w:rPr>
          <w:w w:val="105"/>
        </w:rPr>
        <w:t>MeV</w:t>
      </w:r>
      <w:r>
        <w:rPr>
          <w:spacing w:val="50"/>
          <w:w w:val="105"/>
        </w:rPr>
        <w:t xml:space="preserve"> </w:t>
      </w:r>
      <w:r>
        <w:rPr>
          <w:w w:val="105"/>
        </w:rPr>
        <w:t>electron</w:t>
      </w:r>
      <w:r>
        <w:rPr>
          <w:spacing w:val="50"/>
          <w:w w:val="105"/>
        </w:rPr>
        <w:t xml:space="preserve"> 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nt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si</w:t>
      </w:r>
      <w:r>
        <w:rPr>
          <w:spacing w:val="-3"/>
          <w:w w:val="105"/>
        </w:rPr>
        <w:t>ty.</w:t>
      </w:r>
      <w:r>
        <w:rPr>
          <w:w w:val="109"/>
        </w:rPr>
        <w:t xml:space="preserve"> </w:t>
      </w:r>
      <w:r>
        <w:rPr>
          <w:w w:val="13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1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ge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h.</w:t>
      </w:r>
      <w:r>
        <w:rPr>
          <w:spacing w:val="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2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120(2):1215–1228.</w:t>
      </w:r>
    </w:p>
    <w:p w14:paraId="1DE4A831" w14:textId="77777777" w:rsidR="00D36D19" w:rsidRDefault="004377DE">
      <w:pPr>
        <w:pStyle w:val="BodyText"/>
        <w:spacing w:before="164" w:line="257" w:lineRule="auto"/>
        <w:ind w:right="118" w:hanging="219"/>
        <w:jc w:val="both"/>
      </w:pPr>
      <w:r>
        <w:rPr>
          <w:w w:val="105"/>
        </w:rPr>
        <w:t>Lin,</w:t>
      </w:r>
      <w:r>
        <w:rPr>
          <w:spacing w:val="19"/>
          <w:w w:val="105"/>
        </w:rPr>
        <w:t xml:space="preserve"> </w:t>
      </w:r>
      <w:r>
        <w:rPr>
          <w:w w:val="105"/>
        </w:rPr>
        <w:t>R.</w:t>
      </w:r>
      <w:r>
        <w:rPr>
          <w:spacing w:val="18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19"/>
          <w:w w:val="105"/>
        </w:rPr>
        <w:t xml:space="preserve"> </w:t>
      </w:r>
      <w:r>
        <w:rPr>
          <w:w w:val="105"/>
        </w:rPr>
        <w:t>Dennis,</w:t>
      </w:r>
      <w:r>
        <w:rPr>
          <w:spacing w:val="19"/>
          <w:w w:val="105"/>
        </w:rPr>
        <w:t xml:space="preserve"> </w:t>
      </w:r>
      <w:r>
        <w:rPr>
          <w:w w:val="105"/>
        </w:rPr>
        <w:t>B.</w:t>
      </w:r>
      <w:r>
        <w:rPr>
          <w:spacing w:val="18"/>
          <w:w w:val="105"/>
        </w:rPr>
        <w:t xml:space="preserve"> </w:t>
      </w:r>
      <w:r>
        <w:rPr>
          <w:w w:val="105"/>
        </w:rPr>
        <w:t>R.,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Hurford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G.</w:t>
      </w:r>
      <w:r>
        <w:rPr>
          <w:spacing w:val="18"/>
          <w:w w:val="105"/>
        </w:rPr>
        <w:t xml:space="preserve"> </w:t>
      </w:r>
      <w:r>
        <w:rPr>
          <w:w w:val="105"/>
        </w:rPr>
        <w:t>J.,</w:t>
      </w:r>
      <w:r>
        <w:rPr>
          <w:spacing w:val="19"/>
          <w:w w:val="105"/>
        </w:rPr>
        <w:t xml:space="preserve"> </w:t>
      </w:r>
      <w:r>
        <w:rPr>
          <w:w w:val="105"/>
        </w:rPr>
        <w:t>Smith,</w:t>
      </w:r>
      <w:r>
        <w:rPr>
          <w:spacing w:val="19"/>
          <w:w w:val="105"/>
        </w:rPr>
        <w:t xml:space="preserve"> </w:t>
      </w:r>
      <w:r>
        <w:rPr>
          <w:w w:val="105"/>
        </w:rPr>
        <w:t>D.</w:t>
      </w:r>
      <w:r>
        <w:rPr>
          <w:spacing w:val="18"/>
          <w:w w:val="105"/>
        </w:rPr>
        <w:t xml:space="preserve"> </w:t>
      </w:r>
      <w:r>
        <w:rPr>
          <w:w w:val="105"/>
        </w:rPr>
        <w:t>M.,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Zehnder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A.,</w:t>
      </w:r>
      <w:r>
        <w:rPr>
          <w:spacing w:val="19"/>
          <w:w w:val="105"/>
        </w:rPr>
        <w:t xml:space="preserve"> </w:t>
      </w:r>
      <w:r>
        <w:rPr>
          <w:spacing w:val="-4"/>
          <w:w w:val="105"/>
        </w:rPr>
        <w:t>Har</w:t>
      </w:r>
      <w:r>
        <w:rPr>
          <w:spacing w:val="-5"/>
          <w:w w:val="105"/>
        </w:rPr>
        <w:t>vey</w:t>
      </w:r>
      <w:r>
        <w:rPr>
          <w:spacing w:val="-4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spacing w:val="-9"/>
          <w:w w:val="105"/>
        </w:rPr>
        <w:t>P</w:t>
      </w:r>
      <w:r>
        <w:rPr>
          <w:spacing w:val="-10"/>
          <w:w w:val="105"/>
        </w:rPr>
        <w:t>.</w:t>
      </w:r>
      <w:r>
        <w:rPr>
          <w:spacing w:val="18"/>
          <w:w w:val="105"/>
        </w:rPr>
        <w:t xml:space="preserve"> </w:t>
      </w:r>
      <w:r>
        <w:rPr>
          <w:w w:val="105"/>
        </w:rPr>
        <w:t>R.,</w:t>
      </w:r>
      <w:r>
        <w:rPr>
          <w:spacing w:val="19"/>
          <w:w w:val="105"/>
        </w:rPr>
        <w:t xml:space="preserve"> </w:t>
      </w:r>
      <w:r>
        <w:rPr>
          <w:w w:val="105"/>
        </w:rPr>
        <w:t>Curtis,</w:t>
      </w:r>
      <w:r>
        <w:rPr>
          <w:spacing w:val="19"/>
          <w:w w:val="105"/>
        </w:rPr>
        <w:t xml:space="preserve"> </w:t>
      </w:r>
      <w:r>
        <w:rPr>
          <w:w w:val="105"/>
        </w:rPr>
        <w:t>D.</w:t>
      </w:r>
      <w:r>
        <w:rPr>
          <w:spacing w:val="19"/>
          <w:w w:val="105"/>
        </w:rPr>
        <w:t xml:space="preserve"> </w:t>
      </w:r>
      <w:r>
        <w:rPr>
          <w:w w:val="105"/>
        </w:rPr>
        <w:t>W.,</w:t>
      </w:r>
      <w:r>
        <w:rPr>
          <w:spacing w:val="26"/>
          <w:w w:val="109"/>
        </w:rPr>
        <w:t xml:space="preserve"> </w:t>
      </w:r>
      <w:proofErr w:type="spellStart"/>
      <w:r>
        <w:rPr>
          <w:spacing w:val="-3"/>
          <w:w w:val="105"/>
        </w:rPr>
        <w:t>Pank</w:t>
      </w:r>
      <w:r>
        <w:rPr>
          <w:spacing w:val="-4"/>
          <w:w w:val="105"/>
        </w:rPr>
        <w:t>ow</w:t>
      </w:r>
      <w:proofErr w:type="spellEnd"/>
      <w:r>
        <w:rPr>
          <w:spacing w:val="-3"/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D.,</w:t>
      </w:r>
      <w:r>
        <w:rPr>
          <w:spacing w:val="23"/>
          <w:w w:val="105"/>
        </w:rPr>
        <w:t xml:space="preserve"> </w:t>
      </w:r>
      <w:r>
        <w:rPr>
          <w:spacing w:val="-4"/>
          <w:w w:val="105"/>
        </w:rPr>
        <w:t>Tur</w:t>
      </w:r>
      <w:r>
        <w:rPr>
          <w:spacing w:val="-5"/>
          <w:w w:val="105"/>
        </w:rPr>
        <w:t>i</w:t>
      </w:r>
      <w:r>
        <w:rPr>
          <w:spacing w:val="-4"/>
          <w:w w:val="105"/>
        </w:rPr>
        <w:t>n,</w:t>
      </w:r>
      <w:r>
        <w:rPr>
          <w:spacing w:val="23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23"/>
          <w:w w:val="105"/>
        </w:rPr>
        <w:t xml:space="preserve"> </w:t>
      </w:r>
      <w:r>
        <w:rPr>
          <w:w w:val="105"/>
        </w:rPr>
        <w:t>Bester,</w:t>
      </w:r>
      <w:r>
        <w:rPr>
          <w:spacing w:val="23"/>
          <w:w w:val="105"/>
        </w:rPr>
        <w:t xml:space="preserve"> </w:t>
      </w:r>
      <w:r>
        <w:rPr>
          <w:w w:val="105"/>
        </w:rPr>
        <w:t>M.,</w:t>
      </w:r>
      <w:r>
        <w:rPr>
          <w:spacing w:val="23"/>
          <w:w w:val="105"/>
        </w:rPr>
        <w:t xml:space="preserve"> </w:t>
      </w:r>
      <w:proofErr w:type="spellStart"/>
      <w:r>
        <w:rPr>
          <w:spacing w:val="-3"/>
          <w:w w:val="105"/>
        </w:rPr>
        <w:t>C</w:t>
      </w:r>
      <w:r>
        <w:rPr>
          <w:spacing w:val="-4"/>
          <w:w w:val="105"/>
        </w:rPr>
        <w:t>sill</w:t>
      </w:r>
      <w:r>
        <w:rPr>
          <w:spacing w:val="-3"/>
          <w:w w:val="105"/>
        </w:rPr>
        <w:t>aghy</w:t>
      </w:r>
      <w:proofErr w:type="spellEnd"/>
      <w:r>
        <w:rPr>
          <w:spacing w:val="-3"/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A.,</w:t>
      </w:r>
      <w:r>
        <w:rPr>
          <w:spacing w:val="23"/>
          <w:w w:val="105"/>
        </w:rPr>
        <w:t xml:space="preserve"> </w:t>
      </w:r>
      <w:r>
        <w:rPr>
          <w:w w:val="105"/>
        </w:rPr>
        <w:t>Lewis,</w:t>
      </w:r>
      <w:r>
        <w:rPr>
          <w:spacing w:val="23"/>
          <w:w w:val="105"/>
        </w:rPr>
        <w:t xml:space="preserve"> </w:t>
      </w:r>
      <w:r>
        <w:rPr>
          <w:w w:val="105"/>
        </w:rPr>
        <w:t>M.,</w:t>
      </w:r>
      <w:r>
        <w:rPr>
          <w:spacing w:val="24"/>
          <w:w w:val="105"/>
        </w:rPr>
        <w:t xml:space="preserve"> </w:t>
      </w:r>
      <w:r>
        <w:rPr>
          <w:w w:val="105"/>
        </w:rPr>
        <w:t>Madden,</w:t>
      </w:r>
      <w:r>
        <w:rPr>
          <w:spacing w:val="23"/>
          <w:w w:val="105"/>
        </w:rPr>
        <w:t xml:space="preserve"> </w:t>
      </w:r>
      <w:r>
        <w:rPr>
          <w:w w:val="105"/>
        </w:rPr>
        <w:t>N.,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Beek</w:t>
      </w:r>
      <w:proofErr w:type="spellEnd"/>
      <w:r>
        <w:rPr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H.</w:t>
      </w:r>
      <w:r>
        <w:rPr>
          <w:spacing w:val="22"/>
          <w:w w:val="105"/>
        </w:rPr>
        <w:t xml:space="preserve"> </w:t>
      </w:r>
      <w:r>
        <w:rPr>
          <w:w w:val="105"/>
        </w:rPr>
        <w:t>F.,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App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by,</w:t>
      </w:r>
      <w:r>
        <w:rPr>
          <w:spacing w:val="33"/>
          <w:w w:val="109"/>
        </w:rPr>
        <w:t xml:space="preserve"> </w:t>
      </w:r>
      <w:r>
        <w:rPr>
          <w:w w:val="105"/>
        </w:rPr>
        <w:t>M.,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Raudorf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T.,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Mctiernan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J.,</w:t>
      </w:r>
      <w:r>
        <w:rPr>
          <w:spacing w:val="30"/>
          <w:w w:val="105"/>
        </w:rPr>
        <w:t xml:space="preserve"> </w:t>
      </w:r>
      <w:proofErr w:type="spellStart"/>
      <w:r>
        <w:rPr>
          <w:spacing w:val="-4"/>
          <w:w w:val="105"/>
        </w:rPr>
        <w:t>Ramat</w:t>
      </w:r>
      <w:r>
        <w:rPr>
          <w:spacing w:val="-5"/>
          <w:w w:val="105"/>
        </w:rPr>
        <w:t>y</w:t>
      </w:r>
      <w:proofErr w:type="spellEnd"/>
      <w:r>
        <w:rPr>
          <w:spacing w:val="-4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R.,</w:t>
      </w:r>
      <w:r>
        <w:rPr>
          <w:spacing w:val="30"/>
          <w:w w:val="105"/>
        </w:rPr>
        <w:t xml:space="preserve"> </w:t>
      </w:r>
      <w:proofErr w:type="spellStart"/>
      <w:r>
        <w:rPr>
          <w:spacing w:val="-2"/>
          <w:w w:val="105"/>
        </w:rPr>
        <w:t>Sc</w:t>
      </w:r>
      <w:r>
        <w:rPr>
          <w:spacing w:val="-1"/>
          <w:w w:val="105"/>
        </w:rPr>
        <w:t>hmah</w:t>
      </w:r>
      <w:r>
        <w:rPr>
          <w:spacing w:val="-2"/>
          <w:w w:val="105"/>
        </w:rPr>
        <w:t>l</w:t>
      </w:r>
      <w:proofErr w:type="spellEnd"/>
      <w:r>
        <w:rPr>
          <w:spacing w:val="-1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E.,</w:t>
      </w:r>
      <w:r>
        <w:rPr>
          <w:spacing w:val="30"/>
          <w:w w:val="105"/>
        </w:rPr>
        <w:t xml:space="preserve"> </w:t>
      </w:r>
      <w:r>
        <w:rPr>
          <w:spacing w:val="-4"/>
          <w:w w:val="105"/>
        </w:rPr>
        <w:t>Sc</w:t>
      </w:r>
      <w:r>
        <w:rPr>
          <w:spacing w:val="-3"/>
          <w:w w:val="105"/>
        </w:rPr>
        <w:t>h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art</w:t>
      </w:r>
      <w:r>
        <w:rPr>
          <w:spacing w:val="-4"/>
          <w:w w:val="105"/>
        </w:rPr>
        <w:t>z</w:t>
      </w:r>
      <w:r>
        <w:rPr>
          <w:spacing w:val="-3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R.,</w:t>
      </w:r>
      <w:r>
        <w:rPr>
          <w:spacing w:val="30"/>
          <w:w w:val="105"/>
        </w:rPr>
        <w:t xml:space="preserve"> </w:t>
      </w:r>
      <w:proofErr w:type="spellStart"/>
      <w:r>
        <w:rPr>
          <w:spacing w:val="-2"/>
          <w:w w:val="105"/>
        </w:rPr>
        <w:t>Kru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S.,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Abiad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R.,</w:t>
      </w:r>
      <w:r>
        <w:rPr>
          <w:spacing w:val="33"/>
          <w:w w:val="109"/>
        </w:rPr>
        <w:t xml:space="preserve"> </w:t>
      </w:r>
      <w:r>
        <w:rPr>
          <w:w w:val="105"/>
        </w:rPr>
        <w:t>Quinn,</w:t>
      </w:r>
      <w:r>
        <w:rPr>
          <w:spacing w:val="34"/>
          <w:w w:val="105"/>
        </w:rPr>
        <w:t xml:space="preserve"> </w:t>
      </w:r>
      <w:r>
        <w:rPr>
          <w:w w:val="105"/>
        </w:rPr>
        <w:t>T.,</w:t>
      </w:r>
      <w:r>
        <w:rPr>
          <w:spacing w:val="34"/>
          <w:w w:val="105"/>
        </w:rPr>
        <w:t xml:space="preserve"> </w:t>
      </w:r>
      <w:r>
        <w:rPr>
          <w:w w:val="105"/>
        </w:rPr>
        <w:t>Berg,</w:t>
      </w:r>
      <w:r>
        <w:rPr>
          <w:spacing w:val="35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34"/>
          <w:w w:val="105"/>
        </w:rPr>
        <w:t xml:space="preserve"> </w:t>
      </w:r>
      <w:proofErr w:type="spellStart"/>
      <w:r>
        <w:rPr>
          <w:w w:val="105"/>
        </w:rPr>
        <w:t>Hashii</w:t>
      </w:r>
      <w:proofErr w:type="spellEnd"/>
      <w:r>
        <w:rPr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w w:val="105"/>
        </w:rPr>
        <w:t>M.,</w:t>
      </w:r>
      <w:r>
        <w:rPr>
          <w:spacing w:val="34"/>
          <w:w w:val="105"/>
        </w:rPr>
        <w:t xml:space="preserve"> </w:t>
      </w:r>
      <w:r>
        <w:rPr>
          <w:w w:val="105"/>
        </w:rPr>
        <w:t>Sterling,</w:t>
      </w:r>
      <w:r>
        <w:rPr>
          <w:spacing w:val="35"/>
          <w:w w:val="105"/>
        </w:rPr>
        <w:t xml:space="preserve"> </w:t>
      </w:r>
      <w:r>
        <w:rPr>
          <w:w w:val="105"/>
        </w:rPr>
        <w:t>R.,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Jack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on,</w:t>
      </w:r>
      <w:r>
        <w:rPr>
          <w:spacing w:val="34"/>
          <w:w w:val="105"/>
        </w:rPr>
        <w:t xml:space="preserve"> </w:t>
      </w:r>
      <w:r>
        <w:rPr>
          <w:w w:val="105"/>
        </w:rPr>
        <w:t>R.,</w:t>
      </w:r>
      <w:r>
        <w:rPr>
          <w:spacing w:val="35"/>
          <w:w w:val="105"/>
        </w:rPr>
        <w:t xml:space="preserve"> </w:t>
      </w:r>
      <w:r>
        <w:rPr>
          <w:w w:val="105"/>
        </w:rPr>
        <w:t>Pratt,</w:t>
      </w:r>
      <w:r>
        <w:rPr>
          <w:spacing w:val="34"/>
          <w:w w:val="105"/>
        </w:rPr>
        <w:t xml:space="preserve"> </w:t>
      </w:r>
      <w:r>
        <w:rPr>
          <w:w w:val="105"/>
        </w:rPr>
        <w:t>R.,</w:t>
      </w:r>
      <w:r>
        <w:rPr>
          <w:spacing w:val="35"/>
          <w:w w:val="105"/>
        </w:rPr>
        <w:t xml:space="preserve"> </w:t>
      </w:r>
      <w:r>
        <w:rPr>
          <w:w w:val="105"/>
        </w:rPr>
        <w:t>Campbell,</w:t>
      </w:r>
      <w:r>
        <w:rPr>
          <w:spacing w:val="34"/>
          <w:w w:val="105"/>
        </w:rPr>
        <w:t xml:space="preserve"> </w:t>
      </w:r>
      <w:r>
        <w:rPr>
          <w:w w:val="105"/>
        </w:rPr>
        <w:t>R.</w:t>
      </w:r>
      <w:r>
        <w:rPr>
          <w:spacing w:val="32"/>
          <w:w w:val="105"/>
        </w:rPr>
        <w:t xml:space="preserve"> </w:t>
      </w:r>
      <w:r>
        <w:rPr>
          <w:w w:val="105"/>
        </w:rPr>
        <w:t>D.,</w:t>
      </w:r>
      <w:r>
        <w:rPr>
          <w:spacing w:val="35"/>
          <w:w w:val="105"/>
        </w:rPr>
        <w:t xml:space="preserve"> </w:t>
      </w:r>
      <w:r>
        <w:rPr>
          <w:w w:val="105"/>
        </w:rPr>
        <w:t>Malone,</w:t>
      </w:r>
      <w:r>
        <w:rPr>
          <w:spacing w:val="27"/>
          <w:w w:val="109"/>
        </w:rPr>
        <w:t xml:space="preserve"> </w:t>
      </w:r>
      <w:r>
        <w:rPr>
          <w:w w:val="105"/>
        </w:rPr>
        <w:t>D.,</w:t>
      </w:r>
      <w:r>
        <w:rPr>
          <w:spacing w:val="16"/>
          <w:w w:val="105"/>
        </w:rPr>
        <w:t xml:space="preserve"> </w:t>
      </w:r>
      <w:r>
        <w:rPr>
          <w:w w:val="105"/>
        </w:rPr>
        <w:t>Landis,</w:t>
      </w:r>
      <w:r>
        <w:rPr>
          <w:spacing w:val="17"/>
          <w:w w:val="105"/>
        </w:rPr>
        <w:t xml:space="preserve"> </w:t>
      </w:r>
      <w:r>
        <w:rPr>
          <w:w w:val="105"/>
        </w:rPr>
        <w:t>D.,</w:t>
      </w:r>
      <w:r>
        <w:rPr>
          <w:spacing w:val="17"/>
          <w:w w:val="105"/>
        </w:rPr>
        <w:t xml:space="preserve"> </w:t>
      </w:r>
      <w:r>
        <w:rPr>
          <w:w w:val="105"/>
        </w:rPr>
        <w:t>Cork,</w:t>
      </w:r>
      <w:r>
        <w:rPr>
          <w:spacing w:val="17"/>
          <w:w w:val="105"/>
        </w:rPr>
        <w:t xml:space="preserve"> </w:t>
      </w:r>
      <w:r>
        <w:rPr>
          <w:w w:val="105"/>
        </w:rPr>
        <w:t>C.,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ol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rt,</w:t>
      </w:r>
      <w:r>
        <w:rPr>
          <w:spacing w:val="17"/>
          <w:w w:val="105"/>
        </w:rPr>
        <w:t xml:space="preserve"> </w:t>
      </w:r>
      <w:r>
        <w:rPr>
          <w:w w:val="105"/>
        </w:rPr>
        <w:t>A.</w:t>
      </w:r>
      <w:r>
        <w:rPr>
          <w:spacing w:val="16"/>
          <w:w w:val="105"/>
        </w:rPr>
        <w:t xml:space="preserve"> </w:t>
      </w:r>
      <w:r>
        <w:rPr>
          <w:w w:val="105"/>
        </w:rPr>
        <w:t>K.,</w:t>
      </w:r>
      <w:r>
        <w:rPr>
          <w:spacing w:val="17"/>
          <w:w w:val="105"/>
        </w:rPr>
        <w:t xml:space="preserve"> </w:t>
      </w:r>
      <w:proofErr w:type="spellStart"/>
      <w:r>
        <w:rPr>
          <w:w w:val="105"/>
        </w:rPr>
        <w:t>Zarro</w:t>
      </w:r>
      <w:proofErr w:type="spellEnd"/>
      <w:r>
        <w:rPr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D.</w:t>
      </w:r>
      <w:r>
        <w:rPr>
          <w:spacing w:val="15"/>
          <w:w w:val="105"/>
        </w:rPr>
        <w:t xml:space="preserve"> </w:t>
      </w:r>
      <w:r>
        <w:rPr>
          <w:w w:val="105"/>
        </w:rPr>
        <w:t>M.,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F.,</w:t>
      </w:r>
      <w:r>
        <w:rPr>
          <w:spacing w:val="17"/>
          <w:w w:val="105"/>
        </w:rPr>
        <w:t xml:space="preserve"> </w:t>
      </w:r>
      <w:r>
        <w:rPr>
          <w:w w:val="105"/>
        </w:rPr>
        <w:t>Thomsen,</w:t>
      </w:r>
      <w:r>
        <w:rPr>
          <w:spacing w:val="16"/>
          <w:w w:val="105"/>
        </w:rPr>
        <w:t xml:space="preserve"> </w:t>
      </w:r>
      <w:r>
        <w:rPr>
          <w:w w:val="105"/>
        </w:rPr>
        <w:t>K.,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proofErr w:type="spellStart"/>
      <w:r>
        <w:rPr>
          <w:spacing w:val="-2"/>
          <w:w w:val="105"/>
        </w:rPr>
        <w:t>He</w:t>
      </w:r>
      <w:r>
        <w:rPr>
          <w:spacing w:val="-1"/>
          <w:w w:val="105"/>
        </w:rPr>
        <w:t>nn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R.</w:t>
      </w:r>
      <w:r>
        <w:rPr>
          <w:spacing w:val="28"/>
          <w:w w:val="109"/>
        </w:rPr>
        <w:t xml:space="preserve"> </w:t>
      </w:r>
      <w:r>
        <w:rPr>
          <w:w w:val="105"/>
        </w:rPr>
        <w:t>(2002).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proofErr w:type="spellStart"/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uv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proofErr w:type="spellEnd"/>
      <w:r>
        <w:rPr>
          <w:spacing w:val="13"/>
          <w:w w:val="105"/>
        </w:rPr>
        <w:t xml:space="preserve"> </w:t>
      </w:r>
      <w:proofErr w:type="spellStart"/>
      <w:r>
        <w:rPr>
          <w:spacing w:val="-1"/>
          <w:w w:val="105"/>
        </w:rPr>
        <w:t>Ramaty</w:t>
      </w:r>
      <w:proofErr w:type="spellEnd"/>
      <w:r>
        <w:rPr>
          <w:spacing w:val="12"/>
          <w:w w:val="105"/>
        </w:rPr>
        <w:t xml:space="preserve"> </w:t>
      </w:r>
      <w:r>
        <w:rPr>
          <w:w w:val="105"/>
        </w:rPr>
        <w:t>High-Energy</w:t>
      </w:r>
      <w:r>
        <w:rPr>
          <w:spacing w:val="13"/>
          <w:w w:val="105"/>
        </w:rPr>
        <w:t xml:space="preserve"> </w:t>
      </w:r>
      <w:r>
        <w:rPr>
          <w:w w:val="105"/>
        </w:rPr>
        <w:t>Solar</w:t>
      </w:r>
      <w:r>
        <w:rPr>
          <w:spacing w:val="13"/>
          <w:w w:val="105"/>
        </w:rPr>
        <w:t xml:space="preserve"> </w:t>
      </w:r>
      <w:r>
        <w:rPr>
          <w:w w:val="105"/>
        </w:rPr>
        <w:t>Spectroscopic</w:t>
      </w:r>
      <w:r>
        <w:rPr>
          <w:spacing w:val="12"/>
          <w:w w:val="105"/>
        </w:rPr>
        <w:t xml:space="preserve"> </w:t>
      </w:r>
      <w:r>
        <w:rPr>
          <w:w w:val="105"/>
        </w:rPr>
        <w:t>Imager</w:t>
      </w:r>
      <w:r>
        <w:rPr>
          <w:spacing w:val="13"/>
          <w:w w:val="105"/>
        </w:rPr>
        <w:t xml:space="preserve"> </w:t>
      </w:r>
      <w:r>
        <w:rPr>
          <w:w w:val="105"/>
        </w:rPr>
        <w:t>(RHESSI).</w:t>
      </w:r>
      <w:r>
        <w:rPr>
          <w:spacing w:val="35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13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</w:rPr>
        <w:t>sics,</w:t>
      </w:r>
      <w:r>
        <w:rPr>
          <w:spacing w:val="28"/>
          <w:w w:val="101"/>
        </w:rPr>
        <w:t xml:space="preserve"> </w:t>
      </w:r>
      <w:r>
        <w:rPr>
          <w:w w:val="105"/>
        </w:rPr>
        <w:t>210:3–32.</w:t>
      </w:r>
    </w:p>
    <w:p w14:paraId="1DE4A832" w14:textId="77777777" w:rsidR="00D36D19" w:rsidRDefault="004377DE">
      <w:pPr>
        <w:pStyle w:val="BodyText"/>
        <w:spacing w:before="164" w:line="257" w:lineRule="auto"/>
        <w:ind w:right="118" w:hanging="219"/>
        <w:jc w:val="both"/>
      </w:pPr>
      <w:r>
        <w:rPr>
          <w:w w:val="105"/>
        </w:rPr>
        <w:t>Liu,</w:t>
      </w:r>
      <w:r>
        <w:rPr>
          <w:spacing w:val="25"/>
          <w:w w:val="105"/>
        </w:rPr>
        <w:t xml:space="preserve"> </w:t>
      </w:r>
      <w:r>
        <w:rPr>
          <w:w w:val="105"/>
        </w:rPr>
        <w:t>W.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proofErr w:type="spellStart"/>
      <w:r>
        <w:rPr>
          <w:w w:val="105"/>
        </w:rPr>
        <w:t>Ofman</w:t>
      </w:r>
      <w:proofErr w:type="spellEnd"/>
      <w:r>
        <w:rPr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L.</w:t>
      </w:r>
      <w:r>
        <w:rPr>
          <w:spacing w:val="24"/>
          <w:w w:val="105"/>
        </w:rPr>
        <w:t xml:space="preserve"> </w:t>
      </w:r>
      <w:r>
        <w:rPr>
          <w:w w:val="105"/>
        </w:rPr>
        <w:t>(2014).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Advan</w:t>
      </w:r>
      <w:r>
        <w:rPr>
          <w:spacing w:val="-3"/>
          <w:w w:val="105"/>
        </w:rPr>
        <w:t>ces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w w:val="105"/>
        </w:rPr>
        <w:t>Observing</w:t>
      </w:r>
      <w:r>
        <w:rPr>
          <w:spacing w:val="23"/>
          <w:w w:val="105"/>
        </w:rPr>
        <w:t xml:space="preserve"> </w:t>
      </w:r>
      <w:r>
        <w:rPr>
          <w:spacing w:val="-4"/>
          <w:w w:val="105"/>
        </w:rPr>
        <w:t>V</w:t>
      </w:r>
      <w:r>
        <w:rPr>
          <w:spacing w:val="-3"/>
          <w:w w:val="105"/>
        </w:rPr>
        <w:t>ar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ou</w:t>
      </w:r>
      <w:r>
        <w:rPr>
          <w:spacing w:val="-4"/>
          <w:w w:val="105"/>
        </w:rPr>
        <w:t>s</w:t>
      </w:r>
      <w:r>
        <w:rPr>
          <w:spacing w:val="23"/>
          <w:w w:val="105"/>
        </w:rPr>
        <w:t xml:space="preserve"> </w:t>
      </w:r>
      <w:r>
        <w:rPr>
          <w:w w:val="105"/>
        </w:rPr>
        <w:t>Coronal</w:t>
      </w:r>
      <w:r>
        <w:rPr>
          <w:spacing w:val="24"/>
          <w:w w:val="105"/>
        </w:rPr>
        <w:t xml:space="preserve"> </w:t>
      </w:r>
      <w:r>
        <w:rPr>
          <w:w w:val="105"/>
        </w:rPr>
        <w:t>EUV</w:t>
      </w:r>
      <w:r>
        <w:rPr>
          <w:spacing w:val="23"/>
          <w:w w:val="105"/>
        </w:rPr>
        <w:t xml:space="preserve"> </w:t>
      </w:r>
      <w:r>
        <w:rPr>
          <w:spacing w:val="-7"/>
          <w:w w:val="105"/>
        </w:rPr>
        <w:t>Wa</w:t>
      </w:r>
      <w:r>
        <w:rPr>
          <w:spacing w:val="-8"/>
          <w:w w:val="105"/>
        </w:rPr>
        <w:t>ves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SDO</w:t>
      </w:r>
      <w:r>
        <w:rPr>
          <w:spacing w:val="30"/>
          <w:w w:val="106"/>
        </w:rPr>
        <w:t xml:space="preserve"> </w:t>
      </w:r>
      <w:r>
        <w:rPr>
          <w:w w:val="105"/>
        </w:rPr>
        <w:t>Era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r</w:t>
      </w:r>
      <w:r>
        <w:rPr>
          <w:spacing w:val="10"/>
          <w:w w:val="105"/>
        </w:rPr>
        <w:t xml:space="preserve"> </w:t>
      </w:r>
      <w:r>
        <w:rPr>
          <w:w w:val="105"/>
        </w:rPr>
        <w:t>Seismological</w:t>
      </w:r>
      <w:r>
        <w:rPr>
          <w:spacing w:val="9"/>
          <w:w w:val="105"/>
        </w:rPr>
        <w:t xml:space="preserve"> </w:t>
      </w:r>
      <w:r>
        <w:rPr>
          <w:w w:val="105"/>
        </w:rPr>
        <w:t>Applications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(Inv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0"/>
          <w:w w:val="105"/>
        </w:rPr>
        <w:t xml:space="preserve"> </w:t>
      </w:r>
      <w:r>
        <w:rPr>
          <w:w w:val="105"/>
        </w:rPr>
        <w:t>Review).</w:t>
      </w:r>
      <w:r>
        <w:rPr>
          <w:spacing w:val="32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10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289(9):3233–3277.</w:t>
      </w:r>
    </w:p>
    <w:p w14:paraId="1DE4A833" w14:textId="77777777" w:rsidR="00D36D19" w:rsidRDefault="004377DE">
      <w:pPr>
        <w:pStyle w:val="BodyText"/>
        <w:spacing w:before="164" w:line="257" w:lineRule="auto"/>
        <w:ind w:right="117" w:hanging="219"/>
        <w:jc w:val="both"/>
      </w:pPr>
      <w:r>
        <w:rPr>
          <w:w w:val="105"/>
        </w:rPr>
        <w:t>Mason,</w:t>
      </w:r>
      <w:r>
        <w:rPr>
          <w:spacing w:val="48"/>
          <w:w w:val="105"/>
        </w:rPr>
        <w:t xml:space="preserve"> </w:t>
      </w:r>
      <w:r>
        <w:rPr>
          <w:w w:val="105"/>
        </w:rPr>
        <w:t>J.</w:t>
      </w:r>
      <w:r>
        <w:rPr>
          <w:spacing w:val="44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spacing w:val="45"/>
          <w:w w:val="105"/>
        </w:rPr>
        <w:t xml:space="preserve"> </w:t>
      </w:r>
      <w:r>
        <w:rPr>
          <w:w w:val="105"/>
        </w:rPr>
        <w:t>Hoeksema,</w:t>
      </w:r>
      <w:r>
        <w:rPr>
          <w:spacing w:val="48"/>
          <w:w w:val="105"/>
        </w:rPr>
        <w:t xml:space="preserve"> </w:t>
      </w:r>
      <w:r>
        <w:rPr>
          <w:w w:val="105"/>
        </w:rPr>
        <w:t>J.</w:t>
      </w:r>
      <w:r>
        <w:rPr>
          <w:spacing w:val="44"/>
          <w:w w:val="105"/>
        </w:rPr>
        <w:t xml:space="preserve"> </w:t>
      </w:r>
      <w:r>
        <w:rPr>
          <w:w w:val="105"/>
        </w:rPr>
        <w:t>T.</w:t>
      </w:r>
      <w:r>
        <w:rPr>
          <w:spacing w:val="44"/>
          <w:w w:val="105"/>
        </w:rPr>
        <w:t xml:space="preserve"> </w:t>
      </w:r>
      <w:r>
        <w:rPr>
          <w:w w:val="105"/>
        </w:rPr>
        <w:t>(2010).</w:t>
      </w:r>
      <w:r>
        <w:rPr>
          <w:spacing w:val="54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es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g</w:t>
      </w:r>
      <w:r>
        <w:rPr>
          <w:spacing w:val="44"/>
          <w:w w:val="105"/>
        </w:rPr>
        <w:t xml:space="preserve"> </w:t>
      </w:r>
      <w:r>
        <w:rPr>
          <w:w w:val="105"/>
        </w:rPr>
        <w:t>Automated</w:t>
      </w:r>
      <w:r>
        <w:rPr>
          <w:spacing w:val="44"/>
          <w:w w:val="105"/>
        </w:rPr>
        <w:t xml:space="preserve"> </w:t>
      </w:r>
      <w:r>
        <w:rPr>
          <w:w w:val="105"/>
        </w:rPr>
        <w:t>Solar</w:t>
      </w:r>
      <w:r>
        <w:rPr>
          <w:spacing w:val="44"/>
          <w:w w:val="105"/>
        </w:rPr>
        <w:t xml:space="preserve"> </w:t>
      </w:r>
      <w:r>
        <w:rPr>
          <w:w w:val="105"/>
        </w:rPr>
        <w:t>Flare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ast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44"/>
          <w:w w:val="105"/>
        </w:rPr>
        <w:t xml:space="preserve"> </w:t>
      </w:r>
      <w:proofErr w:type="gramStart"/>
      <w:r>
        <w:rPr>
          <w:w w:val="105"/>
        </w:rPr>
        <w:t>With</w:t>
      </w:r>
      <w:proofErr w:type="gramEnd"/>
      <w:r>
        <w:rPr>
          <w:spacing w:val="44"/>
          <w:w w:val="105"/>
        </w:rPr>
        <w:t xml:space="preserve"> </w:t>
      </w:r>
      <w:r>
        <w:rPr>
          <w:w w:val="105"/>
        </w:rPr>
        <w:t>13</w:t>
      </w:r>
      <w:r>
        <w:rPr>
          <w:spacing w:val="25"/>
          <w:w w:val="99"/>
        </w:rPr>
        <w:t xml:space="preserve"> </w:t>
      </w:r>
      <w:r>
        <w:rPr>
          <w:spacing w:val="-5"/>
          <w:w w:val="105"/>
        </w:rPr>
        <w:t>Ye</w:t>
      </w:r>
      <w:r>
        <w:rPr>
          <w:spacing w:val="-4"/>
          <w:w w:val="105"/>
        </w:rPr>
        <w:t>ar</w:t>
      </w:r>
      <w:r>
        <w:rPr>
          <w:spacing w:val="-5"/>
          <w:w w:val="105"/>
        </w:rPr>
        <w:t>s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Mic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els</w:t>
      </w:r>
      <w:r>
        <w:rPr>
          <w:spacing w:val="-1"/>
          <w:w w:val="105"/>
        </w:rPr>
        <w:t>on</w:t>
      </w:r>
      <w:r>
        <w:rPr>
          <w:spacing w:val="12"/>
          <w:w w:val="105"/>
        </w:rPr>
        <w:t xml:space="preserve"> </w:t>
      </w:r>
      <w:r>
        <w:rPr>
          <w:w w:val="105"/>
        </w:rPr>
        <w:t>Doppler</w:t>
      </w:r>
      <w:r>
        <w:rPr>
          <w:spacing w:val="11"/>
          <w:w w:val="105"/>
        </w:rPr>
        <w:t xml:space="preserve"> </w:t>
      </w:r>
      <w:r>
        <w:rPr>
          <w:w w:val="105"/>
        </w:rPr>
        <w:t>Imager</w:t>
      </w:r>
      <w:r>
        <w:rPr>
          <w:spacing w:val="11"/>
          <w:w w:val="105"/>
        </w:rPr>
        <w:t xml:space="preserve"> </w:t>
      </w:r>
      <w:r>
        <w:rPr>
          <w:w w:val="105"/>
        </w:rPr>
        <w:t>Magnetograms.</w:t>
      </w:r>
      <w:r>
        <w:rPr>
          <w:spacing w:val="35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1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723:634–640.</w:t>
      </w:r>
    </w:p>
    <w:p w14:paraId="1DE4A834" w14:textId="77777777" w:rsidR="00D36D19" w:rsidRDefault="004377DE">
      <w:pPr>
        <w:pStyle w:val="BodyText"/>
        <w:spacing w:before="164" w:line="257" w:lineRule="auto"/>
        <w:ind w:right="118" w:hanging="219"/>
        <w:jc w:val="both"/>
      </w:pPr>
      <w:r>
        <w:rPr>
          <w:w w:val="105"/>
        </w:rPr>
        <w:t>Mason,</w:t>
      </w:r>
      <w:r>
        <w:rPr>
          <w:spacing w:val="16"/>
          <w:w w:val="105"/>
        </w:rPr>
        <w:t xml:space="preserve"> </w:t>
      </w:r>
      <w:r>
        <w:rPr>
          <w:w w:val="105"/>
        </w:rPr>
        <w:t>J.</w:t>
      </w:r>
      <w:r>
        <w:rPr>
          <w:spacing w:val="14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T.</w:t>
      </w:r>
      <w:r>
        <w:rPr>
          <w:spacing w:val="15"/>
          <w:w w:val="105"/>
        </w:rPr>
        <w:t xml:space="preserve"> </w:t>
      </w:r>
      <w:r>
        <w:rPr>
          <w:w w:val="105"/>
        </w:rPr>
        <w:t>N.,</w:t>
      </w:r>
      <w:r>
        <w:rPr>
          <w:spacing w:val="16"/>
          <w:w w:val="105"/>
        </w:rPr>
        <w:t xml:space="preserve"> </w:t>
      </w:r>
      <w:r>
        <w:rPr>
          <w:w w:val="105"/>
        </w:rPr>
        <w:t>Caspi,</w:t>
      </w:r>
      <w:r>
        <w:rPr>
          <w:spacing w:val="16"/>
          <w:w w:val="105"/>
        </w:rPr>
        <w:t xml:space="preserve"> </w:t>
      </w:r>
      <w:r>
        <w:rPr>
          <w:w w:val="105"/>
        </w:rPr>
        <w:t>A.,</w:t>
      </w:r>
      <w:r>
        <w:rPr>
          <w:spacing w:val="16"/>
          <w:w w:val="105"/>
        </w:rPr>
        <w:t xml:space="preserve"> </w:t>
      </w:r>
      <w:r>
        <w:rPr>
          <w:w w:val="105"/>
        </w:rPr>
        <w:t>Thompson,</w:t>
      </w:r>
      <w:r>
        <w:rPr>
          <w:spacing w:val="16"/>
          <w:w w:val="105"/>
        </w:rPr>
        <w:t xml:space="preserve"> </w:t>
      </w:r>
      <w:r>
        <w:rPr>
          <w:w w:val="105"/>
        </w:rPr>
        <w:t>B.</w:t>
      </w:r>
      <w:r>
        <w:rPr>
          <w:spacing w:val="15"/>
          <w:w w:val="105"/>
        </w:rPr>
        <w:t xml:space="preserve"> </w:t>
      </w:r>
      <w:r>
        <w:rPr>
          <w:w w:val="105"/>
        </w:rPr>
        <w:t>J.,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Hoc</w:t>
      </w:r>
      <w:r>
        <w:rPr>
          <w:spacing w:val="-1"/>
          <w:w w:val="105"/>
        </w:rPr>
        <w:t>k,</w:t>
      </w:r>
      <w:r>
        <w:rPr>
          <w:spacing w:val="16"/>
          <w:w w:val="105"/>
        </w:rPr>
        <w:t xml:space="preserve"> </w:t>
      </w:r>
      <w:r>
        <w:rPr>
          <w:w w:val="105"/>
        </w:rPr>
        <w:t>R.</w:t>
      </w:r>
      <w:r>
        <w:rPr>
          <w:spacing w:val="15"/>
          <w:w w:val="105"/>
        </w:rPr>
        <w:t xml:space="preserve"> </w:t>
      </w:r>
      <w:r>
        <w:rPr>
          <w:w w:val="105"/>
        </w:rPr>
        <w:t>A.</w:t>
      </w:r>
      <w:r>
        <w:rPr>
          <w:spacing w:val="15"/>
          <w:w w:val="105"/>
        </w:rPr>
        <w:t xml:space="preserve"> </w:t>
      </w:r>
      <w:r>
        <w:rPr>
          <w:w w:val="105"/>
        </w:rPr>
        <w:t>(2014).</w:t>
      </w:r>
      <w:r>
        <w:rPr>
          <w:spacing w:val="37"/>
          <w:w w:val="105"/>
        </w:rPr>
        <w:t xml:space="preserve"> </w:t>
      </w:r>
      <w:r>
        <w:rPr>
          <w:w w:val="105"/>
        </w:rPr>
        <w:t>MECHANISMS</w:t>
      </w:r>
      <w:r>
        <w:rPr>
          <w:spacing w:val="30"/>
          <w:w w:val="98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spacing w:val="-6"/>
          <w:w w:val="105"/>
        </w:rPr>
        <w:t>OB</w:t>
      </w:r>
      <w:r>
        <w:rPr>
          <w:spacing w:val="-7"/>
          <w:w w:val="105"/>
        </w:rPr>
        <w:t>S</w:t>
      </w:r>
      <w:r>
        <w:rPr>
          <w:spacing w:val="-6"/>
          <w:w w:val="105"/>
        </w:rPr>
        <w:t>ER</w:t>
      </w:r>
      <w:r>
        <w:rPr>
          <w:spacing w:val="-7"/>
          <w:w w:val="105"/>
        </w:rPr>
        <w:t>VA</w:t>
      </w:r>
      <w:r>
        <w:rPr>
          <w:spacing w:val="-6"/>
          <w:w w:val="105"/>
        </w:rPr>
        <w:t>TIO</w:t>
      </w:r>
      <w:r>
        <w:rPr>
          <w:spacing w:val="-7"/>
          <w:w w:val="105"/>
        </w:rPr>
        <w:t>NS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19"/>
          <w:w w:val="105"/>
        </w:rPr>
        <w:t xml:space="preserve"> </w:t>
      </w:r>
      <w:r>
        <w:rPr>
          <w:w w:val="105"/>
        </w:rPr>
        <w:t>DIMMING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2010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UG</w:t>
      </w:r>
      <w:r>
        <w:rPr>
          <w:spacing w:val="-3"/>
          <w:w w:val="105"/>
        </w:rPr>
        <w:t>US</w:t>
      </w:r>
      <w:r>
        <w:rPr>
          <w:spacing w:val="-2"/>
          <w:w w:val="105"/>
        </w:rPr>
        <w:t>T</w:t>
      </w:r>
      <w:r>
        <w:rPr>
          <w:spacing w:val="20"/>
          <w:w w:val="105"/>
        </w:rPr>
        <w:t xml:space="preserve"> </w:t>
      </w:r>
      <w:r>
        <w:rPr>
          <w:w w:val="105"/>
        </w:rPr>
        <w:t>7</w:t>
      </w:r>
      <w:r>
        <w:rPr>
          <w:spacing w:val="19"/>
          <w:w w:val="105"/>
        </w:rPr>
        <w:t xml:space="preserve"> </w:t>
      </w:r>
      <w:r>
        <w:rPr>
          <w:w w:val="105"/>
        </w:rPr>
        <w:t>EVENT.</w:t>
      </w:r>
      <w:r>
        <w:rPr>
          <w:spacing w:val="45"/>
          <w:w w:val="105"/>
        </w:rPr>
        <w:t xml:space="preserve"> </w:t>
      </w:r>
      <w:r>
        <w:rPr>
          <w:w w:val="105"/>
          <w:u w:val="single" w:color="000000"/>
        </w:rPr>
        <w:t>The</w:t>
      </w:r>
    </w:p>
    <w:p w14:paraId="1DE4A835" w14:textId="77777777" w:rsidR="00D36D19" w:rsidRDefault="004377DE">
      <w:pPr>
        <w:pStyle w:val="BodyText"/>
      </w:pP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7"/>
          <w:w w:val="105"/>
        </w:rPr>
        <w:t xml:space="preserve"> </w:t>
      </w:r>
      <w:r>
        <w:rPr>
          <w:w w:val="105"/>
        </w:rPr>
        <w:t>789(1):61.</w:t>
      </w:r>
    </w:p>
    <w:p w14:paraId="1DE4A836" w14:textId="77777777" w:rsidR="00D36D19" w:rsidRDefault="004377DE">
      <w:pPr>
        <w:pStyle w:val="BodyText"/>
        <w:spacing w:before="181" w:line="257" w:lineRule="auto"/>
        <w:ind w:right="118" w:hanging="219"/>
        <w:jc w:val="both"/>
      </w:pPr>
      <w:proofErr w:type="spellStart"/>
      <w:r>
        <w:rPr>
          <w:w w:val="105"/>
        </w:rPr>
        <w:t>Muhr</w:t>
      </w:r>
      <w:proofErr w:type="spellEnd"/>
      <w:r>
        <w:rPr>
          <w:w w:val="105"/>
        </w:rPr>
        <w:t>,</w:t>
      </w:r>
      <w:r>
        <w:rPr>
          <w:spacing w:val="33"/>
          <w:w w:val="105"/>
        </w:rPr>
        <w:t xml:space="preserve"> </w:t>
      </w:r>
      <w:r>
        <w:rPr>
          <w:w w:val="105"/>
        </w:rPr>
        <w:t>N.,</w:t>
      </w:r>
      <w:r>
        <w:rPr>
          <w:spacing w:val="34"/>
          <w:w w:val="105"/>
        </w:rPr>
        <w:t xml:space="preserve"> </w:t>
      </w:r>
      <w:proofErr w:type="spellStart"/>
      <w:r>
        <w:rPr>
          <w:spacing w:val="-4"/>
          <w:w w:val="105"/>
        </w:rPr>
        <w:t>Ve</w:t>
      </w:r>
      <w:r>
        <w:rPr>
          <w:spacing w:val="-3"/>
          <w:w w:val="105"/>
        </w:rPr>
        <w:t>ron</w:t>
      </w:r>
      <w:r>
        <w:rPr>
          <w:spacing w:val="-4"/>
          <w:w w:val="105"/>
        </w:rPr>
        <w:t>ig</w:t>
      </w:r>
      <w:proofErr w:type="spellEnd"/>
      <w:r>
        <w:rPr>
          <w:spacing w:val="-4"/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A.</w:t>
      </w:r>
      <w:r>
        <w:rPr>
          <w:spacing w:val="31"/>
          <w:w w:val="105"/>
        </w:rPr>
        <w:t xml:space="preserve"> </w:t>
      </w:r>
      <w:r>
        <w:rPr>
          <w:w w:val="105"/>
        </w:rPr>
        <w:t>M.,</w:t>
      </w:r>
      <w:r>
        <w:rPr>
          <w:spacing w:val="34"/>
          <w:w w:val="105"/>
        </w:rPr>
        <w:t xml:space="preserve"> </w:t>
      </w:r>
      <w:proofErr w:type="spellStart"/>
      <w:r>
        <w:rPr>
          <w:spacing w:val="-1"/>
          <w:w w:val="105"/>
        </w:rPr>
        <w:t>K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nr</w:t>
      </w:r>
      <w:r>
        <w:rPr>
          <w:spacing w:val="-2"/>
          <w:w w:val="105"/>
        </w:rPr>
        <w:t>eic</w:t>
      </w:r>
      <w:r>
        <w:rPr>
          <w:spacing w:val="-1"/>
          <w:w w:val="105"/>
        </w:rPr>
        <w:t>h</w:t>
      </w:r>
      <w:proofErr w:type="spellEnd"/>
      <w:r>
        <w:rPr>
          <w:spacing w:val="-1"/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I.</w:t>
      </w:r>
      <w:r>
        <w:rPr>
          <w:spacing w:val="31"/>
          <w:w w:val="105"/>
        </w:rPr>
        <w:t xml:space="preserve"> </w:t>
      </w:r>
      <w:r>
        <w:rPr>
          <w:w w:val="105"/>
        </w:rPr>
        <w:t>W.,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proofErr w:type="spellStart"/>
      <w:r>
        <w:rPr>
          <w:spacing w:val="-3"/>
          <w:w w:val="105"/>
        </w:rPr>
        <w:t>T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mm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proofErr w:type="spellEnd"/>
      <w:r>
        <w:rPr>
          <w:spacing w:val="-3"/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M.</w:t>
      </w:r>
      <w:r>
        <w:rPr>
          <w:spacing w:val="31"/>
          <w:w w:val="105"/>
        </w:rPr>
        <w:t xml:space="preserve"> </w:t>
      </w:r>
      <w:r>
        <w:rPr>
          <w:w w:val="105"/>
        </w:rPr>
        <w:t>(2011).</w:t>
      </w:r>
      <w:r>
        <w:rPr>
          <w:spacing w:val="24"/>
          <w:w w:val="105"/>
        </w:rPr>
        <w:t xml:space="preserve"> </w:t>
      </w:r>
      <w:r>
        <w:rPr>
          <w:w w:val="105"/>
        </w:rPr>
        <w:t>Analysis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Characteristic</w:t>
      </w:r>
      <w:r>
        <w:rPr>
          <w:spacing w:val="21"/>
          <w:w w:val="99"/>
        </w:rPr>
        <w:t xml:space="preserve"> </w:t>
      </w:r>
      <w:r>
        <w:rPr>
          <w:spacing w:val="-1"/>
          <w:w w:val="105"/>
        </w:rPr>
        <w:t>Param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Large-Scale</w:t>
      </w:r>
      <w:r>
        <w:rPr>
          <w:spacing w:val="25"/>
          <w:w w:val="105"/>
        </w:rPr>
        <w:t xml:space="preserve"> </w:t>
      </w:r>
      <w:r>
        <w:rPr>
          <w:w w:val="105"/>
        </w:rPr>
        <w:t>Coronal</w:t>
      </w:r>
      <w:r>
        <w:rPr>
          <w:spacing w:val="25"/>
          <w:w w:val="105"/>
        </w:rPr>
        <w:t xml:space="preserve"> </w:t>
      </w:r>
      <w:r>
        <w:rPr>
          <w:spacing w:val="-7"/>
          <w:w w:val="105"/>
        </w:rPr>
        <w:t>Wa</w:t>
      </w:r>
      <w:r>
        <w:rPr>
          <w:spacing w:val="-8"/>
          <w:w w:val="105"/>
        </w:rPr>
        <w:t>ves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Sol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-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rr</w:t>
      </w:r>
      <w:r>
        <w:rPr>
          <w:spacing w:val="-3"/>
          <w:w w:val="105"/>
        </w:rPr>
        <w:t>es</w:t>
      </w:r>
      <w:r>
        <w:rPr>
          <w:spacing w:val="-2"/>
          <w:w w:val="105"/>
        </w:rPr>
        <w:t>tr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al</w:t>
      </w:r>
      <w:r>
        <w:rPr>
          <w:spacing w:val="25"/>
          <w:w w:val="105"/>
        </w:rPr>
        <w:t xml:space="preserve"> </w:t>
      </w:r>
      <w:r>
        <w:rPr>
          <w:w w:val="105"/>
        </w:rPr>
        <w:t>Relations</w:t>
      </w:r>
      <w:r>
        <w:rPr>
          <w:spacing w:val="25"/>
          <w:w w:val="105"/>
        </w:rPr>
        <w:t xml:space="preserve"> </w:t>
      </w:r>
      <w:proofErr w:type="spellStart"/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</w:t>
      </w:r>
      <w:proofErr w:type="spellEnd"/>
      <w:r>
        <w:rPr>
          <w:spacing w:val="-2"/>
          <w:w w:val="105"/>
        </w:rPr>
        <w:t>-</w:t>
      </w:r>
      <w:r>
        <w:rPr>
          <w:spacing w:val="57"/>
          <w:w w:val="106"/>
        </w:rPr>
        <w:t xml:space="preserve"> </w:t>
      </w:r>
      <w:r>
        <w:rPr>
          <w:w w:val="105"/>
        </w:rPr>
        <w:t>tory/Extreme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Ul</w:t>
      </w:r>
      <w:r>
        <w:rPr>
          <w:spacing w:val="-1"/>
          <w:w w:val="105"/>
        </w:rPr>
        <w:t>trav</w:t>
      </w:r>
      <w:r>
        <w:rPr>
          <w:spacing w:val="-2"/>
          <w:w w:val="105"/>
        </w:rPr>
        <w:t>iole</w:t>
      </w:r>
      <w:r>
        <w:rPr>
          <w:spacing w:val="-1"/>
          <w:w w:val="105"/>
        </w:rPr>
        <w:t>t</w:t>
      </w:r>
      <w:r>
        <w:rPr>
          <w:spacing w:val="41"/>
          <w:w w:val="105"/>
        </w:rPr>
        <w:t xml:space="preserve"> </w:t>
      </w:r>
      <w:r>
        <w:rPr>
          <w:w w:val="105"/>
        </w:rPr>
        <w:t xml:space="preserve">Imager. </w:t>
      </w:r>
      <w:r>
        <w:rPr>
          <w:spacing w:val="15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0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4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40"/>
          <w:w w:val="105"/>
        </w:rPr>
        <w:t xml:space="preserve"> </w:t>
      </w:r>
      <w:r>
        <w:rPr>
          <w:w w:val="105"/>
        </w:rPr>
        <w:t>89:89.</w:t>
      </w:r>
    </w:p>
    <w:p w14:paraId="1DE4A837" w14:textId="77777777" w:rsidR="00D36D19" w:rsidRDefault="004377DE">
      <w:pPr>
        <w:pStyle w:val="BodyText"/>
        <w:spacing w:before="164" w:line="257" w:lineRule="auto"/>
        <w:ind w:right="118" w:hanging="219"/>
        <w:jc w:val="both"/>
      </w:pPr>
      <w:r>
        <w:rPr>
          <w:w w:val="105"/>
        </w:rPr>
        <w:t>National</w:t>
      </w:r>
      <w:r>
        <w:rPr>
          <w:spacing w:val="44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44"/>
          <w:w w:val="105"/>
        </w:rPr>
        <w:t xml:space="preserve"> </w:t>
      </w:r>
      <w:r>
        <w:rPr>
          <w:w w:val="105"/>
        </w:rPr>
        <w:t>Council</w:t>
      </w:r>
      <w:r>
        <w:rPr>
          <w:spacing w:val="44"/>
          <w:w w:val="105"/>
        </w:rPr>
        <w:t xml:space="preserve"> </w:t>
      </w:r>
      <w:r>
        <w:rPr>
          <w:w w:val="105"/>
        </w:rPr>
        <w:t>(2008).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45"/>
          <w:w w:val="105"/>
        </w:rPr>
        <w:t xml:space="preserve"> </w:t>
      </w:r>
      <w:r>
        <w:rPr>
          <w:w w:val="105"/>
        </w:rPr>
        <w:t>Space</w:t>
      </w:r>
      <w:r>
        <w:rPr>
          <w:spacing w:val="4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ath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Ev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44"/>
          <w:w w:val="105"/>
        </w:rPr>
        <w:t xml:space="preserve"> </w:t>
      </w:r>
      <w:r>
        <w:rPr>
          <w:w w:val="105"/>
        </w:rPr>
        <w:t>-</w:t>
      </w:r>
      <w:r>
        <w:rPr>
          <w:spacing w:val="44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45"/>
          <w:w w:val="105"/>
        </w:rPr>
        <w:t xml:space="preserve"> </w:t>
      </w:r>
      <w:r>
        <w:rPr>
          <w:w w:val="105"/>
        </w:rPr>
        <w:t>Societal</w:t>
      </w:r>
      <w:r>
        <w:rPr>
          <w:spacing w:val="45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10"/>
        </w:rPr>
        <w:t xml:space="preserve"> </w:t>
      </w:r>
      <w:r>
        <w:rPr>
          <w:w w:val="105"/>
        </w:rPr>
        <w:t>Economic</w:t>
      </w:r>
      <w:r>
        <w:rPr>
          <w:spacing w:val="11"/>
          <w:w w:val="105"/>
        </w:rPr>
        <w:t xml:space="preserve"> </w:t>
      </w:r>
      <w:r>
        <w:rPr>
          <w:w w:val="105"/>
        </w:rPr>
        <w:t>Impacts.</w:t>
      </w:r>
      <w:r>
        <w:rPr>
          <w:spacing w:val="35"/>
          <w:w w:val="105"/>
        </w:rPr>
        <w:t xml:space="preserve"> </w:t>
      </w:r>
      <w:r>
        <w:rPr>
          <w:w w:val="105"/>
        </w:rPr>
        <w:t>page</w:t>
      </w:r>
      <w:r>
        <w:rPr>
          <w:spacing w:val="11"/>
          <w:w w:val="105"/>
        </w:rPr>
        <w:t xml:space="preserve"> </w:t>
      </w:r>
      <w:r>
        <w:rPr>
          <w:w w:val="105"/>
        </w:rPr>
        <w:t>131.</w:t>
      </w:r>
    </w:p>
    <w:p w14:paraId="1DE4A838" w14:textId="77777777" w:rsidR="00D36D19" w:rsidRDefault="004377DE">
      <w:pPr>
        <w:pStyle w:val="BodyText"/>
        <w:spacing w:before="164" w:line="257" w:lineRule="auto"/>
        <w:ind w:right="118" w:hanging="219"/>
        <w:jc w:val="both"/>
      </w:pPr>
      <w:r>
        <w:rPr>
          <w:spacing w:val="-2"/>
          <w:w w:val="110"/>
        </w:rPr>
        <w:t>P</w:t>
      </w:r>
      <w:r>
        <w:rPr>
          <w:spacing w:val="-3"/>
          <w:w w:val="110"/>
        </w:rPr>
        <w:t>alo,</w:t>
      </w:r>
      <w:r>
        <w:rPr>
          <w:spacing w:val="15"/>
          <w:w w:val="110"/>
        </w:rPr>
        <w:t xml:space="preserve"> </w:t>
      </w:r>
      <w:r>
        <w:rPr>
          <w:w w:val="110"/>
        </w:rPr>
        <w:t>S.,</w:t>
      </w:r>
      <w:r>
        <w:rPr>
          <w:spacing w:val="15"/>
          <w:w w:val="110"/>
        </w:rPr>
        <w:t xml:space="preserve"> </w:t>
      </w:r>
      <w:r>
        <w:rPr>
          <w:w w:val="110"/>
        </w:rPr>
        <w:t>Li,</w:t>
      </w:r>
      <w:r>
        <w:rPr>
          <w:spacing w:val="16"/>
          <w:w w:val="110"/>
        </w:rPr>
        <w:t xml:space="preserve"> </w:t>
      </w:r>
      <w:r>
        <w:rPr>
          <w:w w:val="110"/>
        </w:rPr>
        <w:t>X.,</w:t>
      </w:r>
      <w:r>
        <w:rPr>
          <w:spacing w:val="15"/>
          <w:w w:val="110"/>
        </w:rPr>
        <w:t xml:space="preserve"> </w:t>
      </w:r>
      <w:r>
        <w:rPr>
          <w:w w:val="110"/>
        </w:rPr>
        <w:t>Gerhardt,</w:t>
      </w:r>
      <w:r>
        <w:rPr>
          <w:spacing w:val="16"/>
          <w:w w:val="110"/>
        </w:rPr>
        <w:t xml:space="preserve"> </w:t>
      </w:r>
      <w:r>
        <w:rPr>
          <w:w w:val="110"/>
        </w:rPr>
        <w:t>D.,</w:t>
      </w:r>
      <w:r>
        <w:rPr>
          <w:spacing w:val="15"/>
          <w:w w:val="110"/>
        </w:rPr>
        <w:t xml:space="preserve"> </w:t>
      </w:r>
      <w:r>
        <w:rPr>
          <w:spacing w:val="-3"/>
          <w:w w:val="110"/>
        </w:rPr>
        <w:t>Turn</w:t>
      </w:r>
      <w:r>
        <w:rPr>
          <w:spacing w:val="-4"/>
          <w:w w:val="110"/>
        </w:rPr>
        <w:t>e</w:t>
      </w:r>
      <w:r>
        <w:rPr>
          <w:spacing w:val="-3"/>
          <w:w w:val="110"/>
        </w:rPr>
        <w:t>r,</w:t>
      </w:r>
      <w:r>
        <w:rPr>
          <w:spacing w:val="16"/>
          <w:w w:val="110"/>
        </w:rPr>
        <w:t xml:space="preserve"> </w:t>
      </w:r>
      <w:r>
        <w:rPr>
          <w:w w:val="110"/>
        </w:rPr>
        <w:t>D.,</w:t>
      </w:r>
      <w:r>
        <w:rPr>
          <w:spacing w:val="15"/>
          <w:w w:val="110"/>
        </w:rPr>
        <w:t xml:space="preserve"> </w:t>
      </w:r>
      <w:r>
        <w:rPr>
          <w:w w:val="110"/>
        </w:rPr>
        <w:t>Kohnert,</w:t>
      </w:r>
      <w:r>
        <w:rPr>
          <w:spacing w:val="16"/>
          <w:w w:val="110"/>
        </w:rPr>
        <w:t xml:space="preserve"> </w:t>
      </w:r>
      <w:r>
        <w:rPr>
          <w:w w:val="110"/>
        </w:rPr>
        <w:t>R.,</w:t>
      </w:r>
      <w:r>
        <w:rPr>
          <w:spacing w:val="15"/>
          <w:w w:val="110"/>
        </w:rPr>
        <w:t xml:space="preserve"> </w:t>
      </w:r>
      <w:r>
        <w:rPr>
          <w:spacing w:val="-3"/>
          <w:w w:val="110"/>
        </w:rPr>
        <w:t>Hoxie</w:t>
      </w:r>
      <w:r>
        <w:rPr>
          <w:spacing w:val="-2"/>
          <w:w w:val="110"/>
        </w:rPr>
        <w:t>,</w:t>
      </w:r>
      <w:r>
        <w:rPr>
          <w:spacing w:val="16"/>
          <w:w w:val="110"/>
        </w:rPr>
        <w:t xml:space="preserve"> </w:t>
      </w:r>
      <w:r>
        <w:rPr>
          <w:w w:val="110"/>
        </w:rPr>
        <w:t>V.,</w:t>
      </w:r>
      <w:r>
        <w:rPr>
          <w:spacing w:val="15"/>
          <w:w w:val="110"/>
        </w:rPr>
        <w:t xml:space="preserve"> </w:t>
      </w:r>
      <w:r>
        <w:rPr>
          <w:w w:val="110"/>
        </w:rPr>
        <w:t>and</w:t>
      </w:r>
      <w:r>
        <w:rPr>
          <w:spacing w:val="13"/>
          <w:w w:val="110"/>
        </w:rPr>
        <w:t xml:space="preserve"> </w:t>
      </w:r>
      <w:r>
        <w:rPr>
          <w:w w:val="110"/>
        </w:rPr>
        <w:t>Batiste,</w:t>
      </w:r>
      <w:r>
        <w:rPr>
          <w:spacing w:val="16"/>
          <w:w w:val="110"/>
        </w:rPr>
        <w:t xml:space="preserve"> </w:t>
      </w:r>
      <w:r>
        <w:rPr>
          <w:w w:val="110"/>
        </w:rPr>
        <w:t>S.</w:t>
      </w:r>
      <w:r>
        <w:rPr>
          <w:spacing w:val="13"/>
          <w:w w:val="110"/>
        </w:rPr>
        <w:t xml:space="preserve"> </w:t>
      </w:r>
      <w:r>
        <w:rPr>
          <w:w w:val="110"/>
        </w:rPr>
        <w:t>(2010).</w:t>
      </w:r>
      <w:r>
        <w:rPr>
          <w:spacing w:val="55"/>
          <w:w w:val="110"/>
        </w:rPr>
        <w:t xml:space="preserve"> </w:t>
      </w:r>
      <w:r>
        <w:rPr>
          <w:w w:val="110"/>
        </w:rPr>
        <w:t>Con-</w:t>
      </w:r>
      <w:r>
        <w:rPr>
          <w:spacing w:val="23"/>
          <w:w w:val="99"/>
        </w:rPr>
        <w:t xml:space="preserve"> </w:t>
      </w:r>
      <w:r>
        <w:rPr>
          <w:w w:val="110"/>
        </w:rPr>
        <w:t>ducting</w:t>
      </w:r>
      <w:r>
        <w:rPr>
          <w:spacing w:val="-8"/>
          <w:w w:val="110"/>
        </w:rPr>
        <w:t xml:space="preserve"> </w:t>
      </w:r>
      <w:r>
        <w:rPr>
          <w:w w:val="110"/>
        </w:rPr>
        <w:t>Science</w:t>
      </w:r>
      <w:r>
        <w:rPr>
          <w:spacing w:val="-8"/>
          <w:w w:val="110"/>
        </w:rPr>
        <w:t xml:space="preserve"> </w:t>
      </w:r>
      <w:r>
        <w:rPr>
          <w:w w:val="110"/>
        </w:rPr>
        <w:t>with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CubeSat: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Colorado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tud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7"/>
          <w:w w:val="110"/>
        </w:rPr>
        <w:t xml:space="preserve"> </w:t>
      </w:r>
      <w:r>
        <w:rPr>
          <w:w w:val="110"/>
        </w:rPr>
        <w:t>Space</w:t>
      </w:r>
      <w:r>
        <w:rPr>
          <w:spacing w:val="-8"/>
          <w:w w:val="110"/>
        </w:rPr>
        <w:t xml:space="preserve"> </w:t>
      </w:r>
      <w:r>
        <w:rPr>
          <w:spacing w:val="-4"/>
          <w:w w:val="110"/>
        </w:rPr>
        <w:t>We</w:t>
      </w:r>
      <w:r>
        <w:rPr>
          <w:spacing w:val="-3"/>
          <w:w w:val="110"/>
        </w:rPr>
        <w:t>ath</w:t>
      </w:r>
      <w:r>
        <w:rPr>
          <w:spacing w:val="-4"/>
          <w:w w:val="110"/>
        </w:rPr>
        <w:t>e</w:t>
      </w:r>
      <w:r>
        <w:rPr>
          <w:spacing w:val="-3"/>
          <w:w w:val="110"/>
        </w:rPr>
        <w:t>r</w:t>
      </w:r>
      <w:r>
        <w:rPr>
          <w:spacing w:val="-6"/>
          <w:w w:val="110"/>
        </w:rPr>
        <w:t xml:space="preserve"> </w:t>
      </w:r>
      <w:r>
        <w:rPr>
          <w:w w:val="110"/>
        </w:rPr>
        <w:t>Experiment.</w:t>
      </w:r>
    </w:p>
    <w:p w14:paraId="1DE4A839" w14:textId="77777777" w:rsidR="00D36D19" w:rsidRDefault="004377DE">
      <w:pPr>
        <w:pStyle w:val="BodyText"/>
        <w:spacing w:before="164"/>
        <w:ind w:left="100"/>
      </w:pPr>
      <w:r>
        <w:rPr>
          <w:spacing w:val="-2"/>
          <w:w w:val="105"/>
        </w:rPr>
        <w:t>Park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r,</w:t>
      </w:r>
      <w:r>
        <w:rPr>
          <w:spacing w:val="21"/>
          <w:w w:val="105"/>
        </w:rPr>
        <w:t xml:space="preserve"> </w:t>
      </w:r>
      <w:r>
        <w:rPr>
          <w:w w:val="105"/>
        </w:rPr>
        <w:t>E.</w:t>
      </w:r>
      <w:r>
        <w:rPr>
          <w:spacing w:val="21"/>
          <w:w w:val="105"/>
        </w:rPr>
        <w:t xml:space="preserve"> </w:t>
      </w:r>
      <w:r>
        <w:rPr>
          <w:w w:val="105"/>
        </w:rPr>
        <w:t>N.</w:t>
      </w:r>
      <w:r>
        <w:rPr>
          <w:spacing w:val="21"/>
          <w:w w:val="105"/>
        </w:rPr>
        <w:t xml:space="preserve"> </w:t>
      </w:r>
      <w:r>
        <w:rPr>
          <w:w w:val="105"/>
        </w:rPr>
        <w:t>(1988).</w:t>
      </w:r>
      <w:r>
        <w:rPr>
          <w:spacing w:val="48"/>
          <w:w w:val="105"/>
        </w:rPr>
        <w:t xml:space="preserve"> </w:t>
      </w:r>
      <w:proofErr w:type="spellStart"/>
      <w:r>
        <w:rPr>
          <w:spacing w:val="-1"/>
          <w:w w:val="105"/>
        </w:rPr>
        <w:t>Nan</w:t>
      </w:r>
      <w:r>
        <w:rPr>
          <w:spacing w:val="-2"/>
          <w:w w:val="105"/>
        </w:rPr>
        <w:t>ofl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es</w:t>
      </w:r>
      <w:proofErr w:type="spellEnd"/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solar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21"/>
          <w:w w:val="105"/>
        </w:rPr>
        <w:t xml:space="preserve"> </w:t>
      </w:r>
      <w:r>
        <w:rPr>
          <w:w w:val="105"/>
        </w:rPr>
        <w:t>corona.</w:t>
      </w:r>
      <w:r>
        <w:rPr>
          <w:spacing w:val="47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1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330:474.</w:t>
      </w:r>
    </w:p>
    <w:p w14:paraId="1DE4A83A" w14:textId="77777777" w:rsidR="00D36D19" w:rsidRDefault="004377DE">
      <w:pPr>
        <w:pStyle w:val="BodyText"/>
        <w:spacing w:before="181" w:line="257" w:lineRule="auto"/>
        <w:ind w:right="118" w:hanging="219"/>
        <w:jc w:val="both"/>
      </w:pPr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on,</w:t>
      </w:r>
      <w:r>
        <w:rPr>
          <w:spacing w:val="23"/>
          <w:w w:val="105"/>
        </w:rPr>
        <w:t xml:space="preserve"> </w:t>
      </w:r>
      <w:r>
        <w:rPr>
          <w:w w:val="105"/>
        </w:rPr>
        <w:t>K.</w:t>
      </w:r>
      <w:r>
        <w:rPr>
          <w:spacing w:val="21"/>
          <w:w w:val="105"/>
        </w:rPr>
        <w:t xml:space="preserve"> </w:t>
      </w:r>
      <w:r>
        <w:rPr>
          <w:w w:val="105"/>
        </w:rPr>
        <w:t>(1895).</w:t>
      </w:r>
      <w:r>
        <w:rPr>
          <w:spacing w:val="51"/>
          <w:w w:val="105"/>
        </w:rPr>
        <w:t xml:space="preserve"> </w:t>
      </w:r>
      <w:r>
        <w:rPr>
          <w:w w:val="105"/>
        </w:rPr>
        <w:t>Note</w:t>
      </w:r>
      <w:r>
        <w:rPr>
          <w:spacing w:val="22"/>
          <w:w w:val="105"/>
        </w:rPr>
        <w:t xml:space="preserve"> </w:t>
      </w:r>
      <w:r>
        <w:rPr>
          <w:w w:val="105"/>
        </w:rPr>
        <w:t>on</w:t>
      </w:r>
      <w:r>
        <w:rPr>
          <w:spacing w:val="22"/>
          <w:w w:val="105"/>
        </w:rPr>
        <w:t xml:space="preserve"> </w:t>
      </w:r>
      <w:r>
        <w:rPr>
          <w:w w:val="105"/>
        </w:rPr>
        <w:t>Regression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Inh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tan</w:t>
      </w:r>
      <w:r>
        <w:rPr>
          <w:spacing w:val="-2"/>
          <w:w w:val="105"/>
        </w:rPr>
        <w:t>ce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Case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wo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Par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r>
        <w:rPr>
          <w:spacing w:val="50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Proceedings</w:t>
      </w:r>
      <w:r>
        <w:rPr>
          <w:w w:val="99"/>
        </w:rPr>
        <w:t xml:space="preserve"> </w:t>
      </w:r>
      <w:r>
        <w:rPr>
          <w:w w:val="95"/>
        </w:rPr>
        <w:t xml:space="preserve"> </w:t>
      </w:r>
      <w:r>
        <w:rPr>
          <w:w w:val="105"/>
          <w:u w:val="single" w:color="000000"/>
        </w:rPr>
        <w:t>of</w:t>
      </w:r>
      <w:proofErr w:type="gramEnd"/>
      <w:r>
        <w:rPr>
          <w:spacing w:val="-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-1"/>
          <w:w w:val="105"/>
          <w:u w:val="single" w:color="000000"/>
        </w:rPr>
        <w:t xml:space="preserve"> </w:t>
      </w:r>
      <w:r>
        <w:rPr>
          <w:spacing w:val="-3"/>
          <w:w w:val="105"/>
          <w:u w:val="single" w:color="000000"/>
        </w:rPr>
        <w:t>R</w:t>
      </w:r>
      <w:r>
        <w:rPr>
          <w:spacing w:val="-4"/>
          <w:w w:val="105"/>
          <w:u w:val="single" w:color="000000"/>
        </w:rPr>
        <w:t>o</w:t>
      </w:r>
      <w:r>
        <w:rPr>
          <w:spacing w:val="-3"/>
          <w:w w:val="105"/>
          <w:u w:val="single" w:color="000000"/>
        </w:rPr>
        <w:t>yal</w:t>
      </w:r>
      <w:r>
        <w:rPr>
          <w:spacing w:val="-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Society</w:t>
      </w:r>
      <w:r>
        <w:rPr>
          <w:spacing w:val="-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-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London</w:t>
      </w:r>
      <w:r>
        <w:rPr>
          <w:w w:val="105"/>
        </w:rPr>
        <w:t>,</w:t>
      </w:r>
      <w:r>
        <w:rPr>
          <w:spacing w:val="-2"/>
          <w:w w:val="105"/>
        </w:rPr>
        <w:t xml:space="preserve"> </w:t>
      </w:r>
      <w:r>
        <w:rPr>
          <w:w w:val="105"/>
        </w:rPr>
        <w:t>58:240–242.</w:t>
      </w:r>
    </w:p>
    <w:p w14:paraId="1DE4A83B" w14:textId="77777777" w:rsidR="00D36D19" w:rsidRDefault="004377DE">
      <w:pPr>
        <w:pStyle w:val="BodyText"/>
        <w:spacing w:before="164" w:line="257" w:lineRule="auto"/>
        <w:ind w:right="118" w:hanging="219"/>
        <w:jc w:val="both"/>
      </w:pPr>
      <w:r>
        <w:rPr>
          <w:spacing w:val="-1"/>
          <w:w w:val="110"/>
        </w:rPr>
        <w:t>P</w:t>
      </w:r>
      <w:r>
        <w:rPr>
          <w:spacing w:val="-2"/>
          <w:w w:val="110"/>
        </w:rPr>
        <w:t>es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ell</w:t>
      </w:r>
      <w:r>
        <w:rPr>
          <w:spacing w:val="-1"/>
          <w:w w:val="110"/>
        </w:rPr>
        <w:t>,</w:t>
      </w:r>
      <w:r>
        <w:rPr>
          <w:spacing w:val="-7"/>
          <w:w w:val="110"/>
        </w:rPr>
        <w:t xml:space="preserve"> </w:t>
      </w:r>
      <w:r>
        <w:rPr>
          <w:w w:val="110"/>
        </w:rPr>
        <w:t>W.</w:t>
      </w:r>
      <w:r>
        <w:rPr>
          <w:spacing w:val="-8"/>
          <w:w w:val="110"/>
        </w:rPr>
        <w:t xml:space="preserve"> </w:t>
      </w:r>
      <w:r>
        <w:rPr>
          <w:w w:val="110"/>
        </w:rPr>
        <w:t>D.,</w:t>
      </w:r>
      <w:r>
        <w:rPr>
          <w:spacing w:val="-7"/>
          <w:w w:val="110"/>
        </w:rPr>
        <w:t xml:space="preserve"> </w:t>
      </w:r>
      <w:r>
        <w:rPr>
          <w:w w:val="110"/>
        </w:rPr>
        <w:t>Thompson,</w:t>
      </w:r>
      <w:r>
        <w:rPr>
          <w:spacing w:val="-7"/>
          <w:w w:val="110"/>
        </w:rPr>
        <w:t xml:space="preserve"> </w:t>
      </w:r>
      <w:r>
        <w:rPr>
          <w:w w:val="110"/>
        </w:rPr>
        <w:t>B.</w:t>
      </w:r>
      <w:r>
        <w:rPr>
          <w:spacing w:val="-7"/>
          <w:w w:val="110"/>
        </w:rPr>
        <w:t xml:space="preserve"> </w:t>
      </w:r>
      <w:r>
        <w:rPr>
          <w:w w:val="110"/>
        </w:rPr>
        <w:t>J.,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Chamberlin,</w:t>
      </w:r>
      <w:r>
        <w:rPr>
          <w:spacing w:val="-6"/>
          <w:w w:val="110"/>
        </w:rPr>
        <w:t xml:space="preserve"> </w:t>
      </w:r>
      <w:r>
        <w:rPr>
          <w:spacing w:val="-9"/>
          <w:w w:val="110"/>
        </w:rPr>
        <w:t>P</w:t>
      </w:r>
      <w:r>
        <w:rPr>
          <w:spacing w:val="-10"/>
          <w:w w:val="110"/>
        </w:rPr>
        <w:t>.</w:t>
      </w:r>
      <w:r>
        <w:rPr>
          <w:spacing w:val="-8"/>
          <w:w w:val="110"/>
        </w:rPr>
        <w:t xml:space="preserve"> </w:t>
      </w:r>
      <w:r>
        <w:rPr>
          <w:w w:val="110"/>
        </w:rPr>
        <w:t>C.</w:t>
      </w:r>
      <w:r>
        <w:rPr>
          <w:spacing w:val="-8"/>
          <w:w w:val="110"/>
        </w:rPr>
        <w:t xml:space="preserve"> </w:t>
      </w:r>
      <w:r>
        <w:rPr>
          <w:w w:val="110"/>
        </w:rPr>
        <w:t>(2012).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Solar</w:t>
      </w:r>
      <w:r>
        <w:rPr>
          <w:spacing w:val="-8"/>
          <w:w w:val="110"/>
        </w:rPr>
        <w:t xml:space="preserve"> </w:t>
      </w:r>
      <w:r>
        <w:rPr>
          <w:w w:val="110"/>
        </w:rPr>
        <w:t>Dynamics</w:t>
      </w:r>
      <w:r>
        <w:rPr>
          <w:spacing w:val="-8"/>
          <w:w w:val="110"/>
        </w:rPr>
        <w:t xml:space="preserve"> </w:t>
      </w:r>
      <w:r>
        <w:rPr>
          <w:spacing w:val="-3"/>
          <w:w w:val="110"/>
        </w:rPr>
        <w:t>O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ory</w:t>
      </w:r>
      <w:r>
        <w:rPr>
          <w:spacing w:val="23"/>
          <w:w w:val="104"/>
        </w:rPr>
        <w:t xml:space="preserve"> </w:t>
      </w:r>
      <w:proofErr w:type="gramStart"/>
      <w:r>
        <w:rPr>
          <w:w w:val="110"/>
        </w:rPr>
        <w:t>(</w:t>
      </w:r>
      <w:r>
        <w:rPr>
          <w:spacing w:val="-20"/>
          <w:w w:val="110"/>
        </w:rPr>
        <w:t xml:space="preserve"> </w:t>
      </w:r>
      <w:r>
        <w:rPr>
          <w:w w:val="110"/>
        </w:rPr>
        <w:t>SDO</w:t>
      </w:r>
      <w:proofErr w:type="gramEnd"/>
      <w:r>
        <w:rPr>
          <w:spacing w:val="-20"/>
          <w:w w:val="110"/>
        </w:rPr>
        <w:t xml:space="preserve"> </w:t>
      </w:r>
      <w:r>
        <w:rPr>
          <w:w w:val="110"/>
        </w:rPr>
        <w:t>).</w:t>
      </w:r>
      <w:r>
        <w:rPr>
          <w:spacing w:val="-6"/>
          <w:w w:val="110"/>
        </w:rPr>
        <w:t xml:space="preserve"> </w:t>
      </w:r>
      <w:r>
        <w:rPr>
          <w:w w:val="110"/>
          <w:u w:val="single" w:color="000000"/>
        </w:rPr>
        <w:t>Solar</w:t>
      </w:r>
      <w:r>
        <w:rPr>
          <w:spacing w:val="-20"/>
          <w:w w:val="110"/>
          <w:u w:val="single" w:color="000000"/>
        </w:rPr>
        <w:t xml:space="preserve"> </w:t>
      </w:r>
      <w:r>
        <w:rPr>
          <w:spacing w:val="-1"/>
          <w:w w:val="110"/>
          <w:u w:val="single" w:color="000000"/>
        </w:rPr>
        <w:t>Ph</w:t>
      </w:r>
      <w:r>
        <w:rPr>
          <w:spacing w:val="-2"/>
          <w:w w:val="110"/>
          <w:u w:val="single" w:color="000000"/>
        </w:rPr>
        <w:t>ysics</w:t>
      </w:r>
      <w:r>
        <w:rPr>
          <w:spacing w:val="-1"/>
          <w:w w:val="110"/>
        </w:rPr>
        <w:t>,</w:t>
      </w:r>
      <w:r>
        <w:rPr>
          <w:spacing w:val="-19"/>
          <w:w w:val="110"/>
        </w:rPr>
        <w:t xml:space="preserve"> </w:t>
      </w:r>
      <w:r>
        <w:rPr>
          <w:w w:val="110"/>
        </w:rPr>
        <w:t>275:3–15.</w:t>
      </w:r>
    </w:p>
    <w:p w14:paraId="1DE4A83C" w14:textId="77777777" w:rsidR="00D36D19" w:rsidRDefault="00D36D19">
      <w:pPr>
        <w:spacing w:line="257" w:lineRule="auto"/>
        <w:jc w:val="both"/>
        <w:sectPr w:rsidR="00D36D19">
          <w:headerReference w:type="default" r:id="rId53"/>
          <w:pgSz w:w="12240" w:h="15840"/>
          <w:pgMar w:top="1060" w:right="1320" w:bottom="280" w:left="1340" w:header="0" w:footer="0" w:gutter="0"/>
          <w:cols w:space="720"/>
        </w:sectPr>
      </w:pPr>
    </w:p>
    <w:p w14:paraId="1DE4A83D" w14:textId="77777777" w:rsidR="00D36D19" w:rsidRDefault="004377DE">
      <w:pPr>
        <w:pStyle w:val="BodyText"/>
        <w:spacing w:before="30"/>
        <w:ind w:left="0" w:right="118"/>
        <w:jc w:val="right"/>
      </w:pPr>
      <w:r>
        <w:rPr>
          <w:w w:val="95"/>
        </w:rPr>
        <w:lastRenderedPageBreak/>
        <w:t>130</w:t>
      </w:r>
    </w:p>
    <w:p w14:paraId="1DE4A83E" w14:textId="77777777" w:rsidR="00D36D19" w:rsidRDefault="00D36D19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14:paraId="1DE4A83F" w14:textId="77777777" w:rsidR="00D36D19" w:rsidRDefault="004377DE">
      <w:pPr>
        <w:pStyle w:val="BodyText"/>
        <w:spacing w:line="257" w:lineRule="auto"/>
        <w:ind w:right="118" w:hanging="219"/>
        <w:jc w:val="both"/>
      </w:pPr>
      <w:bookmarkStart w:id="130" w:name="_bookmark36"/>
      <w:bookmarkEnd w:id="130"/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on,</w:t>
      </w:r>
      <w:r>
        <w:rPr>
          <w:spacing w:val="4"/>
          <w:w w:val="105"/>
        </w:rPr>
        <w:t xml:space="preserve"> </w:t>
      </w:r>
      <w:r>
        <w:rPr>
          <w:w w:val="105"/>
        </w:rPr>
        <w:t>J.</w:t>
      </w:r>
      <w:r>
        <w:rPr>
          <w:spacing w:val="54"/>
          <w:w w:val="105"/>
        </w:rPr>
        <w:t xml:space="preserve"> </w:t>
      </w:r>
      <w:r>
        <w:rPr>
          <w:w w:val="105"/>
        </w:rPr>
        <w:t>and</w:t>
      </w:r>
      <w:r>
        <w:rPr>
          <w:spacing w:val="53"/>
          <w:w w:val="105"/>
        </w:rPr>
        <w:t xml:space="preserve"> </w:t>
      </w:r>
      <w:r>
        <w:rPr>
          <w:spacing w:val="-3"/>
          <w:w w:val="105"/>
        </w:rPr>
        <w:t>Fab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an,</w:t>
      </w:r>
      <w:r>
        <w:rPr>
          <w:spacing w:val="5"/>
          <w:w w:val="105"/>
        </w:rPr>
        <w:t xml:space="preserve"> </w:t>
      </w:r>
      <w:r>
        <w:rPr>
          <w:w w:val="105"/>
        </w:rPr>
        <w:t>A.</w:t>
      </w:r>
      <w:r>
        <w:rPr>
          <w:spacing w:val="53"/>
          <w:w w:val="105"/>
        </w:rPr>
        <w:t xml:space="preserve"> </w:t>
      </w:r>
      <w:r>
        <w:rPr>
          <w:w w:val="105"/>
        </w:rPr>
        <w:t>(2006).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54"/>
          <w:w w:val="105"/>
        </w:rPr>
        <w:t xml:space="preserve"> </w:t>
      </w:r>
      <w:r>
        <w:rPr>
          <w:w w:val="105"/>
        </w:rPr>
        <w:t>spectroscopy</w:t>
      </w:r>
      <w:r>
        <w:rPr>
          <w:spacing w:val="53"/>
          <w:w w:val="105"/>
        </w:rPr>
        <w:t xml:space="preserve"> </w:t>
      </w:r>
      <w:r>
        <w:rPr>
          <w:w w:val="105"/>
        </w:rPr>
        <w:t>of</w:t>
      </w:r>
      <w:r>
        <w:rPr>
          <w:spacing w:val="54"/>
          <w:w w:val="105"/>
        </w:rPr>
        <w:t xml:space="preserve"> </w:t>
      </w:r>
      <w:r>
        <w:rPr>
          <w:w w:val="105"/>
        </w:rPr>
        <w:t>cooling</w:t>
      </w:r>
      <w:r>
        <w:rPr>
          <w:spacing w:val="53"/>
          <w:w w:val="105"/>
        </w:rPr>
        <w:t xml:space="preserve"> </w:t>
      </w:r>
      <w:r>
        <w:rPr>
          <w:w w:val="105"/>
        </w:rPr>
        <w:t>clusters.</w:t>
      </w:r>
      <w:r>
        <w:rPr>
          <w:spacing w:val="33"/>
          <w:w w:val="105"/>
        </w:rPr>
        <w:t xml:space="preserve"> </w:t>
      </w:r>
      <w:r>
        <w:rPr>
          <w:spacing w:val="-1"/>
          <w:w w:val="105"/>
          <w:u w:val="single" w:color="000000"/>
        </w:rPr>
        <w:t>Ph</w:t>
      </w:r>
      <w:r>
        <w:rPr>
          <w:spacing w:val="-2"/>
          <w:w w:val="105"/>
          <w:u w:val="single" w:color="000000"/>
        </w:rPr>
        <w:t>ysics</w:t>
      </w:r>
      <w:r>
        <w:rPr>
          <w:spacing w:val="5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Reports</w:t>
      </w:r>
      <w:r>
        <w:rPr>
          <w:w w:val="105"/>
        </w:rPr>
        <w:t>,</w:t>
      </w:r>
      <w:r>
        <w:rPr>
          <w:spacing w:val="43"/>
          <w:w w:val="109"/>
        </w:rPr>
        <w:t xml:space="preserve"> </w:t>
      </w:r>
      <w:r>
        <w:rPr>
          <w:w w:val="105"/>
        </w:rPr>
        <w:t>427(1):1–39.</w:t>
      </w:r>
    </w:p>
    <w:p w14:paraId="1DE4A840" w14:textId="77777777" w:rsidR="00D36D19" w:rsidRDefault="004377DE">
      <w:pPr>
        <w:pStyle w:val="BodyText"/>
        <w:spacing w:before="180" w:line="257" w:lineRule="auto"/>
        <w:ind w:right="119" w:hanging="219"/>
        <w:jc w:val="both"/>
      </w:pPr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on,</w:t>
      </w:r>
      <w:r>
        <w:rPr>
          <w:spacing w:val="26"/>
          <w:w w:val="105"/>
        </w:rPr>
        <w:t xml:space="preserve"> </w:t>
      </w:r>
      <w:r>
        <w:rPr>
          <w:w w:val="105"/>
        </w:rPr>
        <w:t>W.</w:t>
      </w:r>
      <w:r>
        <w:rPr>
          <w:spacing w:val="26"/>
          <w:w w:val="105"/>
        </w:rPr>
        <w:t xml:space="preserve"> </w:t>
      </w:r>
      <w:r>
        <w:rPr>
          <w:w w:val="105"/>
        </w:rPr>
        <w:t>K.,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tavr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E.</w:t>
      </w:r>
      <w:r>
        <w:rPr>
          <w:spacing w:val="26"/>
          <w:w w:val="105"/>
        </w:rPr>
        <w:t xml:space="preserve"> </w:t>
      </w:r>
      <w:r>
        <w:rPr>
          <w:w w:val="105"/>
        </w:rPr>
        <w:t>N.,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hard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6"/>
          <w:w w:val="105"/>
        </w:rPr>
        <w:t xml:space="preserve"> </w:t>
      </w:r>
      <w:r>
        <w:rPr>
          <w:w w:val="105"/>
        </w:rPr>
        <w:t>G.,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Chamb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n,</w:t>
      </w:r>
      <w:r>
        <w:rPr>
          <w:spacing w:val="26"/>
          <w:w w:val="105"/>
        </w:rPr>
        <w:t xml:space="preserve"> </w:t>
      </w:r>
      <w:r>
        <w:rPr>
          <w:spacing w:val="-9"/>
          <w:w w:val="105"/>
        </w:rPr>
        <w:t>P</w:t>
      </w:r>
      <w:r>
        <w:rPr>
          <w:spacing w:val="-10"/>
          <w:w w:val="105"/>
        </w:rPr>
        <w:t>.</w:t>
      </w:r>
      <w:r>
        <w:rPr>
          <w:spacing w:val="27"/>
          <w:w w:val="105"/>
        </w:rPr>
        <w:t xml:space="preserve"> </w:t>
      </w:r>
      <w:r>
        <w:rPr>
          <w:w w:val="105"/>
        </w:rPr>
        <w:t>C.,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T.</w:t>
      </w:r>
      <w:r>
        <w:rPr>
          <w:spacing w:val="26"/>
          <w:w w:val="105"/>
        </w:rPr>
        <w:t xml:space="preserve"> </w:t>
      </w:r>
      <w:r>
        <w:rPr>
          <w:w w:val="105"/>
        </w:rPr>
        <w:t>N.,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Bai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y,</w:t>
      </w:r>
      <w:r>
        <w:rPr>
          <w:spacing w:val="26"/>
          <w:w w:val="105"/>
        </w:rPr>
        <w:t xml:space="preserve"> </w:t>
      </w:r>
      <w:r>
        <w:rPr>
          <w:w w:val="105"/>
        </w:rPr>
        <w:t>S.</w:t>
      </w:r>
      <w:r>
        <w:rPr>
          <w:spacing w:val="27"/>
          <w:w w:val="105"/>
        </w:rPr>
        <w:t xml:space="preserve"> </w:t>
      </w:r>
      <w:r>
        <w:rPr>
          <w:w w:val="105"/>
        </w:rPr>
        <w:t>M.,</w:t>
      </w:r>
      <w:r>
        <w:rPr>
          <w:spacing w:val="53"/>
          <w:w w:val="109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Solomon,</w:t>
      </w:r>
      <w:r>
        <w:rPr>
          <w:spacing w:val="15"/>
          <w:w w:val="105"/>
        </w:rPr>
        <w:t xml:space="preserve"> </w:t>
      </w:r>
      <w:r>
        <w:rPr>
          <w:w w:val="105"/>
        </w:rPr>
        <w:t>S.</w:t>
      </w:r>
      <w:r>
        <w:rPr>
          <w:spacing w:val="13"/>
          <w:w w:val="105"/>
        </w:rPr>
        <w:t xml:space="preserve"> </w:t>
      </w:r>
      <w:r>
        <w:rPr>
          <w:w w:val="105"/>
        </w:rPr>
        <w:t>C.</w:t>
      </w:r>
      <w:r>
        <w:rPr>
          <w:spacing w:val="14"/>
          <w:w w:val="105"/>
        </w:rPr>
        <w:t xml:space="preserve"> </w:t>
      </w:r>
      <w:r>
        <w:rPr>
          <w:w w:val="105"/>
        </w:rPr>
        <w:t>(2009).</w:t>
      </w:r>
      <w:r>
        <w:rPr>
          <w:spacing w:val="35"/>
          <w:w w:val="105"/>
        </w:rPr>
        <w:t xml:space="preserve"> </w:t>
      </w:r>
      <w:r>
        <w:rPr>
          <w:w w:val="105"/>
        </w:rPr>
        <w:t>Photoelectrons</w:t>
      </w:r>
      <w:r>
        <w:rPr>
          <w:spacing w:val="13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t</w:t>
      </w:r>
      <w:r>
        <w:rPr>
          <w:spacing w:val="1"/>
          <w:w w:val="105"/>
        </w:rPr>
        <w:t>ool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valuat</w:t>
      </w:r>
      <w:r>
        <w:rPr>
          <w:spacing w:val="-3"/>
          <w:w w:val="105"/>
        </w:rPr>
        <w:t>e</w:t>
      </w:r>
      <w:r>
        <w:rPr>
          <w:spacing w:val="13"/>
          <w:w w:val="105"/>
        </w:rPr>
        <w:t xml:space="preserve"> </w:t>
      </w:r>
      <w:r>
        <w:rPr>
          <w:w w:val="105"/>
        </w:rPr>
        <w:t>spectral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var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solar</w:t>
      </w:r>
      <w:r>
        <w:rPr>
          <w:spacing w:val="14"/>
          <w:w w:val="105"/>
        </w:rPr>
        <w:t xml:space="preserve"> </w:t>
      </w:r>
      <w:r>
        <w:rPr>
          <w:w w:val="105"/>
        </w:rPr>
        <w:t>EUV</w:t>
      </w:r>
      <w:r>
        <w:rPr>
          <w:spacing w:val="49"/>
          <w:w w:val="103"/>
        </w:rPr>
        <w:t xml:space="preserve"> </w:t>
      </w:r>
      <w:r>
        <w:rPr>
          <w:w w:val="105"/>
        </w:rPr>
        <w:t>irradiance</w:t>
      </w:r>
      <w:r>
        <w:rPr>
          <w:spacing w:val="7"/>
          <w:w w:val="105"/>
        </w:rPr>
        <w:t xml:space="preserve"> </w:t>
      </w:r>
      <w:r>
        <w:rPr>
          <w:spacing w:val="-5"/>
          <w:w w:val="105"/>
        </w:rPr>
        <w:t>ove</w:t>
      </w:r>
      <w:r>
        <w:rPr>
          <w:spacing w:val="-4"/>
          <w:w w:val="105"/>
        </w:rPr>
        <w:t>r</w:t>
      </w:r>
      <w:r>
        <w:rPr>
          <w:spacing w:val="8"/>
          <w:w w:val="105"/>
        </w:rPr>
        <w:t xml:space="preserve"> </w:t>
      </w:r>
      <w:r>
        <w:rPr>
          <w:w w:val="105"/>
        </w:rPr>
        <w:t>solar</w:t>
      </w:r>
      <w:r>
        <w:rPr>
          <w:spacing w:val="8"/>
          <w:w w:val="105"/>
        </w:rPr>
        <w:t xml:space="preserve"> </w:t>
      </w:r>
      <w:r>
        <w:rPr>
          <w:w w:val="105"/>
        </w:rPr>
        <w:t>cycle</w:t>
      </w:r>
      <w:r>
        <w:rPr>
          <w:spacing w:val="8"/>
          <w:w w:val="105"/>
        </w:rPr>
        <w:t xml:space="preserve"> </w:t>
      </w:r>
      <w:r>
        <w:rPr>
          <w:w w:val="105"/>
        </w:rPr>
        <w:t>timescales.</w:t>
      </w:r>
      <w:r>
        <w:rPr>
          <w:spacing w:val="30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8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8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9"/>
          <w:w w:val="105"/>
        </w:rPr>
        <w:t xml:space="preserve"> </w:t>
      </w:r>
      <w:proofErr w:type="gramStart"/>
      <w:r>
        <w:rPr>
          <w:w w:val="105"/>
        </w:rPr>
        <w:t>114:A</w:t>
      </w:r>
      <w:proofErr w:type="gramEnd"/>
      <w:r>
        <w:rPr>
          <w:w w:val="105"/>
        </w:rPr>
        <w:t>10304.</w:t>
      </w:r>
    </w:p>
    <w:p w14:paraId="1DE4A841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proofErr w:type="spellStart"/>
      <w:r>
        <w:rPr>
          <w:spacing w:val="-1"/>
          <w:w w:val="105"/>
        </w:rPr>
        <w:t>Pohj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ain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proofErr w:type="spellEnd"/>
      <w:r>
        <w:rPr>
          <w:spacing w:val="-1"/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S.,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Vilmer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N.,</w:t>
      </w:r>
      <w:r>
        <w:rPr>
          <w:spacing w:val="21"/>
          <w:w w:val="105"/>
        </w:rPr>
        <w:t xml:space="preserve"> </w:t>
      </w:r>
      <w:r>
        <w:rPr>
          <w:w w:val="105"/>
        </w:rPr>
        <w:t>Khan,</w:t>
      </w:r>
      <w:r>
        <w:rPr>
          <w:spacing w:val="21"/>
          <w:w w:val="105"/>
        </w:rPr>
        <w:t xml:space="preserve"> </w:t>
      </w:r>
      <w:r>
        <w:rPr>
          <w:w w:val="105"/>
        </w:rPr>
        <w:t>J.</w:t>
      </w:r>
      <w:r>
        <w:rPr>
          <w:spacing w:val="20"/>
          <w:w w:val="105"/>
        </w:rPr>
        <w:t xml:space="preserve"> </w:t>
      </w:r>
      <w:r>
        <w:rPr>
          <w:w w:val="105"/>
        </w:rPr>
        <w:t>I.,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Hillaris</w:t>
      </w:r>
      <w:proofErr w:type="spellEnd"/>
      <w:r>
        <w:rPr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A.</w:t>
      </w:r>
      <w:r>
        <w:rPr>
          <w:spacing w:val="21"/>
          <w:w w:val="105"/>
        </w:rPr>
        <w:t xml:space="preserve"> </w:t>
      </w:r>
      <w:r>
        <w:rPr>
          <w:w w:val="105"/>
        </w:rPr>
        <w:t>E.</w:t>
      </w:r>
      <w:r>
        <w:rPr>
          <w:spacing w:val="19"/>
          <w:w w:val="105"/>
        </w:rPr>
        <w:t xml:space="preserve"> </w:t>
      </w:r>
      <w:r>
        <w:rPr>
          <w:w w:val="105"/>
        </w:rPr>
        <w:t>(2005).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Ear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20"/>
          <w:w w:val="105"/>
        </w:rPr>
        <w:t xml:space="preserve"> </w:t>
      </w:r>
      <w:r>
        <w:rPr>
          <w:w w:val="105"/>
        </w:rPr>
        <w:t>signatures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large-scale</w:t>
      </w:r>
      <w:r>
        <w:rPr>
          <w:spacing w:val="20"/>
          <w:w w:val="99"/>
        </w:rPr>
        <w:t xml:space="preserve"> </w:t>
      </w:r>
      <w:r>
        <w:rPr>
          <w:w w:val="105"/>
        </w:rPr>
        <w:t>field</w:t>
      </w:r>
      <w:r>
        <w:rPr>
          <w:spacing w:val="41"/>
          <w:w w:val="105"/>
        </w:rPr>
        <w:t xml:space="preserve"> </w:t>
      </w:r>
      <w:r>
        <w:rPr>
          <w:w w:val="105"/>
        </w:rPr>
        <w:t>line</w:t>
      </w:r>
      <w:r>
        <w:rPr>
          <w:spacing w:val="41"/>
          <w:w w:val="105"/>
        </w:rPr>
        <w:t xml:space="preserve"> </w:t>
      </w:r>
      <w:r>
        <w:rPr>
          <w:w w:val="105"/>
        </w:rPr>
        <w:t>opening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i-w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41"/>
          <w:w w:val="105"/>
        </w:rPr>
        <w:t xml:space="preserve"> </w:t>
      </w:r>
      <w:r>
        <w:rPr>
          <w:w w:val="105"/>
        </w:rPr>
        <w:t>analysis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42"/>
          <w:w w:val="105"/>
        </w:rPr>
        <w:t xml:space="preserve"> </w:t>
      </w:r>
      <w:r>
        <w:rPr>
          <w:w w:val="105"/>
        </w:rPr>
        <w:t>features</w:t>
      </w:r>
      <w:r>
        <w:rPr>
          <w:spacing w:val="41"/>
          <w:w w:val="105"/>
        </w:rPr>
        <w:t xml:space="preserve"> </w:t>
      </w:r>
      <w:r>
        <w:rPr>
          <w:w w:val="105"/>
        </w:rPr>
        <w:t>connected</w:t>
      </w:r>
      <w:r>
        <w:rPr>
          <w:spacing w:val="41"/>
          <w:w w:val="105"/>
        </w:rPr>
        <w:t xml:space="preserve"> </w:t>
      </w:r>
      <w:r>
        <w:rPr>
          <w:w w:val="105"/>
        </w:rPr>
        <w:t>with</w:t>
      </w:r>
      <w:r>
        <w:rPr>
          <w:spacing w:val="41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halo</w:t>
      </w:r>
      <w:r>
        <w:rPr>
          <w:spacing w:val="25"/>
          <w:w w:val="105"/>
        </w:rPr>
        <w:t xml:space="preserve"> </w:t>
      </w:r>
      <w:r>
        <w:rPr>
          <w:w w:val="105"/>
        </w:rPr>
        <w:t>CME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nt.</w:t>
      </w:r>
      <w:r>
        <w:rPr>
          <w:w w:val="109"/>
        </w:rPr>
        <w:t xml:space="preserve"> </w:t>
      </w:r>
      <w:r>
        <w:rPr>
          <w:w w:val="102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-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-4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-3"/>
          <w:w w:val="105"/>
        </w:rPr>
        <w:t xml:space="preserve"> </w:t>
      </w:r>
      <w:r>
        <w:rPr>
          <w:w w:val="105"/>
        </w:rPr>
        <w:t>434:329–341.</w:t>
      </w:r>
    </w:p>
    <w:p w14:paraId="1DE4A842" w14:textId="77777777" w:rsidR="00D36D19" w:rsidRDefault="004377DE">
      <w:pPr>
        <w:pStyle w:val="BodyText"/>
        <w:spacing w:before="180"/>
        <w:ind w:left="100"/>
      </w:pPr>
      <w:r>
        <w:rPr>
          <w:w w:val="105"/>
        </w:rPr>
        <w:t>Reinard,</w:t>
      </w:r>
      <w:r>
        <w:rPr>
          <w:spacing w:val="8"/>
          <w:w w:val="105"/>
        </w:rPr>
        <w:t xml:space="preserve"> </w:t>
      </w:r>
      <w:r>
        <w:rPr>
          <w:w w:val="105"/>
        </w:rPr>
        <w:t>A.</w:t>
      </w:r>
      <w:r>
        <w:rPr>
          <w:spacing w:val="6"/>
          <w:w w:val="105"/>
        </w:rPr>
        <w:t xml:space="preserve"> </w:t>
      </w:r>
      <w:r>
        <w:rPr>
          <w:w w:val="105"/>
        </w:rPr>
        <w:t>A.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iesec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r,</w:t>
      </w:r>
      <w:r>
        <w:rPr>
          <w:spacing w:val="8"/>
          <w:w w:val="105"/>
        </w:rPr>
        <w:t xml:space="preserve"> </w:t>
      </w:r>
      <w:r>
        <w:rPr>
          <w:w w:val="105"/>
        </w:rPr>
        <w:t>D.</w:t>
      </w:r>
      <w:r>
        <w:rPr>
          <w:spacing w:val="6"/>
          <w:w w:val="105"/>
        </w:rPr>
        <w:t xml:space="preserve"> </w:t>
      </w:r>
      <w:r>
        <w:rPr>
          <w:w w:val="105"/>
        </w:rPr>
        <w:t>A.</w:t>
      </w:r>
      <w:r>
        <w:rPr>
          <w:spacing w:val="6"/>
          <w:w w:val="105"/>
        </w:rPr>
        <w:t xml:space="preserve"> </w:t>
      </w:r>
      <w:r>
        <w:rPr>
          <w:w w:val="105"/>
        </w:rPr>
        <w:t>(2008).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Coronal</w:t>
      </w:r>
      <w:r>
        <w:rPr>
          <w:spacing w:val="6"/>
          <w:w w:val="105"/>
        </w:rPr>
        <w:t xml:space="preserve"> </w:t>
      </w:r>
      <w:r>
        <w:rPr>
          <w:w w:val="105"/>
        </w:rPr>
        <w:t>Mass</w:t>
      </w:r>
      <w:r>
        <w:rPr>
          <w:spacing w:val="6"/>
          <w:w w:val="105"/>
        </w:rPr>
        <w:t xml:space="preserve"> </w:t>
      </w:r>
      <w:r>
        <w:rPr>
          <w:w w:val="105"/>
        </w:rPr>
        <w:t>Ejection-Associated</w:t>
      </w:r>
      <w:r>
        <w:rPr>
          <w:spacing w:val="6"/>
          <w:w w:val="105"/>
        </w:rPr>
        <w:t xml:space="preserve"> </w:t>
      </w:r>
      <w:r>
        <w:rPr>
          <w:w w:val="105"/>
        </w:rPr>
        <w:t>Coronal</w:t>
      </w:r>
      <w:r>
        <w:rPr>
          <w:spacing w:val="6"/>
          <w:w w:val="105"/>
        </w:rPr>
        <w:t xml:space="preserve"> </w:t>
      </w:r>
      <w:r>
        <w:rPr>
          <w:w w:val="105"/>
        </w:rPr>
        <w:t>Dimmings.</w:t>
      </w:r>
    </w:p>
    <w:p w14:paraId="1DE4A843" w14:textId="77777777" w:rsidR="00D36D19" w:rsidRDefault="004377DE">
      <w:pPr>
        <w:pStyle w:val="BodyText"/>
        <w:spacing w:before="18"/>
        <w:jc w:val="both"/>
      </w:pPr>
      <w:r>
        <w:rPr>
          <w:w w:val="105"/>
          <w:u w:val="single" w:color="000000"/>
        </w:rPr>
        <w:t>The</w:t>
      </w:r>
      <w:r>
        <w:rPr>
          <w:spacing w:val="1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674:576–585.</w:t>
      </w:r>
    </w:p>
    <w:p w14:paraId="1DE4A844" w14:textId="77777777" w:rsidR="00D36D19" w:rsidRDefault="004377DE">
      <w:pPr>
        <w:pStyle w:val="BodyText"/>
        <w:spacing w:before="197" w:line="257" w:lineRule="auto"/>
        <w:ind w:right="118" w:hanging="219"/>
        <w:jc w:val="both"/>
      </w:pPr>
      <w:r>
        <w:rPr>
          <w:w w:val="105"/>
        </w:rPr>
        <w:t>Reinard,</w:t>
      </w:r>
      <w:r>
        <w:rPr>
          <w:spacing w:val="48"/>
          <w:w w:val="105"/>
        </w:rPr>
        <w:t xml:space="preserve"> </w:t>
      </w:r>
      <w:r>
        <w:rPr>
          <w:w w:val="105"/>
        </w:rPr>
        <w:t>A.</w:t>
      </w:r>
      <w:r>
        <w:rPr>
          <w:spacing w:val="42"/>
          <w:w w:val="105"/>
        </w:rPr>
        <w:t xml:space="preserve"> </w:t>
      </w:r>
      <w:r>
        <w:rPr>
          <w:w w:val="105"/>
        </w:rPr>
        <w:t>A.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iesec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r,</w:t>
      </w:r>
      <w:r>
        <w:rPr>
          <w:spacing w:val="48"/>
          <w:w w:val="105"/>
        </w:rPr>
        <w:t xml:space="preserve"> </w:t>
      </w:r>
      <w:r>
        <w:rPr>
          <w:w w:val="105"/>
        </w:rPr>
        <w:t>D.</w:t>
      </w:r>
      <w:r>
        <w:rPr>
          <w:spacing w:val="42"/>
          <w:w w:val="105"/>
        </w:rPr>
        <w:t xml:space="preserve"> </w:t>
      </w:r>
      <w:r>
        <w:rPr>
          <w:w w:val="105"/>
        </w:rPr>
        <w:t>A.</w:t>
      </w:r>
      <w:r>
        <w:rPr>
          <w:spacing w:val="42"/>
          <w:w w:val="105"/>
        </w:rPr>
        <w:t xml:space="preserve"> </w:t>
      </w:r>
      <w:r>
        <w:rPr>
          <w:w w:val="105"/>
        </w:rPr>
        <w:t>(2009).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p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wee</w:t>
      </w:r>
      <w:r>
        <w:rPr>
          <w:spacing w:val="-2"/>
          <w:w w:val="105"/>
        </w:rPr>
        <w:t>n</w:t>
      </w:r>
      <w:r>
        <w:rPr>
          <w:spacing w:val="42"/>
          <w:w w:val="105"/>
        </w:rPr>
        <w:t xml:space="preserve"> </w:t>
      </w:r>
      <w:r>
        <w:rPr>
          <w:w w:val="105"/>
        </w:rPr>
        <w:t>Coronal</w:t>
      </w:r>
      <w:r>
        <w:rPr>
          <w:spacing w:val="43"/>
          <w:w w:val="105"/>
        </w:rPr>
        <w:t xml:space="preserve"> </w:t>
      </w:r>
      <w:r>
        <w:rPr>
          <w:w w:val="105"/>
        </w:rPr>
        <w:t>Dimming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10"/>
        </w:rPr>
        <w:t xml:space="preserve"> </w:t>
      </w:r>
      <w:r>
        <w:rPr>
          <w:w w:val="105"/>
        </w:rPr>
        <w:t>Coronal</w:t>
      </w:r>
      <w:r>
        <w:rPr>
          <w:spacing w:val="19"/>
          <w:w w:val="105"/>
        </w:rPr>
        <w:t xml:space="preserve"> </w:t>
      </w:r>
      <w:r>
        <w:rPr>
          <w:w w:val="105"/>
        </w:rPr>
        <w:t>Mass</w:t>
      </w:r>
      <w:r>
        <w:rPr>
          <w:spacing w:val="20"/>
          <w:w w:val="105"/>
        </w:rPr>
        <w:t xml:space="preserve"> </w:t>
      </w:r>
      <w:r>
        <w:rPr>
          <w:w w:val="105"/>
        </w:rPr>
        <w:t>Ejection</w:t>
      </w:r>
      <w:r>
        <w:rPr>
          <w:spacing w:val="20"/>
          <w:w w:val="105"/>
        </w:rPr>
        <w:t xml:space="preserve"> </w:t>
      </w:r>
      <w:r>
        <w:rPr>
          <w:w w:val="105"/>
        </w:rPr>
        <w:t>Properties.</w:t>
      </w:r>
      <w:r>
        <w:rPr>
          <w:spacing w:val="46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0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705(1):914–919.</w:t>
      </w:r>
    </w:p>
    <w:p w14:paraId="1DE4A845" w14:textId="77777777" w:rsidR="00D36D19" w:rsidRDefault="004377DE">
      <w:pPr>
        <w:pStyle w:val="BodyText"/>
        <w:spacing w:before="180"/>
        <w:ind w:left="100"/>
      </w:pPr>
      <w:proofErr w:type="spellStart"/>
      <w:r>
        <w:rPr>
          <w:spacing w:val="-2"/>
          <w:w w:val="110"/>
        </w:rPr>
        <w:t>R</w:t>
      </w:r>
      <w:r>
        <w:rPr>
          <w:spacing w:val="-3"/>
          <w:w w:val="110"/>
        </w:rPr>
        <w:t>ob</w:t>
      </w:r>
      <w:r>
        <w:rPr>
          <w:spacing w:val="-2"/>
          <w:w w:val="110"/>
        </w:rPr>
        <w:t>br</w:t>
      </w:r>
      <w:r>
        <w:rPr>
          <w:spacing w:val="-3"/>
          <w:w w:val="110"/>
        </w:rPr>
        <w:t>ec</w:t>
      </w:r>
      <w:r>
        <w:rPr>
          <w:spacing w:val="-2"/>
          <w:w w:val="110"/>
        </w:rPr>
        <w:t>ht</w:t>
      </w:r>
      <w:proofErr w:type="spellEnd"/>
      <w:r>
        <w:rPr>
          <w:spacing w:val="-2"/>
          <w:w w:val="110"/>
        </w:rPr>
        <w:t>,</w:t>
      </w:r>
      <w:r>
        <w:rPr>
          <w:spacing w:val="-28"/>
          <w:w w:val="110"/>
        </w:rPr>
        <w:t xml:space="preserve"> </w:t>
      </w:r>
      <w:r>
        <w:rPr>
          <w:w w:val="110"/>
        </w:rPr>
        <w:t>E.</w:t>
      </w:r>
      <w:r>
        <w:rPr>
          <w:spacing w:val="-30"/>
          <w:w w:val="110"/>
        </w:rPr>
        <w:t xml:space="preserve"> </w:t>
      </w:r>
      <w:r>
        <w:rPr>
          <w:spacing w:val="-1"/>
          <w:w w:val="110"/>
        </w:rPr>
        <w:t>and</w:t>
      </w:r>
      <w:r>
        <w:rPr>
          <w:spacing w:val="-30"/>
          <w:w w:val="110"/>
        </w:rPr>
        <w:t xml:space="preserve"> </w:t>
      </w:r>
      <w:r>
        <w:rPr>
          <w:spacing w:val="-5"/>
          <w:w w:val="110"/>
        </w:rPr>
        <w:t>W</w:t>
      </w:r>
      <w:r>
        <w:rPr>
          <w:spacing w:val="-4"/>
          <w:w w:val="110"/>
        </w:rPr>
        <w:t>an</w:t>
      </w:r>
      <w:r>
        <w:rPr>
          <w:spacing w:val="-5"/>
          <w:w w:val="110"/>
        </w:rPr>
        <w:t>g,</w:t>
      </w:r>
      <w:r>
        <w:rPr>
          <w:spacing w:val="-28"/>
          <w:w w:val="110"/>
        </w:rPr>
        <w:t xml:space="preserve"> </w:t>
      </w:r>
      <w:r>
        <w:rPr>
          <w:w w:val="110"/>
        </w:rPr>
        <w:t>Y.-M.</w:t>
      </w:r>
      <w:r>
        <w:rPr>
          <w:spacing w:val="-30"/>
          <w:w w:val="110"/>
        </w:rPr>
        <w:t xml:space="preserve"> </w:t>
      </w:r>
      <w:r>
        <w:rPr>
          <w:w w:val="110"/>
        </w:rPr>
        <w:t>(2010).</w:t>
      </w:r>
      <w:r>
        <w:rPr>
          <w:spacing w:val="-24"/>
          <w:w w:val="110"/>
        </w:rPr>
        <w:t xml:space="preserve"> </w:t>
      </w:r>
      <w:r>
        <w:rPr>
          <w:w w:val="110"/>
        </w:rPr>
        <w:t>The</w:t>
      </w:r>
      <w:r>
        <w:rPr>
          <w:spacing w:val="-30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em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ratur</w:t>
      </w:r>
      <w:r>
        <w:rPr>
          <w:spacing w:val="-2"/>
          <w:w w:val="110"/>
        </w:rPr>
        <w:t>e-De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30"/>
          <w:w w:val="110"/>
        </w:rPr>
        <w:t xml:space="preserve"> </w:t>
      </w:r>
      <w:r>
        <w:rPr>
          <w:w w:val="110"/>
        </w:rPr>
        <w:t>Nature</w:t>
      </w:r>
      <w:r>
        <w:rPr>
          <w:spacing w:val="-30"/>
          <w:w w:val="110"/>
        </w:rPr>
        <w:t xml:space="preserve"> </w:t>
      </w:r>
      <w:r>
        <w:rPr>
          <w:w w:val="110"/>
        </w:rPr>
        <w:t>of</w:t>
      </w:r>
      <w:r>
        <w:rPr>
          <w:spacing w:val="-29"/>
          <w:w w:val="110"/>
        </w:rPr>
        <w:t xml:space="preserve"> </w:t>
      </w:r>
      <w:r>
        <w:rPr>
          <w:w w:val="110"/>
        </w:rPr>
        <w:t>Coronal</w:t>
      </w:r>
      <w:r>
        <w:rPr>
          <w:spacing w:val="-30"/>
          <w:w w:val="110"/>
        </w:rPr>
        <w:t xml:space="preserve"> </w:t>
      </w:r>
      <w:r>
        <w:rPr>
          <w:w w:val="110"/>
        </w:rPr>
        <w:t>Dimmings.</w:t>
      </w:r>
    </w:p>
    <w:p w14:paraId="1DE4A846" w14:textId="77777777" w:rsidR="00D36D19" w:rsidRDefault="004377DE">
      <w:pPr>
        <w:pStyle w:val="BodyText"/>
        <w:spacing w:before="18"/>
        <w:jc w:val="both"/>
      </w:pPr>
      <w:r>
        <w:rPr>
          <w:w w:val="105"/>
          <w:u w:val="single" w:color="000000"/>
        </w:rPr>
        <w:t>The</w:t>
      </w:r>
      <w:r>
        <w:rPr>
          <w:spacing w:val="24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4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2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720:88–92.</w:t>
      </w:r>
    </w:p>
    <w:p w14:paraId="1DE4A847" w14:textId="77777777" w:rsidR="00D36D19" w:rsidRDefault="004377DE">
      <w:pPr>
        <w:pStyle w:val="BodyText"/>
        <w:spacing w:before="197" w:line="257" w:lineRule="auto"/>
        <w:ind w:right="118" w:hanging="219"/>
        <w:jc w:val="both"/>
      </w:pPr>
      <w:r>
        <w:rPr>
          <w:w w:val="105"/>
        </w:rPr>
        <w:t>Rodgers,</w:t>
      </w:r>
      <w:r>
        <w:rPr>
          <w:spacing w:val="44"/>
          <w:w w:val="105"/>
        </w:rPr>
        <w:t xml:space="preserve"> </w:t>
      </w:r>
      <w:r>
        <w:rPr>
          <w:w w:val="105"/>
        </w:rPr>
        <w:t>E.</w:t>
      </w:r>
      <w:r>
        <w:rPr>
          <w:spacing w:val="40"/>
          <w:w w:val="105"/>
        </w:rPr>
        <w:t xml:space="preserve"> </w:t>
      </w:r>
      <w:r>
        <w:rPr>
          <w:w w:val="105"/>
        </w:rPr>
        <w:t>M.,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Bai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y,</w:t>
      </w:r>
      <w:r>
        <w:rPr>
          <w:spacing w:val="45"/>
          <w:w w:val="105"/>
        </w:rPr>
        <w:t xml:space="preserve"> </w:t>
      </w:r>
      <w:r>
        <w:rPr>
          <w:w w:val="105"/>
        </w:rPr>
        <w:t>S.</w:t>
      </w:r>
      <w:r>
        <w:rPr>
          <w:spacing w:val="41"/>
          <w:w w:val="105"/>
        </w:rPr>
        <w:t xml:space="preserve"> </w:t>
      </w:r>
      <w:r>
        <w:rPr>
          <w:w w:val="105"/>
        </w:rPr>
        <w:t>M.,</w:t>
      </w:r>
      <w:r>
        <w:rPr>
          <w:spacing w:val="45"/>
          <w:w w:val="105"/>
        </w:rPr>
        <w:t xml:space="preserve"> </w:t>
      </w:r>
      <w:r>
        <w:rPr>
          <w:spacing w:val="-3"/>
          <w:w w:val="105"/>
        </w:rPr>
        <w:t>Warr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n,</w:t>
      </w:r>
      <w:r>
        <w:rPr>
          <w:spacing w:val="45"/>
          <w:w w:val="105"/>
        </w:rPr>
        <w:t xml:space="preserve"> </w:t>
      </w:r>
      <w:r>
        <w:rPr>
          <w:w w:val="105"/>
        </w:rPr>
        <w:t>H.</w:t>
      </w:r>
      <w:r>
        <w:rPr>
          <w:spacing w:val="39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T.</w:t>
      </w:r>
      <w:r>
        <w:rPr>
          <w:spacing w:val="41"/>
          <w:w w:val="105"/>
        </w:rPr>
        <w:t xml:space="preserve"> </w:t>
      </w:r>
      <w:r>
        <w:rPr>
          <w:w w:val="105"/>
        </w:rPr>
        <w:t>N.,</w:t>
      </w:r>
      <w:r>
        <w:rPr>
          <w:spacing w:val="45"/>
          <w:w w:val="105"/>
        </w:rPr>
        <w:t xml:space="preserve"> </w:t>
      </w:r>
      <w:r>
        <w:rPr>
          <w:w w:val="105"/>
        </w:rPr>
        <w:t>and</w:t>
      </w:r>
      <w:r>
        <w:rPr>
          <w:spacing w:val="40"/>
          <w:w w:val="105"/>
        </w:rPr>
        <w:t xml:space="preserve"> </w:t>
      </w:r>
      <w:proofErr w:type="spellStart"/>
      <w:r>
        <w:rPr>
          <w:w w:val="105"/>
        </w:rPr>
        <w:t>Eparvier</w:t>
      </w:r>
      <w:proofErr w:type="spellEnd"/>
      <w:r>
        <w:rPr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F.</w:t>
      </w:r>
      <w:r>
        <w:rPr>
          <w:spacing w:val="40"/>
          <w:w w:val="105"/>
        </w:rPr>
        <w:t xml:space="preserve"> </w:t>
      </w:r>
      <w:r>
        <w:rPr>
          <w:w w:val="105"/>
        </w:rPr>
        <w:t>G.</w:t>
      </w:r>
      <w:r>
        <w:rPr>
          <w:spacing w:val="40"/>
          <w:w w:val="105"/>
        </w:rPr>
        <w:t xml:space="preserve"> </w:t>
      </w:r>
      <w:r>
        <w:rPr>
          <w:w w:val="105"/>
        </w:rPr>
        <w:t>(2006).</w:t>
      </w:r>
      <w:r>
        <w:rPr>
          <w:spacing w:val="50"/>
          <w:w w:val="105"/>
        </w:rPr>
        <w:t xml:space="preserve"> </w:t>
      </w:r>
      <w:r>
        <w:rPr>
          <w:w w:val="105"/>
        </w:rPr>
        <w:t>Soft</w:t>
      </w:r>
      <w:r>
        <w:rPr>
          <w:spacing w:val="33"/>
          <w:w w:val="138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ces</w:t>
      </w:r>
      <w:r>
        <w:rPr>
          <w:spacing w:val="9"/>
          <w:w w:val="105"/>
        </w:rPr>
        <w:t xml:space="preserve"> </w:t>
      </w:r>
      <w:r>
        <w:rPr>
          <w:w w:val="105"/>
        </w:rPr>
        <w:t>during</w:t>
      </w:r>
      <w:r>
        <w:rPr>
          <w:spacing w:val="8"/>
          <w:w w:val="105"/>
        </w:rPr>
        <w:t xml:space="preserve"> </w:t>
      </w:r>
      <w:r>
        <w:rPr>
          <w:w w:val="105"/>
        </w:rPr>
        <w:t>solar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fl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es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8"/>
          <w:w w:val="105"/>
        </w:rPr>
        <w:t xml:space="preserve"> </w:t>
      </w:r>
      <w:r>
        <w:rPr>
          <w:w w:val="105"/>
        </w:rPr>
        <w:t>TIMED-SEE.</w:t>
      </w:r>
      <w:r>
        <w:rPr>
          <w:spacing w:val="27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8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9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55"/>
          <w:w w:val="109"/>
        </w:rPr>
        <w:t xml:space="preserve"> </w:t>
      </w:r>
      <w:r>
        <w:rPr>
          <w:w w:val="105"/>
        </w:rPr>
        <w:t>111(A10</w:t>
      </w:r>
      <w:proofErr w:type="gramStart"/>
      <w:r>
        <w:rPr>
          <w:w w:val="105"/>
        </w:rPr>
        <w:t>):A</w:t>
      </w:r>
      <w:proofErr w:type="gramEnd"/>
      <w:r>
        <w:rPr>
          <w:w w:val="105"/>
        </w:rPr>
        <w:t>10S13.</w:t>
      </w:r>
    </w:p>
    <w:p w14:paraId="1DE4A848" w14:textId="77777777" w:rsidR="00D36D19" w:rsidRDefault="004377DE">
      <w:pPr>
        <w:pStyle w:val="BodyText"/>
        <w:spacing w:before="150" w:line="244" w:lineRule="auto"/>
        <w:ind w:right="118" w:hanging="219"/>
        <w:jc w:val="both"/>
      </w:pPr>
      <w:proofErr w:type="spellStart"/>
      <w:r>
        <w:rPr>
          <w:w w:val="105"/>
        </w:rPr>
        <w:t>Rompolt</w:t>
      </w:r>
      <w:proofErr w:type="spellEnd"/>
      <w:proofErr w:type="gramStart"/>
      <w:r>
        <w:rPr>
          <w:w w:val="105"/>
        </w:rPr>
        <w:t>,</w:t>
      </w:r>
      <w:r>
        <w:rPr>
          <w:spacing w:val="33"/>
          <w:w w:val="105"/>
        </w:rPr>
        <w:t xml:space="preserve"> </w:t>
      </w:r>
      <w:r>
        <w:rPr>
          <w:w w:val="105"/>
        </w:rPr>
        <w:t>.</w:t>
      </w:r>
      <w:proofErr w:type="gramEnd"/>
      <w:r>
        <w:rPr>
          <w:spacing w:val="31"/>
          <w:w w:val="105"/>
        </w:rPr>
        <w:t xml:space="preserve"> </w:t>
      </w:r>
      <w:r>
        <w:rPr>
          <w:w w:val="105"/>
        </w:rPr>
        <w:t>(1967).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rFonts w:ascii="Arial Unicode MS" w:eastAsia="Arial Unicode MS" w:hAnsi="Arial Unicode MS" w:cs="Arial Unicode MS"/>
          <w:spacing w:val="-2"/>
          <w:w w:val="105"/>
        </w:rPr>
        <w:t>↵</w:t>
      </w:r>
      <w:r>
        <w:rPr>
          <w:rFonts w:ascii="Arial Unicode MS" w:eastAsia="Arial Unicode MS" w:hAnsi="Arial Unicode MS" w:cs="Arial Unicode MS"/>
          <w:spacing w:val="25"/>
          <w:w w:val="105"/>
        </w:rPr>
        <w:t xml:space="preserve"> </w:t>
      </w:r>
      <w:r>
        <w:rPr>
          <w:w w:val="105"/>
        </w:rPr>
        <w:t>Radiation</w:t>
      </w:r>
      <w:r>
        <w:rPr>
          <w:spacing w:val="31"/>
          <w:w w:val="105"/>
        </w:rPr>
        <w:t xml:space="preserve"> </w:t>
      </w:r>
      <w:r>
        <w:rPr>
          <w:w w:val="105"/>
        </w:rPr>
        <w:t>Field</w:t>
      </w:r>
      <w:r>
        <w:rPr>
          <w:spacing w:val="30"/>
          <w:w w:val="105"/>
        </w:rPr>
        <w:t xml:space="preserve"> </w:t>
      </w:r>
      <w:r>
        <w:rPr>
          <w:w w:val="105"/>
        </w:rPr>
        <w:t>in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Solar</w:t>
      </w:r>
      <w:r>
        <w:rPr>
          <w:spacing w:val="31"/>
          <w:w w:val="105"/>
        </w:rPr>
        <w:t xml:space="preserve"> </w:t>
      </w:r>
      <w:r>
        <w:rPr>
          <w:w w:val="105"/>
        </w:rPr>
        <w:t>Corona</w:t>
      </w:r>
      <w:r>
        <w:rPr>
          <w:spacing w:val="31"/>
          <w:w w:val="105"/>
        </w:rPr>
        <w:t xml:space="preserve"> </w:t>
      </w:r>
      <w:r>
        <w:rPr>
          <w:w w:val="105"/>
        </w:rPr>
        <w:t>for</w:t>
      </w:r>
      <w:r>
        <w:rPr>
          <w:spacing w:val="30"/>
          <w:w w:val="105"/>
        </w:rPr>
        <w:t xml:space="preserve"> </w:t>
      </w:r>
      <w:r>
        <w:rPr>
          <w:spacing w:val="-3"/>
          <w:w w:val="105"/>
        </w:rPr>
        <w:t>Mo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30"/>
          <w:w w:val="105"/>
        </w:rPr>
        <w:t xml:space="preserve"> </w:t>
      </w:r>
      <w:r>
        <w:rPr>
          <w:w w:val="105"/>
        </w:rPr>
        <w:t>Prominences.</w:t>
      </w:r>
      <w:r>
        <w:rPr>
          <w:spacing w:val="23"/>
          <w:w w:val="105"/>
        </w:rPr>
        <w:t xml:space="preserve"> </w:t>
      </w:r>
      <w:proofErr w:type="spellStart"/>
      <w:proofErr w:type="gramStart"/>
      <w:r>
        <w:rPr>
          <w:w w:val="105"/>
          <w:u w:val="single" w:color="000000"/>
        </w:rPr>
        <w:t>Acta</w:t>
      </w:r>
      <w:proofErr w:type="spellEnd"/>
      <w:r>
        <w:rPr>
          <w:w w:val="111"/>
        </w:rPr>
        <w:t xml:space="preserve"> </w:t>
      </w:r>
      <w:r>
        <w:rPr>
          <w:w w:val="102"/>
        </w:rPr>
        <w:t xml:space="preserve"> </w:t>
      </w:r>
      <w:proofErr w:type="spellStart"/>
      <w:r>
        <w:rPr>
          <w:w w:val="105"/>
          <w:u w:val="single" w:color="000000"/>
        </w:rPr>
        <w:t>Astronomica</w:t>
      </w:r>
      <w:proofErr w:type="spellEnd"/>
      <w:proofErr w:type="gramEnd"/>
      <w:r>
        <w:rPr>
          <w:w w:val="105"/>
        </w:rPr>
        <w:t>,</w:t>
      </w:r>
      <w:r>
        <w:rPr>
          <w:spacing w:val="14"/>
          <w:w w:val="105"/>
        </w:rPr>
        <w:t xml:space="preserve"> </w:t>
      </w:r>
      <w:r>
        <w:rPr>
          <w:w w:val="105"/>
        </w:rPr>
        <w:t>17.</w:t>
      </w:r>
    </w:p>
    <w:p w14:paraId="1DE4A849" w14:textId="77777777" w:rsidR="00D36D19" w:rsidRDefault="004377DE">
      <w:pPr>
        <w:pStyle w:val="BodyText"/>
        <w:spacing w:before="192" w:line="257" w:lineRule="auto"/>
        <w:ind w:right="118" w:hanging="219"/>
        <w:jc w:val="both"/>
      </w:pP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46"/>
          <w:w w:val="105"/>
        </w:rPr>
        <w:t xml:space="preserve"> </w:t>
      </w:r>
      <w:r>
        <w:rPr>
          <w:w w:val="105"/>
        </w:rPr>
        <w:t>Q.,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G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rhardt,</w:t>
      </w:r>
      <w:r>
        <w:rPr>
          <w:spacing w:val="46"/>
          <w:w w:val="105"/>
        </w:rPr>
        <w:t xml:space="preserve"> </w:t>
      </w:r>
      <w:r>
        <w:rPr>
          <w:w w:val="105"/>
        </w:rPr>
        <w:t>D.,</w:t>
      </w:r>
      <w:r>
        <w:rPr>
          <w:spacing w:val="46"/>
          <w:w w:val="105"/>
        </w:rPr>
        <w:t xml:space="preserve"> </w:t>
      </w:r>
      <w:r>
        <w:rPr>
          <w:w w:val="105"/>
        </w:rPr>
        <w:t>Blum,</w:t>
      </w:r>
      <w:r>
        <w:rPr>
          <w:spacing w:val="46"/>
          <w:w w:val="105"/>
        </w:rPr>
        <w:t xml:space="preserve"> </w:t>
      </w:r>
      <w:r>
        <w:rPr>
          <w:w w:val="105"/>
        </w:rPr>
        <w:t>L.,</w:t>
      </w:r>
      <w:r>
        <w:rPr>
          <w:spacing w:val="46"/>
          <w:w w:val="105"/>
        </w:rPr>
        <w:t xml:space="preserve"> </w:t>
      </w:r>
      <w:r>
        <w:rPr>
          <w:w w:val="105"/>
        </w:rPr>
        <w:t>Li,</w:t>
      </w:r>
      <w:r>
        <w:rPr>
          <w:spacing w:val="46"/>
          <w:w w:val="105"/>
        </w:rPr>
        <w:t xml:space="preserve"> </w:t>
      </w:r>
      <w:r>
        <w:rPr>
          <w:w w:val="105"/>
        </w:rPr>
        <w:t>X.,</w:t>
      </w:r>
      <w:r>
        <w:rPr>
          <w:spacing w:val="46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o,</w:t>
      </w:r>
      <w:r>
        <w:rPr>
          <w:spacing w:val="46"/>
          <w:w w:val="105"/>
        </w:rPr>
        <w:t xml:space="preserve"> </w:t>
      </w:r>
      <w:r>
        <w:rPr>
          <w:w w:val="105"/>
        </w:rPr>
        <w:t>S.</w:t>
      </w:r>
      <w:r>
        <w:rPr>
          <w:spacing w:val="41"/>
          <w:w w:val="105"/>
        </w:rPr>
        <w:t xml:space="preserve"> </w:t>
      </w:r>
      <w:r>
        <w:rPr>
          <w:w w:val="105"/>
        </w:rPr>
        <w:t>(2014a).</w:t>
      </w:r>
      <w:r>
        <w:rPr>
          <w:spacing w:val="52"/>
          <w:w w:val="105"/>
        </w:rPr>
        <w:t xml:space="preserve"> </w:t>
      </w:r>
      <w:r>
        <w:rPr>
          <w:w w:val="105"/>
        </w:rPr>
        <w:t>Design</w:t>
      </w:r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scie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ific</w:t>
      </w:r>
      <w:r>
        <w:rPr>
          <w:spacing w:val="40"/>
          <w:w w:val="105"/>
        </w:rPr>
        <w:t xml:space="preserve"> </w:t>
      </w:r>
      <w:r>
        <w:rPr>
          <w:w w:val="105"/>
        </w:rPr>
        <w:t>return</w:t>
      </w:r>
      <w:r>
        <w:rPr>
          <w:spacing w:val="37"/>
          <w:w w:val="110"/>
        </w:rPr>
        <w:t xml:space="preserve"> </w:t>
      </w:r>
      <w:r>
        <w:rPr>
          <w:w w:val="105"/>
        </w:rPr>
        <w:t>of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41"/>
          <w:w w:val="105"/>
        </w:rPr>
        <w:t xml:space="preserve"> </w:t>
      </w:r>
      <w:r>
        <w:rPr>
          <w:w w:val="105"/>
        </w:rPr>
        <w:t>miniaturized</w:t>
      </w:r>
      <w:r>
        <w:rPr>
          <w:spacing w:val="41"/>
          <w:w w:val="105"/>
        </w:rPr>
        <w:t xml:space="preserve"> </w:t>
      </w:r>
      <w:r>
        <w:rPr>
          <w:w w:val="105"/>
        </w:rPr>
        <w:t>particle</w:t>
      </w:r>
      <w:r>
        <w:rPr>
          <w:spacing w:val="41"/>
          <w:w w:val="105"/>
        </w:rPr>
        <w:t xml:space="preserve"> </w:t>
      </w:r>
      <w:r>
        <w:rPr>
          <w:w w:val="105"/>
        </w:rPr>
        <w:t>telescope</w:t>
      </w:r>
      <w:r>
        <w:rPr>
          <w:spacing w:val="40"/>
          <w:w w:val="105"/>
        </w:rPr>
        <w:t xml:space="preserve"> </w:t>
      </w:r>
      <w:r>
        <w:rPr>
          <w:w w:val="105"/>
        </w:rPr>
        <w:t>onboard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Colorado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pac</w:t>
      </w:r>
      <w:r>
        <w:rPr>
          <w:spacing w:val="-2"/>
          <w:w w:val="105"/>
        </w:rPr>
        <w:t>e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ath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Exp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45"/>
          <w:w w:val="138"/>
        </w:rPr>
        <w:t xml:space="preserve"> </w:t>
      </w:r>
      <w:r>
        <w:rPr>
          <w:w w:val="105"/>
        </w:rPr>
        <w:t>(CSSWE)</w:t>
      </w:r>
      <w:r>
        <w:rPr>
          <w:spacing w:val="14"/>
          <w:w w:val="105"/>
        </w:rPr>
        <w:t xml:space="preserve"> </w:t>
      </w:r>
      <w:r>
        <w:rPr>
          <w:w w:val="105"/>
        </w:rPr>
        <w:t>CubeSat.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  <w:u w:val="single" w:color="000000"/>
        </w:rPr>
        <w:t>2014</w:t>
      </w:r>
      <w:r>
        <w:rPr>
          <w:spacing w:val="1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IEEE</w:t>
      </w:r>
      <w:r>
        <w:rPr>
          <w:spacing w:val="1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Aerospace</w:t>
      </w:r>
      <w:r>
        <w:rPr>
          <w:spacing w:val="1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Conference</w:t>
      </w:r>
      <w:r>
        <w:rPr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pages</w:t>
      </w:r>
      <w:r>
        <w:rPr>
          <w:spacing w:val="14"/>
          <w:w w:val="105"/>
        </w:rPr>
        <w:t xml:space="preserve"> </w:t>
      </w:r>
      <w:r>
        <w:rPr>
          <w:w w:val="105"/>
        </w:rPr>
        <w:t>1–14.</w:t>
      </w:r>
      <w:r>
        <w:rPr>
          <w:spacing w:val="15"/>
          <w:w w:val="105"/>
        </w:rPr>
        <w:t xml:space="preserve"> </w:t>
      </w:r>
      <w:r>
        <w:rPr>
          <w:w w:val="105"/>
        </w:rPr>
        <w:t>IEEE.</w:t>
      </w:r>
    </w:p>
    <w:p w14:paraId="1DE4A84A" w14:textId="77777777" w:rsidR="00D36D19" w:rsidRDefault="004377DE">
      <w:pPr>
        <w:pStyle w:val="BodyText"/>
        <w:spacing w:before="180" w:line="257" w:lineRule="auto"/>
        <w:ind w:right="119" w:hanging="219"/>
        <w:jc w:val="both"/>
      </w:pP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29"/>
          <w:w w:val="105"/>
        </w:rPr>
        <w:t xml:space="preserve"> </w:t>
      </w:r>
      <w:r>
        <w:rPr>
          <w:w w:val="105"/>
        </w:rPr>
        <w:t>Q.,</w:t>
      </w:r>
      <w:r>
        <w:rPr>
          <w:spacing w:val="29"/>
          <w:w w:val="105"/>
        </w:rPr>
        <w:t xml:space="preserve"> </w:t>
      </w:r>
      <w:r>
        <w:rPr>
          <w:w w:val="105"/>
        </w:rPr>
        <w:t>Li,</w:t>
      </w:r>
      <w:r>
        <w:rPr>
          <w:spacing w:val="29"/>
          <w:w w:val="105"/>
        </w:rPr>
        <w:t xml:space="preserve"> </w:t>
      </w:r>
      <w:r>
        <w:rPr>
          <w:w w:val="105"/>
        </w:rPr>
        <w:t>X.,</w:t>
      </w:r>
      <w:r>
        <w:rPr>
          <w:spacing w:val="29"/>
          <w:w w:val="105"/>
        </w:rPr>
        <w:t xml:space="preserve"> </w:t>
      </w:r>
      <w:r>
        <w:rPr>
          <w:w w:val="105"/>
        </w:rPr>
        <w:t>Blum,</w:t>
      </w:r>
      <w:r>
        <w:rPr>
          <w:spacing w:val="29"/>
          <w:w w:val="105"/>
        </w:rPr>
        <w:t xml:space="preserve"> </w:t>
      </w:r>
      <w:r>
        <w:rPr>
          <w:w w:val="105"/>
        </w:rPr>
        <w:t>L.,</w:t>
      </w:r>
      <w:r>
        <w:rPr>
          <w:spacing w:val="29"/>
          <w:w w:val="105"/>
        </w:rPr>
        <w:t xml:space="preserve"> </w:t>
      </w:r>
      <w:r>
        <w:rPr>
          <w:spacing w:val="-7"/>
          <w:w w:val="105"/>
        </w:rPr>
        <w:t>Tu,</w:t>
      </w:r>
      <w:r>
        <w:rPr>
          <w:spacing w:val="29"/>
          <w:w w:val="105"/>
        </w:rPr>
        <w:t xml:space="preserve"> </w:t>
      </w:r>
      <w:r>
        <w:rPr>
          <w:w w:val="105"/>
        </w:rPr>
        <w:t>W.,</w:t>
      </w:r>
      <w:r>
        <w:rPr>
          <w:spacing w:val="29"/>
          <w:w w:val="105"/>
        </w:rPr>
        <w:t xml:space="preserve"> </w:t>
      </w:r>
      <w:r>
        <w:rPr>
          <w:spacing w:val="-3"/>
          <w:w w:val="105"/>
        </w:rPr>
        <w:t>Turn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29"/>
          <w:w w:val="105"/>
        </w:rPr>
        <w:t xml:space="preserve"> </w:t>
      </w:r>
      <w:r>
        <w:rPr>
          <w:w w:val="105"/>
        </w:rPr>
        <w:t>D.</w:t>
      </w:r>
      <w:r>
        <w:rPr>
          <w:spacing w:val="27"/>
          <w:w w:val="105"/>
        </w:rPr>
        <w:t xml:space="preserve"> </w:t>
      </w:r>
      <w:r>
        <w:rPr>
          <w:w w:val="105"/>
        </w:rPr>
        <w:t>L.,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29"/>
          <w:w w:val="105"/>
        </w:rPr>
        <w:t xml:space="preserve"> </w:t>
      </w:r>
      <w:r>
        <w:rPr>
          <w:w w:val="105"/>
        </w:rPr>
        <w:t>J.</w:t>
      </w:r>
      <w:r>
        <w:rPr>
          <w:spacing w:val="27"/>
          <w:w w:val="105"/>
        </w:rPr>
        <w:t xml:space="preserve"> </w:t>
      </w:r>
      <w:r>
        <w:rPr>
          <w:w w:val="105"/>
        </w:rPr>
        <w:t>B.</w:t>
      </w:r>
      <w:r>
        <w:rPr>
          <w:spacing w:val="27"/>
          <w:w w:val="105"/>
        </w:rPr>
        <w:t xml:space="preserve"> </w:t>
      </w:r>
      <w:r>
        <w:rPr>
          <w:w w:val="105"/>
        </w:rPr>
        <w:t>(2014b).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27"/>
          <w:w w:val="105"/>
        </w:rPr>
        <w:t xml:space="preserve"> </w:t>
      </w:r>
      <w:proofErr w:type="spellStart"/>
      <w:r>
        <w:rPr>
          <w:w w:val="105"/>
        </w:rPr>
        <w:t>nonstorm</w:t>
      </w:r>
      <w:proofErr w:type="spellEnd"/>
      <w:r>
        <w:rPr>
          <w:spacing w:val="27"/>
          <w:w w:val="105"/>
        </w:rPr>
        <w:t xml:space="preserve"> </w:t>
      </w:r>
      <w:r>
        <w:rPr>
          <w:w w:val="105"/>
        </w:rPr>
        <w:t>time</w:t>
      </w:r>
      <w:r>
        <w:rPr>
          <w:spacing w:val="27"/>
          <w:w w:val="99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nhan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relativistic</w:t>
      </w:r>
      <w:r>
        <w:rPr>
          <w:spacing w:val="31"/>
          <w:w w:val="105"/>
        </w:rPr>
        <w:t xml:space="preserve"> </w:t>
      </w:r>
      <w:r>
        <w:rPr>
          <w:w w:val="105"/>
        </w:rPr>
        <w:t>electrons</w:t>
      </w:r>
      <w:r>
        <w:rPr>
          <w:spacing w:val="32"/>
          <w:w w:val="105"/>
        </w:rPr>
        <w:t xml:space="preserve"> </w:t>
      </w:r>
      <w:r>
        <w:rPr>
          <w:w w:val="105"/>
        </w:rPr>
        <w:t>in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outer</w:t>
      </w:r>
      <w:r>
        <w:rPr>
          <w:spacing w:val="32"/>
          <w:w w:val="105"/>
        </w:rPr>
        <w:t xml:space="preserve"> </w:t>
      </w:r>
      <w:r>
        <w:rPr>
          <w:w w:val="105"/>
        </w:rPr>
        <w:t>radiation</w:t>
      </w:r>
      <w:r>
        <w:rPr>
          <w:spacing w:val="32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el</w:t>
      </w:r>
      <w:r>
        <w:rPr>
          <w:w w:val="105"/>
        </w:rPr>
        <w:t>t.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32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3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25"/>
          <w:w w:val="109"/>
        </w:rPr>
        <w:t xml:space="preserve"> </w:t>
      </w:r>
      <w:r>
        <w:rPr>
          <w:w w:val="105"/>
        </w:rPr>
        <w:t>41(1):7–12.</w:t>
      </w:r>
    </w:p>
    <w:p w14:paraId="1DE4A84B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Q.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3"/>
          <w:w w:val="105"/>
        </w:rPr>
        <w:t xml:space="preserve"> </w:t>
      </w:r>
      <w:proofErr w:type="spellStart"/>
      <w:r>
        <w:rPr>
          <w:w w:val="105"/>
        </w:rPr>
        <w:t>Mahendrakumar</w:t>
      </w:r>
      <w:proofErr w:type="spellEnd"/>
      <w:r>
        <w:rPr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A.</w:t>
      </w:r>
      <w:r>
        <w:rPr>
          <w:spacing w:val="43"/>
          <w:w w:val="105"/>
        </w:rPr>
        <w:t xml:space="preserve"> </w:t>
      </w:r>
      <w:r>
        <w:rPr>
          <w:w w:val="105"/>
        </w:rPr>
        <w:t>(2010).</w:t>
      </w:r>
      <w:r>
        <w:rPr>
          <w:spacing w:val="51"/>
          <w:w w:val="105"/>
        </w:rPr>
        <w:t xml:space="preserve"> </w:t>
      </w:r>
      <w:r>
        <w:rPr>
          <w:w w:val="105"/>
        </w:rPr>
        <w:t>REPTile:</w:t>
      </w:r>
      <w:r>
        <w:rPr>
          <w:spacing w:val="31"/>
          <w:w w:val="105"/>
        </w:rPr>
        <w:t xml:space="preserve"> </w:t>
      </w:r>
      <w:r>
        <w:rPr>
          <w:w w:val="105"/>
        </w:rPr>
        <w:t>A</w:t>
      </w:r>
      <w:r>
        <w:rPr>
          <w:spacing w:val="43"/>
          <w:w w:val="105"/>
        </w:rPr>
        <w:t xml:space="preserve"> </w:t>
      </w:r>
      <w:r>
        <w:rPr>
          <w:w w:val="105"/>
        </w:rPr>
        <w:t>Miniaturized</w:t>
      </w:r>
      <w:r>
        <w:rPr>
          <w:spacing w:val="43"/>
          <w:w w:val="105"/>
        </w:rPr>
        <w:t xml:space="preserve"> </w:t>
      </w:r>
      <w:r>
        <w:rPr>
          <w:w w:val="105"/>
        </w:rPr>
        <w:t>Detector</w:t>
      </w:r>
      <w:r>
        <w:rPr>
          <w:spacing w:val="42"/>
          <w:w w:val="105"/>
        </w:rPr>
        <w:t xml:space="preserve"> </w:t>
      </w:r>
      <w:r>
        <w:rPr>
          <w:w w:val="105"/>
        </w:rPr>
        <w:t>for</w:t>
      </w:r>
      <w:r>
        <w:rPr>
          <w:spacing w:val="43"/>
          <w:w w:val="105"/>
        </w:rPr>
        <w:t xml:space="preserve"> </w:t>
      </w:r>
      <w:r>
        <w:rPr>
          <w:w w:val="105"/>
        </w:rPr>
        <w:t>a</w:t>
      </w:r>
      <w:r>
        <w:rPr>
          <w:spacing w:val="43"/>
          <w:w w:val="105"/>
        </w:rPr>
        <w:t xml:space="preserve"> </w:t>
      </w:r>
      <w:r>
        <w:rPr>
          <w:w w:val="105"/>
        </w:rPr>
        <w:t>CubeSat</w:t>
      </w:r>
      <w:r>
        <w:rPr>
          <w:spacing w:val="29"/>
          <w:w w:val="121"/>
        </w:rPr>
        <w:t xml:space="preserve"> </w:t>
      </w:r>
      <w:r>
        <w:rPr>
          <w:w w:val="105"/>
        </w:rPr>
        <w:t>Mission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Measure</w:t>
      </w:r>
      <w:r>
        <w:rPr>
          <w:spacing w:val="25"/>
          <w:w w:val="105"/>
        </w:rPr>
        <w:t xml:space="preserve"> </w:t>
      </w:r>
      <w:r>
        <w:rPr>
          <w:w w:val="105"/>
        </w:rPr>
        <w:t>Relativistic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Part</w:t>
      </w:r>
      <w:r>
        <w:rPr>
          <w:spacing w:val="-2"/>
          <w:w w:val="105"/>
        </w:rPr>
        <w:t>icles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Near-Earth</w:t>
      </w:r>
      <w:r>
        <w:rPr>
          <w:spacing w:val="25"/>
          <w:w w:val="105"/>
        </w:rPr>
        <w:t xml:space="preserve"> </w:t>
      </w:r>
      <w:r>
        <w:rPr>
          <w:w w:val="105"/>
        </w:rPr>
        <w:t>Space.</w:t>
      </w:r>
    </w:p>
    <w:p w14:paraId="1DE4A84C" w14:textId="77777777" w:rsidR="00D36D19" w:rsidRDefault="004377DE">
      <w:pPr>
        <w:pStyle w:val="BodyText"/>
        <w:spacing w:before="180"/>
        <w:ind w:left="100"/>
      </w:pPr>
      <w:proofErr w:type="spellStart"/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mm</w:t>
      </w:r>
      <w:proofErr w:type="spellEnd"/>
      <w:r>
        <w:rPr>
          <w:spacing w:val="-1"/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C.</w:t>
      </w:r>
      <w:r>
        <w:rPr>
          <w:spacing w:val="24"/>
          <w:w w:val="105"/>
        </w:rPr>
        <w:t xml:space="preserve"> </w:t>
      </w:r>
      <w:r>
        <w:rPr>
          <w:w w:val="105"/>
        </w:rPr>
        <w:t>E.,</w:t>
      </w:r>
      <w:r>
        <w:rPr>
          <w:spacing w:val="25"/>
          <w:w w:val="105"/>
        </w:rPr>
        <w:t xml:space="preserve"> </w:t>
      </w:r>
      <w:r>
        <w:rPr>
          <w:w w:val="105"/>
        </w:rPr>
        <w:t>Starr,</w:t>
      </w:r>
      <w:r>
        <w:rPr>
          <w:spacing w:val="25"/>
          <w:w w:val="105"/>
        </w:rPr>
        <w:t xml:space="preserve"> </w:t>
      </w:r>
      <w:r>
        <w:rPr>
          <w:w w:val="105"/>
        </w:rPr>
        <w:t>R.</w:t>
      </w:r>
      <w:r>
        <w:rPr>
          <w:spacing w:val="24"/>
          <w:w w:val="105"/>
        </w:rPr>
        <w:t xml:space="preserve"> </w:t>
      </w:r>
      <w:r>
        <w:rPr>
          <w:w w:val="105"/>
        </w:rPr>
        <w:t>D.,</w:t>
      </w:r>
      <w:r>
        <w:rPr>
          <w:spacing w:val="25"/>
          <w:w w:val="105"/>
        </w:rPr>
        <w:t xml:space="preserve"> </w:t>
      </w:r>
      <w:r>
        <w:rPr>
          <w:w w:val="105"/>
        </w:rPr>
        <w:t>Ho,</w:t>
      </w:r>
      <w:r>
        <w:rPr>
          <w:spacing w:val="25"/>
          <w:w w:val="105"/>
        </w:rPr>
        <w:t xml:space="preserve"> </w:t>
      </w:r>
      <w:r>
        <w:rPr>
          <w:w w:val="105"/>
        </w:rPr>
        <w:t>G.</w:t>
      </w:r>
      <w:r>
        <w:rPr>
          <w:spacing w:val="24"/>
          <w:w w:val="105"/>
        </w:rPr>
        <w:t xml:space="preserve"> </w:t>
      </w:r>
      <w:r>
        <w:rPr>
          <w:w w:val="105"/>
        </w:rPr>
        <w:t>C.,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ht</w:t>
      </w:r>
      <w:r>
        <w:rPr>
          <w:spacing w:val="-3"/>
          <w:w w:val="105"/>
        </w:rPr>
        <w:t>ol</w:t>
      </w:r>
      <w:r>
        <w:rPr>
          <w:spacing w:val="-2"/>
          <w:w w:val="105"/>
        </w:rPr>
        <w:t>d,</w:t>
      </w:r>
      <w:r>
        <w:rPr>
          <w:spacing w:val="25"/>
          <w:w w:val="105"/>
        </w:rPr>
        <w:t xml:space="preserve"> </w:t>
      </w:r>
      <w:r>
        <w:rPr>
          <w:w w:val="105"/>
        </w:rPr>
        <w:t>K.</w:t>
      </w:r>
      <w:r>
        <w:rPr>
          <w:spacing w:val="24"/>
          <w:w w:val="105"/>
        </w:rPr>
        <w:t xml:space="preserve"> </w:t>
      </w:r>
      <w:r>
        <w:rPr>
          <w:w w:val="105"/>
        </w:rPr>
        <w:t>E.,</w:t>
      </w:r>
      <w:r>
        <w:rPr>
          <w:spacing w:val="26"/>
          <w:w w:val="105"/>
        </w:rPr>
        <w:t xml:space="preserve"> </w:t>
      </w:r>
      <w:r>
        <w:rPr>
          <w:w w:val="105"/>
        </w:rPr>
        <w:t>Hamilton,</w:t>
      </w:r>
      <w:r>
        <w:rPr>
          <w:spacing w:val="25"/>
          <w:w w:val="105"/>
        </w:rPr>
        <w:t xml:space="preserve"> </w:t>
      </w:r>
      <w:r>
        <w:rPr>
          <w:w w:val="105"/>
        </w:rPr>
        <w:t>S.</w:t>
      </w:r>
      <w:r>
        <w:rPr>
          <w:spacing w:val="24"/>
          <w:w w:val="105"/>
        </w:rPr>
        <w:t xml:space="preserve"> </w:t>
      </w:r>
      <w:r>
        <w:rPr>
          <w:w w:val="105"/>
        </w:rPr>
        <w:t>A.,</w:t>
      </w:r>
      <w:r>
        <w:rPr>
          <w:spacing w:val="25"/>
          <w:w w:val="105"/>
        </w:rPr>
        <w:t xml:space="preserve"> </w:t>
      </w:r>
      <w:proofErr w:type="spellStart"/>
      <w:r>
        <w:rPr>
          <w:w w:val="105"/>
        </w:rPr>
        <w:t>Boldt</w:t>
      </w:r>
      <w:proofErr w:type="spellEnd"/>
      <w:r>
        <w:rPr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J.</w:t>
      </w:r>
      <w:r>
        <w:rPr>
          <w:spacing w:val="24"/>
          <w:w w:val="105"/>
        </w:rPr>
        <w:t xml:space="preserve"> </w:t>
      </w:r>
      <w:r>
        <w:rPr>
          <w:w w:val="105"/>
        </w:rPr>
        <w:t>D.,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ynton,</w:t>
      </w:r>
    </w:p>
    <w:p w14:paraId="1DE4A84D" w14:textId="77777777" w:rsidR="00D36D19" w:rsidRDefault="004377DE">
      <w:pPr>
        <w:pStyle w:val="BodyText"/>
        <w:spacing w:before="18" w:line="257" w:lineRule="auto"/>
        <w:ind w:right="118"/>
        <w:jc w:val="both"/>
      </w:pPr>
      <w:r>
        <w:rPr>
          <w:w w:val="105"/>
        </w:rPr>
        <w:t>W.</w:t>
      </w:r>
      <w:r>
        <w:rPr>
          <w:spacing w:val="18"/>
          <w:w w:val="105"/>
        </w:rPr>
        <w:t xml:space="preserve"> </w:t>
      </w:r>
      <w:r>
        <w:rPr>
          <w:w w:val="105"/>
        </w:rPr>
        <w:t>V.,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Brad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y,</w:t>
      </w:r>
      <w:r>
        <w:rPr>
          <w:spacing w:val="21"/>
          <w:w w:val="105"/>
        </w:rPr>
        <w:t xml:space="preserve"> </w:t>
      </w:r>
      <w:r>
        <w:rPr>
          <w:w w:val="105"/>
        </w:rPr>
        <w:t>W.,</w:t>
      </w:r>
      <w:r>
        <w:rPr>
          <w:spacing w:val="20"/>
          <w:w w:val="105"/>
        </w:rPr>
        <w:t xml:space="preserve"> </w:t>
      </w:r>
      <w:proofErr w:type="spellStart"/>
      <w:r>
        <w:rPr>
          <w:spacing w:val="-3"/>
          <w:w w:val="105"/>
        </w:rPr>
        <w:t>Fraeman</w:t>
      </w:r>
      <w:proofErr w:type="spellEnd"/>
      <w:r>
        <w:rPr>
          <w:spacing w:val="-3"/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M.</w:t>
      </w:r>
      <w:r>
        <w:rPr>
          <w:spacing w:val="20"/>
          <w:w w:val="105"/>
        </w:rPr>
        <w:t xml:space="preserve"> </w:t>
      </w:r>
      <w:r>
        <w:rPr>
          <w:w w:val="105"/>
        </w:rPr>
        <w:t>E.,</w:t>
      </w:r>
      <w:r>
        <w:rPr>
          <w:spacing w:val="20"/>
          <w:w w:val="105"/>
        </w:rPr>
        <w:t xml:space="preserve"> </w:t>
      </w:r>
      <w:r>
        <w:rPr>
          <w:w w:val="105"/>
        </w:rPr>
        <w:t>Gold,</w:t>
      </w:r>
      <w:r>
        <w:rPr>
          <w:spacing w:val="20"/>
          <w:w w:val="105"/>
        </w:rPr>
        <w:t xml:space="preserve"> </w:t>
      </w:r>
      <w:r>
        <w:rPr>
          <w:w w:val="105"/>
        </w:rPr>
        <w:t>R.</w:t>
      </w:r>
      <w:r>
        <w:rPr>
          <w:spacing w:val="20"/>
          <w:w w:val="105"/>
        </w:rPr>
        <w:t xml:space="preserve"> </w:t>
      </w:r>
      <w:r>
        <w:rPr>
          <w:w w:val="105"/>
        </w:rPr>
        <w:t>E.,</w:t>
      </w:r>
      <w:r>
        <w:rPr>
          <w:spacing w:val="20"/>
          <w:w w:val="105"/>
        </w:rPr>
        <w:t xml:space="preserve"> </w:t>
      </w:r>
      <w:proofErr w:type="spellStart"/>
      <w:r>
        <w:rPr>
          <w:w w:val="105"/>
        </w:rPr>
        <w:t>Goldsten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J.</w:t>
      </w:r>
      <w:r>
        <w:rPr>
          <w:spacing w:val="20"/>
          <w:w w:val="105"/>
        </w:rPr>
        <w:t xml:space="preserve"> </w:t>
      </w:r>
      <w:r>
        <w:rPr>
          <w:w w:val="105"/>
        </w:rPr>
        <w:t>O.,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Hay</w:t>
      </w:r>
      <w:r>
        <w:rPr>
          <w:spacing w:val="-4"/>
          <w:w w:val="105"/>
        </w:rPr>
        <w:t>es</w:t>
      </w:r>
      <w:r>
        <w:rPr>
          <w:spacing w:val="-3"/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J.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R.,</w:t>
      </w:r>
      <w:r>
        <w:rPr>
          <w:spacing w:val="20"/>
          <w:w w:val="105"/>
        </w:rPr>
        <w:t xml:space="preserve"> </w:t>
      </w:r>
      <w:proofErr w:type="spellStart"/>
      <w:r>
        <w:rPr>
          <w:w w:val="105"/>
        </w:rPr>
        <w:t>Jaskulek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S.</w:t>
      </w:r>
      <w:r>
        <w:rPr>
          <w:spacing w:val="20"/>
          <w:w w:val="105"/>
        </w:rPr>
        <w:t xml:space="preserve"> </w:t>
      </w:r>
      <w:r>
        <w:rPr>
          <w:w w:val="105"/>
        </w:rPr>
        <w:t>E.,</w:t>
      </w:r>
      <w:r>
        <w:rPr>
          <w:spacing w:val="39"/>
          <w:w w:val="109"/>
        </w:rPr>
        <w:t xml:space="preserve"> </w:t>
      </w:r>
      <w:proofErr w:type="spellStart"/>
      <w:r>
        <w:rPr>
          <w:w w:val="105"/>
        </w:rPr>
        <w:t>Rossano</w:t>
      </w:r>
      <w:proofErr w:type="spellEnd"/>
      <w:r>
        <w:rPr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w w:val="105"/>
        </w:rPr>
        <w:t>E.,</w:t>
      </w:r>
      <w:r>
        <w:rPr>
          <w:spacing w:val="36"/>
          <w:w w:val="105"/>
        </w:rPr>
        <w:t xml:space="preserve"> </w:t>
      </w:r>
      <w:proofErr w:type="spellStart"/>
      <w:r>
        <w:rPr>
          <w:w w:val="105"/>
        </w:rPr>
        <w:t>Rumpf</w:t>
      </w:r>
      <w:proofErr w:type="spellEnd"/>
      <w:r>
        <w:rPr>
          <w:w w:val="105"/>
        </w:rPr>
        <w:t>,</w:t>
      </w:r>
      <w:r>
        <w:rPr>
          <w:spacing w:val="36"/>
          <w:w w:val="105"/>
        </w:rPr>
        <w:t xml:space="preserve"> </w:t>
      </w:r>
      <w:r>
        <w:rPr>
          <w:w w:val="105"/>
        </w:rPr>
        <w:t>R.</w:t>
      </w:r>
      <w:r>
        <w:rPr>
          <w:spacing w:val="33"/>
          <w:w w:val="105"/>
        </w:rPr>
        <w:t xml:space="preserve"> </w:t>
      </w:r>
      <w:r>
        <w:rPr>
          <w:w w:val="105"/>
        </w:rPr>
        <w:t>A.,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hae</w:t>
      </w:r>
      <w:r>
        <w:rPr>
          <w:spacing w:val="-2"/>
          <w:w w:val="105"/>
        </w:rPr>
        <w:t>fe</w:t>
      </w:r>
      <w:r>
        <w:rPr>
          <w:spacing w:val="-1"/>
          <w:w w:val="105"/>
        </w:rPr>
        <w:t>r,</w:t>
      </w:r>
      <w:r>
        <w:rPr>
          <w:spacing w:val="36"/>
          <w:w w:val="105"/>
        </w:rPr>
        <w:t xml:space="preserve"> </w:t>
      </w:r>
      <w:r>
        <w:rPr>
          <w:w w:val="105"/>
        </w:rPr>
        <w:t>E.</w:t>
      </w:r>
      <w:r>
        <w:rPr>
          <w:spacing w:val="33"/>
          <w:w w:val="105"/>
        </w:rPr>
        <w:t xml:space="preserve"> </w:t>
      </w:r>
      <w:r>
        <w:rPr>
          <w:w w:val="105"/>
        </w:rPr>
        <w:t>D.,</w:t>
      </w:r>
      <w:r>
        <w:rPr>
          <w:spacing w:val="36"/>
          <w:w w:val="105"/>
        </w:rPr>
        <w:t xml:space="preserve"> </w:t>
      </w:r>
      <w:proofErr w:type="spellStart"/>
      <w:r>
        <w:rPr>
          <w:w w:val="105"/>
        </w:rPr>
        <w:t>Strohbehn</w:t>
      </w:r>
      <w:proofErr w:type="spellEnd"/>
      <w:r>
        <w:rPr>
          <w:w w:val="105"/>
        </w:rPr>
        <w:t>,</w:t>
      </w:r>
      <w:r>
        <w:rPr>
          <w:spacing w:val="36"/>
          <w:w w:val="105"/>
        </w:rPr>
        <w:t xml:space="preserve"> </w:t>
      </w:r>
      <w:r>
        <w:rPr>
          <w:w w:val="105"/>
        </w:rPr>
        <w:t>K.,</w:t>
      </w:r>
      <w:r>
        <w:rPr>
          <w:spacing w:val="36"/>
          <w:w w:val="105"/>
        </w:rPr>
        <w:t xml:space="preserve"> </w:t>
      </w:r>
      <w:r>
        <w:rPr>
          <w:w w:val="105"/>
        </w:rPr>
        <w:t>Shelton,</w:t>
      </w:r>
      <w:r>
        <w:rPr>
          <w:spacing w:val="36"/>
          <w:w w:val="105"/>
        </w:rPr>
        <w:t xml:space="preserve"> </w:t>
      </w:r>
      <w:r>
        <w:rPr>
          <w:w w:val="105"/>
        </w:rPr>
        <w:t>R.</w:t>
      </w:r>
      <w:r>
        <w:rPr>
          <w:spacing w:val="32"/>
          <w:w w:val="105"/>
        </w:rPr>
        <w:t xml:space="preserve"> </w:t>
      </w:r>
      <w:r>
        <w:rPr>
          <w:w w:val="105"/>
        </w:rPr>
        <w:t>G.,</w:t>
      </w:r>
      <w:r>
        <w:rPr>
          <w:spacing w:val="36"/>
          <w:w w:val="105"/>
        </w:rPr>
        <w:t xml:space="preserve"> </w:t>
      </w:r>
      <w:r>
        <w:rPr>
          <w:w w:val="105"/>
        </w:rPr>
        <w:t>Thompson,</w:t>
      </w:r>
      <w:r>
        <w:rPr>
          <w:spacing w:val="36"/>
          <w:w w:val="105"/>
        </w:rPr>
        <w:t xml:space="preserve"> </w:t>
      </w:r>
      <w:r>
        <w:rPr>
          <w:w w:val="105"/>
        </w:rPr>
        <w:t>R.</w:t>
      </w:r>
      <w:r>
        <w:rPr>
          <w:spacing w:val="33"/>
          <w:w w:val="105"/>
        </w:rPr>
        <w:t xml:space="preserve"> </w:t>
      </w:r>
      <w:r>
        <w:rPr>
          <w:w w:val="105"/>
        </w:rPr>
        <w:t>E.,</w:t>
      </w:r>
      <w:r>
        <w:rPr>
          <w:spacing w:val="22"/>
          <w:w w:val="109"/>
        </w:rPr>
        <w:t xml:space="preserve"> </w:t>
      </w:r>
      <w:proofErr w:type="spellStart"/>
      <w:r>
        <w:rPr>
          <w:spacing w:val="-5"/>
          <w:w w:val="105"/>
        </w:rPr>
        <w:t>Tr</w:t>
      </w:r>
      <w:r>
        <w:rPr>
          <w:spacing w:val="-6"/>
          <w:w w:val="105"/>
        </w:rPr>
        <w:t>om</w:t>
      </w:r>
      <w:r>
        <w:rPr>
          <w:spacing w:val="-5"/>
          <w:w w:val="105"/>
        </w:rPr>
        <w:t>b</w:t>
      </w:r>
      <w:r>
        <w:rPr>
          <w:spacing w:val="-6"/>
          <w:w w:val="105"/>
        </w:rPr>
        <w:t>k</w:t>
      </w:r>
      <w:r>
        <w:rPr>
          <w:spacing w:val="-5"/>
          <w:w w:val="105"/>
        </w:rPr>
        <w:t>a</w:t>
      </w:r>
      <w:proofErr w:type="spellEnd"/>
      <w:r>
        <w:rPr>
          <w:spacing w:val="-5"/>
          <w:w w:val="105"/>
        </w:rPr>
        <w:t>,</w:t>
      </w:r>
      <w:r>
        <w:rPr>
          <w:spacing w:val="52"/>
          <w:w w:val="105"/>
        </w:rPr>
        <w:t xml:space="preserve"> </w:t>
      </w:r>
      <w:r>
        <w:rPr>
          <w:w w:val="105"/>
        </w:rPr>
        <w:t>J.</w:t>
      </w:r>
      <w:r>
        <w:rPr>
          <w:spacing w:val="47"/>
          <w:w w:val="105"/>
        </w:rPr>
        <w:t xml:space="preserve"> </w:t>
      </w:r>
      <w:r>
        <w:rPr>
          <w:w w:val="105"/>
        </w:rPr>
        <w:t>I.,</w:t>
      </w:r>
      <w:r>
        <w:rPr>
          <w:spacing w:val="53"/>
          <w:w w:val="105"/>
        </w:rPr>
        <w:t xml:space="preserve"> </w:t>
      </w:r>
      <w:r>
        <w:rPr>
          <w:w w:val="105"/>
        </w:rPr>
        <w:t>and</w:t>
      </w:r>
      <w:r>
        <w:rPr>
          <w:spacing w:val="46"/>
          <w:w w:val="105"/>
        </w:rPr>
        <w:t xml:space="preserve"> </w:t>
      </w:r>
      <w:r>
        <w:rPr>
          <w:w w:val="105"/>
        </w:rPr>
        <w:t>Williams,</w:t>
      </w:r>
      <w:r>
        <w:rPr>
          <w:spacing w:val="53"/>
          <w:w w:val="105"/>
        </w:rPr>
        <w:t xml:space="preserve"> </w:t>
      </w:r>
      <w:r>
        <w:rPr>
          <w:w w:val="105"/>
        </w:rPr>
        <w:t>B.</w:t>
      </w:r>
      <w:r>
        <w:rPr>
          <w:spacing w:val="46"/>
          <w:w w:val="105"/>
        </w:rPr>
        <w:t xml:space="preserve"> </w:t>
      </w:r>
      <w:r>
        <w:rPr>
          <w:w w:val="105"/>
        </w:rPr>
        <w:t>D.</w:t>
      </w:r>
      <w:r>
        <w:rPr>
          <w:spacing w:val="46"/>
          <w:w w:val="105"/>
        </w:rPr>
        <w:t xml:space="preserve"> </w:t>
      </w:r>
      <w:r>
        <w:rPr>
          <w:w w:val="105"/>
        </w:rPr>
        <w:t>(2007).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46"/>
          <w:w w:val="105"/>
        </w:rPr>
        <w:t xml:space="preserve"> </w:t>
      </w:r>
      <w:r>
        <w:rPr>
          <w:w w:val="105"/>
        </w:rPr>
        <w:t>Spectrometer</w:t>
      </w:r>
      <w:r>
        <w:rPr>
          <w:spacing w:val="47"/>
          <w:w w:val="105"/>
        </w:rPr>
        <w:t xml:space="preserve"> </w:t>
      </w:r>
      <w:r>
        <w:rPr>
          <w:w w:val="105"/>
        </w:rPr>
        <w:t>on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E</w:t>
      </w:r>
      <w:r>
        <w:rPr>
          <w:spacing w:val="-2"/>
          <w:w w:val="105"/>
        </w:rPr>
        <w:t>SS</w:t>
      </w:r>
      <w:r>
        <w:rPr>
          <w:spacing w:val="-1"/>
          <w:w w:val="105"/>
        </w:rPr>
        <w:t>ENGER</w:t>
      </w:r>
      <w:r>
        <w:rPr>
          <w:spacing w:val="37"/>
          <w:w w:val="109"/>
        </w:rPr>
        <w:t xml:space="preserve"> </w:t>
      </w:r>
      <w:r>
        <w:rPr>
          <w:w w:val="105"/>
        </w:rPr>
        <w:t>Spacecraft.</w:t>
      </w:r>
      <w:r>
        <w:rPr>
          <w:spacing w:val="-3"/>
          <w:w w:val="105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-1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Science</w:t>
      </w:r>
      <w:r>
        <w:rPr>
          <w:spacing w:val="-1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Reviews</w:t>
      </w:r>
      <w:r>
        <w:rPr>
          <w:w w:val="105"/>
        </w:rPr>
        <w:t>,</w:t>
      </w:r>
      <w:r>
        <w:rPr>
          <w:spacing w:val="-16"/>
          <w:w w:val="105"/>
        </w:rPr>
        <w:t xml:space="preserve"> </w:t>
      </w:r>
      <w:r>
        <w:rPr>
          <w:w w:val="105"/>
        </w:rPr>
        <w:t>131(1-4):393–415.</w:t>
      </w:r>
    </w:p>
    <w:p w14:paraId="1DE4A84E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proofErr w:type="spellStart"/>
      <w:r>
        <w:rPr>
          <w:spacing w:val="-3"/>
          <w:w w:val="105"/>
        </w:rPr>
        <w:t>Sc</w:t>
      </w:r>
      <w:r>
        <w:rPr>
          <w:spacing w:val="-2"/>
          <w:w w:val="105"/>
        </w:rPr>
        <w:t>hr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jv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31"/>
          <w:w w:val="105"/>
        </w:rPr>
        <w:t xml:space="preserve"> </w:t>
      </w:r>
      <w:r>
        <w:rPr>
          <w:w w:val="105"/>
        </w:rPr>
        <w:t>C.</w:t>
      </w:r>
      <w:r>
        <w:rPr>
          <w:spacing w:val="29"/>
          <w:w w:val="105"/>
        </w:rPr>
        <w:t xml:space="preserve"> </w:t>
      </w:r>
      <w:r>
        <w:rPr>
          <w:w w:val="105"/>
        </w:rPr>
        <w:t>J.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Higgins,</w:t>
      </w:r>
      <w:r>
        <w:rPr>
          <w:spacing w:val="31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9"/>
          <w:w w:val="105"/>
        </w:rPr>
        <w:t xml:space="preserve"> </w:t>
      </w:r>
      <w:r>
        <w:rPr>
          <w:w w:val="105"/>
        </w:rPr>
        <w:t>A.</w:t>
      </w:r>
      <w:r>
        <w:rPr>
          <w:spacing w:val="29"/>
          <w:w w:val="105"/>
        </w:rPr>
        <w:t xml:space="preserve"> </w:t>
      </w:r>
      <w:r>
        <w:rPr>
          <w:w w:val="105"/>
        </w:rPr>
        <w:t>(2015).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29"/>
          <w:w w:val="105"/>
        </w:rPr>
        <w:t xml:space="preserve"> </w:t>
      </w:r>
      <w:r>
        <w:rPr>
          <w:w w:val="105"/>
        </w:rPr>
        <w:t>Statistical</w:t>
      </w:r>
      <w:r>
        <w:rPr>
          <w:spacing w:val="30"/>
          <w:w w:val="105"/>
        </w:rPr>
        <w:t xml:space="preserve"> </w:t>
      </w:r>
      <w:r>
        <w:rPr>
          <w:w w:val="105"/>
        </w:rPr>
        <w:t>Study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tant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Con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ces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Large</w:t>
      </w:r>
      <w:r>
        <w:rPr>
          <w:spacing w:val="35"/>
          <w:w w:val="99"/>
        </w:rPr>
        <w:t xml:space="preserve"> </w:t>
      </w:r>
      <w:r>
        <w:rPr>
          <w:w w:val="105"/>
        </w:rPr>
        <w:t>Solar</w:t>
      </w:r>
      <w:r>
        <w:rPr>
          <w:spacing w:val="5"/>
          <w:w w:val="105"/>
        </w:rPr>
        <w:t xml:space="preserve"> </w:t>
      </w:r>
      <w:r>
        <w:rPr>
          <w:w w:val="105"/>
        </w:rPr>
        <w:t>Energetic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Ev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r>
        <w:rPr>
          <w:spacing w:val="26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6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290(10):2943–2950.</w:t>
      </w:r>
    </w:p>
    <w:p w14:paraId="1DE4A84F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bookmarkStart w:id="131" w:name="_bookmark37"/>
      <w:bookmarkEnd w:id="131"/>
      <w:proofErr w:type="spellStart"/>
      <w:r>
        <w:rPr>
          <w:spacing w:val="-3"/>
        </w:rPr>
        <w:t>S</w:t>
      </w:r>
      <w:r>
        <w:rPr>
          <w:spacing w:val="-2"/>
        </w:rPr>
        <w:t>chr</w:t>
      </w:r>
      <w:r>
        <w:rPr>
          <w:spacing w:val="-3"/>
        </w:rPr>
        <w:t>i</w:t>
      </w:r>
      <w:r>
        <w:rPr>
          <w:spacing w:val="-2"/>
        </w:rPr>
        <w:t>jver</w:t>
      </w:r>
      <w:proofErr w:type="spellEnd"/>
      <w:r>
        <w:rPr>
          <w:spacing w:val="-2"/>
        </w:rPr>
        <w:t>,</w:t>
      </w:r>
      <w:r>
        <w:rPr>
          <w:spacing w:val="35"/>
        </w:rPr>
        <w:t xml:space="preserve"> </w:t>
      </w:r>
      <w:r>
        <w:t>C.</w:t>
      </w:r>
      <w:r>
        <w:rPr>
          <w:spacing w:val="23"/>
        </w:rPr>
        <w:t xml:space="preserve"> </w:t>
      </w:r>
      <w:r>
        <w:t xml:space="preserve">J. </w:t>
      </w:r>
      <w:r>
        <w:rPr>
          <w:spacing w:val="24"/>
        </w:rPr>
        <w:t xml:space="preserve"> </w:t>
      </w:r>
      <w:proofErr w:type="gramStart"/>
      <w:r>
        <w:t xml:space="preserve">and </w:t>
      </w:r>
      <w:r>
        <w:rPr>
          <w:spacing w:val="24"/>
        </w:rPr>
        <w:t xml:space="preserve"> </w:t>
      </w:r>
      <w:r>
        <w:t>Title</w:t>
      </w:r>
      <w:proofErr w:type="gramEnd"/>
      <w:r>
        <w:t xml:space="preserve">, </w:t>
      </w:r>
      <w:r>
        <w:rPr>
          <w:spacing w:val="35"/>
        </w:rPr>
        <w:t xml:space="preserve"> </w:t>
      </w:r>
      <w:r>
        <w:t xml:space="preserve">A. </w:t>
      </w:r>
      <w:r>
        <w:rPr>
          <w:spacing w:val="24"/>
        </w:rPr>
        <w:t xml:space="preserve"> </w:t>
      </w:r>
      <w:r>
        <w:t xml:space="preserve">M. </w:t>
      </w:r>
      <w:r>
        <w:rPr>
          <w:spacing w:val="24"/>
        </w:rPr>
        <w:t xml:space="preserve"> </w:t>
      </w:r>
      <w:r>
        <w:t xml:space="preserve">(2011). </w:t>
      </w:r>
      <w:r>
        <w:rPr>
          <w:spacing w:val="31"/>
        </w:rPr>
        <w:t xml:space="preserve"> </w:t>
      </w:r>
      <w:r>
        <w:t>Long-</w:t>
      </w:r>
      <w:proofErr w:type="gramStart"/>
      <w:r>
        <w:t xml:space="preserve">range </w:t>
      </w:r>
      <w:r>
        <w:rPr>
          <w:spacing w:val="24"/>
        </w:rPr>
        <w:t xml:space="preserve"> </w:t>
      </w:r>
      <w:r>
        <w:t>magnetic</w:t>
      </w:r>
      <w:proofErr w:type="gramEnd"/>
      <w:r>
        <w:t xml:space="preserve"> </w:t>
      </w:r>
      <w:r>
        <w:rPr>
          <w:spacing w:val="24"/>
        </w:rPr>
        <w:t xml:space="preserve"> </w:t>
      </w:r>
      <w:r>
        <w:t xml:space="preserve">couplings </w:t>
      </w:r>
      <w:r>
        <w:rPr>
          <w:spacing w:val="24"/>
        </w:rPr>
        <w:t xml:space="preserve"> </w:t>
      </w:r>
      <w:r>
        <w:rPr>
          <w:spacing w:val="-1"/>
        </w:rPr>
        <w:t>between</w:t>
      </w:r>
      <w:r>
        <w:t xml:space="preserve"> </w:t>
      </w:r>
      <w:r>
        <w:rPr>
          <w:spacing w:val="24"/>
        </w:rPr>
        <w:t xml:space="preserve"> </w:t>
      </w:r>
      <w:r>
        <w:t xml:space="preserve">solar </w:t>
      </w:r>
      <w:r>
        <w:rPr>
          <w:spacing w:val="24"/>
        </w:rPr>
        <w:t xml:space="preserve"> </w:t>
      </w:r>
      <w:r>
        <w:t>flares</w:t>
      </w:r>
      <w:r>
        <w:rPr>
          <w:spacing w:val="27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coronal</w:t>
      </w:r>
      <w:r>
        <w:rPr>
          <w:spacing w:val="6"/>
        </w:rPr>
        <w:t xml:space="preserve"> </w:t>
      </w:r>
      <w:r>
        <w:t>mass</w:t>
      </w:r>
      <w:r>
        <w:rPr>
          <w:spacing w:val="6"/>
        </w:rPr>
        <w:t xml:space="preserve"> </w:t>
      </w:r>
      <w:r>
        <w:t>ejections</w:t>
      </w:r>
      <w:r>
        <w:rPr>
          <w:spacing w:val="5"/>
        </w:rPr>
        <w:t xml:space="preserve"> </w:t>
      </w:r>
      <w:r>
        <w:rPr>
          <w:spacing w:val="-1"/>
        </w:rPr>
        <w:t>observed</w:t>
      </w:r>
      <w:r>
        <w:rPr>
          <w:spacing w:val="6"/>
        </w:rPr>
        <w:t xml:space="preserve"> </w:t>
      </w:r>
      <w:r>
        <w:rPr>
          <w:spacing w:val="-3"/>
        </w:rPr>
        <w:t>by</w:t>
      </w:r>
      <w:r>
        <w:rPr>
          <w:spacing w:val="6"/>
        </w:rPr>
        <w:t xml:space="preserve"> </w:t>
      </w:r>
      <w:r>
        <w:t>SDO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STEREO.</w:t>
      </w:r>
      <w:r>
        <w:rPr>
          <w:spacing w:val="12"/>
        </w:rPr>
        <w:t xml:space="preserve"> </w:t>
      </w:r>
      <w:r>
        <w:rPr>
          <w:u w:val="single" w:color="000000"/>
        </w:rPr>
        <w:t>Journal</w:t>
      </w:r>
      <w:r>
        <w:rPr>
          <w:spacing w:val="5"/>
          <w:u w:val="single" w:color="000000"/>
        </w:rPr>
        <w:t xml:space="preserve"> </w:t>
      </w:r>
      <w:r>
        <w:rPr>
          <w:u w:val="single" w:color="000000"/>
        </w:rPr>
        <w:t>of</w:t>
      </w:r>
      <w:r>
        <w:rPr>
          <w:spacing w:val="5"/>
          <w:u w:val="single" w:color="000000"/>
        </w:rPr>
        <w:t xml:space="preserve"> </w:t>
      </w:r>
      <w:r>
        <w:rPr>
          <w:spacing w:val="-1"/>
          <w:u w:val="single" w:color="000000"/>
        </w:rPr>
        <w:t>Geophysical</w:t>
      </w:r>
      <w:r>
        <w:rPr>
          <w:spacing w:val="5"/>
          <w:u w:val="single" w:color="000000"/>
        </w:rPr>
        <w:t xml:space="preserve"> </w:t>
      </w:r>
      <w:r>
        <w:rPr>
          <w:spacing w:val="-1"/>
          <w:u w:val="single" w:color="000000"/>
        </w:rPr>
        <w:t>Research</w:t>
      </w:r>
      <w:r>
        <w:rPr>
          <w:spacing w:val="-1"/>
        </w:rPr>
        <w:t>,</w:t>
      </w:r>
      <w:r>
        <w:rPr>
          <w:spacing w:val="29"/>
          <w:w w:val="109"/>
        </w:rPr>
        <w:t xml:space="preserve"> </w:t>
      </w:r>
      <w:r>
        <w:t>116(A4):69–80.</w:t>
      </w:r>
    </w:p>
    <w:p w14:paraId="1DE4A850" w14:textId="77777777" w:rsidR="00D36D19" w:rsidRDefault="00D36D19">
      <w:pPr>
        <w:spacing w:line="257" w:lineRule="auto"/>
        <w:jc w:val="both"/>
        <w:sectPr w:rsidR="00D36D19">
          <w:headerReference w:type="default" r:id="rId54"/>
          <w:pgSz w:w="12240" w:h="15840"/>
          <w:pgMar w:top="1060" w:right="1320" w:bottom="280" w:left="1340" w:header="0" w:footer="0" w:gutter="0"/>
          <w:cols w:space="720"/>
        </w:sectPr>
      </w:pPr>
    </w:p>
    <w:p w14:paraId="1DE4A851" w14:textId="77777777" w:rsidR="00D36D19" w:rsidRDefault="004377DE">
      <w:pPr>
        <w:pStyle w:val="BodyText"/>
        <w:spacing w:before="30"/>
        <w:ind w:left="0" w:right="118"/>
        <w:jc w:val="right"/>
      </w:pPr>
      <w:r>
        <w:rPr>
          <w:w w:val="95"/>
        </w:rPr>
        <w:lastRenderedPageBreak/>
        <w:t>131</w:t>
      </w:r>
    </w:p>
    <w:p w14:paraId="1DE4A852" w14:textId="77777777" w:rsidR="00D36D19" w:rsidRDefault="00D36D19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14:paraId="1DE4A853" w14:textId="77777777" w:rsidR="00D36D19" w:rsidRDefault="004377DE">
      <w:pPr>
        <w:pStyle w:val="BodyText"/>
        <w:spacing w:line="249" w:lineRule="auto"/>
        <w:ind w:right="118" w:hanging="219"/>
        <w:jc w:val="both"/>
      </w:pPr>
      <w:r>
        <w:t>Solomon,</w:t>
      </w:r>
      <w:r>
        <w:rPr>
          <w:spacing w:val="48"/>
        </w:rPr>
        <w:t xml:space="preserve"> </w:t>
      </w:r>
      <w:r>
        <w:t>S.</w:t>
      </w:r>
      <w:r>
        <w:rPr>
          <w:spacing w:val="45"/>
        </w:rPr>
        <w:t xml:space="preserve"> </w:t>
      </w:r>
      <w:r>
        <w:t>C.,</w:t>
      </w:r>
      <w:r>
        <w:rPr>
          <w:spacing w:val="48"/>
        </w:rPr>
        <w:t xml:space="preserve"> </w:t>
      </w:r>
      <w:r>
        <w:rPr>
          <w:spacing w:val="-3"/>
        </w:rPr>
        <w:t>Bai</w:t>
      </w:r>
      <w:r>
        <w:rPr>
          <w:spacing w:val="-4"/>
        </w:rPr>
        <w:t>l</w:t>
      </w:r>
      <w:r>
        <w:rPr>
          <w:spacing w:val="-3"/>
        </w:rPr>
        <w:t>ey,</w:t>
      </w:r>
      <w:r>
        <w:rPr>
          <w:spacing w:val="48"/>
        </w:rPr>
        <w:t xml:space="preserve"> </w:t>
      </w:r>
      <w:r>
        <w:t>S.</w:t>
      </w:r>
      <w:r>
        <w:rPr>
          <w:spacing w:val="46"/>
        </w:rPr>
        <w:t xml:space="preserve"> </w:t>
      </w:r>
      <w:r>
        <w:t>M.,</w:t>
      </w:r>
      <w:r>
        <w:rPr>
          <w:spacing w:val="48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rPr>
          <w:spacing w:val="-2"/>
        </w:rPr>
        <w:t>Woods,</w:t>
      </w:r>
      <w:r>
        <w:rPr>
          <w:spacing w:val="48"/>
        </w:rPr>
        <w:t xml:space="preserve"> </w:t>
      </w:r>
      <w:r>
        <w:t>T.</w:t>
      </w:r>
      <w:r>
        <w:rPr>
          <w:spacing w:val="46"/>
        </w:rPr>
        <w:t xml:space="preserve"> </w:t>
      </w:r>
      <w:r>
        <w:t>N.</w:t>
      </w:r>
      <w:r>
        <w:rPr>
          <w:spacing w:val="45"/>
        </w:rPr>
        <w:t xml:space="preserve"> </w:t>
      </w:r>
      <w:r>
        <w:t>(2001).</w:t>
      </w:r>
      <w:r>
        <w:rPr>
          <w:spacing w:val="43"/>
        </w:rPr>
        <w:t xml:space="preserve"> </w:t>
      </w:r>
      <w:proofErr w:type="spellStart"/>
      <w:r>
        <w:t>E</w:t>
      </w:r>
      <w:r>
        <w:rPr>
          <w:rFonts w:ascii="Apple Symbols" w:eastAsia="Apple Symbols" w:hAnsi="Apple Symbols" w:cs="Apple Symbols"/>
        </w:rPr>
        <w:t>↵</w:t>
      </w:r>
      <w:r>
        <w:t>ect</w:t>
      </w:r>
      <w:proofErr w:type="spellEnd"/>
      <w:r>
        <w:rPr>
          <w:spacing w:val="46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solar</w:t>
      </w:r>
      <w:r>
        <w:rPr>
          <w:spacing w:val="46"/>
        </w:rPr>
        <w:t xml:space="preserve"> </w:t>
      </w:r>
      <w:r>
        <w:t>soft</w:t>
      </w:r>
      <w:r>
        <w:rPr>
          <w:spacing w:val="46"/>
        </w:rPr>
        <w:t xml:space="preserve"> </w:t>
      </w:r>
      <w:r>
        <w:rPr>
          <w:spacing w:val="-2"/>
        </w:rPr>
        <w:t>X-rays</w:t>
      </w:r>
      <w:r>
        <w:rPr>
          <w:spacing w:val="45"/>
        </w:rPr>
        <w:t xml:space="preserve"> </w:t>
      </w:r>
      <w:r>
        <w:t>on</w:t>
      </w:r>
      <w:r>
        <w:rPr>
          <w:spacing w:val="46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spacing w:val="-4"/>
        </w:rPr>
        <w:t>l</w:t>
      </w:r>
      <w:r>
        <w:rPr>
          <w:spacing w:val="-3"/>
        </w:rPr>
        <w:t>ower</w:t>
      </w:r>
      <w:r>
        <w:rPr>
          <w:spacing w:val="25"/>
          <w:w w:val="116"/>
        </w:rPr>
        <w:t xml:space="preserve"> </w:t>
      </w:r>
      <w:r>
        <w:t xml:space="preserve">ionosphere. </w:t>
      </w:r>
      <w:r>
        <w:rPr>
          <w:spacing w:val="46"/>
        </w:rPr>
        <w:t xml:space="preserve"> </w:t>
      </w:r>
      <w:proofErr w:type="gramStart"/>
      <w:r>
        <w:rPr>
          <w:spacing w:val="-1"/>
          <w:u w:val="single" w:color="000000"/>
        </w:rPr>
        <w:t>Geophysical</w:t>
      </w:r>
      <w:r>
        <w:rPr>
          <w:u w:val="single" w:color="000000"/>
        </w:rPr>
        <w:t xml:space="preserve"> </w:t>
      </w:r>
      <w:r>
        <w:rPr>
          <w:spacing w:val="7"/>
          <w:u w:val="single" w:color="000000"/>
        </w:rPr>
        <w:t xml:space="preserve"> </w:t>
      </w:r>
      <w:r>
        <w:rPr>
          <w:spacing w:val="-1"/>
          <w:u w:val="single" w:color="000000"/>
        </w:rPr>
        <w:t>Research</w:t>
      </w:r>
      <w:proofErr w:type="gramEnd"/>
      <w:r>
        <w:rPr>
          <w:u w:val="single" w:color="000000"/>
        </w:rPr>
        <w:t xml:space="preserve"> </w:t>
      </w:r>
      <w:r>
        <w:rPr>
          <w:spacing w:val="8"/>
          <w:u w:val="single" w:color="000000"/>
        </w:rPr>
        <w:t xml:space="preserve"> </w:t>
      </w:r>
      <w:r>
        <w:rPr>
          <w:u w:val="single" w:color="000000"/>
        </w:rPr>
        <w:t>Letters</w:t>
      </w:r>
      <w:r>
        <w:t xml:space="preserve">, </w:t>
      </w:r>
      <w:r>
        <w:rPr>
          <w:spacing w:val="7"/>
        </w:rPr>
        <w:t xml:space="preserve"> </w:t>
      </w:r>
      <w:r>
        <w:t>28(11):2149–2152.</w:t>
      </w:r>
    </w:p>
    <w:p w14:paraId="1DE4A854" w14:textId="77777777" w:rsidR="00D36D19" w:rsidRDefault="004377DE">
      <w:pPr>
        <w:pStyle w:val="BodyText"/>
        <w:spacing w:before="187"/>
        <w:ind w:left="100"/>
      </w:pPr>
      <w:r>
        <w:rPr>
          <w:w w:val="105"/>
        </w:rPr>
        <w:t>Sterling,</w:t>
      </w:r>
      <w:r>
        <w:rPr>
          <w:spacing w:val="-1"/>
          <w:w w:val="105"/>
        </w:rPr>
        <w:t xml:space="preserve"> </w:t>
      </w:r>
      <w:r>
        <w:rPr>
          <w:w w:val="105"/>
        </w:rPr>
        <w:t>A.</w:t>
      </w:r>
      <w:r>
        <w:rPr>
          <w:spacing w:val="-6"/>
          <w:w w:val="105"/>
        </w:rPr>
        <w:t xml:space="preserve"> </w:t>
      </w:r>
      <w:r>
        <w:rPr>
          <w:w w:val="105"/>
        </w:rPr>
        <w:t>C.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Hudson, H.</w:t>
      </w:r>
      <w:r>
        <w:rPr>
          <w:spacing w:val="-6"/>
          <w:w w:val="105"/>
        </w:rPr>
        <w:t xml:space="preserve"> </w:t>
      </w:r>
      <w:r>
        <w:rPr>
          <w:w w:val="105"/>
        </w:rPr>
        <w:t>S.</w:t>
      </w:r>
      <w:r>
        <w:rPr>
          <w:spacing w:val="-6"/>
          <w:w w:val="105"/>
        </w:rPr>
        <w:t xml:space="preserve"> </w:t>
      </w:r>
      <w:r>
        <w:rPr>
          <w:w w:val="105"/>
        </w:rPr>
        <w:t>(1997).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YOHKOH</w:t>
      </w:r>
      <w:r>
        <w:rPr>
          <w:spacing w:val="-5"/>
          <w:w w:val="105"/>
        </w:rPr>
        <w:t xml:space="preserve"> </w:t>
      </w:r>
      <w:r>
        <w:rPr>
          <w:w w:val="105"/>
        </w:rPr>
        <w:t>SXT</w:t>
      </w:r>
      <w:r>
        <w:rPr>
          <w:spacing w:val="-6"/>
          <w:w w:val="105"/>
        </w:rPr>
        <w:t xml:space="preserve"> OB</w:t>
      </w:r>
      <w:r>
        <w:rPr>
          <w:spacing w:val="-7"/>
          <w:w w:val="105"/>
        </w:rPr>
        <w:t>S</w:t>
      </w:r>
      <w:r>
        <w:rPr>
          <w:spacing w:val="-6"/>
          <w:w w:val="105"/>
        </w:rPr>
        <w:t>ER</w:t>
      </w:r>
      <w:r>
        <w:rPr>
          <w:spacing w:val="-7"/>
          <w:w w:val="105"/>
        </w:rPr>
        <w:t>VA</w:t>
      </w:r>
      <w:r>
        <w:rPr>
          <w:spacing w:val="-6"/>
          <w:w w:val="105"/>
        </w:rPr>
        <w:t>TIO</w:t>
      </w:r>
      <w:r>
        <w:rPr>
          <w:spacing w:val="-7"/>
          <w:w w:val="105"/>
        </w:rPr>
        <w:t>NS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spacing w:val="-5"/>
          <w:w w:val="105"/>
        </w:rPr>
        <w:t>X-</w:t>
      </w:r>
      <w:r>
        <w:rPr>
          <w:spacing w:val="-4"/>
          <w:w w:val="105"/>
        </w:rPr>
        <w:t>R</w:t>
      </w:r>
      <w:r>
        <w:rPr>
          <w:spacing w:val="-5"/>
          <w:w w:val="105"/>
        </w:rPr>
        <w:t>AY</w:t>
      </w:r>
      <w:r>
        <w:rPr>
          <w:spacing w:val="-6"/>
          <w:w w:val="105"/>
        </w:rPr>
        <w:t xml:space="preserve"> </w:t>
      </w:r>
      <w:r>
        <w:rPr>
          <w:w w:val="105"/>
        </w:rPr>
        <w:t>DIMMING</w:t>
      </w:r>
    </w:p>
    <w:p w14:paraId="1DE4A855" w14:textId="77777777" w:rsidR="00D36D19" w:rsidRDefault="004377DE">
      <w:pPr>
        <w:pStyle w:val="BodyText"/>
        <w:spacing w:before="18" w:line="257" w:lineRule="auto"/>
        <w:ind w:right="10"/>
      </w:pPr>
      <w:r>
        <w:rPr>
          <w:spacing w:val="-3"/>
          <w:w w:val="105"/>
        </w:rPr>
        <w:t>ASS</w:t>
      </w:r>
      <w:r>
        <w:rPr>
          <w:spacing w:val="-2"/>
          <w:w w:val="105"/>
        </w:rPr>
        <w:t>OCI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TED</w:t>
      </w:r>
      <w:r>
        <w:rPr>
          <w:spacing w:val="48"/>
          <w:w w:val="105"/>
        </w:rPr>
        <w:t xml:space="preserve"> </w:t>
      </w:r>
      <w:r>
        <w:rPr>
          <w:w w:val="105"/>
        </w:rPr>
        <w:t>WITH</w:t>
      </w:r>
      <w:r>
        <w:rPr>
          <w:spacing w:val="47"/>
          <w:w w:val="105"/>
        </w:rPr>
        <w:t xml:space="preserve"> </w:t>
      </w:r>
      <w:r>
        <w:rPr>
          <w:w w:val="105"/>
        </w:rPr>
        <w:t>A</w:t>
      </w:r>
      <w:r>
        <w:rPr>
          <w:spacing w:val="48"/>
          <w:w w:val="105"/>
        </w:rPr>
        <w:t xml:space="preserve"> </w:t>
      </w:r>
      <w:r>
        <w:rPr>
          <w:w w:val="105"/>
        </w:rPr>
        <w:t>HALO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47"/>
          <w:w w:val="105"/>
        </w:rPr>
        <w:t xml:space="preserve"> </w:t>
      </w:r>
      <w:r>
        <w:rPr>
          <w:w w:val="105"/>
        </w:rPr>
        <w:t>MASS</w:t>
      </w:r>
      <w:r>
        <w:rPr>
          <w:spacing w:val="48"/>
          <w:w w:val="105"/>
        </w:rPr>
        <w:t xml:space="preserve"> </w:t>
      </w:r>
      <w:r>
        <w:rPr>
          <w:w w:val="105"/>
        </w:rPr>
        <w:t xml:space="preserve">EJECTION.  </w:t>
      </w:r>
      <w:r>
        <w:rPr>
          <w:spacing w:val="9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8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4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9"/>
          <w:w w:val="109"/>
        </w:rPr>
        <w:t xml:space="preserve"> </w:t>
      </w:r>
      <w:proofErr w:type="gramStart"/>
      <w:r>
        <w:rPr>
          <w:w w:val="105"/>
        </w:rPr>
        <w:t>491:L</w:t>
      </w:r>
      <w:proofErr w:type="gramEnd"/>
      <w:r>
        <w:rPr>
          <w:w w:val="105"/>
        </w:rPr>
        <w:t>55–L58.</w:t>
      </w:r>
    </w:p>
    <w:p w14:paraId="1DE4A856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r>
        <w:rPr>
          <w:w w:val="110"/>
        </w:rPr>
        <w:t>Swings,</w:t>
      </w:r>
      <w:r>
        <w:rPr>
          <w:spacing w:val="-4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-3"/>
          <w:w w:val="110"/>
        </w:rPr>
        <w:t xml:space="preserve"> </w:t>
      </w:r>
      <w:r>
        <w:rPr>
          <w:w w:val="110"/>
        </w:rPr>
        <w:t>(1941).</w:t>
      </w:r>
      <w:r>
        <w:rPr>
          <w:spacing w:val="18"/>
          <w:w w:val="110"/>
        </w:rPr>
        <w:t xml:space="preserve"> </w:t>
      </w:r>
      <w:r>
        <w:rPr>
          <w:w w:val="110"/>
        </w:rPr>
        <w:t>Complex</w:t>
      </w:r>
      <w:r>
        <w:rPr>
          <w:spacing w:val="-3"/>
          <w:w w:val="110"/>
        </w:rPr>
        <w:t xml:space="preserve"> </w:t>
      </w:r>
      <w:r>
        <w:rPr>
          <w:w w:val="110"/>
        </w:rPr>
        <w:t>Structure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Cometary</w:t>
      </w:r>
      <w:r>
        <w:rPr>
          <w:spacing w:val="-3"/>
          <w:w w:val="110"/>
        </w:rPr>
        <w:t xml:space="preserve"> </w:t>
      </w:r>
      <w:proofErr w:type="gramStart"/>
      <w:r>
        <w:rPr>
          <w:w w:val="110"/>
        </w:rPr>
        <w:t>bands</w:t>
      </w:r>
      <w:proofErr w:type="gramEnd"/>
      <w:r>
        <w:rPr>
          <w:spacing w:val="-4"/>
          <w:w w:val="110"/>
        </w:rPr>
        <w:t xml:space="preserve"> 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e</w:t>
      </w:r>
      <w:r>
        <w:rPr>
          <w:spacing w:val="-3"/>
          <w:w w:val="110"/>
        </w:rPr>
        <w:t>ntat</w:t>
      </w:r>
      <w:r>
        <w:rPr>
          <w:spacing w:val="-4"/>
          <w:w w:val="110"/>
        </w:rPr>
        <w:t>ively</w:t>
      </w:r>
      <w:r>
        <w:rPr>
          <w:spacing w:val="-3"/>
          <w:w w:val="110"/>
        </w:rPr>
        <w:t xml:space="preserve"> </w:t>
      </w:r>
      <w:r>
        <w:rPr>
          <w:w w:val="110"/>
        </w:rPr>
        <w:t>Ascribed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ou</w:t>
      </w:r>
      <w:r>
        <w:rPr>
          <w:spacing w:val="-1"/>
          <w:w w:val="110"/>
        </w:rPr>
        <w:t>r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21"/>
          <w:w w:val="95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Solar</w:t>
      </w:r>
      <w:r>
        <w:rPr>
          <w:spacing w:val="-12"/>
          <w:w w:val="110"/>
        </w:rPr>
        <w:t xml:space="preserve"> </w:t>
      </w:r>
      <w:r>
        <w:rPr>
          <w:w w:val="110"/>
        </w:rPr>
        <w:t>Spectrum.</w:t>
      </w:r>
      <w:r>
        <w:rPr>
          <w:spacing w:val="3"/>
          <w:w w:val="110"/>
        </w:rPr>
        <w:t xml:space="preserve"> </w:t>
      </w:r>
      <w:r>
        <w:rPr>
          <w:spacing w:val="-3"/>
          <w:w w:val="110"/>
          <w:u w:val="single" w:color="000000"/>
        </w:rPr>
        <w:t>Lick</w:t>
      </w:r>
      <w:r>
        <w:rPr>
          <w:spacing w:val="-13"/>
          <w:w w:val="110"/>
          <w:u w:val="single" w:color="000000"/>
        </w:rPr>
        <w:t xml:space="preserve"> </w:t>
      </w:r>
      <w:r>
        <w:rPr>
          <w:spacing w:val="-3"/>
          <w:w w:val="110"/>
          <w:u w:val="single" w:color="000000"/>
        </w:rPr>
        <w:t>O</w:t>
      </w:r>
      <w:r>
        <w:rPr>
          <w:spacing w:val="-2"/>
          <w:w w:val="110"/>
          <w:u w:val="single" w:color="000000"/>
        </w:rPr>
        <w:t>b</w:t>
      </w:r>
      <w:r>
        <w:rPr>
          <w:spacing w:val="-3"/>
          <w:w w:val="110"/>
          <w:u w:val="single" w:color="000000"/>
        </w:rPr>
        <w:t>se</w:t>
      </w:r>
      <w:r>
        <w:rPr>
          <w:spacing w:val="-2"/>
          <w:w w:val="110"/>
          <w:u w:val="single" w:color="000000"/>
        </w:rPr>
        <w:t>r</w:t>
      </w:r>
      <w:r>
        <w:rPr>
          <w:spacing w:val="-3"/>
          <w:w w:val="110"/>
          <w:u w:val="single" w:color="000000"/>
        </w:rPr>
        <w:t>v</w:t>
      </w:r>
      <w:r>
        <w:rPr>
          <w:spacing w:val="-2"/>
          <w:w w:val="110"/>
          <w:u w:val="single" w:color="000000"/>
        </w:rPr>
        <w:t>at</w:t>
      </w:r>
      <w:r>
        <w:rPr>
          <w:spacing w:val="-3"/>
          <w:w w:val="110"/>
          <w:u w:val="single" w:color="000000"/>
        </w:rPr>
        <w:t>ory</w:t>
      </w:r>
      <w:r>
        <w:rPr>
          <w:spacing w:val="-1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Bulletin</w:t>
      </w:r>
      <w:r>
        <w:rPr>
          <w:w w:val="110"/>
        </w:rPr>
        <w:t>,</w:t>
      </w:r>
      <w:r>
        <w:rPr>
          <w:spacing w:val="-13"/>
          <w:w w:val="110"/>
        </w:rPr>
        <w:t xml:space="preserve"> </w:t>
      </w:r>
      <w:r>
        <w:rPr>
          <w:w w:val="110"/>
        </w:rPr>
        <w:t>508.</w:t>
      </w:r>
    </w:p>
    <w:p w14:paraId="1DE4A857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r>
        <w:rPr>
          <w:w w:val="105"/>
        </w:rPr>
        <w:t>Thompson,</w:t>
      </w:r>
      <w:r>
        <w:rPr>
          <w:spacing w:val="54"/>
          <w:w w:val="105"/>
        </w:rPr>
        <w:t xml:space="preserve"> </w:t>
      </w:r>
      <w:r>
        <w:rPr>
          <w:w w:val="105"/>
        </w:rPr>
        <w:t>B.</w:t>
      </w:r>
      <w:r>
        <w:rPr>
          <w:spacing w:val="47"/>
          <w:w w:val="105"/>
        </w:rPr>
        <w:t xml:space="preserve"> </w:t>
      </w:r>
      <w:r>
        <w:rPr>
          <w:w w:val="105"/>
        </w:rPr>
        <w:t>J.,</w:t>
      </w:r>
      <w:r>
        <w:rPr>
          <w:spacing w:val="55"/>
          <w:w w:val="105"/>
        </w:rPr>
        <w:t xml:space="preserve"> </w:t>
      </w:r>
      <w:proofErr w:type="spellStart"/>
      <w:r>
        <w:rPr>
          <w:w w:val="105"/>
        </w:rPr>
        <w:t>Cli</w:t>
      </w:r>
      <w:r>
        <w:rPr>
          <w:spacing w:val="-7"/>
          <w:w w:val="105"/>
        </w:rPr>
        <w:t>v</w:t>
      </w:r>
      <w:r>
        <w:rPr>
          <w:w w:val="105"/>
        </w:rPr>
        <w:t>er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E.</w:t>
      </w:r>
      <w:r>
        <w:rPr>
          <w:spacing w:val="47"/>
          <w:w w:val="105"/>
        </w:rPr>
        <w:t xml:space="preserve"> </w:t>
      </w:r>
      <w:r>
        <w:rPr>
          <w:w w:val="105"/>
        </w:rPr>
        <w:t>W.,</w:t>
      </w:r>
      <w:r>
        <w:rPr>
          <w:spacing w:val="55"/>
          <w:w w:val="105"/>
        </w:rPr>
        <w:t xml:space="preserve"> </w:t>
      </w:r>
      <w:r>
        <w:rPr>
          <w:w w:val="105"/>
        </w:rPr>
        <w:t>Nitta,</w:t>
      </w:r>
      <w:r>
        <w:rPr>
          <w:spacing w:val="54"/>
          <w:w w:val="105"/>
        </w:rPr>
        <w:t xml:space="preserve"> </w:t>
      </w:r>
      <w:r>
        <w:rPr>
          <w:w w:val="105"/>
        </w:rPr>
        <w:t>N.</w:t>
      </w:r>
      <w:r>
        <w:rPr>
          <w:spacing w:val="47"/>
          <w:w w:val="105"/>
        </w:rPr>
        <w:t xml:space="preserve"> </w:t>
      </w:r>
      <w:r>
        <w:rPr>
          <w:w w:val="105"/>
        </w:rPr>
        <w:t>V.,</w:t>
      </w:r>
      <w:r>
        <w:rPr>
          <w:spacing w:val="55"/>
          <w:w w:val="105"/>
        </w:rPr>
        <w:t xml:space="preserve"> </w:t>
      </w:r>
      <w:proofErr w:type="spellStart"/>
      <w:r>
        <w:rPr>
          <w:w w:val="105"/>
        </w:rPr>
        <w:t>Delan</w:t>
      </w:r>
      <w:r>
        <w:rPr>
          <w:spacing w:val="-6"/>
          <w:w w:val="105"/>
        </w:rPr>
        <w:t>n</w:t>
      </w:r>
      <w:r>
        <w:rPr>
          <w:spacing w:val="-74"/>
          <w:w w:val="105"/>
        </w:rPr>
        <w:t>´</w:t>
      </w:r>
      <w:r>
        <w:rPr>
          <w:w w:val="105"/>
        </w:rPr>
        <w:t>ee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C.,</w:t>
      </w:r>
      <w:r>
        <w:rPr>
          <w:spacing w:val="54"/>
          <w:w w:val="105"/>
        </w:rPr>
        <w:t xml:space="preserve"> </w:t>
      </w:r>
      <w:r>
        <w:rPr>
          <w:w w:val="105"/>
        </w:rPr>
        <w:t>and</w:t>
      </w:r>
      <w:r>
        <w:rPr>
          <w:spacing w:val="48"/>
          <w:w w:val="105"/>
        </w:rPr>
        <w:t xml:space="preserve"> </w:t>
      </w:r>
      <w:proofErr w:type="spellStart"/>
      <w:r>
        <w:rPr>
          <w:w w:val="105"/>
        </w:rPr>
        <w:t>Dela</w:t>
      </w:r>
      <w:r>
        <w:rPr>
          <w:spacing w:val="5"/>
          <w:w w:val="105"/>
        </w:rPr>
        <w:t>b</w:t>
      </w:r>
      <w:r>
        <w:rPr>
          <w:w w:val="105"/>
        </w:rPr>
        <w:t>oudiniere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J.</w:t>
      </w:r>
      <w:r>
        <w:rPr>
          <w:spacing w:val="47"/>
          <w:w w:val="105"/>
        </w:rPr>
        <w:t xml:space="preserve"> </w:t>
      </w:r>
      <w:r>
        <w:rPr>
          <w:spacing w:val="-16"/>
          <w:w w:val="105"/>
        </w:rPr>
        <w:t>P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(2000).</w:t>
      </w:r>
      <w:r>
        <w:rPr>
          <w:w w:val="109"/>
        </w:rPr>
        <w:t xml:space="preserve"> </w:t>
      </w:r>
      <w:r>
        <w:rPr>
          <w:w w:val="105"/>
        </w:rPr>
        <w:t>Coronal</w:t>
      </w:r>
      <w:r>
        <w:rPr>
          <w:spacing w:val="53"/>
          <w:w w:val="105"/>
        </w:rPr>
        <w:t xml:space="preserve"> </w:t>
      </w:r>
      <w:r>
        <w:rPr>
          <w:w w:val="105"/>
        </w:rPr>
        <w:t>Dimmings</w:t>
      </w:r>
      <w:r>
        <w:rPr>
          <w:spacing w:val="52"/>
          <w:w w:val="105"/>
        </w:rPr>
        <w:t xml:space="preserve"> </w:t>
      </w:r>
      <w:r>
        <w:rPr>
          <w:w w:val="105"/>
        </w:rPr>
        <w:t>and</w:t>
      </w:r>
      <w:r>
        <w:rPr>
          <w:spacing w:val="53"/>
          <w:w w:val="105"/>
        </w:rPr>
        <w:t xml:space="preserve"> </w:t>
      </w:r>
      <w:r>
        <w:rPr>
          <w:w w:val="105"/>
        </w:rPr>
        <w:t>Energetic</w:t>
      </w:r>
      <w:r>
        <w:rPr>
          <w:spacing w:val="53"/>
          <w:w w:val="105"/>
        </w:rPr>
        <w:t xml:space="preserve"> </w:t>
      </w:r>
      <w:r>
        <w:rPr>
          <w:w w:val="105"/>
        </w:rPr>
        <w:t>CMEs</w:t>
      </w:r>
      <w:r>
        <w:rPr>
          <w:spacing w:val="53"/>
          <w:w w:val="105"/>
        </w:rPr>
        <w:t xml:space="preserve"> </w:t>
      </w:r>
      <w:r>
        <w:rPr>
          <w:w w:val="105"/>
        </w:rPr>
        <w:t>in</w:t>
      </w:r>
      <w:r>
        <w:rPr>
          <w:spacing w:val="53"/>
          <w:w w:val="105"/>
        </w:rPr>
        <w:t xml:space="preserve"> </w:t>
      </w:r>
      <w:r>
        <w:rPr>
          <w:spacing w:val="-1"/>
          <w:w w:val="105"/>
        </w:rPr>
        <w:t>Apr</w:t>
      </w:r>
      <w:r>
        <w:rPr>
          <w:spacing w:val="-2"/>
          <w:w w:val="105"/>
        </w:rPr>
        <w:t>il-M</w:t>
      </w:r>
      <w:r>
        <w:rPr>
          <w:spacing w:val="-1"/>
          <w:w w:val="105"/>
        </w:rPr>
        <w:t>ay</w:t>
      </w:r>
      <w:r>
        <w:rPr>
          <w:spacing w:val="53"/>
          <w:w w:val="105"/>
        </w:rPr>
        <w:t xml:space="preserve"> </w:t>
      </w:r>
      <w:r>
        <w:rPr>
          <w:w w:val="105"/>
        </w:rPr>
        <w:t>1998.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54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5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28"/>
          <w:w w:val="109"/>
        </w:rPr>
        <w:t xml:space="preserve"> </w:t>
      </w:r>
      <w:r>
        <w:rPr>
          <w:w w:val="105"/>
        </w:rPr>
        <w:t>27(10):1431–1434.</w:t>
      </w:r>
    </w:p>
    <w:p w14:paraId="1DE4A858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r>
        <w:rPr>
          <w:w w:val="105"/>
        </w:rPr>
        <w:t>Tian,</w:t>
      </w:r>
      <w:r>
        <w:rPr>
          <w:spacing w:val="45"/>
          <w:w w:val="105"/>
        </w:rPr>
        <w:t xml:space="preserve"> </w:t>
      </w:r>
      <w:r>
        <w:rPr>
          <w:w w:val="105"/>
        </w:rPr>
        <w:t>H.,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Mc</w:t>
      </w:r>
      <w:r>
        <w:rPr>
          <w:spacing w:val="-1"/>
          <w:w w:val="105"/>
        </w:rPr>
        <w:t>Int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h,</w:t>
      </w:r>
      <w:r>
        <w:rPr>
          <w:spacing w:val="46"/>
          <w:w w:val="105"/>
        </w:rPr>
        <w:t xml:space="preserve"> </w:t>
      </w:r>
      <w:r>
        <w:rPr>
          <w:w w:val="105"/>
        </w:rPr>
        <w:t>S.</w:t>
      </w:r>
      <w:r>
        <w:rPr>
          <w:spacing w:val="41"/>
          <w:w w:val="105"/>
        </w:rPr>
        <w:t xml:space="preserve"> </w:t>
      </w:r>
      <w:r>
        <w:rPr>
          <w:w w:val="105"/>
        </w:rPr>
        <w:t>W.,</w:t>
      </w:r>
      <w:r>
        <w:rPr>
          <w:spacing w:val="45"/>
          <w:w w:val="105"/>
        </w:rPr>
        <w:t xml:space="preserve"> </w:t>
      </w:r>
      <w:r>
        <w:rPr>
          <w:w w:val="105"/>
        </w:rPr>
        <w:t>Xia,</w:t>
      </w:r>
      <w:r>
        <w:rPr>
          <w:spacing w:val="46"/>
          <w:w w:val="105"/>
        </w:rPr>
        <w:t xml:space="preserve"> </w:t>
      </w:r>
      <w:r>
        <w:rPr>
          <w:w w:val="105"/>
        </w:rPr>
        <w:t>L.,</w:t>
      </w:r>
      <w:r>
        <w:rPr>
          <w:spacing w:val="45"/>
          <w:w w:val="105"/>
        </w:rPr>
        <w:t xml:space="preserve"> </w:t>
      </w:r>
      <w:r>
        <w:rPr>
          <w:w w:val="105"/>
        </w:rPr>
        <w:t>He,</w:t>
      </w:r>
      <w:r>
        <w:rPr>
          <w:spacing w:val="46"/>
          <w:w w:val="105"/>
        </w:rPr>
        <w:t xml:space="preserve"> </w:t>
      </w:r>
      <w:r>
        <w:rPr>
          <w:w w:val="105"/>
        </w:rPr>
        <w:t>J.,</w:t>
      </w:r>
      <w:r>
        <w:rPr>
          <w:spacing w:val="45"/>
          <w:w w:val="105"/>
        </w:rPr>
        <w:t xml:space="preserve"> </w:t>
      </w:r>
      <w:r>
        <w:rPr>
          <w:w w:val="105"/>
        </w:rPr>
        <w:t>and</w:t>
      </w:r>
      <w:r>
        <w:rPr>
          <w:spacing w:val="40"/>
          <w:w w:val="105"/>
        </w:rPr>
        <w:t xml:space="preserve"> </w:t>
      </w:r>
      <w:r>
        <w:rPr>
          <w:spacing w:val="-4"/>
          <w:w w:val="105"/>
        </w:rPr>
        <w:t>Wan</w:t>
      </w:r>
      <w:r>
        <w:rPr>
          <w:spacing w:val="-5"/>
          <w:w w:val="105"/>
        </w:rPr>
        <w:t>g,</w:t>
      </w:r>
      <w:r>
        <w:rPr>
          <w:spacing w:val="46"/>
          <w:w w:val="105"/>
        </w:rPr>
        <w:t xml:space="preserve"> </w:t>
      </w:r>
      <w:r>
        <w:rPr>
          <w:w w:val="105"/>
        </w:rPr>
        <w:t>X.</w:t>
      </w:r>
      <w:r>
        <w:rPr>
          <w:spacing w:val="41"/>
          <w:w w:val="105"/>
        </w:rPr>
        <w:t xml:space="preserve"> </w:t>
      </w:r>
      <w:r>
        <w:rPr>
          <w:w w:val="105"/>
        </w:rPr>
        <w:t>(2012).</w:t>
      </w:r>
      <w:r>
        <w:rPr>
          <w:spacing w:val="47"/>
          <w:w w:val="105"/>
        </w:rPr>
        <w:t xml:space="preserve"> </w:t>
      </w:r>
      <w:r>
        <w:rPr>
          <w:w w:val="105"/>
        </w:rPr>
        <w:t>What</w:t>
      </w:r>
      <w:r>
        <w:rPr>
          <w:spacing w:val="41"/>
          <w:w w:val="105"/>
        </w:rPr>
        <w:t xml:space="preserve"> </w:t>
      </w:r>
      <w:r>
        <w:rPr>
          <w:w w:val="105"/>
        </w:rPr>
        <w:t>Can</w:t>
      </w:r>
      <w:r>
        <w:rPr>
          <w:spacing w:val="40"/>
          <w:w w:val="105"/>
        </w:rPr>
        <w:t xml:space="preserve"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1"/>
          <w:w w:val="105"/>
        </w:rPr>
        <w:t xml:space="preserve"> </w:t>
      </w:r>
      <w:r>
        <w:rPr>
          <w:w w:val="105"/>
        </w:rPr>
        <w:t>Learn</w:t>
      </w:r>
      <w:r>
        <w:rPr>
          <w:spacing w:val="40"/>
          <w:w w:val="105"/>
        </w:rPr>
        <w:t xml:space="preserve"> </w:t>
      </w:r>
      <w:r>
        <w:rPr>
          <w:spacing w:val="1"/>
          <w:w w:val="105"/>
        </w:rPr>
        <w:t>Abou</w:t>
      </w:r>
      <w:r>
        <w:rPr>
          <w:w w:val="105"/>
        </w:rPr>
        <w:t>t</w:t>
      </w:r>
      <w:r>
        <w:rPr>
          <w:spacing w:val="27"/>
          <w:w w:val="138"/>
        </w:rPr>
        <w:t xml:space="preserve"> </w:t>
      </w:r>
      <w:r>
        <w:rPr>
          <w:w w:val="105"/>
        </w:rPr>
        <w:t>Solar</w:t>
      </w:r>
      <w:r>
        <w:rPr>
          <w:spacing w:val="24"/>
          <w:w w:val="105"/>
        </w:rPr>
        <w:t xml:space="preserve"> </w:t>
      </w:r>
      <w:r>
        <w:rPr>
          <w:w w:val="105"/>
        </w:rPr>
        <w:t>Coronal</w:t>
      </w:r>
      <w:r>
        <w:rPr>
          <w:spacing w:val="25"/>
          <w:w w:val="105"/>
        </w:rPr>
        <w:t xml:space="preserve"> </w:t>
      </w:r>
      <w:r>
        <w:rPr>
          <w:w w:val="105"/>
        </w:rPr>
        <w:t>Mass</w:t>
      </w:r>
      <w:r>
        <w:rPr>
          <w:spacing w:val="25"/>
          <w:w w:val="105"/>
        </w:rPr>
        <w:t xml:space="preserve"> </w:t>
      </w:r>
      <w:r>
        <w:rPr>
          <w:w w:val="105"/>
        </w:rPr>
        <w:t>Ejections,</w:t>
      </w:r>
      <w:r>
        <w:rPr>
          <w:spacing w:val="24"/>
          <w:w w:val="105"/>
        </w:rPr>
        <w:t xml:space="preserve"> </w:t>
      </w:r>
      <w:r>
        <w:rPr>
          <w:w w:val="105"/>
        </w:rPr>
        <w:t>Coronal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gs</w:t>
      </w:r>
      <w:r>
        <w:rPr>
          <w:spacing w:val="-1"/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Extr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e-Ul</w:t>
      </w:r>
      <w:r>
        <w:rPr>
          <w:spacing w:val="-1"/>
          <w:w w:val="105"/>
        </w:rPr>
        <w:t>trav</w:t>
      </w:r>
      <w:r>
        <w:rPr>
          <w:spacing w:val="-2"/>
          <w:w w:val="105"/>
        </w:rPr>
        <w:t>iole</w:t>
      </w:r>
      <w:r>
        <w:rPr>
          <w:spacing w:val="-1"/>
          <w:w w:val="105"/>
        </w:rPr>
        <w:t>t</w:t>
      </w:r>
      <w:r>
        <w:rPr>
          <w:spacing w:val="25"/>
          <w:w w:val="105"/>
        </w:rPr>
        <w:t xml:space="preserve"> </w:t>
      </w:r>
      <w:r>
        <w:rPr>
          <w:w w:val="105"/>
        </w:rPr>
        <w:t>Jets</w:t>
      </w:r>
      <w:r>
        <w:rPr>
          <w:spacing w:val="25"/>
          <w:w w:val="105"/>
        </w:rPr>
        <w:t xml:space="preserve"> </w:t>
      </w:r>
      <w:r>
        <w:rPr>
          <w:w w:val="105"/>
        </w:rPr>
        <w:t>Through</w:t>
      </w:r>
      <w:r>
        <w:rPr>
          <w:spacing w:val="25"/>
          <w:w w:val="105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p</w:t>
      </w:r>
      <w:r>
        <w:rPr>
          <w:spacing w:val="1"/>
          <w:w w:val="105"/>
        </w:rPr>
        <w:t>ec-</w:t>
      </w:r>
      <w:r>
        <w:rPr>
          <w:spacing w:val="42"/>
          <w:w w:val="99"/>
        </w:rPr>
        <w:t xml:space="preserve"> </w:t>
      </w:r>
      <w:proofErr w:type="spellStart"/>
      <w:r>
        <w:rPr>
          <w:w w:val="105"/>
        </w:rPr>
        <w:t>troscopic</w:t>
      </w:r>
      <w:proofErr w:type="spellEnd"/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?</w:t>
      </w:r>
      <w:r>
        <w:rPr>
          <w:w w:val="105"/>
        </w:rPr>
        <w:t xml:space="preserve"> </w:t>
      </w:r>
      <w:r>
        <w:rPr>
          <w:spacing w:val="19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4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748(2):106.</w:t>
      </w:r>
    </w:p>
    <w:p w14:paraId="1DE4A859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das,</w:t>
      </w:r>
      <w:r>
        <w:rPr>
          <w:spacing w:val="11"/>
          <w:w w:val="105"/>
        </w:rPr>
        <w:t xml:space="preserve"> </w:t>
      </w:r>
      <w:r>
        <w:rPr>
          <w:w w:val="105"/>
        </w:rPr>
        <w:t>A.,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  <w:r>
        <w:rPr>
          <w:spacing w:val="12"/>
          <w:w w:val="105"/>
        </w:rPr>
        <w:t xml:space="preserve"> </w:t>
      </w:r>
      <w:r>
        <w:rPr>
          <w:w w:val="105"/>
        </w:rPr>
        <w:t>R.</w:t>
      </w:r>
      <w:r>
        <w:rPr>
          <w:spacing w:val="8"/>
          <w:w w:val="105"/>
        </w:rPr>
        <w:t xml:space="preserve"> </w:t>
      </w:r>
      <w:r>
        <w:rPr>
          <w:w w:val="105"/>
        </w:rPr>
        <w:t>A.,</w:t>
      </w:r>
      <w:r>
        <w:rPr>
          <w:spacing w:val="11"/>
          <w:w w:val="105"/>
        </w:rPr>
        <w:t xml:space="preserve"> </w:t>
      </w:r>
      <w:proofErr w:type="spellStart"/>
      <w:r>
        <w:rPr>
          <w:spacing w:val="-1"/>
          <w:w w:val="105"/>
        </w:rPr>
        <w:t>E</w:t>
      </w:r>
      <w:r>
        <w:rPr>
          <w:spacing w:val="-2"/>
          <w:w w:val="105"/>
        </w:rPr>
        <w:t>sf</w:t>
      </w:r>
      <w:r>
        <w:rPr>
          <w:spacing w:val="-1"/>
          <w:w w:val="105"/>
        </w:rPr>
        <w:t>and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i</w:t>
      </w:r>
      <w:proofErr w:type="spellEnd"/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E.,</w:t>
      </w:r>
      <w:r>
        <w:rPr>
          <w:spacing w:val="12"/>
          <w:w w:val="105"/>
        </w:rPr>
        <w:t xml:space="preserve"> </w:t>
      </w:r>
      <w:proofErr w:type="spellStart"/>
      <w:r>
        <w:rPr>
          <w:spacing w:val="-1"/>
          <w:w w:val="105"/>
        </w:rPr>
        <w:t>Pat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ourak</w:t>
      </w:r>
      <w:r>
        <w:rPr>
          <w:spacing w:val="-2"/>
          <w:w w:val="105"/>
        </w:rPr>
        <w:t>os</w:t>
      </w:r>
      <w:proofErr w:type="spellEnd"/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S.,</w:t>
      </w:r>
      <w:r>
        <w:rPr>
          <w:spacing w:val="11"/>
          <w:w w:val="105"/>
        </w:rPr>
        <w:t xml:space="preserve"> </w:t>
      </w:r>
      <w:r>
        <w:rPr>
          <w:spacing w:val="-4"/>
          <w:w w:val="105"/>
        </w:rPr>
        <w:t>Y</w:t>
      </w:r>
      <w:r>
        <w:rPr>
          <w:spacing w:val="-3"/>
          <w:w w:val="105"/>
        </w:rPr>
        <w:t>ash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o,</w:t>
      </w:r>
      <w:r>
        <w:rPr>
          <w:spacing w:val="12"/>
          <w:w w:val="105"/>
        </w:rPr>
        <w:t xml:space="preserve"> </w:t>
      </w:r>
      <w:r>
        <w:rPr>
          <w:w w:val="105"/>
        </w:rPr>
        <w:t>S.,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proofErr w:type="spellStart"/>
      <w:r>
        <w:rPr>
          <w:spacing w:val="-2"/>
          <w:w w:val="105"/>
        </w:rPr>
        <w:t>Mic</w:t>
      </w:r>
      <w:r>
        <w:rPr>
          <w:spacing w:val="-1"/>
          <w:w w:val="105"/>
        </w:rPr>
        <w:t>hal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G.</w:t>
      </w:r>
      <w:r>
        <w:rPr>
          <w:spacing w:val="8"/>
          <w:w w:val="105"/>
        </w:rPr>
        <w:t xml:space="preserve"> </w:t>
      </w:r>
      <w:r>
        <w:rPr>
          <w:w w:val="105"/>
        </w:rPr>
        <w:t>(2010).</w:t>
      </w:r>
      <w:r>
        <w:rPr>
          <w:spacing w:val="41"/>
          <w:w w:val="109"/>
        </w:rPr>
        <w:t xml:space="preserve"> </w:t>
      </w:r>
      <w:r>
        <w:rPr>
          <w:spacing w:val="-1"/>
          <w:w w:val="105"/>
        </w:rPr>
        <w:t>Compr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5"/>
          <w:w w:val="105"/>
        </w:rPr>
        <w:t xml:space="preserve"> </w:t>
      </w:r>
      <w:r>
        <w:rPr>
          <w:w w:val="105"/>
        </w:rPr>
        <w:t>Analysis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Coronal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5"/>
          <w:w w:val="105"/>
        </w:rPr>
        <w:t xml:space="preserve"> </w:t>
      </w:r>
      <w:r>
        <w:rPr>
          <w:w w:val="105"/>
        </w:rPr>
        <w:t>Ejection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Energy</w:t>
      </w:r>
      <w:r>
        <w:rPr>
          <w:spacing w:val="5"/>
          <w:w w:val="105"/>
        </w:rPr>
        <w:t xml:space="preserve"> </w:t>
      </w:r>
      <w:r>
        <w:rPr>
          <w:w w:val="105"/>
        </w:rPr>
        <w:t>Properties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Ov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spacing w:val="-5"/>
          <w:w w:val="105"/>
        </w:rPr>
        <w:t>Fu</w:t>
      </w:r>
      <w:r>
        <w:rPr>
          <w:spacing w:val="-6"/>
          <w:w w:val="105"/>
        </w:rPr>
        <w:t>ll</w:t>
      </w:r>
      <w:r>
        <w:rPr>
          <w:spacing w:val="5"/>
          <w:w w:val="105"/>
        </w:rPr>
        <w:t xml:space="preserve"> </w:t>
      </w:r>
      <w:r>
        <w:rPr>
          <w:w w:val="105"/>
        </w:rPr>
        <w:t>Solar</w:t>
      </w:r>
      <w:r>
        <w:rPr>
          <w:spacing w:val="33"/>
          <w:w w:val="113"/>
        </w:rPr>
        <w:t xml:space="preserve"> </w:t>
      </w:r>
      <w:r>
        <w:rPr>
          <w:w w:val="105"/>
        </w:rPr>
        <w:t>Cycle.</w:t>
      </w:r>
      <w:r>
        <w:rPr>
          <w:spacing w:val="28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8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722:1522–1538.</w:t>
      </w:r>
    </w:p>
    <w:p w14:paraId="1DE4A85A" w14:textId="77777777" w:rsidR="00D36D19" w:rsidRDefault="004377DE">
      <w:pPr>
        <w:pStyle w:val="BodyText"/>
        <w:spacing w:before="180" w:line="257" w:lineRule="auto"/>
        <w:ind w:right="117" w:hanging="219"/>
        <w:jc w:val="both"/>
      </w:pPr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das,</w:t>
      </w:r>
      <w:r>
        <w:rPr>
          <w:spacing w:val="11"/>
          <w:w w:val="105"/>
        </w:rPr>
        <w:t xml:space="preserve"> </w:t>
      </w:r>
      <w:r>
        <w:rPr>
          <w:w w:val="105"/>
        </w:rPr>
        <w:t>A.,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  <w:r>
        <w:rPr>
          <w:spacing w:val="11"/>
          <w:w w:val="105"/>
        </w:rPr>
        <w:t xml:space="preserve"> </w:t>
      </w:r>
      <w:r>
        <w:rPr>
          <w:w w:val="105"/>
        </w:rPr>
        <w:t>R.</w:t>
      </w:r>
      <w:r>
        <w:rPr>
          <w:spacing w:val="9"/>
          <w:w w:val="105"/>
        </w:rPr>
        <w:t xml:space="preserve"> </w:t>
      </w:r>
      <w:r>
        <w:rPr>
          <w:w w:val="105"/>
        </w:rPr>
        <w:t>A.,</w:t>
      </w:r>
      <w:r>
        <w:rPr>
          <w:spacing w:val="11"/>
          <w:w w:val="105"/>
        </w:rPr>
        <w:t xml:space="preserve"> </w:t>
      </w:r>
      <w:proofErr w:type="spellStart"/>
      <w:r>
        <w:rPr>
          <w:spacing w:val="-1"/>
          <w:w w:val="105"/>
        </w:rPr>
        <w:t>E</w:t>
      </w:r>
      <w:r>
        <w:rPr>
          <w:spacing w:val="-2"/>
          <w:w w:val="105"/>
        </w:rPr>
        <w:t>sf</w:t>
      </w:r>
      <w:r>
        <w:rPr>
          <w:spacing w:val="-1"/>
          <w:w w:val="105"/>
        </w:rPr>
        <w:t>and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i</w:t>
      </w:r>
      <w:proofErr w:type="spellEnd"/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E.,</w:t>
      </w:r>
      <w:r>
        <w:rPr>
          <w:spacing w:val="11"/>
          <w:w w:val="105"/>
        </w:rPr>
        <w:t xml:space="preserve"> </w:t>
      </w:r>
      <w:proofErr w:type="spellStart"/>
      <w:r>
        <w:rPr>
          <w:spacing w:val="-1"/>
          <w:w w:val="105"/>
        </w:rPr>
        <w:t>Pat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ourak</w:t>
      </w:r>
      <w:r>
        <w:rPr>
          <w:spacing w:val="-2"/>
          <w:w w:val="105"/>
        </w:rPr>
        <w:t>os</w:t>
      </w:r>
      <w:proofErr w:type="spellEnd"/>
      <w:r>
        <w:rPr>
          <w:spacing w:val="-1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S.,</w:t>
      </w:r>
      <w:r>
        <w:rPr>
          <w:spacing w:val="11"/>
          <w:w w:val="105"/>
        </w:rPr>
        <w:t xml:space="preserve"> </w:t>
      </w:r>
      <w:r>
        <w:rPr>
          <w:spacing w:val="-4"/>
          <w:w w:val="105"/>
        </w:rPr>
        <w:t>Y</w:t>
      </w:r>
      <w:r>
        <w:rPr>
          <w:spacing w:val="-3"/>
          <w:w w:val="105"/>
        </w:rPr>
        <w:t>ash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o,</w:t>
      </w:r>
      <w:r>
        <w:rPr>
          <w:spacing w:val="11"/>
          <w:w w:val="105"/>
        </w:rPr>
        <w:t xml:space="preserve"> </w:t>
      </w:r>
      <w:r>
        <w:rPr>
          <w:w w:val="105"/>
        </w:rPr>
        <w:t>S.,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proofErr w:type="spellStart"/>
      <w:r>
        <w:rPr>
          <w:spacing w:val="-2"/>
          <w:w w:val="105"/>
        </w:rPr>
        <w:t>Mic</w:t>
      </w:r>
      <w:r>
        <w:rPr>
          <w:spacing w:val="-1"/>
          <w:w w:val="105"/>
        </w:rPr>
        <w:t>hal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G.</w:t>
      </w:r>
      <w:r>
        <w:rPr>
          <w:spacing w:val="8"/>
          <w:w w:val="105"/>
        </w:rPr>
        <w:t xml:space="preserve"> </w:t>
      </w:r>
      <w:r>
        <w:rPr>
          <w:w w:val="105"/>
        </w:rPr>
        <w:t>(2011).</w:t>
      </w:r>
      <w:r>
        <w:rPr>
          <w:spacing w:val="41"/>
          <w:w w:val="109"/>
        </w:rPr>
        <w:t xml:space="preserve"> </w:t>
      </w:r>
      <w:proofErr w:type="gramStart"/>
      <w:r>
        <w:rPr>
          <w:spacing w:val="-3"/>
          <w:w w:val="105"/>
        </w:rPr>
        <w:t>ERR</w:t>
      </w:r>
      <w:r>
        <w:rPr>
          <w:spacing w:val="-4"/>
          <w:w w:val="105"/>
        </w:rPr>
        <w:t>A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UM</w:t>
      </w:r>
      <w:r>
        <w:rPr>
          <w:spacing w:val="5"/>
          <w:w w:val="105"/>
        </w:rPr>
        <w:t xml:space="preserve"> </w:t>
      </w:r>
      <w:r>
        <w:rPr>
          <w:w w:val="105"/>
        </w:rPr>
        <w:t>: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COMPREHENSIVE</w:t>
      </w:r>
      <w:r>
        <w:rPr>
          <w:spacing w:val="6"/>
          <w:w w:val="105"/>
        </w:rPr>
        <w:t xml:space="preserve"> </w:t>
      </w:r>
      <w:r>
        <w:rPr>
          <w:spacing w:val="-4"/>
          <w:w w:val="105"/>
        </w:rPr>
        <w:t>ANALYS</w:t>
      </w:r>
      <w:r>
        <w:rPr>
          <w:spacing w:val="-3"/>
          <w:w w:val="105"/>
        </w:rPr>
        <w:t>I</w:t>
      </w:r>
      <w:r>
        <w:rPr>
          <w:spacing w:val="-4"/>
          <w:w w:val="105"/>
        </w:rPr>
        <w:t>S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6"/>
          <w:w w:val="105"/>
        </w:rPr>
        <w:t xml:space="preserve"> </w:t>
      </w:r>
      <w:r>
        <w:rPr>
          <w:w w:val="105"/>
        </w:rPr>
        <w:t>EJECTION</w:t>
      </w:r>
      <w:r>
        <w:rPr>
          <w:spacing w:val="4"/>
          <w:w w:val="105"/>
        </w:rPr>
        <w:t xml:space="preserve"> </w:t>
      </w:r>
      <w:r>
        <w:rPr>
          <w:w w:val="105"/>
        </w:rPr>
        <w:t>MASS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3"/>
        </w:rPr>
        <w:t xml:space="preserve"> </w:t>
      </w:r>
      <w:r>
        <w:rPr>
          <w:spacing w:val="-2"/>
          <w:w w:val="105"/>
        </w:rPr>
        <w:t>ENERG</w:t>
      </w:r>
      <w:r>
        <w:rPr>
          <w:spacing w:val="-3"/>
          <w:w w:val="105"/>
        </w:rPr>
        <w:t>Y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PROPERTIE</w:t>
      </w:r>
      <w:r>
        <w:rPr>
          <w:spacing w:val="-4"/>
          <w:w w:val="105"/>
        </w:rPr>
        <w:t>S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OVER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FULL</w:t>
      </w:r>
      <w:r>
        <w:rPr>
          <w:spacing w:val="3"/>
          <w:w w:val="105"/>
        </w:rPr>
        <w:t xml:space="preserve"> </w:t>
      </w:r>
      <w:r>
        <w:rPr>
          <w:w w:val="105"/>
        </w:rPr>
        <w:t>SOLAR</w:t>
      </w:r>
      <w:r>
        <w:rPr>
          <w:spacing w:val="3"/>
          <w:w w:val="105"/>
        </w:rPr>
        <w:t xml:space="preserve"> </w:t>
      </w:r>
      <w:r>
        <w:rPr>
          <w:w w:val="105"/>
        </w:rPr>
        <w:t>CYCLE</w:t>
      </w:r>
      <w:r>
        <w:rPr>
          <w:spacing w:val="6"/>
          <w:w w:val="105"/>
        </w:rPr>
        <w:t xml:space="preserve"> </w:t>
      </w:r>
      <w:r>
        <w:rPr>
          <w:w w:val="105"/>
        </w:rPr>
        <w:t>(</w:t>
      </w:r>
      <w:r>
        <w:rPr>
          <w:spacing w:val="3"/>
          <w:w w:val="105"/>
        </w:rPr>
        <w:t xml:space="preserve"> </w:t>
      </w:r>
      <w:r>
        <w:rPr>
          <w:w w:val="105"/>
        </w:rPr>
        <w:t>2010</w:t>
      </w:r>
      <w:r>
        <w:rPr>
          <w:spacing w:val="3"/>
          <w:w w:val="105"/>
        </w:rPr>
        <w:t xml:space="preserve"> </w:t>
      </w:r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ApJ</w:t>
      </w:r>
      <w:r>
        <w:rPr>
          <w:spacing w:val="3"/>
          <w:w w:val="105"/>
        </w:rPr>
        <w:t xml:space="preserve"> </w:t>
      </w:r>
      <w:r>
        <w:rPr>
          <w:w w:val="105"/>
        </w:rPr>
        <w:t>,</w:t>
      </w:r>
      <w:r>
        <w:rPr>
          <w:spacing w:val="3"/>
          <w:w w:val="105"/>
        </w:rPr>
        <w:t xml:space="preserve"> </w:t>
      </w:r>
      <w:r>
        <w:rPr>
          <w:w w:val="105"/>
        </w:rPr>
        <w:t>722</w:t>
      </w:r>
      <w:r>
        <w:rPr>
          <w:spacing w:val="3"/>
          <w:w w:val="105"/>
        </w:rPr>
        <w:t xml:space="preserve"> </w:t>
      </w:r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1522</w:t>
      </w:r>
      <w:r>
        <w:rPr>
          <w:spacing w:val="3"/>
          <w:w w:val="105"/>
        </w:rPr>
        <w:t xml:space="preserve"> </w:t>
      </w:r>
      <w:r>
        <w:rPr>
          <w:w w:val="105"/>
        </w:rPr>
        <w:t>).</w:t>
      </w:r>
      <w:r>
        <w:rPr>
          <w:spacing w:val="19"/>
          <w:w w:val="105"/>
        </w:rPr>
        <w:t xml:space="preserve"> </w:t>
      </w:r>
      <w:r>
        <w:rPr>
          <w:w w:val="105"/>
        </w:rPr>
        <w:t>59:2010–</w:t>
      </w:r>
      <w:r>
        <w:rPr>
          <w:spacing w:val="23"/>
          <w:w w:val="99"/>
        </w:rPr>
        <w:t xml:space="preserve"> </w:t>
      </w:r>
      <w:r>
        <w:rPr>
          <w:w w:val="105"/>
        </w:rPr>
        <w:t>2012.</w:t>
      </w:r>
    </w:p>
    <w:p w14:paraId="1DE4A85B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das,</w:t>
      </w:r>
      <w:r>
        <w:rPr>
          <w:spacing w:val="15"/>
          <w:w w:val="105"/>
        </w:rPr>
        <w:t xml:space="preserve"> </w:t>
      </w:r>
      <w:r>
        <w:rPr>
          <w:w w:val="105"/>
        </w:rPr>
        <w:t>A.,</w:t>
      </w:r>
      <w:r>
        <w:rPr>
          <w:spacing w:val="16"/>
          <w:w w:val="105"/>
        </w:rPr>
        <w:t xml:space="preserve"> </w:t>
      </w:r>
      <w:r>
        <w:rPr>
          <w:w w:val="105"/>
        </w:rPr>
        <w:t>Subramanian,</w:t>
      </w:r>
      <w:r>
        <w:rPr>
          <w:spacing w:val="16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Dere</w:t>
      </w:r>
      <w:proofErr w:type="spellEnd"/>
      <w:r>
        <w:rPr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K.</w:t>
      </w:r>
      <w:r>
        <w:rPr>
          <w:spacing w:val="14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  <w:r>
        <w:rPr>
          <w:spacing w:val="16"/>
          <w:w w:val="105"/>
        </w:rPr>
        <w:t xml:space="preserve"> </w:t>
      </w:r>
      <w:r>
        <w:rPr>
          <w:w w:val="105"/>
        </w:rPr>
        <w:t>R.</w:t>
      </w:r>
      <w:r>
        <w:rPr>
          <w:spacing w:val="15"/>
          <w:w w:val="105"/>
        </w:rPr>
        <w:t xml:space="preserve"> </w:t>
      </w:r>
      <w:r>
        <w:rPr>
          <w:w w:val="105"/>
        </w:rPr>
        <w:t>A.</w:t>
      </w:r>
      <w:r>
        <w:rPr>
          <w:spacing w:val="14"/>
          <w:w w:val="105"/>
        </w:rPr>
        <w:t xml:space="preserve"> </w:t>
      </w:r>
      <w:r>
        <w:rPr>
          <w:w w:val="105"/>
        </w:rPr>
        <w:t>(2000).</w:t>
      </w:r>
      <w:r>
        <w:rPr>
          <w:spacing w:val="36"/>
          <w:w w:val="105"/>
        </w:rPr>
        <w:t xml:space="preserve"> </w:t>
      </w:r>
      <w:r>
        <w:rPr>
          <w:w w:val="105"/>
        </w:rPr>
        <w:t>LargeAngle</w:t>
      </w:r>
      <w:r>
        <w:rPr>
          <w:spacing w:val="15"/>
          <w:w w:val="105"/>
        </w:rPr>
        <w:t xml:space="preserve"> </w:t>
      </w:r>
      <w:r>
        <w:rPr>
          <w:w w:val="105"/>
        </w:rPr>
        <w:t>Spectrometric</w:t>
      </w:r>
      <w:r>
        <w:rPr>
          <w:spacing w:val="23"/>
          <w:w w:val="99"/>
        </w:rPr>
        <w:t xml:space="preserve"> </w:t>
      </w:r>
      <w:r>
        <w:rPr>
          <w:w w:val="105"/>
        </w:rPr>
        <w:t>Coronagraph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Me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8"/>
          <w:w w:val="105"/>
        </w:rPr>
        <w:t xml:space="preserve"> </w:t>
      </w:r>
      <w:r>
        <w:rPr>
          <w:w w:val="105"/>
        </w:rPr>
        <w:t>of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w w:val="105"/>
        </w:rPr>
        <w:t>Energetics</w:t>
      </w:r>
      <w:r>
        <w:rPr>
          <w:spacing w:val="47"/>
          <w:w w:val="105"/>
        </w:rPr>
        <w:t xml:space="preserve"> </w:t>
      </w:r>
      <w:r>
        <w:rPr>
          <w:w w:val="105"/>
        </w:rPr>
        <w:t>of</w:t>
      </w:r>
      <w:r>
        <w:rPr>
          <w:spacing w:val="48"/>
          <w:w w:val="105"/>
        </w:rPr>
        <w:t xml:space="preserve"> </w:t>
      </w:r>
      <w:r>
        <w:rPr>
          <w:w w:val="105"/>
        </w:rPr>
        <w:t>Coronal</w:t>
      </w:r>
      <w:r>
        <w:rPr>
          <w:spacing w:val="47"/>
          <w:w w:val="105"/>
        </w:rPr>
        <w:t xml:space="preserve"> </w:t>
      </w:r>
      <w:r>
        <w:rPr>
          <w:w w:val="105"/>
        </w:rPr>
        <w:t>Mass</w:t>
      </w:r>
      <w:r>
        <w:rPr>
          <w:spacing w:val="48"/>
          <w:w w:val="105"/>
        </w:rPr>
        <w:t xml:space="preserve"> </w:t>
      </w:r>
      <w:r>
        <w:rPr>
          <w:w w:val="105"/>
        </w:rPr>
        <w:t>Ejections.</w:t>
      </w:r>
      <w:r>
        <w:rPr>
          <w:spacing w:val="13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7"/>
          <w:w w:val="105"/>
          <w:u w:val="single" w:color="000000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w w:val="106"/>
        </w:rPr>
        <w:t xml:space="preserve"> </w:t>
      </w:r>
      <w:r>
        <w:rPr>
          <w:w w:val="130"/>
        </w:rPr>
        <w:t xml:space="preserve"> </w:t>
      </w:r>
      <w:r>
        <w:rPr>
          <w:w w:val="105"/>
          <w:u w:val="single" w:color="000000"/>
        </w:rPr>
        <w:t>Journal</w:t>
      </w:r>
      <w:proofErr w:type="gramEnd"/>
      <w:r>
        <w:rPr>
          <w:w w:val="105"/>
        </w:rPr>
        <w:t>,</w:t>
      </w:r>
      <w:r>
        <w:rPr>
          <w:spacing w:val="-16"/>
          <w:w w:val="105"/>
        </w:rPr>
        <w:t xml:space="preserve"> </w:t>
      </w:r>
      <w:r>
        <w:rPr>
          <w:w w:val="105"/>
        </w:rPr>
        <w:t>534(1):456–467.</w:t>
      </w:r>
    </w:p>
    <w:p w14:paraId="1DE4A85C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bookmarkStart w:id="132" w:name="_bookmark38"/>
      <w:bookmarkEnd w:id="132"/>
      <w:r>
        <w:rPr>
          <w:spacing w:val="-4"/>
          <w:w w:val="105"/>
        </w:rPr>
        <w:t>Wan</w:t>
      </w:r>
      <w:r>
        <w:rPr>
          <w:spacing w:val="-5"/>
          <w:w w:val="105"/>
        </w:rPr>
        <w:t>g,</w:t>
      </w:r>
      <w:r>
        <w:rPr>
          <w:spacing w:val="56"/>
          <w:w w:val="105"/>
        </w:rPr>
        <w:t xml:space="preserve"> </w:t>
      </w:r>
      <w:r>
        <w:rPr>
          <w:w w:val="105"/>
        </w:rPr>
        <w:t>Y.</w:t>
      </w:r>
      <w:r>
        <w:rPr>
          <w:spacing w:val="49"/>
          <w:w w:val="105"/>
        </w:rPr>
        <w:t xml:space="preserve"> </w:t>
      </w:r>
      <w:r>
        <w:rPr>
          <w:w w:val="105"/>
        </w:rPr>
        <w:t>and</w:t>
      </w:r>
      <w:r>
        <w:rPr>
          <w:spacing w:val="49"/>
          <w:w w:val="105"/>
        </w:rPr>
        <w:t xml:space="preserve"> </w:t>
      </w:r>
      <w:r>
        <w:rPr>
          <w:w w:val="105"/>
        </w:rPr>
        <w:t>Zhang,</w:t>
      </w:r>
      <w:r>
        <w:rPr>
          <w:spacing w:val="56"/>
          <w:w w:val="105"/>
        </w:rPr>
        <w:t xml:space="preserve"> </w:t>
      </w:r>
      <w:r>
        <w:rPr>
          <w:w w:val="105"/>
        </w:rPr>
        <w:t>J.</w:t>
      </w:r>
      <w:r>
        <w:rPr>
          <w:spacing w:val="49"/>
          <w:w w:val="105"/>
        </w:rPr>
        <w:t xml:space="preserve"> </w:t>
      </w:r>
      <w:r>
        <w:rPr>
          <w:w w:val="105"/>
        </w:rPr>
        <w:t>(2007).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48"/>
          <w:w w:val="105"/>
        </w:rPr>
        <w:t xml:space="preserve"> </w:t>
      </w:r>
      <w:r>
        <w:rPr>
          <w:spacing w:val="-1"/>
          <w:w w:val="105"/>
        </w:rPr>
        <w:t>Comparat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49"/>
          <w:w w:val="105"/>
        </w:rPr>
        <w:t xml:space="preserve"> </w:t>
      </w:r>
      <w:r>
        <w:rPr>
          <w:w w:val="105"/>
        </w:rPr>
        <w:t>Study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Erupt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48"/>
          <w:w w:val="105"/>
        </w:rPr>
        <w:t xml:space="preserve"> </w:t>
      </w:r>
      <w:proofErr w:type="spellStart"/>
      <w:r>
        <w:rPr>
          <w:w w:val="105"/>
        </w:rPr>
        <w:t>XClass</w:t>
      </w:r>
      <w:proofErr w:type="spellEnd"/>
      <w:r>
        <w:rPr>
          <w:spacing w:val="49"/>
          <w:w w:val="105"/>
        </w:rPr>
        <w:t xml:space="preserve"> </w:t>
      </w:r>
      <w:r>
        <w:rPr>
          <w:w w:val="105"/>
        </w:rPr>
        <w:t>Flares</w:t>
      </w:r>
      <w:r>
        <w:rPr>
          <w:spacing w:val="48"/>
          <w:w w:val="105"/>
        </w:rPr>
        <w:t xml:space="preserve"> </w:t>
      </w:r>
      <w:proofErr w:type="spellStart"/>
      <w:r>
        <w:rPr>
          <w:w w:val="105"/>
        </w:rPr>
        <w:t>Asso</w:t>
      </w:r>
      <w:proofErr w:type="spellEnd"/>
      <w:r>
        <w:rPr>
          <w:w w:val="105"/>
        </w:rPr>
        <w:t>-</w:t>
      </w:r>
      <w:r>
        <w:rPr>
          <w:spacing w:val="30"/>
          <w:w w:val="99"/>
        </w:rPr>
        <w:t xml:space="preserve"> </w:t>
      </w:r>
      <w:proofErr w:type="spellStart"/>
      <w:r>
        <w:rPr>
          <w:w w:val="105"/>
        </w:rPr>
        <w:t>ciated</w:t>
      </w:r>
      <w:proofErr w:type="spellEnd"/>
      <w:r>
        <w:rPr>
          <w:spacing w:val="43"/>
          <w:w w:val="105"/>
        </w:rPr>
        <w:t xml:space="preserve"> </w:t>
      </w:r>
      <w:r>
        <w:rPr>
          <w:w w:val="105"/>
        </w:rPr>
        <w:t>with</w:t>
      </w:r>
      <w:r>
        <w:rPr>
          <w:spacing w:val="44"/>
          <w:w w:val="105"/>
        </w:rPr>
        <w:t xml:space="preserve"> </w:t>
      </w:r>
      <w:r>
        <w:rPr>
          <w:w w:val="105"/>
        </w:rPr>
        <w:t>Coronal</w:t>
      </w:r>
      <w:r>
        <w:rPr>
          <w:spacing w:val="44"/>
          <w:w w:val="105"/>
        </w:rPr>
        <w:t xml:space="preserve"> </w:t>
      </w:r>
      <w:r>
        <w:rPr>
          <w:w w:val="105"/>
        </w:rPr>
        <w:t>Mass</w:t>
      </w:r>
      <w:r>
        <w:rPr>
          <w:spacing w:val="44"/>
          <w:w w:val="105"/>
        </w:rPr>
        <w:t xml:space="preserve"> </w:t>
      </w:r>
      <w:r>
        <w:rPr>
          <w:w w:val="105"/>
        </w:rPr>
        <w:t>Ejections</w:t>
      </w:r>
      <w:r>
        <w:rPr>
          <w:spacing w:val="43"/>
          <w:w w:val="105"/>
        </w:rPr>
        <w:t xml:space="preserve"> </w:t>
      </w:r>
      <w:r>
        <w:rPr>
          <w:w w:val="105"/>
        </w:rPr>
        <w:t>and</w:t>
      </w:r>
      <w:r>
        <w:rPr>
          <w:spacing w:val="44"/>
          <w:w w:val="105"/>
        </w:rPr>
        <w:t xml:space="preserve"> </w:t>
      </w:r>
      <w:r>
        <w:rPr>
          <w:w w:val="105"/>
        </w:rPr>
        <w:t>Confined</w:t>
      </w:r>
      <w:r>
        <w:rPr>
          <w:spacing w:val="44"/>
          <w:w w:val="105"/>
        </w:rPr>
        <w:t xml:space="preserve"> </w:t>
      </w:r>
      <w:proofErr w:type="spellStart"/>
      <w:r>
        <w:rPr>
          <w:w w:val="105"/>
        </w:rPr>
        <w:t>XClass</w:t>
      </w:r>
      <w:proofErr w:type="spellEnd"/>
      <w:r>
        <w:rPr>
          <w:spacing w:val="44"/>
          <w:w w:val="105"/>
        </w:rPr>
        <w:t xml:space="preserve"> </w:t>
      </w:r>
      <w:r>
        <w:rPr>
          <w:w w:val="105"/>
        </w:rPr>
        <w:t>Flares.</w:t>
      </w:r>
      <w:r>
        <w:rPr>
          <w:spacing w:val="56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3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4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7"/>
          <w:w w:val="109"/>
        </w:rPr>
        <w:t xml:space="preserve"> </w:t>
      </w:r>
      <w:r>
        <w:rPr>
          <w:w w:val="105"/>
        </w:rPr>
        <w:t>665(2):1428–1438.</w:t>
      </w:r>
    </w:p>
    <w:p w14:paraId="1DE4A85D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bookmarkStart w:id="133" w:name="_bookmark39"/>
      <w:bookmarkEnd w:id="133"/>
      <w:r>
        <w:rPr>
          <w:spacing w:val="-4"/>
          <w:w w:val="105"/>
        </w:rPr>
        <w:t>Wan</w:t>
      </w:r>
      <w:r>
        <w:rPr>
          <w:spacing w:val="-5"/>
          <w:w w:val="105"/>
        </w:rPr>
        <w:t>g,</w:t>
      </w:r>
      <w:r>
        <w:rPr>
          <w:spacing w:val="42"/>
          <w:w w:val="105"/>
        </w:rPr>
        <w:t xml:space="preserve"> </w:t>
      </w:r>
      <w:r>
        <w:rPr>
          <w:w w:val="105"/>
        </w:rPr>
        <w:t>Y.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Zhang,</w:t>
      </w:r>
      <w:r>
        <w:rPr>
          <w:spacing w:val="42"/>
          <w:w w:val="105"/>
        </w:rPr>
        <w:t xml:space="preserve"> </w:t>
      </w:r>
      <w:r>
        <w:rPr>
          <w:w w:val="105"/>
        </w:rPr>
        <w:t>J.</w:t>
      </w:r>
      <w:r>
        <w:rPr>
          <w:spacing w:val="38"/>
          <w:w w:val="105"/>
        </w:rPr>
        <w:t xml:space="preserve"> </w:t>
      </w:r>
      <w:r>
        <w:rPr>
          <w:w w:val="105"/>
        </w:rPr>
        <w:t>(2008).</w:t>
      </w:r>
      <w:r>
        <w:rPr>
          <w:spacing w:val="41"/>
          <w:w w:val="105"/>
        </w:rPr>
        <w:t xml:space="preserve"> </w:t>
      </w:r>
      <w:r>
        <w:rPr>
          <w:w w:val="105"/>
        </w:rPr>
        <w:t>A</w:t>
      </w:r>
      <w:r>
        <w:rPr>
          <w:spacing w:val="38"/>
          <w:w w:val="105"/>
        </w:rPr>
        <w:t xml:space="preserve"> </w:t>
      </w:r>
      <w:r>
        <w:rPr>
          <w:w w:val="105"/>
        </w:rPr>
        <w:t>Statistical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tudy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38"/>
          <w:w w:val="105"/>
        </w:rPr>
        <w:t xml:space="preserve"> </w:t>
      </w:r>
      <w:r>
        <w:rPr>
          <w:w w:val="105"/>
        </w:rPr>
        <w:t>Solar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Ac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8"/>
          <w:w w:val="105"/>
        </w:rPr>
        <w:t xml:space="preserve"> </w:t>
      </w:r>
      <w:r>
        <w:rPr>
          <w:w w:val="105"/>
        </w:rPr>
        <w:t>Regions</w:t>
      </w:r>
      <w:r>
        <w:rPr>
          <w:spacing w:val="39"/>
          <w:w w:val="105"/>
        </w:rPr>
        <w:t xml:space="preserve"> </w:t>
      </w:r>
      <w:r>
        <w:rPr>
          <w:w w:val="105"/>
        </w:rPr>
        <w:t>That</w:t>
      </w:r>
      <w:r>
        <w:rPr>
          <w:spacing w:val="38"/>
          <w:w w:val="105"/>
        </w:rPr>
        <w:t xml:space="preserve"> </w:t>
      </w:r>
      <w:r>
        <w:rPr>
          <w:w w:val="105"/>
        </w:rPr>
        <w:t>Produce</w:t>
      </w:r>
      <w:r>
        <w:rPr>
          <w:spacing w:val="38"/>
          <w:w w:val="105"/>
        </w:rPr>
        <w:t xml:space="preserve"> </w:t>
      </w:r>
      <w:r>
        <w:rPr>
          <w:w w:val="105"/>
        </w:rPr>
        <w:t>Ex-</w:t>
      </w:r>
      <w:r>
        <w:rPr>
          <w:spacing w:val="25"/>
          <w:w w:val="99"/>
        </w:rPr>
        <w:t xml:space="preserve"> </w:t>
      </w:r>
      <w:proofErr w:type="spellStart"/>
      <w:r>
        <w:rPr>
          <w:w w:val="105"/>
        </w:rPr>
        <w:t>tremely</w:t>
      </w:r>
      <w:proofErr w:type="spellEnd"/>
      <w:r>
        <w:rPr>
          <w:spacing w:val="18"/>
          <w:w w:val="105"/>
        </w:rPr>
        <w:t xml:space="preserve"> </w:t>
      </w:r>
      <w:r>
        <w:rPr>
          <w:spacing w:val="-5"/>
          <w:w w:val="105"/>
        </w:rPr>
        <w:t>Fas</w:t>
      </w:r>
      <w:r>
        <w:rPr>
          <w:spacing w:val="-4"/>
          <w:w w:val="105"/>
        </w:rPr>
        <w:t>t</w:t>
      </w:r>
      <w:r>
        <w:rPr>
          <w:spacing w:val="19"/>
          <w:w w:val="105"/>
        </w:rPr>
        <w:t xml:space="preserve"> </w:t>
      </w:r>
      <w:r>
        <w:rPr>
          <w:w w:val="105"/>
        </w:rPr>
        <w:t>Coronal</w:t>
      </w:r>
      <w:r>
        <w:rPr>
          <w:spacing w:val="20"/>
          <w:w w:val="105"/>
        </w:rPr>
        <w:t xml:space="preserve"> </w:t>
      </w:r>
      <w:r>
        <w:rPr>
          <w:w w:val="105"/>
        </w:rPr>
        <w:t>Mass</w:t>
      </w:r>
      <w:r>
        <w:rPr>
          <w:spacing w:val="19"/>
          <w:w w:val="105"/>
        </w:rPr>
        <w:t xml:space="preserve"> </w:t>
      </w:r>
      <w:r>
        <w:rPr>
          <w:w w:val="105"/>
        </w:rPr>
        <w:t>Ejections.</w:t>
      </w:r>
      <w:r>
        <w:rPr>
          <w:spacing w:val="44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9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680(2):1516–1522.</w:t>
      </w:r>
    </w:p>
    <w:p w14:paraId="1DE4A85E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T.</w:t>
      </w:r>
      <w:r>
        <w:rPr>
          <w:spacing w:val="50"/>
          <w:w w:val="105"/>
        </w:rPr>
        <w:t xml:space="preserve"> </w:t>
      </w:r>
      <w:r>
        <w:rPr>
          <w:w w:val="105"/>
        </w:rPr>
        <w:t>N.</w:t>
      </w:r>
      <w:r>
        <w:rPr>
          <w:spacing w:val="51"/>
          <w:w w:val="105"/>
        </w:rPr>
        <w:t xml:space="preserve"> </w:t>
      </w:r>
      <w:r>
        <w:rPr>
          <w:w w:val="105"/>
        </w:rPr>
        <w:t>and</w:t>
      </w:r>
      <w:r>
        <w:rPr>
          <w:spacing w:val="51"/>
          <w:w w:val="105"/>
        </w:rPr>
        <w:t xml:space="preserve"> </w:t>
      </w:r>
      <w:r>
        <w:rPr>
          <w:spacing w:val="-1"/>
          <w:w w:val="105"/>
        </w:rPr>
        <w:t>Chamb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n,</w:t>
      </w:r>
      <w:r>
        <w:rPr>
          <w:spacing w:val="1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w w:val="105"/>
        </w:rPr>
        <w:t>C.</w:t>
      </w:r>
      <w:r>
        <w:rPr>
          <w:spacing w:val="51"/>
          <w:w w:val="105"/>
        </w:rPr>
        <w:t xml:space="preserve"> </w:t>
      </w:r>
      <w:r>
        <w:rPr>
          <w:w w:val="105"/>
        </w:rPr>
        <w:t>(2009).</w:t>
      </w:r>
      <w:r>
        <w:rPr>
          <w:spacing w:val="26"/>
          <w:w w:val="105"/>
        </w:rPr>
        <w:t xml:space="preserve"> </w:t>
      </w:r>
      <w:r>
        <w:rPr>
          <w:w w:val="105"/>
        </w:rPr>
        <w:t>Comparison</w:t>
      </w:r>
      <w:r>
        <w:rPr>
          <w:spacing w:val="50"/>
          <w:w w:val="105"/>
        </w:rPr>
        <w:t xml:space="preserve"> </w:t>
      </w:r>
      <w:r>
        <w:rPr>
          <w:w w:val="105"/>
        </w:rPr>
        <w:t>of</w:t>
      </w:r>
      <w:r>
        <w:rPr>
          <w:spacing w:val="51"/>
          <w:w w:val="105"/>
        </w:rPr>
        <w:t xml:space="preserve"> </w:t>
      </w:r>
      <w:r>
        <w:rPr>
          <w:w w:val="105"/>
        </w:rPr>
        <w:t>solar</w:t>
      </w:r>
      <w:r>
        <w:rPr>
          <w:spacing w:val="51"/>
          <w:w w:val="105"/>
        </w:rPr>
        <w:t xml:space="preserve"> </w:t>
      </w:r>
      <w:r>
        <w:rPr>
          <w:w w:val="105"/>
        </w:rPr>
        <w:t>soft</w:t>
      </w:r>
      <w:r>
        <w:rPr>
          <w:spacing w:val="50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51"/>
          <w:w w:val="105"/>
        </w:rPr>
        <w:t xml:space="preserve"> </w:t>
      </w:r>
      <w:r>
        <w:rPr>
          <w:w w:val="105"/>
        </w:rPr>
        <w:t>irradiance</w:t>
      </w:r>
      <w:r>
        <w:rPr>
          <w:spacing w:val="50"/>
          <w:w w:val="105"/>
        </w:rPr>
        <w:t xml:space="preserve"> </w:t>
      </w:r>
      <w:r>
        <w:rPr>
          <w:w w:val="105"/>
        </w:rPr>
        <w:t>from</w:t>
      </w:r>
      <w:r>
        <w:rPr>
          <w:spacing w:val="37"/>
          <w:w w:val="103"/>
        </w:rPr>
        <w:t xml:space="preserve"> </w:t>
      </w:r>
      <w:r>
        <w:rPr>
          <w:w w:val="105"/>
        </w:rPr>
        <w:t>broadband</w:t>
      </w:r>
      <w:r>
        <w:rPr>
          <w:spacing w:val="53"/>
          <w:w w:val="105"/>
        </w:rPr>
        <w:t xml:space="preserve"> </w:t>
      </w:r>
      <w:r>
        <w:rPr>
          <w:w w:val="105"/>
        </w:rPr>
        <w:t>photometers</w:t>
      </w:r>
      <w:r>
        <w:rPr>
          <w:spacing w:val="54"/>
          <w:w w:val="105"/>
        </w:rPr>
        <w:t xml:space="preserve"> </w:t>
      </w:r>
      <w:r>
        <w:rPr>
          <w:w w:val="105"/>
        </w:rPr>
        <w:t>to</w:t>
      </w:r>
      <w:r>
        <w:rPr>
          <w:spacing w:val="54"/>
          <w:w w:val="105"/>
        </w:rPr>
        <w:t xml:space="preserve"> </w:t>
      </w:r>
      <w:r>
        <w:rPr>
          <w:w w:val="105"/>
        </w:rPr>
        <w:t>a</w:t>
      </w:r>
      <w:r>
        <w:rPr>
          <w:spacing w:val="54"/>
          <w:w w:val="105"/>
        </w:rPr>
        <w:t xml:space="preserve"> </w:t>
      </w:r>
      <w:r>
        <w:rPr>
          <w:w w:val="105"/>
        </w:rPr>
        <w:t>high</w:t>
      </w:r>
      <w:r>
        <w:rPr>
          <w:spacing w:val="54"/>
          <w:w w:val="105"/>
        </w:rPr>
        <w:t xml:space="preserve"> </w:t>
      </w:r>
      <w:r>
        <w:rPr>
          <w:w w:val="105"/>
        </w:rPr>
        <w:t>spectral</w:t>
      </w:r>
      <w:r>
        <w:rPr>
          <w:spacing w:val="54"/>
          <w:w w:val="105"/>
        </w:rPr>
        <w:t xml:space="preserve"> </w:t>
      </w:r>
      <w:r>
        <w:rPr>
          <w:w w:val="105"/>
        </w:rPr>
        <w:t>resolution</w:t>
      </w:r>
      <w:r>
        <w:rPr>
          <w:spacing w:val="54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oc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t</w:t>
      </w:r>
      <w:r>
        <w:rPr>
          <w:spacing w:val="54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on.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  <w:u w:val="single" w:color="000000"/>
        </w:rPr>
        <w:t>Advan</w:t>
      </w:r>
      <w:r>
        <w:rPr>
          <w:spacing w:val="-3"/>
          <w:w w:val="105"/>
          <w:u w:val="single" w:color="000000"/>
        </w:rPr>
        <w:t>ces</w:t>
      </w:r>
      <w:r>
        <w:rPr>
          <w:spacing w:val="54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in</w:t>
      </w:r>
      <w:r>
        <w:rPr>
          <w:spacing w:val="53"/>
          <w:w w:val="105"/>
          <w:u w:val="single" w:color="000000"/>
        </w:rPr>
        <w:t xml:space="preserve"> </w:t>
      </w:r>
      <w:proofErr w:type="gramStart"/>
      <w:r>
        <w:rPr>
          <w:w w:val="105"/>
          <w:u w:val="single" w:color="000000"/>
        </w:rPr>
        <w:t>Space</w:t>
      </w:r>
      <w:r>
        <w:rPr>
          <w:w w:val="99"/>
        </w:rPr>
        <w:t xml:space="preserve"> </w:t>
      </w:r>
      <w:r>
        <w:rPr>
          <w:w w:val="109"/>
        </w:rPr>
        <w:t xml:space="preserve"> </w:t>
      </w:r>
      <w:r>
        <w:rPr>
          <w:spacing w:val="-1"/>
          <w:u w:val="single" w:color="000000"/>
        </w:rPr>
        <w:t>Research</w:t>
      </w:r>
      <w:proofErr w:type="gramEnd"/>
      <w:r>
        <w:rPr>
          <w:spacing w:val="-1"/>
        </w:rPr>
        <w:t>,</w:t>
      </w:r>
      <w:r>
        <w:t xml:space="preserve">  43:349–354.</w:t>
      </w:r>
    </w:p>
    <w:p w14:paraId="1DE4A85F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r>
        <w:rPr>
          <w:spacing w:val="-3"/>
          <w:w w:val="110"/>
        </w:rPr>
        <w:t>Woo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w w:val="110"/>
        </w:rPr>
        <w:t>T.</w:t>
      </w:r>
      <w:r>
        <w:rPr>
          <w:spacing w:val="-8"/>
          <w:w w:val="110"/>
        </w:rPr>
        <w:t xml:space="preserve"> </w:t>
      </w:r>
      <w:r>
        <w:rPr>
          <w:w w:val="110"/>
        </w:rPr>
        <w:t>N.,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hamb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n,</w:t>
      </w:r>
      <w:r>
        <w:rPr>
          <w:spacing w:val="-6"/>
          <w:w w:val="110"/>
        </w:rPr>
        <w:t xml:space="preserve"> </w:t>
      </w:r>
      <w:r>
        <w:rPr>
          <w:spacing w:val="-9"/>
          <w:w w:val="110"/>
        </w:rPr>
        <w:t>P</w:t>
      </w:r>
      <w:r>
        <w:rPr>
          <w:spacing w:val="-10"/>
          <w:w w:val="110"/>
        </w:rPr>
        <w:t>.</w:t>
      </w:r>
      <w:r>
        <w:rPr>
          <w:spacing w:val="-8"/>
          <w:w w:val="110"/>
        </w:rPr>
        <w:t xml:space="preserve"> </w:t>
      </w:r>
      <w:r>
        <w:rPr>
          <w:w w:val="110"/>
        </w:rPr>
        <w:t>C.,</w:t>
      </w:r>
      <w:r>
        <w:rPr>
          <w:spacing w:val="-4"/>
          <w:w w:val="110"/>
        </w:rPr>
        <w:t xml:space="preserve"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son</w:t>
      </w:r>
      <w:r>
        <w:rPr>
          <w:spacing w:val="-1"/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w w:val="110"/>
        </w:rPr>
        <w:t>W.</w:t>
      </w:r>
      <w:r>
        <w:rPr>
          <w:spacing w:val="-8"/>
          <w:w w:val="110"/>
        </w:rPr>
        <w:t xml:space="preserve"> </w:t>
      </w:r>
      <w:r>
        <w:rPr>
          <w:w w:val="110"/>
        </w:rPr>
        <w:t>K.,</w:t>
      </w:r>
      <w:r>
        <w:rPr>
          <w:spacing w:val="-4"/>
          <w:w w:val="110"/>
        </w:rPr>
        <w:t xml:space="preserve"> </w:t>
      </w:r>
      <w:r>
        <w:rPr>
          <w:w w:val="110"/>
        </w:rPr>
        <w:t>Meier,</w:t>
      </w:r>
      <w:r>
        <w:rPr>
          <w:spacing w:val="-5"/>
          <w:w w:val="110"/>
        </w:rPr>
        <w:t xml:space="preserve"> </w:t>
      </w:r>
      <w:r>
        <w:rPr>
          <w:w w:val="110"/>
        </w:rPr>
        <w:t>R.</w:t>
      </w:r>
      <w:r>
        <w:rPr>
          <w:spacing w:val="-8"/>
          <w:w w:val="110"/>
        </w:rPr>
        <w:t xml:space="preserve"> </w:t>
      </w:r>
      <w:r>
        <w:rPr>
          <w:w w:val="110"/>
        </w:rPr>
        <w:t>R.,</w:t>
      </w:r>
      <w:r>
        <w:rPr>
          <w:spacing w:val="-4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ic</w:t>
      </w:r>
      <w:r>
        <w:rPr>
          <w:spacing w:val="-1"/>
          <w:w w:val="110"/>
        </w:rPr>
        <w:t>hard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-8"/>
          <w:w w:val="110"/>
        </w:rPr>
        <w:t xml:space="preserve"> </w:t>
      </w:r>
      <w:r>
        <w:rPr>
          <w:w w:val="110"/>
        </w:rPr>
        <w:t>G.,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ickl</w:t>
      </w:r>
      <w:r>
        <w:rPr>
          <w:spacing w:val="-1"/>
          <w:w w:val="110"/>
        </w:rPr>
        <w:t>and,</w:t>
      </w:r>
      <w:r>
        <w:rPr>
          <w:spacing w:val="-5"/>
          <w:w w:val="110"/>
        </w:rPr>
        <w:t xml:space="preserve"> </w:t>
      </w:r>
      <w:r>
        <w:rPr>
          <w:w w:val="110"/>
        </w:rPr>
        <w:t>D.</w:t>
      </w:r>
      <w:r>
        <w:rPr>
          <w:spacing w:val="-8"/>
          <w:w w:val="110"/>
        </w:rPr>
        <w:t xml:space="preserve"> </w:t>
      </w:r>
      <w:r>
        <w:rPr>
          <w:w w:val="110"/>
        </w:rPr>
        <w:t>J.,</w:t>
      </w:r>
      <w:r>
        <w:rPr>
          <w:spacing w:val="51"/>
          <w:w w:val="109"/>
        </w:rPr>
        <w:t xml:space="preserve"> </w:t>
      </w:r>
      <w:r>
        <w:rPr>
          <w:w w:val="110"/>
        </w:rPr>
        <w:t>Lu,</w:t>
      </w:r>
      <w:r>
        <w:rPr>
          <w:spacing w:val="8"/>
          <w:w w:val="110"/>
        </w:rPr>
        <w:t xml:space="preserve"> </w:t>
      </w:r>
      <w:r>
        <w:rPr>
          <w:w w:val="110"/>
        </w:rPr>
        <w:t>G.,</w:t>
      </w:r>
      <w:r>
        <w:rPr>
          <w:spacing w:val="9"/>
          <w:w w:val="110"/>
        </w:rPr>
        <w:t xml:space="preserve"> </w:t>
      </w:r>
      <w:r>
        <w:rPr>
          <w:w w:val="110"/>
        </w:rPr>
        <w:t>Qian,</w:t>
      </w:r>
      <w:r>
        <w:rPr>
          <w:spacing w:val="8"/>
          <w:w w:val="110"/>
        </w:rPr>
        <w:t xml:space="preserve"> </w:t>
      </w:r>
      <w:r>
        <w:rPr>
          <w:w w:val="110"/>
        </w:rPr>
        <w:t>L.,</w:t>
      </w:r>
      <w:r>
        <w:rPr>
          <w:spacing w:val="9"/>
          <w:w w:val="110"/>
        </w:rPr>
        <w:t xml:space="preserve"> </w:t>
      </w:r>
      <w:r>
        <w:rPr>
          <w:w w:val="110"/>
        </w:rPr>
        <w:t>Solomon,</w:t>
      </w:r>
      <w:r>
        <w:rPr>
          <w:spacing w:val="9"/>
          <w:w w:val="110"/>
        </w:rPr>
        <w:t xml:space="preserve"> </w:t>
      </w:r>
      <w:r>
        <w:rPr>
          <w:w w:val="110"/>
        </w:rPr>
        <w:t>S.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.,</w:t>
      </w:r>
      <w:r>
        <w:rPr>
          <w:spacing w:val="8"/>
          <w:w w:val="110"/>
        </w:rPr>
        <w:t xml:space="preserve"> </w:t>
      </w:r>
      <w:proofErr w:type="spellStart"/>
      <w:r>
        <w:rPr>
          <w:w w:val="110"/>
        </w:rPr>
        <w:t>Iijima</w:t>
      </w:r>
      <w:proofErr w:type="spellEnd"/>
      <w:r>
        <w:rPr>
          <w:w w:val="110"/>
        </w:rPr>
        <w:t>,</w:t>
      </w:r>
      <w:r>
        <w:rPr>
          <w:spacing w:val="9"/>
          <w:w w:val="110"/>
        </w:rPr>
        <w:t xml:space="preserve"> </w:t>
      </w:r>
      <w:r>
        <w:rPr>
          <w:w w:val="110"/>
        </w:rPr>
        <w:t>B.</w:t>
      </w:r>
      <w:r>
        <w:rPr>
          <w:spacing w:val="7"/>
          <w:w w:val="110"/>
        </w:rPr>
        <w:t xml:space="preserve"> </w:t>
      </w:r>
      <w:r>
        <w:rPr>
          <w:w w:val="110"/>
        </w:rPr>
        <w:t>A.,</w:t>
      </w:r>
      <w:r>
        <w:rPr>
          <w:spacing w:val="8"/>
          <w:w w:val="110"/>
        </w:rPr>
        <w:t xml:space="preserve"> </w:t>
      </w:r>
      <w:proofErr w:type="spellStart"/>
      <w:r>
        <w:rPr>
          <w:spacing w:val="-2"/>
          <w:w w:val="110"/>
        </w:rPr>
        <w:t>M</w:t>
      </w:r>
      <w:r>
        <w:rPr>
          <w:spacing w:val="-1"/>
          <w:w w:val="110"/>
        </w:rPr>
        <w:t>annu</w:t>
      </w:r>
      <w:r>
        <w:rPr>
          <w:spacing w:val="-2"/>
          <w:w w:val="110"/>
        </w:rPr>
        <w:t>cci</w:t>
      </w:r>
      <w:proofErr w:type="spellEnd"/>
      <w:r>
        <w:rPr>
          <w:spacing w:val="-1"/>
          <w:w w:val="110"/>
        </w:rPr>
        <w:t>,</w:t>
      </w:r>
      <w:r>
        <w:rPr>
          <w:spacing w:val="9"/>
          <w:w w:val="110"/>
        </w:rPr>
        <w:t xml:space="preserve"> </w:t>
      </w:r>
      <w:r>
        <w:rPr>
          <w:w w:val="110"/>
        </w:rPr>
        <w:t>A.</w:t>
      </w:r>
      <w:r>
        <w:rPr>
          <w:spacing w:val="7"/>
          <w:w w:val="110"/>
        </w:rPr>
        <w:t xml:space="preserve"> </w:t>
      </w:r>
      <w:r>
        <w:rPr>
          <w:w w:val="110"/>
        </w:rPr>
        <w:t>J.,</w:t>
      </w:r>
      <w:r>
        <w:rPr>
          <w:spacing w:val="9"/>
          <w:w w:val="110"/>
        </w:rPr>
        <w:t xml:space="preserve"> </w:t>
      </w:r>
      <w:r>
        <w:rPr>
          <w:w w:val="110"/>
        </w:rPr>
        <w:t>and</w:t>
      </w:r>
      <w:r>
        <w:rPr>
          <w:spacing w:val="7"/>
          <w:w w:val="110"/>
        </w:rPr>
        <w:t xml:space="preserve"> </w:t>
      </w:r>
      <w:proofErr w:type="spellStart"/>
      <w:r>
        <w:rPr>
          <w:w w:val="110"/>
        </w:rPr>
        <w:t>Tsurutani</w:t>
      </w:r>
      <w:proofErr w:type="spellEnd"/>
      <w:r>
        <w:rPr>
          <w:w w:val="110"/>
        </w:rPr>
        <w:t>,</w:t>
      </w:r>
      <w:r>
        <w:rPr>
          <w:spacing w:val="8"/>
          <w:w w:val="110"/>
        </w:rPr>
        <w:t xml:space="preserve"> </w:t>
      </w:r>
      <w:r>
        <w:rPr>
          <w:w w:val="110"/>
        </w:rPr>
        <w:t>B.</w:t>
      </w:r>
      <w:r>
        <w:rPr>
          <w:spacing w:val="7"/>
          <w:w w:val="110"/>
        </w:rPr>
        <w:t xml:space="preserve"> </w:t>
      </w:r>
      <w:r>
        <w:rPr>
          <w:w w:val="110"/>
        </w:rPr>
        <w:t>T.</w:t>
      </w:r>
      <w:r>
        <w:rPr>
          <w:spacing w:val="7"/>
          <w:w w:val="110"/>
        </w:rPr>
        <w:t xml:space="preserve"> </w:t>
      </w:r>
      <w:r>
        <w:rPr>
          <w:w w:val="110"/>
        </w:rPr>
        <w:t>(2008).</w:t>
      </w:r>
      <w:r>
        <w:rPr>
          <w:spacing w:val="24"/>
          <w:w w:val="109"/>
        </w:rPr>
        <w:t xml:space="preserve"> </w:t>
      </w:r>
      <w:r>
        <w:rPr>
          <w:w w:val="110"/>
        </w:rPr>
        <w:t>XUV</w:t>
      </w:r>
      <w:r>
        <w:rPr>
          <w:spacing w:val="-31"/>
          <w:w w:val="110"/>
        </w:rPr>
        <w:t xml:space="preserve"> </w:t>
      </w:r>
      <w:r>
        <w:rPr>
          <w:w w:val="110"/>
        </w:rPr>
        <w:t>Photometer</w:t>
      </w:r>
      <w:r>
        <w:rPr>
          <w:spacing w:val="-30"/>
          <w:w w:val="110"/>
        </w:rPr>
        <w:t xml:space="preserve"> </w:t>
      </w:r>
      <w:r>
        <w:rPr>
          <w:w w:val="110"/>
        </w:rPr>
        <w:t>System</w:t>
      </w:r>
      <w:r>
        <w:rPr>
          <w:spacing w:val="-30"/>
          <w:w w:val="110"/>
        </w:rPr>
        <w:t xml:space="preserve"> </w:t>
      </w:r>
      <w:r>
        <w:rPr>
          <w:w w:val="110"/>
        </w:rPr>
        <w:t>(XPS):</w:t>
      </w:r>
      <w:r>
        <w:rPr>
          <w:spacing w:val="-30"/>
          <w:w w:val="110"/>
        </w:rPr>
        <w:t xml:space="preserve"> </w:t>
      </w:r>
      <w:r>
        <w:rPr>
          <w:spacing w:val="-3"/>
          <w:w w:val="110"/>
        </w:rPr>
        <w:t>Im</w:t>
      </w:r>
      <w:r>
        <w:rPr>
          <w:spacing w:val="-2"/>
          <w:w w:val="110"/>
        </w:rPr>
        <w:t>pr</w:t>
      </w:r>
      <w:r>
        <w:rPr>
          <w:spacing w:val="-3"/>
          <w:w w:val="110"/>
        </w:rPr>
        <w:t>ove</w:t>
      </w:r>
      <w:r>
        <w:rPr>
          <w:spacing w:val="-2"/>
          <w:w w:val="110"/>
        </w:rPr>
        <w:t>d</w:t>
      </w:r>
      <w:r>
        <w:rPr>
          <w:spacing w:val="-30"/>
          <w:w w:val="110"/>
        </w:rPr>
        <w:t xml:space="preserve"> </w:t>
      </w:r>
      <w:r>
        <w:rPr>
          <w:w w:val="110"/>
        </w:rPr>
        <w:t>Solar</w:t>
      </w:r>
      <w:r>
        <w:rPr>
          <w:spacing w:val="-31"/>
          <w:w w:val="110"/>
        </w:rPr>
        <w:t xml:space="preserve"> </w:t>
      </w:r>
      <w:r>
        <w:rPr>
          <w:w w:val="110"/>
        </w:rPr>
        <w:t>Irradiance</w:t>
      </w:r>
      <w:r>
        <w:rPr>
          <w:spacing w:val="-30"/>
          <w:w w:val="110"/>
        </w:rPr>
        <w:t xml:space="preserve"> </w:t>
      </w:r>
      <w:r>
        <w:rPr>
          <w:w w:val="110"/>
        </w:rPr>
        <w:t>Algorithm</w:t>
      </w:r>
      <w:r>
        <w:rPr>
          <w:spacing w:val="-30"/>
          <w:w w:val="110"/>
        </w:rPr>
        <w:t xml:space="preserve"> </w:t>
      </w:r>
      <w:r>
        <w:rPr>
          <w:w w:val="110"/>
        </w:rPr>
        <w:t>Using</w:t>
      </w:r>
      <w:r>
        <w:rPr>
          <w:spacing w:val="-30"/>
          <w:w w:val="110"/>
        </w:rPr>
        <w:t xml:space="preserve"> </w:t>
      </w:r>
      <w:r>
        <w:rPr>
          <w:w w:val="110"/>
        </w:rPr>
        <w:t>CHIANTI</w:t>
      </w:r>
      <w:r>
        <w:rPr>
          <w:spacing w:val="-31"/>
          <w:w w:val="110"/>
        </w:rPr>
        <w:t xml:space="preserve"> </w:t>
      </w:r>
      <w:r>
        <w:rPr>
          <w:w w:val="110"/>
        </w:rPr>
        <w:t>Spectral</w:t>
      </w:r>
      <w:r>
        <w:rPr>
          <w:spacing w:val="29"/>
          <w:w w:val="106"/>
        </w:rPr>
        <w:t xml:space="preserve"> </w:t>
      </w:r>
      <w:r>
        <w:rPr>
          <w:w w:val="105"/>
        </w:rPr>
        <w:t>Models.</w:t>
      </w:r>
      <w:r>
        <w:rPr>
          <w:spacing w:val="11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-5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250(</w:t>
      </w:r>
      <w:r>
        <w:rPr>
          <w:spacing w:val="-1"/>
          <w:w w:val="105"/>
        </w:rPr>
        <w:t>2)</w:t>
      </w:r>
      <w:r>
        <w:rPr>
          <w:spacing w:val="-2"/>
          <w:w w:val="105"/>
        </w:rPr>
        <w:t>:235–267.</w:t>
      </w:r>
    </w:p>
    <w:p w14:paraId="1DE4A860" w14:textId="77777777" w:rsidR="00D36D19" w:rsidRDefault="004377DE">
      <w:pPr>
        <w:pStyle w:val="BodyText"/>
        <w:spacing w:before="180"/>
        <w:ind w:left="100"/>
      </w:pPr>
      <w:r>
        <w:rPr>
          <w:spacing w:val="-3"/>
          <w:w w:val="110"/>
        </w:rPr>
        <w:t>Woo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-14"/>
          <w:w w:val="110"/>
        </w:rPr>
        <w:t xml:space="preserve"> </w:t>
      </w:r>
      <w:r>
        <w:rPr>
          <w:w w:val="110"/>
        </w:rPr>
        <w:t>T.</w:t>
      </w:r>
      <w:r>
        <w:rPr>
          <w:spacing w:val="-17"/>
          <w:w w:val="110"/>
        </w:rPr>
        <w:t xml:space="preserve"> </w:t>
      </w:r>
      <w:r>
        <w:rPr>
          <w:w w:val="110"/>
        </w:rPr>
        <w:t>N.,</w:t>
      </w:r>
      <w:r>
        <w:rPr>
          <w:spacing w:val="-13"/>
          <w:w w:val="110"/>
        </w:rPr>
        <w:t xml:space="preserve"> </w:t>
      </w:r>
      <w:proofErr w:type="spellStart"/>
      <w:r>
        <w:rPr>
          <w:w w:val="110"/>
        </w:rPr>
        <w:t>Eparvier</w:t>
      </w:r>
      <w:proofErr w:type="spellEnd"/>
      <w:r>
        <w:rPr>
          <w:w w:val="110"/>
        </w:rPr>
        <w:t>,</w:t>
      </w:r>
      <w:r>
        <w:rPr>
          <w:spacing w:val="-14"/>
          <w:w w:val="110"/>
        </w:rPr>
        <w:t xml:space="preserve"> </w:t>
      </w:r>
      <w:r>
        <w:rPr>
          <w:w w:val="110"/>
        </w:rPr>
        <w:t>F.</w:t>
      </w:r>
      <w:r>
        <w:rPr>
          <w:spacing w:val="-16"/>
          <w:w w:val="110"/>
        </w:rPr>
        <w:t xml:space="preserve"> </w:t>
      </w:r>
      <w:r>
        <w:rPr>
          <w:w w:val="110"/>
        </w:rPr>
        <w:t>G.,</w:t>
      </w:r>
      <w:r>
        <w:rPr>
          <w:spacing w:val="-14"/>
          <w:w w:val="110"/>
        </w:rPr>
        <w:t xml:space="preserve"> </w:t>
      </w:r>
      <w:r>
        <w:rPr>
          <w:spacing w:val="-4"/>
          <w:w w:val="110"/>
        </w:rPr>
        <w:t>Bailey</w:t>
      </w:r>
      <w:r>
        <w:rPr>
          <w:spacing w:val="-3"/>
          <w:w w:val="110"/>
        </w:rPr>
        <w:t>,</w:t>
      </w:r>
      <w:r>
        <w:rPr>
          <w:spacing w:val="-14"/>
          <w:w w:val="110"/>
        </w:rPr>
        <w:t xml:space="preserve"> </w:t>
      </w:r>
      <w:r>
        <w:rPr>
          <w:w w:val="110"/>
        </w:rPr>
        <w:t>S.</w:t>
      </w:r>
      <w:r>
        <w:rPr>
          <w:spacing w:val="-16"/>
          <w:w w:val="110"/>
        </w:rPr>
        <w:t xml:space="preserve"> </w:t>
      </w:r>
      <w:r>
        <w:rPr>
          <w:w w:val="110"/>
        </w:rPr>
        <w:t>M.,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hamb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n,</w:t>
      </w:r>
      <w:r>
        <w:rPr>
          <w:spacing w:val="-14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-16"/>
          <w:w w:val="110"/>
        </w:rPr>
        <w:t xml:space="preserve"> </w:t>
      </w:r>
      <w:r>
        <w:rPr>
          <w:w w:val="110"/>
        </w:rPr>
        <w:t>C.,</w:t>
      </w:r>
      <w:r>
        <w:rPr>
          <w:spacing w:val="-14"/>
          <w:w w:val="110"/>
        </w:rPr>
        <w:t xml:space="preserve"> </w:t>
      </w:r>
      <w:r>
        <w:rPr>
          <w:w w:val="110"/>
        </w:rPr>
        <w:t>Lean,</w:t>
      </w:r>
      <w:r>
        <w:rPr>
          <w:spacing w:val="-14"/>
          <w:w w:val="110"/>
        </w:rPr>
        <w:t xml:space="preserve"> </w:t>
      </w:r>
      <w:r>
        <w:rPr>
          <w:w w:val="110"/>
        </w:rPr>
        <w:t>J.,</w:t>
      </w:r>
      <w:r>
        <w:rPr>
          <w:spacing w:val="-13"/>
          <w:w w:val="110"/>
        </w:rPr>
        <w:t xml:space="preserve"> </w:t>
      </w:r>
      <w:proofErr w:type="spellStart"/>
      <w:r>
        <w:rPr>
          <w:w w:val="110"/>
        </w:rPr>
        <w:t>Rottman</w:t>
      </w:r>
      <w:proofErr w:type="spellEnd"/>
      <w:r>
        <w:rPr>
          <w:w w:val="110"/>
        </w:rPr>
        <w:t>,</w:t>
      </w:r>
      <w:r>
        <w:rPr>
          <w:spacing w:val="-14"/>
          <w:w w:val="110"/>
        </w:rPr>
        <w:t xml:space="preserve"> </w:t>
      </w:r>
      <w:r>
        <w:rPr>
          <w:w w:val="110"/>
        </w:rPr>
        <w:t>G.</w:t>
      </w:r>
      <w:r>
        <w:rPr>
          <w:spacing w:val="-16"/>
          <w:w w:val="110"/>
        </w:rPr>
        <w:t xml:space="preserve"> </w:t>
      </w:r>
      <w:r>
        <w:rPr>
          <w:w w:val="110"/>
        </w:rPr>
        <w:t>J.,</w:t>
      </w:r>
      <w:r>
        <w:rPr>
          <w:spacing w:val="-14"/>
          <w:w w:val="110"/>
        </w:rPr>
        <w:t xml:space="preserve"> </w:t>
      </w:r>
      <w:r>
        <w:rPr>
          <w:w w:val="110"/>
        </w:rPr>
        <w:t>Solomon,</w:t>
      </w:r>
    </w:p>
    <w:p w14:paraId="1DE4A861" w14:textId="77777777" w:rsidR="00D36D19" w:rsidRDefault="004377DE">
      <w:pPr>
        <w:pStyle w:val="BodyText"/>
        <w:spacing w:before="18" w:line="257" w:lineRule="auto"/>
        <w:ind w:right="10"/>
      </w:pPr>
      <w:r>
        <w:rPr>
          <w:w w:val="105"/>
        </w:rPr>
        <w:t>S.</w:t>
      </w:r>
      <w:r>
        <w:rPr>
          <w:spacing w:val="29"/>
          <w:w w:val="105"/>
        </w:rPr>
        <w:t xml:space="preserve"> </w:t>
      </w:r>
      <w:r>
        <w:rPr>
          <w:w w:val="105"/>
        </w:rPr>
        <w:t>C.,</w:t>
      </w:r>
      <w:r>
        <w:rPr>
          <w:spacing w:val="32"/>
          <w:w w:val="105"/>
        </w:rPr>
        <w:t xml:space="preserve"> </w:t>
      </w:r>
      <w:proofErr w:type="spellStart"/>
      <w:r>
        <w:rPr>
          <w:spacing w:val="-4"/>
          <w:w w:val="105"/>
        </w:rPr>
        <w:t>T</w:t>
      </w:r>
      <w:r>
        <w:rPr>
          <w:spacing w:val="-5"/>
          <w:w w:val="105"/>
        </w:rPr>
        <w:t>obisk</w:t>
      </w:r>
      <w:r>
        <w:rPr>
          <w:spacing w:val="-4"/>
          <w:w w:val="105"/>
        </w:rPr>
        <w:t>a</w:t>
      </w:r>
      <w:proofErr w:type="spellEnd"/>
      <w:r>
        <w:rPr>
          <w:spacing w:val="-4"/>
          <w:w w:val="105"/>
        </w:rPr>
        <w:t>,</w:t>
      </w:r>
      <w:r>
        <w:rPr>
          <w:spacing w:val="33"/>
          <w:w w:val="105"/>
        </w:rPr>
        <w:t xml:space="preserve"> </w:t>
      </w:r>
      <w:r>
        <w:rPr>
          <w:w w:val="105"/>
        </w:rPr>
        <w:t>W.</w:t>
      </w:r>
      <w:r>
        <w:rPr>
          <w:spacing w:val="29"/>
          <w:w w:val="105"/>
        </w:rPr>
        <w:t xml:space="preserve"> </w:t>
      </w:r>
      <w:r>
        <w:rPr>
          <w:w w:val="105"/>
        </w:rPr>
        <w:t>K.,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proofErr w:type="spellStart"/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draska</w:t>
      </w:r>
      <w:proofErr w:type="spellEnd"/>
      <w:r>
        <w:rPr>
          <w:spacing w:val="-2"/>
          <w:w w:val="105"/>
        </w:rPr>
        <w:t>,</w:t>
      </w:r>
      <w:r>
        <w:rPr>
          <w:spacing w:val="32"/>
          <w:w w:val="105"/>
        </w:rPr>
        <w:t xml:space="preserve"> </w:t>
      </w:r>
      <w:r>
        <w:rPr>
          <w:w w:val="105"/>
        </w:rPr>
        <w:t>D.</w:t>
      </w:r>
      <w:r>
        <w:rPr>
          <w:spacing w:val="30"/>
          <w:w w:val="105"/>
        </w:rPr>
        <w:t xml:space="preserve"> </w:t>
      </w:r>
      <w:r>
        <w:rPr>
          <w:w w:val="105"/>
        </w:rPr>
        <w:t>L.</w:t>
      </w:r>
      <w:r>
        <w:rPr>
          <w:spacing w:val="29"/>
          <w:w w:val="105"/>
        </w:rPr>
        <w:t xml:space="preserve"> </w:t>
      </w:r>
      <w:r>
        <w:rPr>
          <w:w w:val="105"/>
        </w:rPr>
        <w:t xml:space="preserve">(2005a). </w:t>
      </w:r>
      <w:r>
        <w:rPr>
          <w:spacing w:val="17"/>
          <w:w w:val="105"/>
        </w:rPr>
        <w:t xml:space="preserve"> </w:t>
      </w:r>
      <w:r>
        <w:rPr>
          <w:w w:val="105"/>
        </w:rPr>
        <w:t>Solar</w:t>
      </w:r>
      <w:r>
        <w:rPr>
          <w:spacing w:val="29"/>
          <w:w w:val="105"/>
        </w:rPr>
        <w:t xml:space="preserve"> </w:t>
      </w:r>
      <w:r>
        <w:rPr>
          <w:w w:val="105"/>
        </w:rPr>
        <w:t>EUV</w:t>
      </w:r>
      <w:r>
        <w:rPr>
          <w:spacing w:val="30"/>
          <w:w w:val="105"/>
        </w:rPr>
        <w:t xml:space="preserve"> </w:t>
      </w:r>
      <w:r>
        <w:rPr>
          <w:w w:val="105"/>
        </w:rPr>
        <w:t>Experiment</w:t>
      </w:r>
      <w:r>
        <w:rPr>
          <w:spacing w:val="29"/>
          <w:w w:val="105"/>
        </w:rPr>
        <w:t xml:space="preserve"> </w:t>
      </w:r>
      <w:r>
        <w:rPr>
          <w:w w:val="105"/>
        </w:rPr>
        <w:t>(SEE):</w:t>
      </w:r>
      <w:r>
        <w:rPr>
          <w:spacing w:val="29"/>
          <w:w w:val="105"/>
        </w:rPr>
        <w:t xml:space="preserve"> </w:t>
      </w:r>
      <w:r>
        <w:rPr>
          <w:w w:val="105"/>
        </w:rPr>
        <w:t>Mission</w:t>
      </w:r>
      <w:r>
        <w:rPr>
          <w:spacing w:val="21"/>
          <w:w w:val="104"/>
        </w:rPr>
        <w:t xml:space="preserve"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rv</w:t>
      </w:r>
      <w:r>
        <w:rPr>
          <w:spacing w:val="-3"/>
          <w:w w:val="105"/>
        </w:rPr>
        <w:t>iew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first</w:t>
      </w:r>
      <w:r>
        <w:rPr>
          <w:spacing w:val="11"/>
          <w:w w:val="105"/>
        </w:rPr>
        <w:t xml:space="preserve"> </w:t>
      </w:r>
      <w:r>
        <w:rPr>
          <w:w w:val="105"/>
        </w:rPr>
        <w:t>results.</w:t>
      </w:r>
      <w:r>
        <w:rPr>
          <w:spacing w:val="34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1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1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12"/>
          <w:w w:val="105"/>
        </w:rPr>
        <w:t xml:space="preserve"> </w:t>
      </w:r>
      <w:proofErr w:type="gramStart"/>
      <w:r>
        <w:rPr>
          <w:w w:val="105"/>
        </w:rPr>
        <w:t>110:A</w:t>
      </w:r>
      <w:proofErr w:type="gramEnd"/>
      <w:r>
        <w:rPr>
          <w:w w:val="105"/>
        </w:rPr>
        <w:t>01312.</w:t>
      </w:r>
    </w:p>
    <w:p w14:paraId="1DE4A862" w14:textId="77777777" w:rsidR="00D36D19" w:rsidRDefault="00D36D19">
      <w:pPr>
        <w:spacing w:line="257" w:lineRule="auto"/>
        <w:sectPr w:rsidR="00D36D19">
          <w:headerReference w:type="default" r:id="rId55"/>
          <w:pgSz w:w="12240" w:h="15840"/>
          <w:pgMar w:top="1060" w:right="1320" w:bottom="280" w:left="1340" w:header="0" w:footer="0" w:gutter="0"/>
          <w:cols w:space="720"/>
        </w:sectPr>
      </w:pPr>
    </w:p>
    <w:p w14:paraId="1DE4A863" w14:textId="77777777" w:rsidR="00D36D19" w:rsidRDefault="004377DE">
      <w:pPr>
        <w:pStyle w:val="BodyText"/>
        <w:spacing w:before="30"/>
        <w:ind w:left="0" w:right="118"/>
        <w:jc w:val="right"/>
      </w:pPr>
      <w:r>
        <w:rPr>
          <w:w w:val="95"/>
        </w:rPr>
        <w:lastRenderedPageBreak/>
        <w:t>132</w:t>
      </w:r>
    </w:p>
    <w:p w14:paraId="1DE4A864" w14:textId="77777777" w:rsidR="00D36D19" w:rsidRDefault="00D36D19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14:paraId="1DE4A865" w14:textId="77777777" w:rsidR="00D36D19" w:rsidRDefault="004377DE">
      <w:pPr>
        <w:pStyle w:val="BodyText"/>
        <w:spacing w:line="257" w:lineRule="auto"/>
        <w:ind w:right="118" w:hanging="219"/>
        <w:jc w:val="both"/>
      </w:pPr>
      <w:r>
        <w:rPr>
          <w:spacing w:val="-3"/>
          <w:w w:val="110"/>
        </w:rPr>
        <w:t>Woo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-11"/>
          <w:w w:val="110"/>
        </w:rPr>
        <w:t xml:space="preserve"> </w:t>
      </w:r>
      <w:r>
        <w:rPr>
          <w:w w:val="110"/>
        </w:rPr>
        <w:t>T.</w:t>
      </w:r>
      <w:r>
        <w:rPr>
          <w:spacing w:val="-12"/>
          <w:w w:val="110"/>
        </w:rPr>
        <w:t xml:space="preserve"> </w:t>
      </w:r>
      <w:r>
        <w:rPr>
          <w:w w:val="110"/>
        </w:rPr>
        <w:t>N.,</w:t>
      </w:r>
      <w:r>
        <w:rPr>
          <w:spacing w:val="-11"/>
          <w:w w:val="110"/>
        </w:rPr>
        <w:t xml:space="preserve"> </w:t>
      </w:r>
      <w:proofErr w:type="spellStart"/>
      <w:r>
        <w:rPr>
          <w:spacing w:val="-1"/>
          <w:w w:val="110"/>
        </w:rPr>
        <w:t>Epar</w:t>
      </w:r>
      <w:r>
        <w:rPr>
          <w:spacing w:val="-2"/>
          <w:w w:val="110"/>
        </w:rPr>
        <w:t>vie</w:t>
      </w:r>
      <w:r>
        <w:rPr>
          <w:spacing w:val="-1"/>
          <w:w w:val="110"/>
        </w:rPr>
        <w:t>r</w:t>
      </w:r>
      <w:proofErr w:type="spellEnd"/>
      <w:r>
        <w:rPr>
          <w:spacing w:val="-1"/>
          <w:w w:val="110"/>
        </w:rPr>
        <w:t>,</w:t>
      </w:r>
      <w:r>
        <w:rPr>
          <w:spacing w:val="-11"/>
          <w:w w:val="110"/>
        </w:rPr>
        <w:t xml:space="preserve"> </w:t>
      </w:r>
      <w:r>
        <w:rPr>
          <w:w w:val="110"/>
        </w:rPr>
        <w:t>F.</w:t>
      </w:r>
      <w:r>
        <w:rPr>
          <w:spacing w:val="-12"/>
          <w:w w:val="110"/>
        </w:rPr>
        <w:t xml:space="preserve"> </w:t>
      </w:r>
      <w:r>
        <w:rPr>
          <w:w w:val="110"/>
        </w:rPr>
        <w:t>G.,</w:t>
      </w:r>
      <w:r>
        <w:rPr>
          <w:spacing w:val="-11"/>
          <w:w w:val="110"/>
        </w:rPr>
        <w:t xml:space="preserve"> </w:t>
      </w:r>
      <w:r>
        <w:rPr>
          <w:spacing w:val="-2"/>
          <w:w w:val="110"/>
        </w:rPr>
        <w:t>Hock</w:t>
      </w:r>
      <w:r>
        <w:rPr>
          <w:spacing w:val="-1"/>
          <w:w w:val="110"/>
        </w:rPr>
        <w:t>,</w:t>
      </w:r>
      <w:r>
        <w:rPr>
          <w:spacing w:val="-11"/>
          <w:w w:val="110"/>
        </w:rPr>
        <w:t xml:space="preserve"> </w:t>
      </w:r>
      <w:r>
        <w:rPr>
          <w:w w:val="110"/>
        </w:rPr>
        <w:t>R.</w:t>
      </w:r>
      <w:r>
        <w:rPr>
          <w:spacing w:val="-11"/>
          <w:w w:val="110"/>
        </w:rPr>
        <w:t xml:space="preserve"> </w:t>
      </w:r>
      <w:r>
        <w:rPr>
          <w:w w:val="110"/>
        </w:rPr>
        <w:t>A.,</w:t>
      </w:r>
      <w:r>
        <w:rPr>
          <w:spacing w:val="-11"/>
          <w:w w:val="110"/>
        </w:rPr>
        <w:t xml:space="preserve"> </w:t>
      </w:r>
      <w:r>
        <w:rPr>
          <w:w w:val="110"/>
        </w:rPr>
        <w:t>Jones,</w:t>
      </w:r>
      <w:r>
        <w:rPr>
          <w:spacing w:val="-11"/>
          <w:w w:val="110"/>
        </w:rPr>
        <w:t xml:space="preserve"> </w:t>
      </w:r>
      <w:r>
        <w:rPr>
          <w:w w:val="110"/>
        </w:rPr>
        <w:t>A.</w:t>
      </w:r>
      <w:r>
        <w:rPr>
          <w:spacing w:val="-12"/>
          <w:w w:val="110"/>
        </w:rPr>
        <w:t xml:space="preserve"> </w:t>
      </w:r>
      <w:r>
        <w:rPr>
          <w:w w:val="110"/>
        </w:rPr>
        <w:t>R.,</w:t>
      </w:r>
      <w:r>
        <w:rPr>
          <w:spacing w:val="-11"/>
          <w:w w:val="110"/>
        </w:rPr>
        <w:t xml:space="preserve"> </w:t>
      </w:r>
      <w:proofErr w:type="spellStart"/>
      <w:r>
        <w:rPr>
          <w:spacing w:val="-3"/>
          <w:w w:val="110"/>
        </w:rPr>
        <w:t>Woo</w:t>
      </w:r>
      <w:r>
        <w:rPr>
          <w:spacing w:val="-2"/>
          <w:w w:val="110"/>
        </w:rPr>
        <w:t>dr</w:t>
      </w:r>
      <w:r>
        <w:rPr>
          <w:spacing w:val="-3"/>
          <w:w w:val="110"/>
        </w:rPr>
        <w:t>ask</w:t>
      </w:r>
      <w:r>
        <w:rPr>
          <w:spacing w:val="-2"/>
          <w:w w:val="110"/>
        </w:rPr>
        <w:t>a</w:t>
      </w:r>
      <w:proofErr w:type="spellEnd"/>
      <w:r>
        <w:rPr>
          <w:spacing w:val="-2"/>
          <w:w w:val="110"/>
        </w:rPr>
        <w:t>,</w:t>
      </w:r>
      <w:r>
        <w:rPr>
          <w:spacing w:val="-11"/>
          <w:w w:val="110"/>
        </w:rPr>
        <w:t xml:space="preserve"> </w:t>
      </w:r>
      <w:r>
        <w:rPr>
          <w:w w:val="110"/>
        </w:rPr>
        <w:t>D.</w:t>
      </w:r>
      <w:r>
        <w:rPr>
          <w:spacing w:val="-12"/>
          <w:w w:val="110"/>
        </w:rPr>
        <w:t xml:space="preserve"> </w:t>
      </w:r>
      <w:r>
        <w:rPr>
          <w:w w:val="110"/>
        </w:rPr>
        <w:t>L.,</w:t>
      </w:r>
      <w:r>
        <w:rPr>
          <w:spacing w:val="-11"/>
          <w:w w:val="110"/>
        </w:rPr>
        <w:t xml:space="preserve"> </w:t>
      </w:r>
      <w:r>
        <w:rPr>
          <w:w w:val="110"/>
        </w:rPr>
        <w:t>Judge,</w:t>
      </w:r>
      <w:r>
        <w:rPr>
          <w:spacing w:val="-11"/>
          <w:w w:val="110"/>
        </w:rPr>
        <w:t xml:space="preserve"> </w:t>
      </w:r>
      <w:r>
        <w:rPr>
          <w:w w:val="110"/>
        </w:rPr>
        <w:t>D.,</w:t>
      </w:r>
      <w:r>
        <w:rPr>
          <w:spacing w:val="-11"/>
          <w:w w:val="110"/>
        </w:rPr>
        <w:t xml:space="preserve"> </w:t>
      </w:r>
      <w:proofErr w:type="spellStart"/>
      <w:r>
        <w:rPr>
          <w:spacing w:val="-5"/>
          <w:w w:val="110"/>
        </w:rPr>
        <w:t>Di</w:t>
      </w:r>
      <w:r>
        <w:rPr>
          <w:spacing w:val="-4"/>
          <w:w w:val="110"/>
        </w:rPr>
        <w:t>d</w:t>
      </w:r>
      <w:r>
        <w:rPr>
          <w:spacing w:val="-5"/>
          <w:w w:val="110"/>
        </w:rPr>
        <w:t>kovsky</w:t>
      </w:r>
      <w:proofErr w:type="spellEnd"/>
      <w:r>
        <w:rPr>
          <w:spacing w:val="-5"/>
          <w:w w:val="110"/>
        </w:rPr>
        <w:t>,</w:t>
      </w:r>
      <w:r>
        <w:rPr>
          <w:spacing w:val="51"/>
          <w:w w:val="109"/>
        </w:rPr>
        <w:t xml:space="preserve"> </w:t>
      </w:r>
      <w:r>
        <w:rPr>
          <w:w w:val="110"/>
        </w:rPr>
        <w:t>L.,</w:t>
      </w:r>
      <w:r>
        <w:rPr>
          <w:spacing w:val="-21"/>
          <w:w w:val="110"/>
        </w:rPr>
        <w:t xml:space="preserve"> </w:t>
      </w:r>
      <w:r>
        <w:rPr>
          <w:w w:val="110"/>
        </w:rPr>
        <w:t>Lean,</w:t>
      </w:r>
      <w:r>
        <w:rPr>
          <w:spacing w:val="-21"/>
          <w:w w:val="110"/>
        </w:rPr>
        <w:t xml:space="preserve"> </w:t>
      </w:r>
      <w:r>
        <w:rPr>
          <w:w w:val="110"/>
        </w:rPr>
        <w:t>J.,</w:t>
      </w:r>
      <w:r>
        <w:rPr>
          <w:spacing w:val="-20"/>
          <w:w w:val="110"/>
        </w:rPr>
        <w:t xml:space="preserve"> </w:t>
      </w:r>
      <w:r>
        <w:rPr>
          <w:spacing w:val="-3"/>
          <w:w w:val="110"/>
        </w:rPr>
        <w:t>M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isk</w:t>
      </w:r>
      <w:r>
        <w:rPr>
          <w:spacing w:val="-2"/>
          <w:w w:val="110"/>
        </w:rPr>
        <w:t>a,</w:t>
      </w:r>
      <w:r>
        <w:rPr>
          <w:spacing w:val="-21"/>
          <w:w w:val="110"/>
        </w:rPr>
        <w:t xml:space="preserve"> </w:t>
      </w:r>
      <w:r>
        <w:rPr>
          <w:w w:val="110"/>
        </w:rPr>
        <w:t>J.</w:t>
      </w:r>
      <w:r>
        <w:rPr>
          <w:spacing w:val="-24"/>
          <w:w w:val="110"/>
        </w:rPr>
        <w:t xml:space="preserve"> </w:t>
      </w:r>
      <w:r>
        <w:rPr>
          <w:w w:val="110"/>
        </w:rPr>
        <w:t>T.,</w:t>
      </w:r>
      <w:r>
        <w:rPr>
          <w:spacing w:val="-21"/>
          <w:w w:val="110"/>
        </w:rPr>
        <w:t xml:space="preserve"> </w:t>
      </w:r>
      <w:r>
        <w:rPr>
          <w:spacing w:val="-4"/>
          <w:w w:val="110"/>
        </w:rPr>
        <w:t>W</w:t>
      </w:r>
      <w:r>
        <w:rPr>
          <w:spacing w:val="-3"/>
          <w:w w:val="110"/>
        </w:rPr>
        <w:t>arr</w:t>
      </w:r>
      <w:r>
        <w:rPr>
          <w:spacing w:val="-4"/>
          <w:w w:val="110"/>
        </w:rPr>
        <w:t>e</w:t>
      </w:r>
      <w:r>
        <w:rPr>
          <w:spacing w:val="-3"/>
          <w:w w:val="110"/>
        </w:rPr>
        <w:t>n,</w:t>
      </w:r>
      <w:r>
        <w:rPr>
          <w:spacing w:val="-20"/>
          <w:w w:val="110"/>
        </w:rPr>
        <w:t xml:space="preserve"> </w:t>
      </w:r>
      <w:r>
        <w:rPr>
          <w:w w:val="110"/>
        </w:rPr>
        <w:t>H.,</w:t>
      </w:r>
      <w:r>
        <w:rPr>
          <w:spacing w:val="-21"/>
          <w:w w:val="110"/>
        </w:rPr>
        <w:t xml:space="preserve"> </w:t>
      </w:r>
      <w:proofErr w:type="spellStart"/>
      <w:r>
        <w:rPr>
          <w:w w:val="110"/>
        </w:rPr>
        <w:t>McMullin</w:t>
      </w:r>
      <w:proofErr w:type="spellEnd"/>
      <w:r>
        <w:rPr>
          <w:w w:val="110"/>
        </w:rPr>
        <w:t>,</w:t>
      </w:r>
      <w:r>
        <w:rPr>
          <w:spacing w:val="-20"/>
          <w:w w:val="110"/>
        </w:rPr>
        <w:t xml:space="preserve"> </w:t>
      </w:r>
      <w:r>
        <w:rPr>
          <w:w w:val="110"/>
        </w:rPr>
        <w:t>D.,</w:t>
      </w:r>
      <w:r>
        <w:rPr>
          <w:spacing w:val="-21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hamb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n,</w:t>
      </w:r>
      <w:r>
        <w:rPr>
          <w:spacing w:val="-21"/>
          <w:w w:val="110"/>
        </w:rPr>
        <w:t xml:space="preserve"> </w:t>
      </w:r>
      <w:r>
        <w:rPr>
          <w:spacing w:val="-9"/>
          <w:w w:val="110"/>
        </w:rPr>
        <w:t>P</w:t>
      </w:r>
      <w:r>
        <w:rPr>
          <w:spacing w:val="-10"/>
          <w:w w:val="110"/>
        </w:rPr>
        <w:t>.</w:t>
      </w:r>
      <w:r>
        <w:rPr>
          <w:spacing w:val="-24"/>
          <w:w w:val="110"/>
        </w:rPr>
        <w:t xml:space="preserve"> </w:t>
      </w:r>
      <w:r>
        <w:rPr>
          <w:w w:val="110"/>
        </w:rPr>
        <w:t>C.,</w:t>
      </w:r>
      <w:r>
        <w:rPr>
          <w:spacing w:val="-20"/>
          <w:w w:val="110"/>
        </w:rPr>
        <w:t xml:space="preserve"> </w:t>
      </w:r>
      <w:proofErr w:type="spellStart"/>
      <w:r>
        <w:rPr>
          <w:spacing w:val="-2"/>
          <w:w w:val="110"/>
        </w:rPr>
        <w:t>Be</w:t>
      </w:r>
      <w:r>
        <w:rPr>
          <w:spacing w:val="-1"/>
          <w:w w:val="110"/>
        </w:rPr>
        <w:t>rth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au</w:t>
      </w:r>
      <w:r>
        <w:rPr>
          <w:spacing w:val="-2"/>
          <w:w w:val="110"/>
        </w:rPr>
        <w:t>me</w:t>
      </w:r>
      <w:proofErr w:type="spellEnd"/>
      <w:r>
        <w:rPr>
          <w:spacing w:val="-1"/>
          <w:w w:val="110"/>
        </w:rPr>
        <w:t>,</w:t>
      </w:r>
      <w:r>
        <w:rPr>
          <w:spacing w:val="-21"/>
          <w:w w:val="110"/>
        </w:rPr>
        <w:t xml:space="preserve"> </w:t>
      </w:r>
      <w:r>
        <w:rPr>
          <w:w w:val="110"/>
        </w:rPr>
        <w:t>G.,</w:t>
      </w:r>
      <w:r>
        <w:rPr>
          <w:spacing w:val="-21"/>
          <w:w w:val="110"/>
        </w:rPr>
        <w:t xml:space="preserve"> </w:t>
      </w:r>
      <w:r>
        <w:rPr>
          <w:spacing w:val="-4"/>
          <w:w w:val="110"/>
        </w:rPr>
        <w:t>Bailey</w:t>
      </w:r>
      <w:r>
        <w:rPr>
          <w:spacing w:val="-3"/>
          <w:w w:val="110"/>
        </w:rPr>
        <w:t>,</w:t>
      </w:r>
    </w:p>
    <w:p w14:paraId="1DE4A866" w14:textId="77777777" w:rsidR="00D36D19" w:rsidRDefault="004377DE">
      <w:pPr>
        <w:pStyle w:val="BodyText"/>
        <w:spacing w:line="257" w:lineRule="auto"/>
        <w:ind w:right="118"/>
        <w:jc w:val="both"/>
      </w:pPr>
      <w:r>
        <w:rPr>
          <w:w w:val="105"/>
        </w:rPr>
        <w:t>S.</w:t>
      </w:r>
      <w:r>
        <w:rPr>
          <w:spacing w:val="20"/>
          <w:w w:val="105"/>
        </w:rPr>
        <w:t xml:space="preserve"> </w:t>
      </w:r>
      <w:r>
        <w:rPr>
          <w:w w:val="105"/>
        </w:rPr>
        <w:t>M.,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Fu</w:t>
      </w:r>
      <w:r>
        <w:rPr>
          <w:spacing w:val="-4"/>
          <w:w w:val="105"/>
        </w:rPr>
        <w:t>lle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-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owell</w:t>
      </w:r>
      <w:r>
        <w:rPr>
          <w:spacing w:val="-3"/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T.,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Sojka</w:t>
      </w:r>
      <w:proofErr w:type="spellEnd"/>
      <w:r>
        <w:rPr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J.,</w:t>
      </w:r>
      <w:r>
        <w:rPr>
          <w:spacing w:val="20"/>
          <w:w w:val="105"/>
        </w:rPr>
        <w:t xml:space="preserve"> </w:t>
      </w:r>
      <w:proofErr w:type="spellStart"/>
      <w:r>
        <w:rPr>
          <w:spacing w:val="-4"/>
          <w:w w:val="105"/>
        </w:rPr>
        <w:t>T</w:t>
      </w:r>
      <w:r>
        <w:rPr>
          <w:spacing w:val="-5"/>
          <w:w w:val="105"/>
        </w:rPr>
        <w:t>obisk</w:t>
      </w:r>
      <w:r>
        <w:rPr>
          <w:spacing w:val="-4"/>
          <w:w w:val="105"/>
        </w:rPr>
        <w:t>a</w:t>
      </w:r>
      <w:proofErr w:type="spellEnd"/>
      <w:r>
        <w:rPr>
          <w:spacing w:val="-4"/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W.</w:t>
      </w:r>
      <w:r>
        <w:rPr>
          <w:spacing w:val="21"/>
          <w:w w:val="105"/>
        </w:rPr>
        <w:t xml:space="preserve"> </w:t>
      </w:r>
      <w:r>
        <w:rPr>
          <w:w w:val="105"/>
        </w:rPr>
        <w:t>K.,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proofErr w:type="spellStart"/>
      <w:r>
        <w:rPr>
          <w:spacing w:val="-2"/>
          <w:w w:val="105"/>
        </w:rPr>
        <w:t>Vie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R.</w:t>
      </w:r>
      <w:r>
        <w:rPr>
          <w:spacing w:val="20"/>
          <w:w w:val="105"/>
        </w:rPr>
        <w:t xml:space="preserve"> </w:t>
      </w:r>
      <w:r>
        <w:rPr>
          <w:w w:val="105"/>
        </w:rPr>
        <w:t>(2012).</w:t>
      </w:r>
      <w:r>
        <w:rPr>
          <w:spacing w:val="46"/>
          <w:w w:val="105"/>
        </w:rPr>
        <w:t xml:space="preserve"> </w:t>
      </w:r>
      <w:r>
        <w:rPr>
          <w:w w:val="105"/>
        </w:rPr>
        <w:t>Extreme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Ul</w:t>
      </w:r>
      <w:r>
        <w:rPr>
          <w:spacing w:val="-1"/>
          <w:w w:val="105"/>
        </w:rPr>
        <w:t>trav</w:t>
      </w:r>
      <w:r>
        <w:rPr>
          <w:spacing w:val="-2"/>
          <w:w w:val="105"/>
        </w:rPr>
        <w:t>iole</w:t>
      </w:r>
      <w:r>
        <w:rPr>
          <w:spacing w:val="-1"/>
          <w:w w:val="105"/>
        </w:rPr>
        <w:t>t</w:t>
      </w:r>
      <w:r>
        <w:rPr>
          <w:spacing w:val="35"/>
          <w:w w:val="138"/>
        </w:rPr>
        <w:t xml:space="preserve"> </w:t>
      </w:r>
      <w:r>
        <w:rPr>
          <w:spacing w:val="-4"/>
          <w:w w:val="105"/>
        </w:rPr>
        <w:t>V</w:t>
      </w:r>
      <w:r>
        <w:rPr>
          <w:spacing w:val="-3"/>
          <w:w w:val="105"/>
        </w:rPr>
        <w:t>ar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ab</w:t>
      </w:r>
      <w:r>
        <w:rPr>
          <w:spacing w:val="-4"/>
          <w:w w:val="105"/>
        </w:rPr>
        <w:t>ili</w:t>
      </w:r>
      <w:r>
        <w:rPr>
          <w:spacing w:val="-3"/>
          <w:w w:val="105"/>
        </w:rPr>
        <w:t>ty</w:t>
      </w:r>
      <w:r>
        <w:rPr>
          <w:spacing w:val="22"/>
          <w:w w:val="105"/>
        </w:rPr>
        <w:t xml:space="preserve"> </w:t>
      </w:r>
      <w:r>
        <w:rPr>
          <w:w w:val="105"/>
        </w:rPr>
        <w:t>Experiment</w:t>
      </w:r>
      <w:r>
        <w:rPr>
          <w:spacing w:val="23"/>
          <w:w w:val="105"/>
        </w:rPr>
        <w:t xml:space="preserve"> </w:t>
      </w:r>
      <w:r>
        <w:rPr>
          <w:w w:val="105"/>
        </w:rPr>
        <w:t>(EVE)</w:t>
      </w:r>
      <w:r>
        <w:rPr>
          <w:spacing w:val="22"/>
          <w:w w:val="105"/>
        </w:rPr>
        <w:t xml:space="preserve"> </w:t>
      </w:r>
      <w:r>
        <w:rPr>
          <w:w w:val="105"/>
        </w:rPr>
        <w:t>on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Solar</w:t>
      </w:r>
      <w:r>
        <w:rPr>
          <w:spacing w:val="22"/>
          <w:w w:val="105"/>
        </w:rPr>
        <w:t xml:space="preserve"> </w:t>
      </w:r>
      <w:r>
        <w:rPr>
          <w:w w:val="105"/>
        </w:rPr>
        <w:t>Dynamics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rvatory</w:t>
      </w:r>
      <w:r>
        <w:rPr>
          <w:spacing w:val="22"/>
          <w:w w:val="105"/>
        </w:rPr>
        <w:t xml:space="preserve"> </w:t>
      </w:r>
      <w:r>
        <w:rPr>
          <w:w w:val="105"/>
        </w:rPr>
        <w:t>(SDO):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Ov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iew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Science</w:t>
      </w:r>
      <w:r>
        <w:rPr>
          <w:spacing w:val="39"/>
          <w:w w:val="99"/>
        </w:rPr>
        <w:t xml:space="preserve"> </w:t>
      </w:r>
      <w:r>
        <w:rPr>
          <w:w w:val="105"/>
        </w:rPr>
        <w:t>Objectives,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In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 xml:space="preserve"> </w:t>
      </w:r>
      <w:r>
        <w:rPr>
          <w:w w:val="105"/>
        </w:rPr>
        <w:t>Design,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Data</w:t>
      </w:r>
      <w:r>
        <w:rPr>
          <w:spacing w:val="-2"/>
          <w:w w:val="105"/>
        </w:rPr>
        <w:t xml:space="preserve"> </w:t>
      </w:r>
      <w:r>
        <w:rPr>
          <w:w w:val="105"/>
        </w:rPr>
        <w:t>Products,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el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opm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8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-1"/>
          <w:w w:val="105"/>
          <w:u w:val="single" w:color="000000"/>
        </w:rPr>
        <w:t xml:space="preserve"> 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4"/>
          <w:w w:val="105"/>
        </w:rPr>
        <w:t xml:space="preserve"> </w:t>
      </w:r>
      <w:r>
        <w:rPr>
          <w:w w:val="105"/>
        </w:rPr>
        <w:t>275:115–</w:t>
      </w:r>
      <w:r>
        <w:rPr>
          <w:spacing w:val="45"/>
          <w:w w:val="99"/>
        </w:rPr>
        <w:t xml:space="preserve"> </w:t>
      </w:r>
      <w:r>
        <w:rPr>
          <w:w w:val="105"/>
        </w:rPr>
        <w:t>143.</w:t>
      </w:r>
    </w:p>
    <w:p w14:paraId="1DE4A867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T.</w:t>
      </w:r>
      <w:r>
        <w:rPr>
          <w:spacing w:val="39"/>
          <w:w w:val="105"/>
        </w:rPr>
        <w:t xml:space="preserve"> </w:t>
      </w:r>
      <w:r>
        <w:rPr>
          <w:w w:val="105"/>
        </w:rPr>
        <w:t>N.,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Hoc</w:t>
      </w:r>
      <w:r>
        <w:rPr>
          <w:spacing w:val="-1"/>
          <w:w w:val="105"/>
        </w:rPr>
        <w:t>k,</w:t>
      </w:r>
      <w:r>
        <w:rPr>
          <w:spacing w:val="44"/>
          <w:w w:val="105"/>
        </w:rPr>
        <w:t xml:space="preserve"> </w:t>
      </w:r>
      <w:r>
        <w:rPr>
          <w:w w:val="105"/>
        </w:rPr>
        <w:t>R.</w:t>
      </w:r>
      <w:r>
        <w:rPr>
          <w:spacing w:val="39"/>
          <w:w w:val="105"/>
        </w:rPr>
        <w:t xml:space="preserve"> </w:t>
      </w:r>
      <w:r>
        <w:rPr>
          <w:w w:val="105"/>
        </w:rPr>
        <w:t>A.,</w:t>
      </w:r>
      <w:r>
        <w:rPr>
          <w:spacing w:val="43"/>
          <w:w w:val="105"/>
        </w:rPr>
        <w:t xml:space="preserve"> </w:t>
      </w:r>
      <w:proofErr w:type="spellStart"/>
      <w:r>
        <w:rPr>
          <w:spacing w:val="-1"/>
          <w:w w:val="105"/>
        </w:rPr>
        <w:t>Eparv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r</w:t>
      </w:r>
      <w:proofErr w:type="spellEnd"/>
      <w:r>
        <w:rPr>
          <w:spacing w:val="-1"/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F.</w:t>
      </w:r>
      <w:r>
        <w:rPr>
          <w:spacing w:val="39"/>
          <w:w w:val="105"/>
        </w:rPr>
        <w:t xml:space="preserve"> </w:t>
      </w:r>
      <w:r>
        <w:rPr>
          <w:w w:val="105"/>
        </w:rPr>
        <w:t>G.,</w:t>
      </w:r>
      <w:r>
        <w:rPr>
          <w:spacing w:val="43"/>
          <w:w w:val="105"/>
        </w:rPr>
        <w:t xml:space="preserve"> </w:t>
      </w:r>
      <w:r>
        <w:rPr>
          <w:w w:val="105"/>
        </w:rPr>
        <w:t>Jones,</w:t>
      </w:r>
      <w:r>
        <w:rPr>
          <w:spacing w:val="44"/>
          <w:w w:val="105"/>
        </w:rPr>
        <w:t xml:space="preserve"> </w:t>
      </w:r>
      <w:r>
        <w:rPr>
          <w:w w:val="105"/>
        </w:rPr>
        <w:t>A.</w:t>
      </w:r>
      <w:r>
        <w:rPr>
          <w:spacing w:val="39"/>
          <w:w w:val="105"/>
        </w:rPr>
        <w:t xml:space="preserve"> </w:t>
      </w:r>
      <w:r>
        <w:rPr>
          <w:w w:val="105"/>
        </w:rPr>
        <w:t>R.,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Chamb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n,</w:t>
      </w:r>
      <w:r>
        <w:rPr>
          <w:spacing w:val="43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39"/>
          <w:w w:val="105"/>
        </w:rPr>
        <w:t xml:space="preserve"> </w:t>
      </w:r>
      <w:r>
        <w:rPr>
          <w:w w:val="105"/>
        </w:rPr>
        <w:t>C.,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m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huk,</w:t>
      </w:r>
      <w:r>
        <w:rPr>
          <w:spacing w:val="43"/>
          <w:w w:val="105"/>
        </w:rPr>
        <w:t xml:space="preserve"> </w:t>
      </w:r>
      <w:r>
        <w:rPr>
          <w:w w:val="105"/>
        </w:rPr>
        <w:t>J.</w:t>
      </w:r>
      <w:r>
        <w:rPr>
          <w:spacing w:val="39"/>
          <w:w w:val="105"/>
        </w:rPr>
        <w:t xml:space="preserve"> </w:t>
      </w:r>
      <w:r>
        <w:rPr>
          <w:w w:val="105"/>
        </w:rPr>
        <w:t>A.,</w:t>
      </w:r>
      <w:r>
        <w:rPr>
          <w:spacing w:val="65"/>
          <w:w w:val="109"/>
        </w:rPr>
        <w:t xml:space="preserve"> </w:t>
      </w:r>
      <w:proofErr w:type="spellStart"/>
      <w:r>
        <w:rPr>
          <w:spacing w:val="-5"/>
          <w:w w:val="105"/>
        </w:rPr>
        <w:t>Di</w:t>
      </w:r>
      <w:r>
        <w:rPr>
          <w:spacing w:val="-4"/>
          <w:w w:val="105"/>
        </w:rPr>
        <w:t>d</w:t>
      </w:r>
      <w:r>
        <w:rPr>
          <w:spacing w:val="-5"/>
          <w:w w:val="105"/>
        </w:rPr>
        <w:t>kovsky</w:t>
      </w:r>
      <w:proofErr w:type="spellEnd"/>
      <w:r>
        <w:rPr>
          <w:spacing w:val="-4"/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L.,</w:t>
      </w:r>
      <w:r>
        <w:rPr>
          <w:spacing w:val="39"/>
          <w:w w:val="105"/>
        </w:rPr>
        <w:t xml:space="preserve"> </w:t>
      </w:r>
      <w:r>
        <w:rPr>
          <w:w w:val="105"/>
        </w:rPr>
        <w:t>Judge,</w:t>
      </w:r>
      <w:r>
        <w:rPr>
          <w:spacing w:val="39"/>
          <w:w w:val="105"/>
        </w:rPr>
        <w:t xml:space="preserve"> </w:t>
      </w:r>
      <w:r>
        <w:rPr>
          <w:w w:val="105"/>
        </w:rPr>
        <w:t>D.,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is</w:t>
      </w:r>
      <w:r>
        <w:rPr>
          <w:spacing w:val="-2"/>
          <w:w w:val="105"/>
        </w:rPr>
        <w:t>ka,</w:t>
      </w:r>
      <w:r>
        <w:rPr>
          <w:spacing w:val="39"/>
          <w:w w:val="105"/>
        </w:rPr>
        <w:t xml:space="preserve"> </w:t>
      </w:r>
      <w:r>
        <w:rPr>
          <w:w w:val="105"/>
        </w:rPr>
        <w:t>J.</w:t>
      </w:r>
      <w:r>
        <w:rPr>
          <w:spacing w:val="35"/>
          <w:w w:val="105"/>
        </w:rPr>
        <w:t xml:space="preserve"> </w:t>
      </w:r>
      <w:r>
        <w:rPr>
          <w:w w:val="105"/>
        </w:rPr>
        <w:t>T.,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Warr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n,</w:t>
      </w:r>
      <w:r>
        <w:rPr>
          <w:spacing w:val="39"/>
          <w:w w:val="105"/>
        </w:rPr>
        <w:t xml:space="preserve"> </w:t>
      </w:r>
      <w:r>
        <w:rPr>
          <w:w w:val="105"/>
        </w:rPr>
        <w:t>H.</w:t>
      </w:r>
      <w:r>
        <w:rPr>
          <w:spacing w:val="35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39"/>
          <w:w w:val="105"/>
        </w:rPr>
        <w:t xml:space="preserve"> </w:t>
      </w:r>
      <w:proofErr w:type="spellStart"/>
      <w:r>
        <w:rPr>
          <w:spacing w:val="-3"/>
          <w:w w:val="105"/>
        </w:rPr>
        <w:t>Sc</w:t>
      </w:r>
      <w:r>
        <w:rPr>
          <w:spacing w:val="-2"/>
          <w:w w:val="105"/>
        </w:rPr>
        <w:t>hr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jv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C.</w:t>
      </w:r>
      <w:r>
        <w:rPr>
          <w:spacing w:val="35"/>
          <w:w w:val="105"/>
        </w:rPr>
        <w:t xml:space="preserve"> </w:t>
      </w:r>
      <w:r>
        <w:rPr>
          <w:w w:val="105"/>
        </w:rPr>
        <w:t>J.,</w:t>
      </w:r>
      <w:r>
        <w:rPr>
          <w:spacing w:val="39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5"/>
          <w:w w:val="105"/>
        </w:rPr>
        <w:t>e</w:t>
      </w:r>
      <w:r>
        <w:rPr>
          <w:spacing w:val="-4"/>
          <w:w w:val="105"/>
        </w:rPr>
        <w:t>bb,</w:t>
      </w:r>
      <w:r>
        <w:rPr>
          <w:spacing w:val="39"/>
          <w:w w:val="105"/>
        </w:rPr>
        <w:t xml:space="preserve"> </w:t>
      </w:r>
      <w:r>
        <w:rPr>
          <w:w w:val="105"/>
        </w:rPr>
        <w:t>D.</w:t>
      </w:r>
      <w:r>
        <w:rPr>
          <w:spacing w:val="35"/>
          <w:w w:val="105"/>
        </w:rPr>
        <w:t xml:space="preserve"> </w:t>
      </w:r>
      <w:r>
        <w:rPr>
          <w:w w:val="105"/>
        </w:rPr>
        <w:t>F.,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Bai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y,</w:t>
      </w:r>
    </w:p>
    <w:p w14:paraId="1DE4A868" w14:textId="77777777" w:rsidR="00D36D19" w:rsidRDefault="004377DE">
      <w:pPr>
        <w:pStyle w:val="BodyText"/>
        <w:spacing w:line="257" w:lineRule="auto"/>
        <w:ind w:right="117"/>
        <w:jc w:val="both"/>
      </w:pPr>
      <w:r>
        <w:rPr>
          <w:w w:val="105"/>
        </w:rPr>
        <w:t>S.</w:t>
      </w:r>
      <w:r>
        <w:rPr>
          <w:spacing w:val="2"/>
          <w:w w:val="105"/>
        </w:rPr>
        <w:t xml:space="preserve"> </w:t>
      </w:r>
      <w:r>
        <w:rPr>
          <w:w w:val="105"/>
        </w:rPr>
        <w:t>M.,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proofErr w:type="spellStart"/>
      <w:r>
        <w:rPr>
          <w:spacing w:val="-4"/>
          <w:w w:val="105"/>
        </w:rPr>
        <w:t>T</w:t>
      </w:r>
      <w:r>
        <w:rPr>
          <w:spacing w:val="-5"/>
          <w:w w:val="105"/>
        </w:rPr>
        <w:t>obisk</w:t>
      </w:r>
      <w:r>
        <w:rPr>
          <w:spacing w:val="-4"/>
          <w:w w:val="105"/>
        </w:rPr>
        <w:t>a</w:t>
      </w:r>
      <w:proofErr w:type="spellEnd"/>
      <w:r>
        <w:rPr>
          <w:spacing w:val="-4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W.</w:t>
      </w:r>
      <w:r>
        <w:rPr>
          <w:spacing w:val="3"/>
          <w:w w:val="105"/>
        </w:rPr>
        <w:t xml:space="preserve"> </w:t>
      </w:r>
      <w:r>
        <w:rPr>
          <w:w w:val="105"/>
        </w:rPr>
        <w:t>K.</w:t>
      </w:r>
      <w:r>
        <w:rPr>
          <w:spacing w:val="2"/>
          <w:w w:val="105"/>
        </w:rPr>
        <w:t xml:space="preserve"> </w:t>
      </w:r>
      <w:r>
        <w:rPr>
          <w:w w:val="105"/>
        </w:rPr>
        <w:t>(2011).</w:t>
      </w:r>
      <w:r>
        <w:rPr>
          <w:spacing w:val="16"/>
          <w:w w:val="105"/>
        </w:rPr>
        <w:t xml:space="preserve"> </w:t>
      </w:r>
      <w:r>
        <w:rPr>
          <w:w w:val="105"/>
        </w:rPr>
        <w:t>New</w:t>
      </w:r>
      <w:r>
        <w:rPr>
          <w:spacing w:val="3"/>
          <w:w w:val="105"/>
        </w:rPr>
        <w:t xml:space="preserve"> </w:t>
      </w:r>
      <w:r>
        <w:rPr>
          <w:w w:val="105"/>
        </w:rPr>
        <w:t>Solar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Extr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e-Ul</w:t>
      </w:r>
      <w:r>
        <w:rPr>
          <w:spacing w:val="-1"/>
          <w:w w:val="105"/>
        </w:rPr>
        <w:t>trav</w:t>
      </w:r>
      <w:r>
        <w:rPr>
          <w:spacing w:val="-2"/>
          <w:w w:val="105"/>
        </w:rPr>
        <w:t>iole</w:t>
      </w:r>
      <w:r>
        <w:rPr>
          <w:spacing w:val="-1"/>
          <w:w w:val="105"/>
        </w:rPr>
        <w:t>t</w:t>
      </w:r>
      <w:r>
        <w:rPr>
          <w:spacing w:val="3"/>
          <w:w w:val="105"/>
        </w:rPr>
        <w:t xml:space="preserve"> </w:t>
      </w:r>
      <w:proofErr w:type="gramStart"/>
      <w:r>
        <w:rPr>
          <w:w w:val="105"/>
        </w:rPr>
        <w:t>irradiance</w:t>
      </w:r>
      <w:proofErr w:type="gramEnd"/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3"/>
          <w:w w:val="105"/>
        </w:rPr>
        <w:t xml:space="preserve"> </w:t>
      </w:r>
      <w:r>
        <w:rPr>
          <w:w w:val="105"/>
        </w:rPr>
        <w:t>During</w:t>
      </w:r>
      <w:r>
        <w:rPr>
          <w:spacing w:val="27"/>
          <w:w w:val="99"/>
        </w:rPr>
        <w:t xml:space="preserve"> </w:t>
      </w:r>
      <w:r>
        <w:rPr>
          <w:w w:val="105"/>
        </w:rPr>
        <w:t>Flares.</w:t>
      </w:r>
      <w:r>
        <w:rPr>
          <w:spacing w:val="52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5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739:59.</w:t>
      </w:r>
    </w:p>
    <w:p w14:paraId="1DE4A869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T.</w:t>
      </w:r>
      <w:r>
        <w:rPr>
          <w:spacing w:val="16"/>
          <w:w w:val="105"/>
        </w:rPr>
        <w:t xml:space="preserve"> </w:t>
      </w:r>
      <w:r>
        <w:rPr>
          <w:w w:val="105"/>
        </w:rPr>
        <w:t>N.,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Rottman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G.,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spacing w:val="-5"/>
          <w:w w:val="105"/>
        </w:rPr>
        <w:t>Ves</w:t>
      </w:r>
      <w:r>
        <w:rPr>
          <w:spacing w:val="-4"/>
          <w:w w:val="105"/>
        </w:rPr>
        <w:t>t,</w:t>
      </w:r>
      <w:r>
        <w:rPr>
          <w:spacing w:val="19"/>
          <w:w w:val="105"/>
        </w:rPr>
        <w:t xml:space="preserve"> </w:t>
      </w:r>
      <w:r>
        <w:rPr>
          <w:w w:val="105"/>
        </w:rPr>
        <w:t>R.</w:t>
      </w:r>
      <w:r>
        <w:rPr>
          <w:spacing w:val="16"/>
          <w:w w:val="105"/>
        </w:rPr>
        <w:t xml:space="preserve"> </w:t>
      </w:r>
      <w:r>
        <w:rPr>
          <w:w w:val="105"/>
        </w:rPr>
        <w:t>(2005b).</w:t>
      </w:r>
      <w:r>
        <w:rPr>
          <w:spacing w:val="37"/>
          <w:w w:val="105"/>
        </w:rPr>
        <w:t xml:space="preserve"> </w:t>
      </w:r>
      <w:r>
        <w:rPr>
          <w:w w:val="105"/>
        </w:rPr>
        <w:t>XUV</w:t>
      </w:r>
      <w:r>
        <w:rPr>
          <w:spacing w:val="17"/>
          <w:w w:val="105"/>
        </w:rPr>
        <w:t xml:space="preserve"> </w:t>
      </w:r>
      <w:r>
        <w:rPr>
          <w:w w:val="105"/>
        </w:rPr>
        <w:t>Photometer</w:t>
      </w:r>
      <w:r>
        <w:rPr>
          <w:spacing w:val="16"/>
          <w:w w:val="105"/>
        </w:rPr>
        <w:t xml:space="preserve"> </w:t>
      </w:r>
      <w:r>
        <w:rPr>
          <w:w w:val="105"/>
        </w:rPr>
        <w:t>System</w:t>
      </w:r>
      <w:r>
        <w:rPr>
          <w:spacing w:val="16"/>
          <w:w w:val="105"/>
        </w:rPr>
        <w:t xml:space="preserve"> </w:t>
      </w:r>
      <w:r>
        <w:rPr>
          <w:w w:val="105"/>
        </w:rPr>
        <w:t>(XPS):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Ov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iew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10"/>
        </w:rPr>
        <w:t xml:space="preserve"> </w:t>
      </w:r>
      <w:r>
        <w:rPr>
          <w:w w:val="105"/>
        </w:rPr>
        <w:t>Calibrations.</w:t>
      </w:r>
      <w:r>
        <w:rPr>
          <w:spacing w:val="22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3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3"/>
          <w:w w:val="105"/>
        </w:rPr>
        <w:t xml:space="preserve"> </w:t>
      </w:r>
      <w:r>
        <w:rPr>
          <w:w w:val="105"/>
        </w:rPr>
        <w:t>230(1-2):345–374.</w:t>
      </w:r>
    </w:p>
    <w:p w14:paraId="1DE4A86A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bookmarkStart w:id="134" w:name="_bookmark40"/>
      <w:bookmarkEnd w:id="134"/>
      <w:proofErr w:type="gramStart"/>
      <w:r>
        <w:rPr>
          <w:spacing w:val="-3"/>
        </w:rPr>
        <w:t>Yash</w:t>
      </w:r>
      <w:r>
        <w:rPr>
          <w:spacing w:val="-4"/>
        </w:rPr>
        <w:t>i</w:t>
      </w:r>
      <w:r>
        <w:rPr>
          <w:spacing w:val="-3"/>
        </w:rPr>
        <w:t>ro,</w:t>
      </w:r>
      <w:r>
        <w:t xml:space="preserve"> </w:t>
      </w:r>
      <w:r>
        <w:rPr>
          <w:spacing w:val="15"/>
        </w:rPr>
        <w:t xml:space="preserve"> </w:t>
      </w:r>
      <w:r>
        <w:t>S.</w:t>
      </w:r>
      <w:proofErr w:type="gramEnd"/>
      <w:r>
        <w:t xml:space="preserve">, </w:t>
      </w:r>
      <w:r>
        <w:rPr>
          <w:spacing w:val="15"/>
        </w:rPr>
        <w:t xml:space="preserve"> </w:t>
      </w:r>
      <w:proofErr w:type="spellStart"/>
      <w:r>
        <w:rPr>
          <w:spacing w:val="-3"/>
        </w:rPr>
        <w:t>Gopalswamy</w:t>
      </w:r>
      <w:proofErr w:type="spellEnd"/>
      <w:r>
        <w:rPr>
          <w:spacing w:val="-3"/>
        </w:rPr>
        <w:t>,</w:t>
      </w:r>
      <w:r>
        <w:t xml:space="preserve"> </w:t>
      </w:r>
      <w:r>
        <w:rPr>
          <w:spacing w:val="15"/>
        </w:rPr>
        <w:t xml:space="preserve"> </w:t>
      </w:r>
      <w:r>
        <w:t xml:space="preserve">N., </w:t>
      </w:r>
      <w:r>
        <w:rPr>
          <w:spacing w:val="15"/>
        </w:rPr>
        <w:t xml:space="preserve"> </w:t>
      </w:r>
      <w:r>
        <w:rPr>
          <w:spacing w:val="-1"/>
        </w:rPr>
        <w:t>Akiyama,</w:t>
      </w:r>
      <w:r>
        <w:t xml:space="preserve"> </w:t>
      </w:r>
      <w:r>
        <w:rPr>
          <w:spacing w:val="15"/>
        </w:rPr>
        <w:t xml:space="preserve"> </w:t>
      </w:r>
      <w:r>
        <w:t xml:space="preserve">S., </w:t>
      </w:r>
      <w:r>
        <w:rPr>
          <w:spacing w:val="16"/>
        </w:rPr>
        <w:t xml:space="preserve"> </w:t>
      </w:r>
      <w:proofErr w:type="spellStart"/>
      <w:r>
        <w:rPr>
          <w:spacing w:val="-1"/>
        </w:rPr>
        <w:t>Michalek</w:t>
      </w:r>
      <w:proofErr w:type="spellEnd"/>
      <w:r>
        <w:rPr>
          <w:spacing w:val="-1"/>
        </w:rPr>
        <w:t>,</w:t>
      </w:r>
      <w:r>
        <w:t xml:space="preserve"> </w:t>
      </w:r>
      <w:r>
        <w:rPr>
          <w:spacing w:val="15"/>
        </w:rPr>
        <w:t xml:space="preserve"> </w:t>
      </w:r>
      <w:r>
        <w:t xml:space="preserve">G., </w:t>
      </w:r>
      <w:r>
        <w:rPr>
          <w:spacing w:val="15"/>
        </w:rPr>
        <w:t xml:space="preserve"> </w:t>
      </w:r>
      <w:r>
        <w:t xml:space="preserve">and </w:t>
      </w:r>
      <w:r>
        <w:rPr>
          <w:spacing w:val="9"/>
        </w:rPr>
        <w:t xml:space="preserve"> </w:t>
      </w:r>
      <w:r>
        <w:rPr>
          <w:spacing w:val="-2"/>
        </w:rPr>
        <w:t>Howard,</w:t>
      </w:r>
      <w:r>
        <w:t xml:space="preserve"> </w:t>
      </w:r>
      <w:r>
        <w:rPr>
          <w:spacing w:val="15"/>
        </w:rPr>
        <w:t xml:space="preserve"> </w:t>
      </w:r>
      <w:r>
        <w:t xml:space="preserve">R. </w:t>
      </w:r>
      <w:r>
        <w:rPr>
          <w:spacing w:val="9"/>
        </w:rPr>
        <w:t xml:space="preserve"> </w:t>
      </w:r>
      <w:r>
        <w:t xml:space="preserve">A. </w:t>
      </w:r>
      <w:r>
        <w:rPr>
          <w:spacing w:val="8"/>
        </w:rPr>
        <w:t xml:space="preserve"> </w:t>
      </w:r>
      <w:r>
        <w:t xml:space="preserve">(2005). </w:t>
      </w:r>
      <w:r>
        <w:rPr>
          <w:spacing w:val="36"/>
        </w:rPr>
        <w:t xml:space="preserve"> </w:t>
      </w:r>
      <w:r>
        <w:rPr>
          <w:spacing w:val="-1"/>
        </w:rPr>
        <w:t>Visibility</w:t>
      </w:r>
      <w:r>
        <w:rPr>
          <w:spacing w:val="29"/>
          <w:w w:val="104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coronal</w:t>
      </w:r>
      <w:r>
        <w:rPr>
          <w:spacing w:val="3"/>
        </w:rPr>
        <w:t xml:space="preserve"> </w:t>
      </w:r>
      <w:r>
        <w:t>mass</w:t>
      </w:r>
      <w:r>
        <w:rPr>
          <w:spacing w:val="3"/>
        </w:rPr>
        <w:t xml:space="preserve"> </w:t>
      </w:r>
      <w:r>
        <w:t>ejections</w:t>
      </w:r>
      <w:r>
        <w:rPr>
          <w:spacing w:val="3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function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flare</w:t>
      </w:r>
      <w:r>
        <w:rPr>
          <w:spacing w:val="2"/>
        </w:rPr>
        <w:t xml:space="preserve"> </w:t>
      </w:r>
      <w:r>
        <w:t>location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rPr>
          <w:spacing w:val="-3"/>
        </w:rPr>
        <w:t>i</w:t>
      </w:r>
      <w:r>
        <w:rPr>
          <w:spacing w:val="-2"/>
        </w:rPr>
        <w:t>ntens</w:t>
      </w:r>
      <w:r>
        <w:rPr>
          <w:spacing w:val="-3"/>
        </w:rPr>
        <w:t>i</w:t>
      </w:r>
      <w:r>
        <w:rPr>
          <w:spacing w:val="-2"/>
        </w:rPr>
        <w:t>ty.</w:t>
      </w:r>
      <w:r>
        <w:rPr>
          <w:spacing w:val="19"/>
        </w:rPr>
        <w:t xml:space="preserve"> </w:t>
      </w:r>
      <w:proofErr w:type="gramStart"/>
      <w:r>
        <w:rPr>
          <w:u w:val="single" w:color="000000"/>
        </w:rPr>
        <w:t xml:space="preserve">Journal </w:t>
      </w:r>
      <w:r>
        <w:rPr>
          <w:spacing w:val="2"/>
          <w:u w:val="single" w:color="000000"/>
        </w:rPr>
        <w:t xml:space="preserve"> </w:t>
      </w:r>
      <w:r>
        <w:rPr>
          <w:u w:val="single" w:color="000000"/>
        </w:rPr>
        <w:t>of</w:t>
      </w:r>
      <w:proofErr w:type="gramEnd"/>
      <w:r>
        <w:rPr>
          <w:u w:val="single" w:color="000000"/>
        </w:rPr>
        <w:t xml:space="preserve"> </w:t>
      </w:r>
      <w:r>
        <w:rPr>
          <w:spacing w:val="2"/>
          <w:u w:val="single" w:color="000000"/>
        </w:rPr>
        <w:t xml:space="preserve"> </w:t>
      </w:r>
      <w:r>
        <w:rPr>
          <w:spacing w:val="-1"/>
          <w:u w:val="single" w:color="000000"/>
        </w:rPr>
        <w:t>Geophysical</w:t>
      </w:r>
      <w:r>
        <w:rPr>
          <w:w w:val="106"/>
        </w:rPr>
        <w:t xml:space="preserve"> </w:t>
      </w:r>
      <w:r>
        <w:rPr>
          <w:w w:val="109"/>
        </w:rPr>
        <w:t xml:space="preserve"> </w:t>
      </w:r>
      <w:r>
        <w:rPr>
          <w:spacing w:val="-1"/>
          <w:u w:val="single" w:color="000000"/>
        </w:rPr>
        <w:t>Research</w:t>
      </w:r>
      <w:r>
        <w:rPr>
          <w:spacing w:val="-1"/>
        </w:rPr>
        <w:t>,</w:t>
      </w:r>
      <w:r>
        <w:t xml:space="preserve"> </w:t>
      </w:r>
      <w:r>
        <w:rPr>
          <w:spacing w:val="34"/>
        </w:rPr>
        <w:t xml:space="preserve"> </w:t>
      </w:r>
      <w:r>
        <w:t>110(A12):A12S05.</w:t>
      </w:r>
    </w:p>
    <w:p w14:paraId="1DE4A86B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bookmarkStart w:id="135" w:name="_bookmark41"/>
      <w:bookmarkEnd w:id="135"/>
      <w:proofErr w:type="spellStart"/>
      <w:r>
        <w:rPr>
          <w:spacing w:val="-4"/>
          <w:w w:val="105"/>
        </w:rPr>
        <w:t>Z</w:t>
      </w:r>
      <w:r>
        <w:rPr>
          <w:spacing w:val="-3"/>
          <w:w w:val="105"/>
        </w:rPr>
        <w:t>hark</w:t>
      </w:r>
      <w:r>
        <w:rPr>
          <w:spacing w:val="-4"/>
          <w:w w:val="105"/>
        </w:rPr>
        <w:t>o</w:t>
      </w:r>
      <w:r>
        <w:rPr>
          <w:spacing w:val="-3"/>
          <w:w w:val="105"/>
        </w:rPr>
        <w:t>va</w:t>
      </w:r>
      <w:proofErr w:type="spellEnd"/>
      <w:r>
        <w:rPr>
          <w:spacing w:val="-3"/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V.</w:t>
      </w:r>
      <w:r>
        <w:rPr>
          <w:spacing w:val="40"/>
          <w:w w:val="105"/>
        </w:rPr>
        <w:t xml:space="preserve"> </w:t>
      </w:r>
      <w:r>
        <w:rPr>
          <w:w w:val="105"/>
        </w:rPr>
        <w:t>V.,</w:t>
      </w:r>
      <w:r>
        <w:rPr>
          <w:spacing w:val="45"/>
          <w:w w:val="105"/>
        </w:rPr>
        <w:t xml:space="preserve"> </w:t>
      </w:r>
      <w:proofErr w:type="spellStart"/>
      <w:r>
        <w:rPr>
          <w:w w:val="105"/>
        </w:rPr>
        <w:t>Arzner</w:t>
      </w:r>
      <w:proofErr w:type="spellEnd"/>
      <w:r>
        <w:rPr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K.,</w:t>
      </w:r>
      <w:r>
        <w:rPr>
          <w:spacing w:val="45"/>
          <w:w w:val="105"/>
        </w:rPr>
        <w:t xml:space="preserve"> </w:t>
      </w:r>
      <w:r>
        <w:rPr>
          <w:w w:val="105"/>
        </w:rPr>
        <w:t>Benz,</w:t>
      </w:r>
      <w:r>
        <w:rPr>
          <w:spacing w:val="46"/>
          <w:w w:val="105"/>
        </w:rPr>
        <w:t xml:space="preserve"> </w:t>
      </w:r>
      <w:r>
        <w:rPr>
          <w:w w:val="105"/>
        </w:rPr>
        <w:t>A.</w:t>
      </w:r>
      <w:r>
        <w:rPr>
          <w:spacing w:val="40"/>
          <w:w w:val="105"/>
        </w:rPr>
        <w:t xml:space="preserve"> </w:t>
      </w:r>
      <w:r>
        <w:rPr>
          <w:w w:val="105"/>
        </w:rPr>
        <w:t>O.,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Br</w:t>
      </w:r>
      <w:r>
        <w:rPr>
          <w:spacing w:val="-2"/>
          <w:w w:val="105"/>
        </w:rPr>
        <w:t>ow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g,</w:t>
      </w:r>
      <w:r>
        <w:rPr>
          <w:spacing w:val="45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45"/>
          <w:w w:val="105"/>
        </w:rPr>
        <w:t xml:space="preserve"> </w:t>
      </w:r>
      <w:r>
        <w:rPr>
          <w:w w:val="105"/>
        </w:rPr>
        <w:t>Dauphin,</w:t>
      </w:r>
      <w:r>
        <w:rPr>
          <w:spacing w:val="45"/>
          <w:w w:val="105"/>
        </w:rPr>
        <w:t xml:space="preserve"> </w:t>
      </w:r>
      <w:r>
        <w:rPr>
          <w:w w:val="105"/>
        </w:rPr>
        <w:t>C.,</w:t>
      </w:r>
      <w:r>
        <w:rPr>
          <w:spacing w:val="46"/>
          <w:w w:val="105"/>
        </w:rPr>
        <w:t xml:space="preserve"> </w:t>
      </w:r>
      <w:proofErr w:type="spellStart"/>
      <w:r>
        <w:rPr>
          <w:w w:val="105"/>
        </w:rPr>
        <w:t>Emslie</w:t>
      </w:r>
      <w:proofErr w:type="spellEnd"/>
      <w:r>
        <w:rPr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A.</w:t>
      </w:r>
      <w:r>
        <w:rPr>
          <w:spacing w:val="41"/>
          <w:w w:val="105"/>
        </w:rPr>
        <w:t xml:space="preserve"> </w:t>
      </w:r>
      <w:r>
        <w:rPr>
          <w:w w:val="105"/>
        </w:rPr>
        <w:t>G.,</w:t>
      </w:r>
      <w:r>
        <w:rPr>
          <w:spacing w:val="45"/>
          <w:w w:val="105"/>
        </w:rPr>
        <w:t xml:space="preserve"> </w:t>
      </w:r>
      <w:r>
        <w:rPr>
          <w:spacing w:val="-1"/>
          <w:w w:val="105"/>
        </w:rPr>
        <w:t>F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27"/>
          <w:w w:val="109"/>
        </w:rPr>
        <w:t xml:space="preserve"> </w:t>
      </w:r>
      <w:r>
        <w:rPr>
          <w:w w:val="105"/>
        </w:rPr>
        <w:t>L.,</w:t>
      </w:r>
      <w:r>
        <w:rPr>
          <w:spacing w:val="34"/>
          <w:w w:val="105"/>
        </w:rPr>
        <w:t xml:space="preserve"> </w:t>
      </w:r>
      <w:proofErr w:type="spellStart"/>
      <w:r>
        <w:rPr>
          <w:spacing w:val="-1"/>
          <w:w w:val="105"/>
        </w:rPr>
        <w:t>Kontar</w:t>
      </w:r>
      <w:proofErr w:type="spellEnd"/>
      <w:r>
        <w:rPr>
          <w:spacing w:val="-1"/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w w:val="105"/>
        </w:rPr>
        <w:t>E.</w:t>
      </w:r>
      <w:r>
        <w:rPr>
          <w:spacing w:val="33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35"/>
          <w:w w:val="105"/>
        </w:rPr>
        <w:t xml:space="preserve"> </w:t>
      </w:r>
      <w:r>
        <w:rPr>
          <w:w w:val="105"/>
        </w:rPr>
        <w:t>Mann,</w:t>
      </w:r>
      <w:r>
        <w:rPr>
          <w:spacing w:val="34"/>
          <w:w w:val="105"/>
        </w:rPr>
        <w:t xml:space="preserve"> </w:t>
      </w:r>
      <w:r>
        <w:rPr>
          <w:w w:val="105"/>
        </w:rPr>
        <w:t>G.,</w:t>
      </w:r>
      <w:r>
        <w:rPr>
          <w:spacing w:val="35"/>
          <w:w w:val="105"/>
        </w:rPr>
        <w:t xml:space="preserve"> </w:t>
      </w:r>
      <w:proofErr w:type="spellStart"/>
      <w:r>
        <w:rPr>
          <w:w w:val="105"/>
        </w:rPr>
        <w:t>Onofri</w:t>
      </w:r>
      <w:proofErr w:type="spellEnd"/>
      <w:r>
        <w:rPr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w w:val="105"/>
        </w:rPr>
        <w:t>M.,</w:t>
      </w:r>
      <w:r>
        <w:rPr>
          <w:spacing w:val="35"/>
          <w:w w:val="105"/>
        </w:rPr>
        <w:t xml:space="preserve"> </w:t>
      </w:r>
      <w:proofErr w:type="spellStart"/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tr</w:t>
      </w:r>
      <w:r>
        <w:rPr>
          <w:spacing w:val="-2"/>
          <w:w w:val="105"/>
        </w:rPr>
        <w:t>osi</w:t>
      </w:r>
      <w:r>
        <w:rPr>
          <w:spacing w:val="-1"/>
          <w:w w:val="105"/>
        </w:rPr>
        <w:t>an</w:t>
      </w:r>
      <w:proofErr w:type="spellEnd"/>
      <w:r>
        <w:rPr>
          <w:spacing w:val="-1"/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w w:val="105"/>
        </w:rPr>
        <w:t>V.,</w:t>
      </w:r>
      <w:r>
        <w:rPr>
          <w:spacing w:val="35"/>
          <w:w w:val="105"/>
        </w:rPr>
        <w:t xml:space="preserve"> </w:t>
      </w:r>
      <w:proofErr w:type="spellStart"/>
      <w:r>
        <w:rPr>
          <w:spacing w:val="-3"/>
          <w:w w:val="105"/>
        </w:rPr>
        <w:t>Turkman</w:t>
      </w:r>
      <w:r>
        <w:rPr>
          <w:spacing w:val="-4"/>
          <w:w w:val="105"/>
        </w:rPr>
        <w:t>i</w:t>
      </w:r>
      <w:proofErr w:type="spellEnd"/>
      <w:r>
        <w:rPr>
          <w:spacing w:val="-3"/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R.,</w:t>
      </w:r>
      <w:r>
        <w:rPr>
          <w:spacing w:val="35"/>
          <w:w w:val="105"/>
        </w:rPr>
        <w:t xml:space="preserve"> </w:t>
      </w:r>
      <w:proofErr w:type="spellStart"/>
      <w:r>
        <w:rPr>
          <w:w w:val="105"/>
        </w:rPr>
        <w:t>Vilmer</w:t>
      </w:r>
      <w:proofErr w:type="spellEnd"/>
      <w:r>
        <w:rPr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w w:val="105"/>
        </w:rPr>
        <w:t>N.,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r>
        <w:rPr>
          <w:w w:val="105"/>
        </w:rPr>
        <w:t>Vlahos,</w:t>
      </w:r>
    </w:p>
    <w:p w14:paraId="1DE4A86C" w14:textId="77777777" w:rsidR="00D36D19" w:rsidRDefault="004377DE">
      <w:pPr>
        <w:pStyle w:val="BodyText"/>
        <w:spacing w:line="257" w:lineRule="auto"/>
        <w:ind w:right="118"/>
        <w:jc w:val="both"/>
      </w:pPr>
      <w:r>
        <w:rPr>
          <w:w w:val="105"/>
        </w:rPr>
        <w:t>L.</w:t>
      </w:r>
      <w:r>
        <w:rPr>
          <w:spacing w:val="34"/>
          <w:w w:val="105"/>
        </w:rPr>
        <w:t xml:space="preserve"> </w:t>
      </w:r>
      <w:r>
        <w:rPr>
          <w:w w:val="105"/>
        </w:rPr>
        <w:t>(2011).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ece</w:t>
      </w:r>
      <w:r>
        <w:rPr>
          <w:spacing w:val="-1"/>
          <w:w w:val="105"/>
        </w:rPr>
        <w:t>nt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Advan</w:t>
      </w:r>
      <w:r>
        <w:rPr>
          <w:spacing w:val="-3"/>
          <w:w w:val="105"/>
        </w:rPr>
        <w:t>ces</w:t>
      </w:r>
      <w:r>
        <w:rPr>
          <w:spacing w:val="35"/>
          <w:w w:val="105"/>
        </w:rPr>
        <w:t xml:space="preserve"> </w:t>
      </w:r>
      <w:r>
        <w:rPr>
          <w:w w:val="105"/>
        </w:rPr>
        <w:t>in</w:t>
      </w:r>
      <w:r>
        <w:rPr>
          <w:spacing w:val="35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Part</w:t>
      </w:r>
      <w:r>
        <w:rPr>
          <w:spacing w:val="-2"/>
          <w:w w:val="105"/>
        </w:rPr>
        <w:t>icle</w:t>
      </w:r>
      <w:r>
        <w:rPr>
          <w:spacing w:val="36"/>
          <w:w w:val="105"/>
        </w:rPr>
        <w:t xml:space="preserve"> </w:t>
      </w:r>
      <w:r>
        <w:rPr>
          <w:w w:val="105"/>
        </w:rPr>
        <w:t>Acceleration</w:t>
      </w:r>
      <w:r>
        <w:rPr>
          <w:spacing w:val="35"/>
          <w:w w:val="105"/>
        </w:rPr>
        <w:t xml:space="preserve"> </w:t>
      </w:r>
      <w:r>
        <w:rPr>
          <w:w w:val="105"/>
        </w:rPr>
        <w:t>Processes</w:t>
      </w:r>
      <w:r>
        <w:rPr>
          <w:spacing w:val="34"/>
          <w:w w:val="105"/>
        </w:rPr>
        <w:t xml:space="preserve"> </w:t>
      </w:r>
      <w:r>
        <w:rPr>
          <w:w w:val="105"/>
        </w:rPr>
        <w:t>in</w:t>
      </w:r>
      <w:r>
        <w:rPr>
          <w:spacing w:val="35"/>
          <w:w w:val="105"/>
        </w:rPr>
        <w:t xml:space="preserve"> </w:t>
      </w:r>
      <w:r>
        <w:rPr>
          <w:w w:val="105"/>
        </w:rPr>
        <w:t>Solar</w:t>
      </w:r>
      <w:r>
        <w:rPr>
          <w:spacing w:val="35"/>
          <w:w w:val="105"/>
        </w:rPr>
        <w:t xml:space="preserve"> </w:t>
      </w:r>
      <w:r>
        <w:rPr>
          <w:w w:val="105"/>
        </w:rPr>
        <w:t>Flares.</w:t>
      </w:r>
      <w:r>
        <w:rPr>
          <w:w w:val="109"/>
        </w:rPr>
        <w:t xml:space="preserve"> </w:t>
      </w:r>
      <w:r>
        <w:rPr>
          <w:w w:val="98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-3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Science</w:t>
      </w:r>
      <w:r>
        <w:rPr>
          <w:spacing w:val="-34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Reviews</w:t>
      </w:r>
      <w:r>
        <w:rPr>
          <w:w w:val="105"/>
        </w:rPr>
        <w:t>,</w:t>
      </w:r>
      <w:r>
        <w:rPr>
          <w:spacing w:val="-33"/>
          <w:w w:val="105"/>
        </w:rPr>
        <w:t xml:space="preserve"> </w:t>
      </w:r>
      <w:r>
        <w:rPr>
          <w:w w:val="105"/>
        </w:rPr>
        <w:t>159(1-4):357–420.</w:t>
      </w:r>
    </w:p>
    <w:p w14:paraId="1DE4A86D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r>
        <w:rPr>
          <w:w w:val="105"/>
        </w:rPr>
        <w:t>Z</w:t>
      </w:r>
      <w:r>
        <w:rPr>
          <w:spacing w:val="-6"/>
          <w:w w:val="105"/>
        </w:rPr>
        <w:t>h</w:t>
      </w:r>
      <w:r>
        <w:rPr>
          <w:w w:val="105"/>
        </w:rPr>
        <w:t>u</w:t>
      </w:r>
      <w:r>
        <w:rPr>
          <w:spacing w:val="-7"/>
          <w:w w:val="105"/>
        </w:rPr>
        <w:t>ko</w:t>
      </w:r>
      <w:r>
        <w:rPr>
          <w:w w:val="105"/>
        </w:rPr>
        <w:t>v,</w:t>
      </w:r>
      <w:r>
        <w:rPr>
          <w:spacing w:val="16"/>
          <w:w w:val="105"/>
        </w:rPr>
        <w:t xml:space="preserve"> </w:t>
      </w:r>
      <w:r>
        <w:rPr>
          <w:w w:val="105"/>
        </w:rPr>
        <w:t>A.</w:t>
      </w:r>
      <w:r>
        <w:rPr>
          <w:spacing w:val="14"/>
          <w:w w:val="105"/>
        </w:rPr>
        <w:t xml:space="preserve"> </w:t>
      </w:r>
      <w:r>
        <w:rPr>
          <w:w w:val="105"/>
        </w:rPr>
        <w:t>N.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Au</w:t>
      </w:r>
      <w:r>
        <w:rPr>
          <w:spacing w:val="-8"/>
          <w:w w:val="105"/>
        </w:rPr>
        <w:t>c</w:t>
      </w:r>
      <w:r>
        <w:rPr>
          <w:spacing w:val="-6"/>
          <w:w w:val="105"/>
        </w:rPr>
        <w:t>h</w:t>
      </w:r>
      <w:r>
        <w:rPr>
          <w:spacing w:val="-74"/>
          <w:w w:val="105"/>
        </w:rPr>
        <w:t>`</w:t>
      </w:r>
      <w:r>
        <w:rPr>
          <w:w w:val="105"/>
        </w:rPr>
        <w:t>ere</w:t>
      </w:r>
      <w:proofErr w:type="spellEnd"/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F.</w:t>
      </w:r>
      <w:r>
        <w:rPr>
          <w:spacing w:val="15"/>
          <w:w w:val="105"/>
        </w:rPr>
        <w:t xml:space="preserve"> </w:t>
      </w:r>
      <w:r>
        <w:rPr>
          <w:w w:val="105"/>
        </w:rPr>
        <w:t>(2004).</w:t>
      </w:r>
      <w:r>
        <w:rPr>
          <w:spacing w:val="37"/>
          <w:w w:val="105"/>
        </w:rPr>
        <w:t xml:space="preserve"> </w:t>
      </w:r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nature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EIT</w:t>
      </w:r>
      <w:r>
        <w:rPr>
          <w:spacing w:val="14"/>
          <w:w w:val="105"/>
        </w:rPr>
        <w:t xml:space="preserve"> </w:t>
      </w:r>
      <w:r>
        <w:rPr>
          <w:spacing w:val="-8"/>
          <w:w w:val="105"/>
        </w:rPr>
        <w:t>w</w:t>
      </w:r>
      <w:r>
        <w:rPr>
          <w:spacing w:val="-7"/>
          <w:w w:val="105"/>
        </w:rPr>
        <w:t>av</w:t>
      </w:r>
      <w:r>
        <w:rPr>
          <w:w w:val="105"/>
        </w:rPr>
        <w:t>es,</w:t>
      </w:r>
      <w:r>
        <w:rPr>
          <w:spacing w:val="16"/>
          <w:w w:val="105"/>
        </w:rPr>
        <w:t xml:space="preserve"> </w:t>
      </w:r>
      <w:r>
        <w:rPr>
          <w:w w:val="105"/>
        </w:rPr>
        <w:t>EUV</w:t>
      </w:r>
      <w:r>
        <w:rPr>
          <w:spacing w:val="14"/>
          <w:w w:val="105"/>
        </w:rPr>
        <w:t xml:space="preserve"> </w:t>
      </w:r>
      <w:r>
        <w:rPr>
          <w:w w:val="105"/>
        </w:rPr>
        <w:t>dimmings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their</w:t>
      </w:r>
      <w:r>
        <w:rPr>
          <w:spacing w:val="14"/>
          <w:w w:val="105"/>
        </w:rPr>
        <w:t xml:space="preserve"> </w:t>
      </w:r>
      <w:r>
        <w:rPr>
          <w:w w:val="105"/>
        </w:rPr>
        <w:t>link</w:t>
      </w:r>
      <w:r>
        <w:rPr>
          <w:w w:val="104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CMEs.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427:705–716.</w:t>
      </w:r>
    </w:p>
    <w:sectPr w:rsidR="00D36D19">
      <w:headerReference w:type="default" r:id="rId56"/>
      <w:pgSz w:w="12240" w:h="15840"/>
      <w:pgMar w:top="1060" w:right="1320" w:bottom="280" w:left="13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8E302F9" w14:textId="77777777" w:rsidR="00821022" w:rsidRDefault="00821022">
      <w:r>
        <w:separator/>
      </w:r>
    </w:p>
  </w:endnote>
  <w:endnote w:type="continuationSeparator" w:id="0">
    <w:p w14:paraId="2EC2AF1A" w14:textId="77777777" w:rsidR="00821022" w:rsidRDefault="008210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メイリオ">
    <w:charset w:val="80"/>
    <w:family w:val="auto"/>
    <w:pitch w:val="variable"/>
    <w:sig w:usb0="E00002FF" w:usb1="6AC7FFFF" w:usb2="08000012" w:usb3="00000000" w:csb0="0002009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Apple Symbols">
    <w:panose1 w:val="02000000000000000000"/>
    <w:charset w:val="00"/>
    <w:family w:val="auto"/>
    <w:pitch w:val="variable"/>
    <w:sig w:usb0="800000A3" w:usb1="08007BEB" w:usb2="01840034" w:usb3="00000000" w:csb0="000001FB" w:csb1="00000000"/>
  </w:font>
  <w:font w:name="AppleMyungjo">
    <w:panose1 w:val="02000500000000000000"/>
    <w:charset w:val="81"/>
    <w:family w:val="auto"/>
    <w:pitch w:val="variable"/>
    <w:sig w:usb0="00000003" w:usb1="09060000" w:usb2="00000010" w:usb3="00000000" w:csb0="0008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3738F9A" w14:textId="77777777" w:rsidR="00821022" w:rsidRDefault="00821022">
      <w:r>
        <w:separator/>
      </w:r>
    </w:p>
  </w:footnote>
  <w:footnote w:type="continuationSeparator" w:id="0">
    <w:p w14:paraId="0F05A6A0" w14:textId="77777777" w:rsidR="00821022" w:rsidRDefault="0082102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9D" w14:textId="4A258ED2" w:rsidR="00AE6A8C" w:rsidRDefault="00AE6A8C">
    <w:pPr>
      <w:spacing w:line="14" w:lineRule="auto"/>
      <w:rPr>
        <w:sz w:val="20"/>
        <w:szCs w:val="20"/>
      </w:rPr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4496" behindDoc="1" locked="0" layoutInCell="1" allowOverlap="1" wp14:anchorId="1DE4A8BB" wp14:editId="081FE1C9">
              <wp:simplePos x="0" y="0"/>
              <wp:positionH relativeFrom="page">
                <wp:posOffset>6762750</wp:posOffset>
              </wp:positionH>
              <wp:positionV relativeFrom="page">
                <wp:posOffset>706120</wp:posOffset>
              </wp:positionV>
              <wp:extent cx="120650" cy="164465"/>
              <wp:effectExtent l="6350" t="0" r="0" b="5715"/>
              <wp:wrapNone/>
              <wp:docPr id="35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0650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D9" w14:textId="77777777" w:rsidR="00AE6A8C" w:rsidRDefault="00AE6A8C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FB787A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BB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24" o:spid="_x0000_s1036" type="#_x0000_t202" style="position:absolute;margin-left:532.5pt;margin-top:55.6pt;width:9.5pt;height:12.95pt;z-index:-3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" filled="f" stroked="f">
              <v:textbox inset="0,0,0,0">
                <w:txbxContent>
                  <w:p w14:paraId="1DE4A8D9" w14:textId="77777777" w:rsidR="00AE6A8C" w:rsidRDefault="00AE6A8C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FB787A">
                      <w:rPr>
                        <w:noProof/>
                      </w:rPr>
                      <w:t>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6" w14:textId="306CCB44" w:rsidR="00AE6A8C" w:rsidRDefault="00AE6A8C">
    <w:pPr>
      <w:spacing w:line="14" w:lineRule="auto"/>
      <w:rPr>
        <w:sz w:val="20"/>
        <w:szCs w:val="20"/>
      </w:rPr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4664" behindDoc="1" locked="0" layoutInCell="1" allowOverlap="1" wp14:anchorId="1DE4A8C2" wp14:editId="7D3D36D0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28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0" w14:textId="77777777" w:rsidR="00AE6A8C" w:rsidRDefault="00AE6A8C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F6E93">
                            <w:rPr>
                              <w:noProof/>
                            </w:rPr>
                            <w:t>17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C2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17" o:spid="_x0000_s1043" type="#_x0000_t202" style="position:absolute;margin-left:527.05pt;margin-top:55.6pt;width:14.95pt;height:12.95pt;z-index:-31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" filled="f" stroked="f">
              <v:textbox inset="0,0,0,0">
                <w:txbxContent>
                  <w:p w14:paraId="1DE4A8E0" w14:textId="77777777" w:rsidR="00AE6A8C" w:rsidRDefault="00AE6A8C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7F6E93">
                      <w:rPr>
                        <w:noProof/>
                      </w:rPr>
                      <w:t>17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7" w14:textId="5A46BC6E" w:rsidR="00AE6A8C" w:rsidRDefault="00AE6A8C">
    <w:pPr>
      <w:spacing w:line="14" w:lineRule="auto"/>
      <w:rPr>
        <w:sz w:val="20"/>
        <w:szCs w:val="20"/>
      </w:rPr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4688" behindDoc="1" locked="0" layoutInCell="1" allowOverlap="1" wp14:anchorId="1DE4A8C3" wp14:editId="558B40EE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2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1" w14:textId="77777777" w:rsidR="00AE6A8C" w:rsidRDefault="00AE6A8C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F6E93">
                            <w:rPr>
                              <w:noProof/>
                            </w:rPr>
                            <w:t>18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C3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16" o:spid="_x0000_s1044" type="#_x0000_t202" style="position:absolute;margin-left:527.05pt;margin-top:55.6pt;width:14.95pt;height:12.95pt;z-index:-3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" filled="f" stroked="f">
              <v:textbox inset="0,0,0,0">
                <w:txbxContent>
                  <w:p w14:paraId="1DE4A8E1" w14:textId="77777777" w:rsidR="00AE6A8C" w:rsidRDefault="00AE6A8C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7F6E93">
                      <w:rPr>
                        <w:noProof/>
                      </w:rPr>
                      <w:t>18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8" w14:textId="6CFC5A46" w:rsidR="00AE6A8C" w:rsidRDefault="00AE6A8C">
    <w:pPr>
      <w:spacing w:line="14" w:lineRule="auto"/>
      <w:rPr>
        <w:sz w:val="20"/>
        <w:szCs w:val="20"/>
      </w:rPr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4712" behindDoc="1" locked="0" layoutInCell="1" allowOverlap="1" wp14:anchorId="1DE4A8C4" wp14:editId="70E06E82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26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2" w14:textId="77777777" w:rsidR="00AE6A8C" w:rsidRDefault="00AE6A8C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F6E93">
                            <w:rPr>
                              <w:noProof/>
                            </w:rPr>
                            <w:t>19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C4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15" o:spid="_x0000_s1045" type="#_x0000_t202" style="position:absolute;margin-left:527.05pt;margin-top:55.6pt;width:14.95pt;height:12.95pt;z-index:-31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" filled="f" stroked="f">
              <v:textbox inset="0,0,0,0">
                <w:txbxContent>
                  <w:p w14:paraId="1DE4A8E2" w14:textId="77777777" w:rsidR="00AE6A8C" w:rsidRDefault="00AE6A8C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7F6E93">
                      <w:rPr>
                        <w:noProof/>
                      </w:rPr>
                      <w:t>19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4736" behindDoc="1" locked="0" layoutInCell="1" allowOverlap="1" wp14:anchorId="1DE4A8C5" wp14:editId="5429C915">
              <wp:simplePos x="0" y="0"/>
              <wp:positionH relativeFrom="page">
                <wp:posOffset>901700</wp:posOffset>
              </wp:positionH>
              <wp:positionV relativeFrom="page">
                <wp:posOffset>1071880</wp:posOffset>
              </wp:positionV>
              <wp:extent cx="3281045" cy="164465"/>
              <wp:effectExtent l="0" t="5080" r="0" b="0"/>
              <wp:wrapNone/>
              <wp:docPr id="25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8104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3" w14:textId="77777777" w:rsidR="00AE6A8C" w:rsidRDefault="00AE6A8C">
                          <w:pPr>
                            <w:pStyle w:val="BodyText"/>
                            <w:spacing w:line="231" w:lineRule="exact"/>
                            <w:ind w:left="20"/>
                          </w:pPr>
                          <w:r>
                            <w:rPr>
                              <w:spacing w:val="-1"/>
                              <w:w w:val="105"/>
                            </w:rPr>
                            <w:t>pr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o</w:t>
                          </w:r>
                          <w:r>
                            <w:rPr>
                              <w:spacing w:val="-1"/>
                              <w:w w:val="105"/>
                            </w:rPr>
                            <w:t>v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i</w:t>
                          </w:r>
                          <w:r>
                            <w:rPr>
                              <w:spacing w:val="-1"/>
                              <w:w w:val="105"/>
                            </w:rPr>
                            <w:t>d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e</w:t>
                          </w:r>
                          <w:r>
                            <w:rPr>
                              <w:spacing w:val="25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further</w:t>
                          </w:r>
                          <w:r>
                            <w:rPr>
                              <w:spacing w:val="27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detail</w:t>
                          </w:r>
                          <w:r>
                            <w:rPr>
                              <w:spacing w:val="25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spacing w:val="-3"/>
                              <w:w w:val="105"/>
                            </w:rPr>
                            <w:t>i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nt</w:t>
                          </w:r>
                          <w:r>
                            <w:rPr>
                              <w:spacing w:val="-3"/>
                              <w:w w:val="105"/>
                            </w:rPr>
                            <w:t>o</w:t>
                          </w:r>
                          <w:r>
                            <w:rPr>
                              <w:spacing w:val="26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energy</w:t>
                          </w:r>
                          <w:r>
                            <w:rPr>
                              <w:spacing w:val="27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storage</w:t>
                          </w:r>
                          <w:r>
                            <w:rPr>
                              <w:spacing w:val="25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and</w:t>
                          </w:r>
                          <w:r>
                            <w:rPr>
                              <w:spacing w:val="26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release.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E4A8C5" id="Text_x0020_Box_x0020_14" o:spid="_x0000_s1046" type="#_x0000_t202" style="position:absolute;margin-left:71pt;margin-top:84.4pt;width:258.35pt;height:12.95pt;z-index:-3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" filled="f" stroked="f">
              <v:textbox inset="0,0,0,0">
                <w:txbxContent>
                  <w:p w14:paraId="1DE4A8E3" w14:textId="77777777" w:rsidR="00AE6A8C" w:rsidRDefault="00AE6A8C">
                    <w:pPr>
                      <w:pStyle w:val="BodyText"/>
                      <w:spacing w:line="231" w:lineRule="exact"/>
                      <w:ind w:left="20"/>
                    </w:pPr>
                    <w:r>
                      <w:rPr>
                        <w:spacing w:val="-1"/>
                        <w:w w:val="105"/>
                      </w:rPr>
                      <w:t>pr</w:t>
                    </w:r>
                    <w:r>
                      <w:rPr>
                        <w:spacing w:val="-2"/>
                        <w:w w:val="105"/>
                      </w:rPr>
                      <w:t>o</w:t>
                    </w:r>
                    <w:r>
                      <w:rPr>
                        <w:spacing w:val="-1"/>
                        <w:w w:val="105"/>
                      </w:rPr>
                      <w:t>v</w:t>
                    </w:r>
                    <w:r>
                      <w:rPr>
                        <w:spacing w:val="-2"/>
                        <w:w w:val="105"/>
                      </w:rPr>
                      <w:t>i</w:t>
                    </w:r>
                    <w:r>
                      <w:rPr>
                        <w:spacing w:val="-1"/>
                        <w:w w:val="105"/>
                      </w:rPr>
                      <w:t>d</w:t>
                    </w:r>
                    <w:r>
                      <w:rPr>
                        <w:spacing w:val="-2"/>
                        <w:w w:val="105"/>
                      </w:rPr>
                      <w:t>e</w:t>
                    </w:r>
                    <w:r>
                      <w:rPr>
                        <w:spacing w:val="25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further</w:t>
                    </w:r>
                    <w:r>
                      <w:rPr>
                        <w:spacing w:val="27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detail</w:t>
                    </w:r>
                    <w:r>
                      <w:rPr>
                        <w:spacing w:val="25"/>
                        <w:w w:val="105"/>
                      </w:rPr>
                      <w:t xml:space="preserve"> </w:t>
                    </w:r>
                    <w:r>
                      <w:rPr>
                        <w:spacing w:val="-3"/>
                        <w:w w:val="105"/>
                      </w:rPr>
                      <w:t>i</w:t>
                    </w:r>
                    <w:r>
                      <w:rPr>
                        <w:spacing w:val="-2"/>
                        <w:w w:val="105"/>
                      </w:rPr>
                      <w:t>nt</w:t>
                    </w:r>
                    <w:r>
                      <w:rPr>
                        <w:spacing w:val="-3"/>
                        <w:w w:val="105"/>
                      </w:rPr>
                      <w:t>o</w:t>
                    </w:r>
                    <w:r>
                      <w:rPr>
                        <w:spacing w:val="26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energy</w:t>
                    </w:r>
                    <w:r>
                      <w:rPr>
                        <w:spacing w:val="27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storage</w:t>
                    </w:r>
                    <w:r>
                      <w:rPr>
                        <w:spacing w:val="25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and</w:t>
                    </w:r>
                    <w:r>
                      <w:rPr>
                        <w:spacing w:val="26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release.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9" w14:textId="2C24EB5D" w:rsidR="00AE6A8C" w:rsidRDefault="00AE6A8C">
    <w:pPr>
      <w:spacing w:line="14" w:lineRule="auto"/>
      <w:rPr>
        <w:sz w:val="20"/>
        <w:szCs w:val="20"/>
      </w:rPr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4760" behindDoc="1" locked="0" layoutInCell="1" allowOverlap="1" wp14:anchorId="1DE4A8C6" wp14:editId="6CA90B57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24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4" w14:textId="77777777" w:rsidR="00AE6A8C" w:rsidRDefault="00AE6A8C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F6E93">
                            <w:rPr>
                              <w:noProof/>
                            </w:rPr>
                            <w:t>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C6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13" o:spid="_x0000_s1047" type="#_x0000_t202" style="position:absolute;margin-left:527.05pt;margin-top:55.6pt;width:14.95pt;height:12.95pt;z-index:-31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" filled="f" stroked="f">
              <v:textbox inset="0,0,0,0">
                <w:txbxContent>
                  <w:p w14:paraId="1DE4A8E4" w14:textId="77777777" w:rsidR="00AE6A8C" w:rsidRDefault="00AE6A8C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7F6E93">
                      <w:rPr>
                        <w:noProof/>
                      </w:rPr>
                      <w:t>20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4784" behindDoc="1" locked="0" layoutInCell="1" allowOverlap="1" wp14:anchorId="1DE4A8C7" wp14:editId="4B809FD0">
              <wp:simplePos x="0" y="0"/>
              <wp:positionH relativeFrom="page">
                <wp:posOffset>954405</wp:posOffset>
              </wp:positionH>
              <wp:positionV relativeFrom="page">
                <wp:posOffset>1071880</wp:posOffset>
              </wp:positionV>
              <wp:extent cx="353060" cy="164465"/>
              <wp:effectExtent l="1905" t="5080" r="635" b="0"/>
              <wp:wrapNone/>
              <wp:docPr id="23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3060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5" w14:textId="77777777" w:rsidR="00AE6A8C" w:rsidRDefault="00AE6A8C">
                          <w:pPr>
                            <w:spacing w:line="231" w:lineRule="exact"/>
                            <w:ind w:left="20"/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w w:val="115"/>
                            </w:rPr>
                            <w:t>2.2.2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E4A8C7" id="Text_x0020_Box_x0020_12" o:spid="_x0000_s1048" type="#_x0000_t202" style="position:absolute;margin-left:75.15pt;margin-top:84.4pt;width:27.8pt;height:12.95pt;z-index:-3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" filled="f" stroked="f">
              <v:textbox inset="0,0,0,0">
                <w:txbxContent>
                  <w:p w14:paraId="1DE4A8E5" w14:textId="77777777" w:rsidR="00AE6A8C" w:rsidRDefault="00AE6A8C">
                    <w:pPr>
                      <w:spacing w:line="231" w:lineRule="exact"/>
                      <w:ind w:left="20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rPr>
                        <w:rFonts w:ascii="Times New Roman"/>
                        <w:b/>
                        <w:w w:val="115"/>
                      </w:rPr>
                      <w:t>2.2.2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4808" behindDoc="1" locked="0" layoutInCell="1" allowOverlap="1" wp14:anchorId="1DE4A8C8" wp14:editId="2C19C799">
              <wp:simplePos x="0" y="0"/>
              <wp:positionH relativeFrom="page">
                <wp:posOffset>1608455</wp:posOffset>
              </wp:positionH>
              <wp:positionV relativeFrom="page">
                <wp:posOffset>1071880</wp:posOffset>
              </wp:positionV>
              <wp:extent cx="1805305" cy="164465"/>
              <wp:effectExtent l="0" t="5080" r="2540" b="0"/>
              <wp:wrapNone/>
              <wp:docPr id="22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530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6" w14:textId="77777777" w:rsidR="00AE6A8C" w:rsidRDefault="00AE6A8C">
                          <w:pPr>
                            <w:spacing w:line="231" w:lineRule="exact"/>
                            <w:ind w:left="20"/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w w:val="115"/>
                            </w:rPr>
                            <w:t>Energy</w:t>
                          </w:r>
                          <w:r>
                            <w:rPr>
                              <w:rFonts w:ascii="Times New Roman"/>
                              <w:b/>
                              <w:spacing w:val="14"/>
                              <w:w w:val="11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w w:val="115"/>
                            </w:rPr>
                            <w:t>Release</w:t>
                          </w:r>
                          <w:r>
                            <w:rPr>
                              <w:rFonts w:ascii="Times New Roman"/>
                              <w:b/>
                              <w:spacing w:val="14"/>
                              <w:w w:val="11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pacing w:val="-2"/>
                              <w:w w:val="115"/>
                            </w:rPr>
                            <w:t>O</w:t>
                          </w:r>
                          <w:r>
                            <w:rPr>
                              <w:rFonts w:ascii="Times New Roman"/>
                              <w:b/>
                              <w:spacing w:val="-1"/>
                              <w:w w:val="115"/>
                            </w:rPr>
                            <w:t>ve</w:t>
                          </w:r>
                          <w:r>
                            <w:rPr>
                              <w:rFonts w:ascii="Times New Roman"/>
                              <w:b/>
                              <w:spacing w:val="-2"/>
                              <w:w w:val="115"/>
                            </w:rPr>
                            <w:t>r</w:t>
                          </w:r>
                          <w:r>
                            <w:rPr>
                              <w:rFonts w:ascii="Times New Roman"/>
                              <w:b/>
                              <w:spacing w:val="-1"/>
                              <w:w w:val="115"/>
                            </w:rPr>
                            <w:t>view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E4A8C8" id="Text_x0020_Box_x0020_11" o:spid="_x0000_s1049" type="#_x0000_t202" style="position:absolute;margin-left:126.65pt;margin-top:84.4pt;width:142.15pt;height:12.95pt;z-index:-31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" filled="f" stroked="f">
              <v:textbox inset="0,0,0,0">
                <w:txbxContent>
                  <w:p w14:paraId="1DE4A8E6" w14:textId="77777777" w:rsidR="00AE6A8C" w:rsidRDefault="00AE6A8C">
                    <w:pPr>
                      <w:spacing w:line="231" w:lineRule="exact"/>
                      <w:ind w:left="20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rPr>
                        <w:rFonts w:ascii="Times New Roman"/>
                        <w:b/>
                        <w:w w:val="115"/>
                      </w:rPr>
                      <w:t>Energy</w:t>
                    </w:r>
                    <w:r>
                      <w:rPr>
                        <w:rFonts w:ascii="Times New Roman"/>
                        <w:b/>
                        <w:spacing w:val="14"/>
                        <w:w w:val="115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w w:val="115"/>
                      </w:rPr>
                      <w:t>Release</w:t>
                    </w:r>
                    <w:r>
                      <w:rPr>
                        <w:rFonts w:ascii="Times New Roman"/>
                        <w:b/>
                        <w:spacing w:val="14"/>
                        <w:w w:val="115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2"/>
                        <w:w w:val="115"/>
                      </w:rPr>
                      <w:t>O</w:t>
                    </w:r>
                    <w:r>
                      <w:rPr>
                        <w:rFonts w:ascii="Times New Roman"/>
                        <w:b/>
                        <w:spacing w:val="-1"/>
                        <w:w w:val="115"/>
                      </w:rPr>
                      <w:t>ve</w:t>
                    </w:r>
                    <w:r>
                      <w:rPr>
                        <w:rFonts w:ascii="Times New Roman"/>
                        <w:b/>
                        <w:spacing w:val="-2"/>
                        <w:w w:val="115"/>
                      </w:rPr>
                      <w:t>r</w:t>
                    </w:r>
                    <w:r>
                      <w:rPr>
                        <w:rFonts w:ascii="Times New Roman"/>
                        <w:b/>
                        <w:spacing w:val="-1"/>
                        <w:w w:val="115"/>
                      </w:rPr>
                      <w:t>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A" w14:textId="0EB96D70" w:rsidR="00AE6A8C" w:rsidRDefault="00AE6A8C">
    <w:pPr>
      <w:spacing w:line="14" w:lineRule="auto"/>
      <w:rPr>
        <w:sz w:val="20"/>
        <w:szCs w:val="20"/>
      </w:rPr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4832" behindDoc="1" locked="0" layoutInCell="1" allowOverlap="1" wp14:anchorId="1DE4A8C9" wp14:editId="1399CF7B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2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7" w14:textId="77777777" w:rsidR="00AE6A8C" w:rsidRDefault="00AE6A8C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F6E93">
                            <w:rPr>
                              <w:noProof/>
                            </w:rPr>
                            <w:t>21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C9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10" o:spid="_x0000_s1050" type="#_x0000_t202" style="position:absolute;margin-left:527.05pt;margin-top:55.6pt;width:14.95pt;height:12.95pt;z-index:-3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" filled="f" stroked="f">
              <v:textbox inset="0,0,0,0">
                <w:txbxContent>
                  <w:p w14:paraId="1DE4A8E7" w14:textId="77777777" w:rsidR="00AE6A8C" w:rsidRDefault="00AE6A8C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7F6E93">
                      <w:rPr>
                        <w:noProof/>
                      </w:rPr>
                      <w:t>21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B" w14:textId="12E3694F" w:rsidR="00AE6A8C" w:rsidRDefault="00AE6A8C">
    <w:pPr>
      <w:spacing w:line="14" w:lineRule="auto"/>
      <w:rPr>
        <w:sz w:val="20"/>
        <w:szCs w:val="20"/>
      </w:rPr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4856" behindDoc="1" locked="0" layoutInCell="1" allowOverlap="1" wp14:anchorId="1DE4A8CA" wp14:editId="6C79ACB4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18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8" w14:textId="77777777" w:rsidR="00AE6A8C" w:rsidRDefault="00AE6A8C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F6E93">
                            <w:rPr>
                              <w:noProof/>
                            </w:rPr>
                            <w:t>22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CA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9" o:spid="_x0000_s1051" type="#_x0000_t202" style="position:absolute;margin-left:527.05pt;margin-top:55.6pt;width:14.95pt;height:12.95pt;z-index:-31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" filled="f" stroked="f">
              <v:textbox inset="0,0,0,0">
                <w:txbxContent>
                  <w:p w14:paraId="1DE4A8E8" w14:textId="77777777" w:rsidR="00AE6A8C" w:rsidRDefault="00AE6A8C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7F6E93">
                      <w:rPr>
                        <w:noProof/>
                      </w:rPr>
                      <w:t>22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C" w14:textId="77777777" w:rsidR="00AE6A8C" w:rsidRDefault="00AE6A8C">
    <w:pPr>
      <w:spacing w:line="14" w:lineRule="auto"/>
      <w:rPr>
        <w:sz w:val="2"/>
        <w:szCs w:val="2"/>
      </w:rPr>
    </w:pPr>
  </w:p>
</w:hdr>
</file>

<file path=word/header1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D" w14:textId="77777777" w:rsidR="00AE6A8C" w:rsidRDefault="00AE6A8C">
    <w:pPr>
      <w:spacing w:line="14" w:lineRule="auto"/>
      <w:rPr>
        <w:sz w:val="2"/>
        <w:szCs w:val="2"/>
      </w:rPr>
    </w:pPr>
  </w:p>
</w:hdr>
</file>

<file path=word/header1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E" w14:textId="5012B5C0" w:rsidR="00AE6A8C" w:rsidRDefault="00AE6A8C">
    <w:pPr>
      <w:spacing w:line="14" w:lineRule="auto"/>
      <w:rPr>
        <w:sz w:val="20"/>
        <w:szCs w:val="20"/>
      </w:rPr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4880" behindDoc="1" locked="0" layoutInCell="1" allowOverlap="1" wp14:anchorId="1DE4A8CB" wp14:editId="5B2C5DAE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16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9" w14:textId="77777777" w:rsidR="00AE6A8C" w:rsidRDefault="00AE6A8C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F6E93">
                            <w:rPr>
                              <w:noProof/>
                            </w:rPr>
                            <w:t>26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CB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8" o:spid="_x0000_s1052" type="#_x0000_t202" style="position:absolute;margin-left:527.05pt;margin-top:55.6pt;width:14.95pt;height:12.95pt;z-index:-3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" filled="f" stroked="f">
              <v:textbox inset="0,0,0,0">
                <w:txbxContent>
                  <w:p w14:paraId="1DE4A8E9" w14:textId="77777777" w:rsidR="00AE6A8C" w:rsidRDefault="00AE6A8C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7F6E93">
                      <w:rPr>
                        <w:noProof/>
                      </w:rPr>
                      <w:t>26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F" w14:textId="12647397" w:rsidR="00AE6A8C" w:rsidRDefault="00AE6A8C">
    <w:pPr>
      <w:spacing w:line="14" w:lineRule="auto"/>
      <w:rPr>
        <w:sz w:val="20"/>
        <w:szCs w:val="20"/>
      </w:rPr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4904" behindDoc="1" locked="0" layoutInCell="1" allowOverlap="1" wp14:anchorId="1DE4A8CC" wp14:editId="53703314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1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A" w14:textId="77777777" w:rsidR="00AE6A8C" w:rsidRDefault="00AE6A8C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F6E93">
                            <w:rPr>
                              <w:noProof/>
                            </w:rPr>
                            <w:t>27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CC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7" o:spid="_x0000_s1053" type="#_x0000_t202" style="position:absolute;margin-left:527.05pt;margin-top:55.6pt;width:14.95pt;height:12.95pt;z-index:-31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" filled="f" stroked="f">
              <v:textbox inset="0,0,0,0">
                <w:txbxContent>
                  <w:p w14:paraId="1DE4A8EA" w14:textId="77777777" w:rsidR="00AE6A8C" w:rsidRDefault="00AE6A8C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7F6E93">
                      <w:rPr>
                        <w:noProof/>
                      </w:rPr>
                      <w:t>27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9E" w14:textId="77777777" w:rsidR="00AE6A8C" w:rsidRDefault="00AE6A8C">
    <w:pPr>
      <w:spacing w:line="14" w:lineRule="auto"/>
      <w:rPr>
        <w:sz w:val="2"/>
        <w:szCs w:val="2"/>
      </w:rPr>
    </w:pPr>
  </w:p>
</w:hdr>
</file>

<file path=word/header2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B0" w14:textId="5AAF2717" w:rsidR="00AE6A8C" w:rsidRDefault="00AE6A8C">
    <w:pPr>
      <w:spacing w:line="14" w:lineRule="auto"/>
      <w:rPr>
        <w:sz w:val="20"/>
        <w:szCs w:val="20"/>
      </w:rPr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4928" behindDoc="1" locked="0" layoutInCell="1" allowOverlap="1" wp14:anchorId="1DE4A8CD" wp14:editId="1CF76A21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B" w14:textId="77777777" w:rsidR="00AE6A8C" w:rsidRDefault="00AE6A8C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F6E93">
                            <w:rPr>
                              <w:noProof/>
                            </w:rPr>
                            <w:t>29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CD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6" o:spid="_x0000_s1054" type="#_x0000_t202" style="position:absolute;margin-left:527.05pt;margin-top:55.6pt;width:14.95pt;height:12.95pt;z-index:-3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" filled="f" stroked="f">
              <v:textbox inset="0,0,0,0">
                <w:txbxContent>
                  <w:p w14:paraId="1DE4A8EB" w14:textId="77777777" w:rsidR="00AE6A8C" w:rsidRDefault="00AE6A8C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7F6E93">
                      <w:rPr>
                        <w:noProof/>
                      </w:rPr>
                      <w:t>29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4952" behindDoc="1" locked="0" layoutInCell="1" allowOverlap="1" wp14:anchorId="1DE4A8CE" wp14:editId="5EEB51BD">
              <wp:simplePos x="0" y="0"/>
              <wp:positionH relativeFrom="page">
                <wp:posOffset>954405</wp:posOffset>
              </wp:positionH>
              <wp:positionV relativeFrom="page">
                <wp:posOffset>1071880</wp:posOffset>
              </wp:positionV>
              <wp:extent cx="353060" cy="164465"/>
              <wp:effectExtent l="1905" t="5080" r="635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3060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C" w14:textId="77777777" w:rsidR="00AE6A8C" w:rsidRDefault="00AE6A8C">
                          <w:pPr>
                            <w:spacing w:line="231" w:lineRule="exact"/>
                            <w:ind w:left="20"/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w w:val="115"/>
                            </w:rPr>
                            <w:t>2.4.2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E4A8CE" id="Text_x0020_Box_x0020_5" o:spid="_x0000_s1055" type="#_x0000_t202" style="position:absolute;margin-left:75.15pt;margin-top:84.4pt;width:27.8pt;height:12.95pt;z-index:-31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" filled="f" stroked="f">
              <v:textbox inset="0,0,0,0">
                <w:txbxContent>
                  <w:p w14:paraId="1DE4A8EC" w14:textId="77777777" w:rsidR="00AE6A8C" w:rsidRDefault="00AE6A8C">
                    <w:pPr>
                      <w:spacing w:line="231" w:lineRule="exact"/>
                      <w:ind w:left="20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rPr>
                        <w:rFonts w:ascii="Times New Roman"/>
                        <w:b/>
                        <w:w w:val="115"/>
                      </w:rPr>
                      <w:t>2.4.2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4976" behindDoc="1" locked="0" layoutInCell="1" allowOverlap="1" wp14:anchorId="1DE4A8CF" wp14:editId="39114FB4">
              <wp:simplePos x="0" y="0"/>
              <wp:positionH relativeFrom="page">
                <wp:posOffset>1608455</wp:posOffset>
              </wp:positionH>
              <wp:positionV relativeFrom="page">
                <wp:posOffset>1071880</wp:posOffset>
              </wp:positionV>
              <wp:extent cx="1205230" cy="164465"/>
              <wp:effectExtent l="0" t="5080" r="5715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05230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D" w14:textId="77777777" w:rsidR="00AE6A8C" w:rsidRDefault="00AE6A8C">
                          <w:pPr>
                            <w:spacing w:line="231" w:lineRule="exact"/>
                            <w:ind w:left="20"/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w w:val="115"/>
                            </w:rPr>
                            <w:t>Spectral</w:t>
                          </w:r>
                          <w:r>
                            <w:rPr>
                              <w:rFonts w:ascii="Times New Roman"/>
                              <w:b/>
                              <w:spacing w:val="-6"/>
                              <w:w w:val="11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w w:val="115"/>
                            </w:rPr>
                            <w:t>Imagers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E4A8CF" id="Text_x0020_Box_x0020_4" o:spid="_x0000_s1056" type="#_x0000_t202" style="position:absolute;margin-left:126.65pt;margin-top:84.4pt;width:94.9pt;height:12.95pt;z-index:-3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" filled="f" stroked="f">
              <v:textbox inset="0,0,0,0">
                <w:txbxContent>
                  <w:p w14:paraId="1DE4A8ED" w14:textId="77777777" w:rsidR="00AE6A8C" w:rsidRDefault="00AE6A8C">
                    <w:pPr>
                      <w:spacing w:line="231" w:lineRule="exact"/>
                      <w:ind w:left="20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rPr>
                        <w:rFonts w:ascii="Times New Roman"/>
                        <w:b/>
                        <w:w w:val="115"/>
                      </w:rPr>
                      <w:t>Spectral</w:t>
                    </w:r>
                    <w:r>
                      <w:rPr>
                        <w:rFonts w:ascii="Times New Roman"/>
                        <w:b/>
                        <w:spacing w:val="-6"/>
                        <w:w w:val="115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w w:val="115"/>
                      </w:rPr>
                      <w:t>Imagers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B1" w14:textId="49C6FB13" w:rsidR="00AE6A8C" w:rsidRDefault="00AE6A8C">
    <w:pPr>
      <w:spacing w:line="14" w:lineRule="auto"/>
      <w:rPr>
        <w:sz w:val="20"/>
        <w:szCs w:val="20"/>
      </w:rPr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5000" behindDoc="1" locked="0" layoutInCell="1" allowOverlap="1" wp14:anchorId="1DE4A8D0" wp14:editId="29DE21E4">
              <wp:simplePos x="0" y="0"/>
              <wp:positionH relativeFrom="page">
                <wp:posOffset>6706235</wp:posOffset>
              </wp:positionH>
              <wp:positionV relativeFrom="page">
                <wp:posOffset>706120</wp:posOffset>
              </wp:positionV>
              <wp:extent cx="164465" cy="164465"/>
              <wp:effectExtent l="635" t="0" r="0" b="5715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4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E" w14:textId="77777777" w:rsidR="00AE6A8C" w:rsidRDefault="00AE6A8C">
                          <w:pPr>
                            <w:pStyle w:val="BodyText"/>
                            <w:spacing w:line="231" w:lineRule="exact"/>
                            <w:ind w:left="20"/>
                          </w:pPr>
                          <w:r>
                            <w:t>29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D0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3" o:spid="_x0000_s1057" type="#_x0000_t202" style="position:absolute;margin-left:528.05pt;margin-top:55.6pt;width:12.95pt;height:12.95pt;z-index:-31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" filled="f" stroked="f">
              <v:textbox inset="0,0,0,0">
                <w:txbxContent>
                  <w:p w14:paraId="1DE4A8EE" w14:textId="77777777" w:rsidR="00AE6A8C" w:rsidRDefault="00AE6A8C">
                    <w:pPr>
                      <w:pStyle w:val="BodyText"/>
                      <w:spacing w:line="231" w:lineRule="exact"/>
                      <w:ind w:left="20"/>
                    </w:pPr>
                    <w:r>
                      <w:t>29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5024" behindDoc="1" locked="0" layoutInCell="1" allowOverlap="1" wp14:anchorId="1DE4A8D1" wp14:editId="7E6CFECE">
              <wp:simplePos x="0" y="0"/>
              <wp:positionH relativeFrom="page">
                <wp:posOffset>954405</wp:posOffset>
              </wp:positionH>
              <wp:positionV relativeFrom="page">
                <wp:posOffset>1071880</wp:posOffset>
              </wp:positionV>
              <wp:extent cx="353060" cy="164465"/>
              <wp:effectExtent l="1905" t="5080" r="635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3060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F" w14:textId="77777777" w:rsidR="00AE6A8C" w:rsidRDefault="00AE6A8C">
                          <w:pPr>
                            <w:spacing w:line="231" w:lineRule="exact"/>
                            <w:ind w:left="20"/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w w:val="115"/>
                            </w:rPr>
                            <w:t>2.4.3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E4A8D1" id="Text_x0020_Box_x0020_2" o:spid="_x0000_s1058" type="#_x0000_t202" style="position:absolute;margin-left:75.15pt;margin-top:84.4pt;width:27.8pt;height:12.95pt;z-index:-3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" filled="f" stroked="f">
              <v:textbox inset="0,0,0,0">
                <w:txbxContent>
                  <w:p w14:paraId="1DE4A8EF" w14:textId="77777777" w:rsidR="00AE6A8C" w:rsidRDefault="00AE6A8C">
                    <w:pPr>
                      <w:spacing w:line="231" w:lineRule="exact"/>
                      <w:ind w:left="20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rPr>
                        <w:rFonts w:ascii="Times New Roman"/>
                        <w:b/>
                        <w:w w:val="115"/>
                      </w:rPr>
                      <w:t>2.4.3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5048" behindDoc="1" locked="0" layoutInCell="1" allowOverlap="1" wp14:anchorId="1DE4A8D2" wp14:editId="17D33BB1">
              <wp:simplePos x="0" y="0"/>
              <wp:positionH relativeFrom="page">
                <wp:posOffset>1608455</wp:posOffset>
              </wp:positionH>
              <wp:positionV relativeFrom="page">
                <wp:posOffset>1071880</wp:posOffset>
              </wp:positionV>
              <wp:extent cx="994410" cy="164465"/>
              <wp:effectExtent l="0" t="5080" r="635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4410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F0" w14:textId="77777777" w:rsidR="00AE6A8C" w:rsidRDefault="00AE6A8C">
                          <w:pPr>
                            <w:spacing w:line="231" w:lineRule="exact"/>
                            <w:ind w:left="20"/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w w:val="110"/>
                            </w:rPr>
                            <w:t>Coronagraphs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E4A8D2" id="Text_x0020_Box_x0020_1" o:spid="_x0000_s1059" type="#_x0000_t202" style="position:absolute;margin-left:126.65pt;margin-top:84.4pt;width:78.3pt;height:12.95pt;z-index:-31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" filled="f" stroked="f">
              <v:textbox inset="0,0,0,0">
                <w:txbxContent>
                  <w:p w14:paraId="1DE4A8F0" w14:textId="77777777" w:rsidR="00AE6A8C" w:rsidRDefault="00AE6A8C">
                    <w:pPr>
                      <w:spacing w:line="231" w:lineRule="exact"/>
                      <w:ind w:left="20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rPr>
                        <w:rFonts w:ascii="Times New Roman"/>
                        <w:b/>
                        <w:w w:val="110"/>
                      </w:rPr>
                      <w:t>Coronagraphs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B2" w14:textId="77777777" w:rsidR="00AE6A8C" w:rsidRDefault="00AE6A8C">
    <w:pPr>
      <w:spacing w:line="14" w:lineRule="auto"/>
      <w:rPr>
        <w:sz w:val="2"/>
        <w:szCs w:val="2"/>
      </w:rPr>
    </w:pPr>
  </w:p>
</w:hdr>
</file>

<file path=word/header2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B3" w14:textId="77777777" w:rsidR="00AE6A8C" w:rsidRDefault="00AE6A8C">
    <w:pPr>
      <w:spacing w:line="14" w:lineRule="auto"/>
      <w:rPr>
        <w:sz w:val="2"/>
        <w:szCs w:val="2"/>
      </w:rPr>
    </w:pPr>
  </w:p>
</w:hdr>
</file>

<file path=word/header2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B4" w14:textId="77777777" w:rsidR="00AE6A8C" w:rsidRDefault="00AE6A8C">
    <w:pPr>
      <w:spacing w:line="14" w:lineRule="auto"/>
      <w:rPr>
        <w:sz w:val="2"/>
        <w:szCs w:val="2"/>
      </w:rPr>
    </w:pPr>
  </w:p>
</w:hdr>
</file>

<file path=word/header2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B5" w14:textId="77777777" w:rsidR="00AE6A8C" w:rsidRDefault="00AE6A8C">
    <w:pPr>
      <w:spacing w:line="14" w:lineRule="auto"/>
      <w:rPr>
        <w:sz w:val="2"/>
        <w:szCs w:val="2"/>
      </w:rPr>
    </w:pPr>
  </w:p>
</w:hdr>
</file>

<file path=word/header2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B6" w14:textId="77777777" w:rsidR="00AE6A8C" w:rsidRDefault="00AE6A8C">
    <w:pPr>
      <w:spacing w:line="14" w:lineRule="auto"/>
      <w:rPr>
        <w:sz w:val="2"/>
        <w:szCs w:val="2"/>
      </w:rPr>
    </w:pPr>
  </w:p>
</w:hdr>
</file>

<file path=word/header2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B7" w14:textId="77777777" w:rsidR="00AE6A8C" w:rsidRDefault="00AE6A8C">
    <w:pPr>
      <w:spacing w:line="14" w:lineRule="auto"/>
      <w:rPr>
        <w:sz w:val="2"/>
        <w:szCs w:val="2"/>
      </w:rPr>
    </w:pPr>
  </w:p>
</w:hdr>
</file>

<file path=word/header2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B8" w14:textId="77777777" w:rsidR="00AE6A8C" w:rsidRDefault="00AE6A8C">
    <w:pPr>
      <w:spacing w:line="14" w:lineRule="auto"/>
      <w:rPr>
        <w:sz w:val="2"/>
        <w:szCs w:val="2"/>
      </w:rPr>
    </w:pPr>
  </w:p>
</w:hdr>
</file>

<file path=word/header2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B9" w14:textId="77777777" w:rsidR="00AE6A8C" w:rsidRDefault="00AE6A8C">
    <w:pPr>
      <w:spacing w:line="14" w:lineRule="auto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9F" w14:textId="77777777" w:rsidR="00AE6A8C" w:rsidRDefault="00AE6A8C">
    <w:pPr>
      <w:spacing w:line="14" w:lineRule="auto"/>
      <w:rPr>
        <w:sz w:val="2"/>
        <w:szCs w:val="2"/>
      </w:rPr>
    </w:pPr>
  </w:p>
</w:hdr>
</file>

<file path=word/header3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BA" w14:textId="77777777" w:rsidR="00AE6A8C" w:rsidRDefault="00AE6A8C">
    <w:pPr>
      <w:spacing w:line="14" w:lineRule="auto"/>
      <w:rPr>
        <w:sz w:val="2"/>
        <w:szCs w:val="2"/>
      </w:rPr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0" w14:textId="302ACF0C" w:rsidR="00AE6A8C" w:rsidRDefault="00AE6A8C">
    <w:pPr>
      <w:spacing w:line="14" w:lineRule="auto"/>
      <w:rPr>
        <w:sz w:val="20"/>
        <w:szCs w:val="20"/>
      </w:rPr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4520" behindDoc="1" locked="0" layoutInCell="1" allowOverlap="1" wp14:anchorId="1DE4A8BC" wp14:editId="7C1441BC">
              <wp:simplePos x="0" y="0"/>
              <wp:positionH relativeFrom="page">
                <wp:posOffset>6775450</wp:posOffset>
              </wp:positionH>
              <wp:positionV relativeFrom="page">
                <wp:posOffset>706120</wp:posOffset>
              </wp:positionV>
              <wp:extent cx="95250" cy="164465"/>
              <wp:effectExtent l="6350" t="0" r="0" b="5715"/>
              <wp:wrapNone/>
              <wp:docPr id="34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5250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DA" w14:textId="77777777" w:rsidR="00AE6A8C" w:rsidRDefault="00AE6A8C">
                          <w:pPr>
                            <w:pStyle w:val="BodyText"/>
                            <w:spacing w:line="231" w:lineRule="exact"/>
                            <w:ind w:left="20"/>
                          </w:pPr>
                          <w: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BC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23" o:spid="_x0000_s1037" type="#_x0000_t202" style="position:absolute;margin-left:533.5pt;margin-top:55.6pt;width:7.5pt;height:12.95pt;z-index:-31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" filled="f" stroked="f">
              <v:textbox inset="0,0,0,0">
                <w:txbxContent>
                  <w:p w14:paraId="1DE4A8DA" w14:textId="77777777" w:rsidR="00AE6A8C" w:rsidRDefault="00AE6A8C">
                    <w:pPr>
                      <w:pStyle w:val="BodyText"/>
                      <w:spacing w:line="231" w:lineRule="exact"/>
                      <w:ind w:left="20"/>
                    </w:pPr>
                    <w:r>
                      <w:t>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1" w14:textId="43FDC190" w:rsidR="00AE6A8C" w:rsidRDefault="00AE6A8C">
    <w:pPr>
      <w:spacing w:line="14" w:lineRule="auto"/>
      <w:rPr>
        <w:sz w:val="20"/>
        <w:szCs w:val="20"/>
      </w:rPr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4544" behindDoc="1" locked="0" layoutInCell="1" allowOverlap="1" wp14:anchorId="1DE4A8BD" wp14:editId="3EA1105E">
              <wp:simplePos x="0" y="0"/>
              <wp:positionH relativeFrom="page">
                <wp:posOffset>6706235</wp:posOffset>
              </wp:positionH>
              <wp:positionV relativeFrom="page">
                <wp:posOffset>706120</wp:posOffset>
              </wp:positionV>
              <wp:extent cx="164465" cy="164465"/>
              <wp:effectExtent l="635" t="0" r="0" b="5715"/>
              <wp:wrapNone/>
              <wp:docPr id="33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4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DB" w14:textId="77777777" w:rsidR="00AE6A8C" w:rsidRDefault="00AE6A8C">
                          <w:pPr>
                            <w:pStyle w:val="BodyText"/>
                            <w:spacing w:line="231" w:lineRule="exact"/>
                            <w:ind w:left="20"/>
                          </w:pPr>
                          <w:r>
                            <w:t>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BD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22" o:spid="_x0000_s1038" type="#_x0000_t202" style="position:absolute;margin-left:528.05pt;margin-top:55.6pt;width:12.95pt;height:12.95pt;z-index:-3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" filled="f" stroked="f">
              <v:textbox inset="0,0,0,0">
                <w:txbxContent>
                  <w:p w14:paraId="1DE4A8DB" w14:textId="77777777" w:rsidR="00AE6A8C" w:rsidRDefault="00AE6A8C">
                    <w:pPr>
                      <w:pStyle w:val="BodyText"/>
                      <w:spacing w:line="231" w:lineRule="exact"/>
                      <w:ind w:left="20"/>
                    </w:pPr>
                    <w:r>
                      <w:t>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2" w14:textId="55618265" w:rsidR="00AE6A8C" w:rsidRDefault="00AE6A8C">
    <w:pPr>
      <w:spacing w:line="14" w:lineRule="auto"/>
      <w:rPr>
        <w:sz w:val="20"/>
        <w:szCs w:val="20"/>
      </w:rPr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4568" behindDoc="1" locked="0" layoutInCell="1" allowOverlap="1" wp14:anchorId="1DE4A8BE" wp14:editId="5D4C5B90">
              <wp:simplePos x="0" y="0"/>
              <wp:positionH relativeFrom="page">
                <wp:posOffset>6706235</wp:posOffset>
              </wp:positionH>
              <wp:positionV relativeFrom="page">
                <wp:posOffset>706120</wp:posOffset>
              </wp:positionV>
              <wp:extent cx="164465" cy="164465"/>
              <wp:effectExtent l="635" t="0" r="0" b="5715"/>
              <wp:wrapNone/>
              <wp:docPr id="32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4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DC" w14:textId="77777777" w:rsidR="00AE6A8C" w:rsidRDefault="00AE6A8C">
                          <w:pPr>
                            <w:pStyle w:val="BodyText"/>
                            <w:spacing w:line="231" w:lineRule="exact"/>
                            <w:ind w:left="20"/>
                          </w:pPr>
                          <w:r>
                            <w:t>11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BE" id="_x0000_t202" coordsize="21600,21600" o:spt="202" path="m0,0l0,21600,21600,21600,21600,0xe">
              <v:stroke joinstyle="miter"/>
              <v:path gradientshapeok="t" o:connecttype="rect"/>
            </v:shapetype>
            <v:shape id="_x0000_s1039" type="#_x0000_t202" style="position:absolute;margin-left:528.05pt;margin-top:55.6pt;width:12.95pt;height:12.95pt;z-index:-31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" filled="f" stroked="f">
              <v:textbox inset="0,0,0,0">
                <w:txbxContent>
                  <w:p w14:paraId="1DE4A8DC" w14:textId="77777777" w:rsidR="00AE6A8C" w:rsidRDefault="00AE6A8C">
                    <w:pPr>
                      <w:pStyle w:val="BodyText"/>
                      <w:spacing w:line="231" w:lineRule="exact"/>
                      <w:ind w:left="20"/>
                    </w:pPr>
                    <w:r>
                      <w:t>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3" w14:textId="3F248A3D" w:rsidR="00AE6A8C" w:rsidRDefault="00AE6A8C">
    <w:pPr>
      <w:spacing w:line="14" w:lineRule="auto"/>
      <w:rPr>
        <w:sz w:val="20"/>
        <w:szCs w:val="20"/>
      </w:rPr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4592" behindDoc="1" locked="0" layoutInCell="1" allowOverlap="1" wp14:anchorId="1DE4A8BF" wp14:editId="3346D34A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31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DD" w14:textId="77777777" w:rsidR="00AE6A8C" w:rsidRDefault="00AE6A8C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F6E93">
                            <w:rPr>
                              <w:noProof/>
                            </w:rP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BF" id="_x0000_t202" coordsize="21600,21600" o:spt="202" path="m0,0l0,21600,21600,21600,21600,0xe">
              <v:stroke joinstyle="miter"/>
              <v:path gradientshapeok="t" o:connecttype="rect"/>
            </v:shapetype>
            <v:shape id="_x0000_s1040" type="#_x0000_t202" style="position:absolute;margin-left:527.05pt;margin-top:55.6pt;width:14.95pt;height:12.95pt;z-index:-3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" filled="f" stroked="f">
              <v:textbox inset="0,0,0,0">
                <w:txbxContent>
                  <w:p w14:paraId="1DE4A8DD" w14:textId="77777777" w:rsidR="00AE6A8C" w:rsidRDefault="00AE6A8C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7F6E93">
                      <w:rPr>
                        <w:noProof/>
                      </w:rP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4" w14:textId="1FA6B032" w:rsidR="00AE6A8C" w:rsidRDefault="00AE6A8C">
    <w:pPr>
      <w:spacing w:line="14" w:lineRule="auto"/>
      <w:rPr>
        <w:sz w:val="20"/>
        <w:szCs w:val="20"/>
      </w:rPr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4616" behindDoc="1" locked="0" layoutInCell="1" allowOverlap="1" wp14:anchorId="1DE4A8C0" wp14:editId="764A68E2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30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DE" w14:textId="77777777" w:rsidR="00AE6A8C" w:rsidRDefault="00AE6A8C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F6E93">
                            <w:rPr>
                              <w:noProof/>
                            </w:rPr>
                            <w:t>14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C0" id="_x0000_t202" coordsize="21600,21600" o:spt="202" path="m0,0l0,21600,21600,21600,21600,0xe">
              <v:stroke joinstyle="miter"/>
              <v:path gradientshapeok="t" o:connecttype="rect"/>
            </v:shapetype>
            <v:shape id="_x0000_s1041" type="#_x0000_t202" style="position:absolute;margin-left:527.05pt;margin-top:55.6pt;width:14.95pt;height:12.95pt;z-index:-31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" filled="f" stroked="f">
              <v:textbox inset="0,0,0,0">
                <w:txbxContent>
                  <w:p w14:paraId="1DE4A8DE" w14:textId="77777777" w:rsidR="00AE6A8C" w:rsidRDefault="00AE6A8C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7F6E93">
                      <w:rPr>
                        <w:noProof/>
                      </w:rPr>
                      <w:t>14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5" w14:textId="2C14C0F5" w:rsidR="00AE6A8C" w:rsidRDefault="00AE6A8C">
    <w:pPr>
      <w:spacing w:line="14" w:lineRule="auto"/>
      <w:rPr>
        <w:sz w:val="20"/>
        <w:szCs w:val="20"/>
      </w:rPr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503284640" behindDoc="1" locked="0" layoutInCell="1" allowOverlap="1" wp14:anchorId="1DE4A8C1" wp14:editId="70B0074B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29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DF" w14:textId="77777777" w:rsidR="00AE6A8C" w:rsidRDefault="00AE6A8C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F6E93">
                            <w:rPr>
                              <w:noProof/>
                            </w:rP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C1" id="_x0000_t202" coordsize="21600,21600" o:spt="202" path="m0,0l0,21600,21600,21600,21600,0xe">
              <v:stroke joinstyle="miter"/>
              <v:path gradientshapeok="t" o:connecttype="rect"/>
            </v:shapetype>
            <v:shape id="_x0000_s1042" type="#_x0000_t202" style="position:absolute;margin-left:527.05pt;margin-top:55.6pt;width:14.95pt;height:12.95pt;z-index:-31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" filled="f" stroked="f">
              <v:textbox inset="0,0,0,0">
                <w:txbxContent>
                  <w:p w14:paraId="1DE4A8DF" w14:textId="77777777" w:rsidR="00AE6A8C" w:rsidRDefault="00AE6A8C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7F6E93">
                      <w:rPr>
                        <w:noProof/>
                      </w:rPr>
                      <w:t>16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6A84EA5"/>
    <w:multiLevelType w:val="multilevel"/>
    <w:tmpl w:val="0C58C878"/>
    <w:lvl w:ilvl="0">
      <w:start w:val="2"/>
      <w:numFmt w:val="decimal"/>
      <w:lvlText w:val="%1"/>
      <w:lvlJc w:val="left"/>
      <w:pPr>
        <w:ind w:left="1107" w:hanging="918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7" w:hanging="918"/>
        <w:jc w:val="left"/>
      </w:pPr>
      <w:rPr>
        <w:rFonts w:ascii="Times New Roman" w:eastAsia="Times New Roman" w:hAnsi="Times New Roman" w:hint="default"/>
        <w:b/>
        <w:bCs/>
        <w:w w:val="111"/>
        <w:sz w:val="24"/>
        <w:szCs w:val="24"/>
      </w:rPr>
    </w:lvl>
    <w:lvl w:ilvl="2">
      <w:start w:val="1"/>
      <w:numFmt w:val="decimal"/>
      <w:lvlText w:val="%1.%2.%3"/>
      <w:lvlJc w:val="left"/>
      <w:pPr>
        <w:ind w:left="1233" w:hanging="1030"/>
        <w:jc w:val="left"/>
      </w:pPr>
      <w:rPr>
        <w:rFonts w:ascii="Times New Roman" w:eastAsia="Times New Roman" w:hAnsi="Times New Roman" w:hint="default"/>
        <w:b/>
        <w:bCs/>
        <w:w w:val="118"/>
        <w:sz w:val="22"/>
        <w:szCs w:val="22"/>
      </w:rPr>
    </w:lvl>
    <w:lvl w:ilvl="3">
      <w:start w:val="1"/>
      <w:numFmt w:val="bullet"/>
      <w:lvlText w:val="•"/>
      <w:lvlJc w:val="left"/>
      <w:pPr>
        <w:ind w:left="3088" w:hanging="103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15" w:hanging="103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42" w:hanging="103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70" w:hanging="103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97" w:hanging="103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25" w:hanging="1030"/>
      </w:pPr>
      <w:rPr>
        <w:rFonts w:hint="default"/>
      </w:rPr>
    </w:lvl>
  </w:abstractNum>
  <w:abstractNum w:abstractNumId="1">
    <w:nsid w:val="50410FA2"/>
    <w:multiLevelType w:val="multilevel"/>
    <w:tmpl w:val="2ECEDCD0"/>
    <w:lvl w:ilvl="0">
      <w:start w:val="2"/>
      <w:numFmt w:val="decimal"/>
      <w:lvlText w:val="%1"/>
      <w:lvlJc w:val="left"/>
      <w:pPr>
        <w:ind w:left="1213" w:hanging="103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13" w:hanging="1030"/>
        <w:jc w:val="lef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213" w:hanging="1030"/>
        <w:jc w:val="left"/>
      </w:pPr>
      <w:rPr>
        <w:rFonts w:ascii="Times New Roman" w:eastAsia="Times New Roman" w:hAnsi="Times New Roman" w:hint="default"/>
        <w:b/>
        <w:bCs/>
        <w:w w:val="118"/>
        <w:sz w:val="22"/>
        <w:szCs w:val="22"/>
      </w:rPr>
    </w:lvl>
    <w:lvl w:ilvl="3">
      <w:start w:val="1"/>
      <w:numFmt w:val="bullet"/>
      <w:lvlText w:val="•"/>
      <w:lvlJc w:val="left"/>
      <w:pPr>
        <w:ind w:left="3723" w:hanging="103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59" w:hanging="103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96" w:hanging="103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33" w:hanging="103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69" w:hanging="103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06" w:hanging="1030"/>
      </w:pPr>
      <w:rPr>
        <w:rFonts w:hint="default"/>
      </w:rPr>
    </w:lvl>
  </w:abstractNum>
  <w:abstractNum w:abstractNumId="2">
    <w:nsid w:val="67B85A38"/>
    <w:multiLevelType w:val="multilevel"/>
    <w:tmpl w:val="BE426368"/>
    <w:lvl w:ilvl="0">
      <w:start w:val="2"/>
      <w:numFmt w:val="decimal"/>
      <w:lvlText w:val="%1"/>
      <w:lvlJc w:val="left"/>
      <w:pPr>
        <w:ind w:left="1107" w:hanging="918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07" w:hanging="918"/>
        <w:jc w:val="left"/>
      </w:pPr>
      <w:rPr>
        <w:rFonts w:ascii="Times New Roman" w:eastAsia="Times New Roman" w:hAnsi="Times New Roman" w:hint="default"/>
        <w:b/>
        <w:bCs/>
        <w:w w:val="111"/>
        <w:sz w:val="24"/>
        <w:szCs w:val="24"/>
      </w:rPr>
    </w:lvl>
    <w:lvl w:ilvl="2">
      <w:start w:val="1"/>
      <w:numFmt w:val="bullet"/>
      <w:lvlText w:val="•"/>
      <w:lvlJc w:val="left"/>
      <w:pPr>
        <w:ind w:left="1213" w:hanging="918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259" w:hanging="918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304" w:hanging="91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350" w:hanging="91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96" w:hanging="91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42" w:hanging="91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88" w:hanging="918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trackRevisions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6D19"/>
    <w:rsid w:val="00004724"/>
    <w:rsid w:val="00040A05"/>
    <w:rsid w:val="0009373A"/>
    <w:rsid w:val="000C2F12"/>
    <w:rsid w:val="001653D7"/>
    <w:rsid w:val="001732D3"/>
    <w:rsid w:val="001A38B7"/>
    <w:rsid w:val="001B1B4E"/>
    <w:rsid w:val="001E2588"/>
    <w:rsid w:val="001F0A1E"/>
    <w:rsid w:val="00221494"/>
    <w:rsid w:val="00254E5E"/>
    <w:rsid w:val="002D37B0"/>
    <w:rsid w:val="002D7A4B"/>
    <w:rsid w:val="00400668"/>
    <w:rsid w:val="00423728"/>
    <w:rsid w:val="00427F82"/>
    <w:rsid w:val="004377DE"/>
    <w:rsid w:val="00444841"/>
    <w:rsid w:val="00445E2A"/>
    <w:rsid w:val="004536EB"/>
    <w:rsid w:val="00490995"/>
    <w:rsid w:val="004A25CF"/>
    <w:rsid w:val="004B6415"/>
    <w:rsid w:val="0056728B"/>
    <w:rsid w:val="005E72BD"/>
    <w:rsid w:val="00624E5D"/>
    <w:rsid w:val="006258C7"/>
    <w:rsid w:val="006425D9"/>
    <w:rsid w:val="006958FA"/>
    <w:rsid w:val="006D447D"/>
    <w:rsid w:val="006E1C08"/>
    <w:rsid w:val="00711F87"/>
    <w:rsid w:val="007468AA"/>
    <w:rsid w:val="00751432"/>
    <w:rsid w:val="0078642F"/>
    <w:rsid w:val="007A31A9"/>
    <w:rsid w:val="007B0C3D"/>
    <w:rsid w:val="007F6E93"/>
    <w:rsid w:val="0080095F"/>
    <w:rsid w:val="00817854"/>
    <w:rsid w:val="00821022"/>
    <w:rsid w:val="00823121"/>
    <w:rsid w:val="00840F30"/>
    <w:rsid w:val="00864006"/>
    <w:rsid w:val="009629AC"/>
    <w:rsid w:val="00980C4E"/>
    <w:rsid w:val="009D1789"/>
    <w:rsid w:val="009E0FBF"/>
    <w:rsid w:val="009E6AD2"/>
    <w:rsid w:val="00A41D48"/>
    <w:rsid w:val="00AA24EE"/>
    <w:rsid w:val="00AE6A8C"/>
    <w:rsid w:val="00AF07F6"/>
    <w:rsid w:val="00B02995"/>
    <w:rsid w:val="00B13DEC"/>
    <w:rsid w:val="00B6597A"/>
    <w:rsid w:val="00B955AB"/>
    <w:rsid w:val="00BC55F2"/>
    <w:rsid w:val="00C121BE"/>
    <w:rsid w:val="00C566EA"/>
    <w:rsid w:val="00C92EC0"/>
    <w:rsid w:val="00CE6DF1"/>
    <w:rsid w:val="00D07DD4"/>
    <w:rsid w:val="00D14B56"/>
    <w:rsid w:val="00D27089"/>
    <w:rsid w:val="00D36D19"/>
    <w:rsid w:val="00D50958"/>
    <w:rsid w:val="00D606B7"/>
    <w:rsid w:val="00D7003C"/>
    <w:rsid w:val="00DA1F69"/>
    <w:rsid w:val="00DB2D38"/>
    <w:rsid w:val="00DF615F"/>
    <w:rsid w:val="00E3190D"/>
    <w:rsid w:val="00E41C5E"/>
    <w:rsid w:val="00E803A8"/>
    <w:rsid w:val="00E86034"/>
    <w:rsid w:val="00EE034B"/>
    <w:rsid w:val="00F32757"/>
    <w:rsid w:val="00F42686"/>
    <w:rsid w:val="00FA7C5C"/>
    <w:rsid w:val="00FB75C0"/>
    <w:rsid w:val="00FB787A"/>
    <w:rsid w:val="00FC3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E4A5C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ind w:left="1107" w:hanging="918"/>
      <w:outlineLvl w:val="0"/>
    </w:pPr>
    <w:rPr>
      <w:rFonts w:ascii="Times New Roman" w:eastAsia="Times New Roman" w:hAnsi="Times New Roman"/>
      <w:b/>
      <w:bCs/>
      <w:sz w:val="24"/>
      <w:szCs w:val="24"/>
    </w:rPr>
  </w:style>
  <w:style w:type="paragraph" w:styleId="Heading2">
    <w:name w:val="heading 2"/>
    <w:basedOn w:val="Normal"/>
    <w:uiPriority w:val="1"/>
    <w:qFormat/>
    <w:pPr>
      <w:ind w:left="1213" w:hanging="1030"/>
      <w:outlineLvl w:val="1"/>
    </w:pPr>
    <w:rPr>
      <w:rFonts w:ascii="Times New Roman" w:eastAsia="Times New Roman" w:hAnsi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left="318"/>
    </w:pPr>
    <w:rPr>
      <w:rFonts w:ascii="Times New Roman" w:eastAsia="Times New Roman" w:hAnsi="Times New Roman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B6597A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597A"/>
    <w:rPr>
      <w:rFonts w:ascii="Times New Roman" w:hAnsi="Times New Roman" w:cs="Times New Roman"/>
      <w:sz w:val="18"/>
      <w:szCs w:val="18"/>
    </w:rPr>
  </w:style>
  <w:style w:type="character" w:customStyle="1" w:styleId="BodyTextChar">
    <w:name w:val="Body Text Char"/>
    <w:basedOn w:val="DefaultParagraphFont"/>
    <w:link w:val="BodyText"/>
    <w:uiPriority w:val="1"/>
    <w:rsid w:val="00CE6DF1"/>
    <w:rPr>
      <w:rFonts w:ascii="Times New Roman" w:eastAsia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4" Type="http://schemas.openxmlformats.org/officeDocument/2006/relationships/header" Target="header2.xml"/><Relationship Id="rId15" Type="http://schemas.openxmlformats.org/officeDocument/2006/relationships/image" Target="media/image5.png"/><Relationship Id="rId16" Type="http://schemas.openxmlformats.org/officeDocument/2006/relationships/header" Target="header3.xml"/><Relationship Id="rId17" Type="http://schemas.openxmlformats.org/officeDocument/2006/relationships/image" Target="media/image6.jpeg"/><Relationship Id="rId18" Type="http://schemas.openxmlformats.org/officeDocument/2006/relationships/header" Target="header4.xml"/><Relationship Id="rId19" Type="http://schemas.openxmlformats.org/officeDocument/2006/relationships/image" Target="media/image7.jpeg"/><Relationship Id="rId50" Type="http://schemas.openxmlformats.org/officeDocument/2006/relationships/header" Target="header24.xml"/><Relationship Id="rId51" Type="http://schemas.openxmlformats.org/officeDocument/2006/relationships/header" Target="header25.xml"/><Relationship Id="rId52" Type="http://schemas.openxmlformats.org/officeDocument/2006/relationships/header" Target="header26.xml"/><Relationship Id="rId53" Type="http://schemas.openxmlformats.org/officeDocument/2006/relationships/header" Target="header27.xml"/><Relationship Id="rId54" Type="http://schemas.openxmlformats.org/officeDocument/2006/relationships/header" Target="header28.xml"/><Relationship Id="rId55" Type="http://schemas.openxmlformats.org/officeDocument/2006/relationships/header" Target="header29.xml"/><Relationship Id="rId56" Type="http://schemas.openxmlformats.org/officeDocument/2006/relationships/header" Target="header30.xml"/><Relationship Id="rId57" Type="http://schemas.openxmlformats.org/officeDocument/2006/relationships/fontTable" Target="fontTable.xml"/><Relationship Id="rId58" Type="http://schemas.microsoft.com/office/2011/relationships/people" Target="people.xml"/><Relationship Id="rId59" Type="http://schemas.openxmlformats.org/officeDocument/2006/relationships/theme" Target="theme/theme1.xml"/><Relationship Id="rId40" Type="http://schemas.openxmlformats.org/officeDocument/2006/relationships/image" Target="media/image16.jpeg"/><Relationship Id="rId41" Type="http://schemas.openxmlformats.org/officeDocument/2006/relationships/header" Target="header17.xml"/><Relationship Id="rId42" Type="http://schemas.openxmlformats.org/officeDocument/2006/relationships/image" Target="media/image17.jpeg"/><Relationship Id="rId43" Type="http://schemas.openxmlformats.org/officeDocument/2006/relationships/header" Target="header18.xml"/><Relationship Id="rId44" Type="http://schemas.openxmlformats.org/officeDocument/2006/relationships/header" Target="header19.xml"/><Relationship Id="rId45" Type="http://schemas.openxmlformats.org/officeDocument/2006/relationships/image" Target="media/image18.jpeg"/><Relationship Id="rId46" Type="http://schemas.openxmlformats.org/officeDocument/2006/relationships/header" Target="header20.xml"/><Relationship Id="rId47" Type="http://schemas.openxmlformats.org/officeDocument/2006/relationships/header" Target="header21.xml"/><Relationship Id="rId48" Type="http://schemas.openxmlformats.org/officeDocument/2006/relationships/header" Target="header22.xml"/><Relationship Id="rId49" Type="http://schemas.openxmlformats.org/officeDocument/2006/relationships/header" Target="header23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hyperlink" Target="https://www.flickr.com/photos/11304375%40N07/2819311727/" TargetMode="External"/><Relationship Id="rId9" Type="http://schemas.openxmlformats.org/officeDocument/2006/relationships/hyperlink" Target="https://www.flickr.com/photos/11304375%40N07/2819311727/" TargetMode="External"/><Relationship Id="rId30" Type="http://schemas.openxmlformats.org/officeDocument/2006/relationships/image" Target="media/image11.jpeg"/><Relationship Id="rId31" Type="http://schemas.openxmlformats.org/officeDocument/2006/relationships/header" Target="header12.xml"/><Relationship Id="rId32" Type="http://schemas.openxmlformats.org/officeDocument/2006/relationships/header" Target="header13.xml"/><Relationship Id="rId33" Type="http://schemas.openxmlformats.org/officeDocument/2006/relationships/image" Target="media/image12.jpeg"/><Relationship Id="rId34" Type="http://schemas.openxmlformats.org/officeDocument/2006/relationships/header" Target="header14.xml"/><Relationship Id="rId35" Type="http://schemas.openxmlformats.org/officeDocument/2006/relationships/header" Target="header15.xml"/><Relationship Id="rId36" Type="http://schemas.openxmlformats.org/officeDocument/2006/relationships/image" Target="media/image13.jpeg"/><Relationship Id="rId37" Type="http://schemas.openxmlformats.org/officeDocument/2006/relationships/image" Target="media/image14.jpeg"/><Relationship Id="rId38" Type="http://schemas.openxmlformats.org/officeDocument/2006/relationships/header" Target="header16.xml"/><Relationship Id="rId39" Type="http://schemas.openxmlformats.org/officeDocument/2006/relationships/image" Target="media/image15.jpeg"/><Relationship Id="rId20" Type="http://schemas.openxmlformats.org/officeDocument/2006/relationships/header" Target="header5.xml"/><Relationship Id="rId21" Type="http://schemas.openxmlformats.org/officeDocument/2006/relationships/image" Target="media/image8.jpeg"/><Relationship Id="rId22" Type="http://schemas.openxmlformats.org/officeDocument/2006/relationships/header" Target="header6.xml"/><Relationship Id="rId23" Type="http://schemas.openxmlformats.org/officeDocument/2006/relationships/header" Target="header7.xml"/><Relationship Id="rId24" Type="http://schemas.openxmlformats.org/officeDocument/2006/relationships/image" Target="media/image9.jpeg"/><Relationship Id="rId25" Type="http://schemas.openxmlformats.org/officeDocument/2006/relationships/header" Target="header8.xml"/><Relationship Id="rId26" Type="http://schemas.openxmlformats.org/officeDocument/2006/relationships/image" Target="media/image10.jpeg"/><Relationship Id="rId27" Type="http://schemas.openxmlformats.org/officeDocument/2006/relationships/header" Target="header9.xml"/><Relationship Id="rId28" Type="http://schemas.openxmlformats.org/officeDocument/2006/relationships/header" Target="header10.xml"/><Relationship Id="rId29" Type="http://schemas.openxmlformats.org/officeDocument/2006/relationships/header" Target="header11.xml"/><Relationship Id="rId10" Type="http://schemas.openxmlformats.org/officeDocument/2006/relationships/image" Target="media/image2.png"/><Relationship Id="rId11" Type="http://schemas.openxmlformats.org/officeDocument/2006/relationships/header" Target="header1.xml"/><Relationship Id="rId12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38</Pages>
  <Words>10835</Words>
  <Characters>61761</Characters>
  <Application>Microsoft Macintosh Word</Application>
  <DocSecurity>0</DocSecurity>
  <Lines>514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72452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James Paul Mason</cp:lastModifiedBy>
  <cp:revision>2</cp:revision>
  <dcterms:created xsi:type="dcterms:W3CDTF">2016-03-15T22:52:00Z</dcterms:created>
  <dcterms:modified xsi:type="dcterms:W3CDTF">2016-03-15T22:52:00Z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2016-03-06T00:00:00Z</vt:filetime>
  </property>
  <property fmtid="{D5CDD505-2E9C-101B-9397-08002B2CF9AE}" pid="3" name="LastSaved">
    <vt:filetime>2016-03-06T00:00:00Z</vt:filetime>
  </property>
</Properties>
</file>