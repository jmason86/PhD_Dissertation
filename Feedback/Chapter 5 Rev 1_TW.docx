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omments.xml" ContentType="application/vnd.openxmlformats-officedocument.wordprocessingml.comments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0D90DFE6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EA360D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284CBD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14DB75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D33E774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431FB6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246967" w14:textId="77777777" w:rsidR="00521066" w:rsidRDefault="007C37E1">
      <w:pPr>
        <w:pStyle w:val="Heading1"/>
        <w:spacing w:before="187"/>
        <w:ind w:left="1587" w:right="1605" w:firstLine="0"/>
        <w:jc w:val="center"/>
        <w:rPr>
          <w:b w:val="0"/>
          <w:bCs w:val="0"/>
        </w:rPr>
      </w:pPr>
      <w:bookmarkStart w:id="0" w:name="Mass-loss_Dimming"/>
      <w:bookmarkStart w:id="1" w:name="Introduction"/>
      <w:bookmarkStart w:id="2" w:name="Relevant_Background"/>
      <w:bookmarkStart w:id="3" w:name="Mechanisms_and_Observational_Signatures_"/>
      <w:bookmarkStart w:id="4" w:name="Thermal_Dimming"/>
      <w:bookmarkStart w:id="5" w:name="Dimming_Physics_and_Observations_Summary"/>
      <w:bookmarkStart w:id="6" w:name="Coronal_Dimming_Case_Studies"/>
      <w:bookmarkStart w:id="7" w:name="Observations_and_Analysis"/>
      <w:bookmarkStart w:id="8" w:name="Simple_Dimming_Case"/>
      <w:bookmarkStart w:id="9" w:name="Flare-Dimming_Deconvolution_Method"/>
      <w:bookmarkStart w:id="10" w:name="Error_Propagation"/>
      <w:bookmarkStart w:id="11" w:name="Dimming_Parameterization_Results"/>
      <w:bookmarkStart w:id="12" w:name="Case_Studies_Summary"/>
      <w:bookmarkStart w:id="13" w:name="Semi-Statistical_Study_of_Dimming-CME_Re"/>
      <w:bookmarkStart w:id="14" w:name="Coronal_Dimming_Event_List_and_Ancillary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>
        <w:rPr>
          <w:w w:val="110"/>
        </w:rPr>
        <w:t xml:space="preserve">Chapter  </w:t>
      </w:r>
      <w:r>
        <w:rPr>
          <w:spacing w:val="1"/>
          <w:w w:val="110"/>
        </w:rPr>
        <w:t xml:space="preserve"> </w:t>
      </w:r>
      <w:r>
        <w:rPr>
          <w:w w:val="110"/>
        </w:rPr>
        <w:t>5</w:t>
      </w:r>
    </w:p>
    <w:p w14:paraId="24EC578E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E7B2D6" w14:textId="77777777" w:rsidR="00521066" w:rsidRDefault="00521066">
      <w:pPr>
        <w:spacing w:before="6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68C483D2" w14:textId="77777777" w:rsidR="00521066" w:rsidRDefault="007C37E1">
      <w:pPr>
        <w:ind w:left="1588" w:right="160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w w:val="115"/>
          <w:sz w:val="24"/>
        </w:rPr>
        <w:t>Semi-Statistical</w:t>
      </w:r>
      <w:r>
        <w:rPr>
          <w:rFonts w:ascii="Times New Roman"/>
          <w:b/>
          <w:spacing w:val="-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Study</w:t>
      </w:r>
      <w:r>
        <w:rPr>
          <w:rFonts w:ascii="Times New Roman"/>
          <w:b/>
          <w:spacing w:val="-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of</w:t>
      </w:r>
      <w:r>
        <w:rPr>
          <w:rFonts w:ascii="Times New Roman"/>
          <w:b/>
          <w:spacing w:val="-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Dimming-CME</w:t>
      </w:r>
      <w:r>
        <w:rPr>
          <w:rFonts w:ascii="Times New Roman"/>
          <w:b/>
          <w:spacing w:val="-4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Relationship</w:t>
      </w:r>
    </w:p>
    <w:p w14:paraId="56020573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697F7C7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094F75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339FDE5" w14:textId="77777777" w:rsidR="00521066" w:rsidRDefault="00521066">
      <w:pPr>
        <w:spacing w:before="11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32CDEB1F" w14:textId="77777777" w:rsidR="00521066" w:rsidRDefault="007C37E1">
      <w:pPr>
        <w:pStyle w:val="BodyText"/>
        <w:spacing w:line="480" w:lineRule="exact"/>
        <w:ind w:right="117" w:firstLine="576"/>
        <w:jc w:val="both"/>
      </w:pPr>
      <w:bookmarkStart w:id="15" w:name="Solar_Corona"/>
      <w:bookmarkEnd w:id="15"/>
      <w:r>
        <w:rPr>
          <w:w w:val="110"/>
        </w:rPr>
        <w:t>Extreme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tra</w:t>
      </w:r>
      <w:r>
        <w:rPr>
          <w:spacing w:val="-2"/>
          <w:w w:val="110"/>
        </w:rPr>
        <w:t>viole</w:t>
      </w:r>
      <w:r>
        <w:rPr>
          <w:spacing w:val="-1"/>
          <w:w w:val="110"/>
        </w:rPr>
        <w:t>t</w:t>
      </w:r>
      <w:r>
        <w:rPr>
          <w:spacing w:val="-8"/>
          <w:w w:val="110"/>
        </w:rPr>
        <w:t xml:space="preserve"> </w:t>
      </w:r>
      <w:r>
        <w:rPr>
          <w:w w:val="110"/>
        </w:rPr>
        <w:t>(EUV)</w:t>
      </w:r>
      <w:r>
        <w:rPr>
          <w:spacing w:val="-8"/>
          <w:w w:val="110"/>
        </w:rPr>
        <w:t xml:space="preserve"> </w:t>
      </w:r>
      <w:r>
        <w:rPr>
          <w:w w:val="110"/>
        </w:rPr>
        <w:t>coronal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spacing w:val="-8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often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d</w:t>
      </w:r>
      <w:r>
        <w:rPr>
          <w:spacing w:val="-8"/>
          <w:w w:val="110"/>
        </w:rPr>
        <w:t xml:space="preserve"> </w:t>
      </w:r>
      <w:r>
        <w:rPr>
          <w:w w:val="110"/>
        </w:rPr>
        <w:t>as</w:t>
      </w:r>
      <w:r>
        <w:rPr>
          <w:spacing w:val="-8"/>
          <w:w w:val="110"/>
        </w:rPr>
        <w:t xml:space="preserve"> </w:t>
      </w:r>
      <w:r>
        <w:rPr>
          <w:w w:val="110"/>
        </w:rPr>
        <w:t>part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del w:id="16" w:author="Tom Woods" w:date="2016-02-07T13:24:00Z">
        <w:r w:rsidDel="007C37E1">
          <w:rPr>
            <w:w w:val="110"/>
          </w:rPr>
          <w:delText>ew</w:delText>
        </w:r>
      </w:del>
      <w:r>
        <w:rPr>
          <w:spacing w:val="-8"/>
          <w:w w:val="110"/>
        </w:rPr>
        <w:t xml:space="preserve"> </w:t>
      </w:r>
      <w:r>
        <w:rPr>
          <w:w w:val="110"/>
        </w:rPr>
        <w:t>solar</w:t>
      </w:r>
      <w:r>
        <w:rPr>
          <w:spacing w:val="-8"/>
          <w:w w:val="110"/>
        </w:rPr>
        <w:t xml:space="preserve"> </w:t>
      </w:r>
      <w:proofErr w:type="gramStart"/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w w:val="99"/>
        </w:rPr>
        <w:t xml:space="preserve"> </w:t>
      </w:r>
      <w:bookmarkStart w:id="17" w:name="Physics_of_Solar_Eruptive_Event_Initiati"/>
      <w:bookmarkEnd w:id="17"/>
      <w:r>
        <w:rPr>
          <w:w w:val="99"/>
        </w:rPr>
        <w:t xml:space="preserve"> </w:t>
      </w:r>
      <w:bookmarkStart w:id="18" w:name="Doppler_and_Bandpass_Dimming"/>
      <w:bookmarkEnd w:id="18"/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proofErr w:type="gramEnd"/>
      <w:r>
        <w:rPr>
          <w:spacing w:val="-2"/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These</w:t>
      </w:r>
      <w:r>
        <w:rPr>
          <w:spacing w:val="6"/>
          <w:w w:val="110"/>
        </w:rPr>
        <w:t xml:space="preserve"> 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ome</w:t>
      </w:r>
      <w:r>
        <w:rPr>
          <w:spacing w:val="-1"/>
          <w:w w:val="110"/>
        </w:rPr>
        <w:t>na</w:t>
      </w:r>
      <w:r>
        <w:rPr>
          <w:spacing w:val="7"/>
          <w:w w:val="110"/>
        </w:rPr>
        <w:t xml:space="preserve"> </w:t>
      </w:r>
      <w:r>
        <w:rPr>
          <w:w w:val="110"/>
        </w:rPr>
        <w:t>can</w:t>
      </w:r>
      <w:r>
        <w:rPr>
          <w:spacing w:val="6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ge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rat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6"/>
          <w:w w:val="110"/>
        </w:rPr>
        <w:t xml:space="preserve"> </w:t>
      </w:r>
      <w:r>
        <w:rPr>
          <w:w w:val="110"/>
        </w:rPr>
        <w:t>via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seve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al</w:t>
      </w:r>
      <w:r>
        <w:rPr>
          <w:spacing w:val="6"/>
          <w:w w:val="110"/>
        </w:rPr>
        <w:t xml:space="preserve"> </w:t>
      </w:r>
      <w:proofErr w:type="spellStart"/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r>
        <w:rPr>
          <w:rFonts w:ascii="Apple Symbols" w:eastAsia="Apple Symbols" w:hAnsi="Apple Symbols" w:cs="Apple Symbols"/>
          <w:spacing w:val="-1"/>
          <w:w w:val="110"/>
        </w:rPr>
        <w:t>↵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proofErr w:type="spellEnd"/>
      <w:r>
        <w:rPr>
          <w:spacing w:val="7"/>
          <w:w w:val="110"/>
        </w:rPr>
        <w:t xml:space="preserve"> 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ysical</w:t>
      </w:r>
      <w:r>
        <w:rPr>
          <w:spacing w:val="6"/>
          <w:w w:val="110"/>
        </w:rPr>
        <w:t xml:space="preserve"> </w:t>
      </w:r>
      <w:r>
        <w:rPr>
          <w:w w:val="110"/>
        </w:rPr>
        <w:t>processes</w:t>
      </w:r>
      <w:r>
        <w:rPr>
          <w:spacing w:val="7"/>
          <w:w w:val="110"/>
        </w:rPr>
        <w:t xml:space="preserve"> </w:t>
      </w:r>
      <w:r>
        <w:rPr>
          <w:w w:val="110"/>
        </w:rPr>
        <w:t>(see</w:t>
      </w:r>
      <w:r>
        <w:rPr>
          <w:spacing w:val="6"/>
          <w:w w:val="110"/>
        </w:rPr>
        <w:t xml:space="preserve"> </w:t>
      </w:r>
      <w:r>
        <w:rPr>
          <w:w w:val="110"/>
        </w:rPr>
        <w:t>Chapter</w:t>
      </w:r>
      <w:r>
        <w:rPr>
          <w:spacing w:val="55"/>
          <w:w w:val="116"/>
        </w:rPr>
        <w:t xml:space="preserve"> </w:t>
      </w:r>
      <w:bookmarkStart w:id="19" w:name="Space_Weather"/>
      <w:bookmarkEnd w:id="19"/>
      <w:r>
        <w:rPr>
          <w:w w:val="110"/>
        </w:rPr>
        <w:t>3).</w:t>
      </w:r>
      <w:r>
        <w:rPr>
          <w:spacing w:val="21"/>
          <w:w w:val="110"/>
        </w:rPr>
        <w:t xml:space="preserve"> </w:t>
      </w:r>
      <w:r>
        <w:rPr>
          <w:spacing w:val="-7"/>
          <w:w w:val="110"/>
        </w:rPr>
        <w:t>F</w:t>
      </w:r>
      <w:r>
        <w:rPr>
          <w:spacing w:val="-8"/>
          <w:w w:val="110"/>
        </w:rPr>
        <w:t>or</w:t>
      </w:r>
      <w:r>
        <w:rPr>
          <w:w w:val="110"/>
        </w:rPr>
        <w:t xml:space="preserve"> space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we</w:t>
      </w:r>
      <w:r>
        <w:rPr>
          <w:spacing w:val="-1"/>
          <w:w w:val="110"/>
        </w:rPr>
        <w:t>ath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r,</w:t>
      </w:r>
      <w:r>
        <w:rPr>
          <w:w w:val="110"/>
        </w:rPr>
        <w:t xml:space="preserve"> the</w:t>
      </w:r>
      <w:r>
        <w:rPr>
          <w:spacing w:val="1"/>
          <w:w w:val="110"/>
        </w:rPr>
        <w:t xml:space="preserve"> </w:t>
      </w:r>
      <w:r>
        <w:rPr>
          <w:w w:val="110"/>
        </w:rPr>
        <w:t>most important of</w:t>
      </w:r>
      <w:r>
        <w:rPr>
          <w:spacing w:val="1"/>
          <w:w w:val="110"/>
        </w:rPr>
        <w:t xml:space="preserve"> </w:t>
      </w:r>
      <w:r>
        <w:rPr>
          <w:w w:val="110"/>
        </w:rPr>
        <w:t>these is the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temporary </w:t>
      </w:r>
      <w:r>
        <w:rPr>
          <w:spacing w:val="-3"/>
          <w:w w:val="110"/>
        </w:rPr>
        <w:t>voi</w:t>
      </w:r>
      <w:r>
        <w:rPr>
          <w:spacing w:val="-2"/>
          <w:w w:val="110"/>
        </w:rPr>
        <w:t>d</w:t>
      </w:r>
      <w:r>
        <w:rPr>
          <w:w w:val="110"/>
        </w:rPr>
        <w:t xml:space="preserve"> left</w:t>
      </w:r>
      <w:r>
        <w:rPr>
          <w:spacing w:val="1"/>
          <w:w w:val="110"/>
        </w:rPr>
        <w:t xml:space="preserve"> behind</w:t>
      </w:r>
      <w:r>
        <w:rPr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"/>
          <w:w w:val="110"/>
        </w:rPr>
        <w:t xml:space="preserve"> </w:t>
      </w:r>
      <w:r>
        <w:rPr>
          <w:w w:val="110"/>
        </w:rPr>
        <w:t>a coronal</w:t>
      </w:r>
      <w:r>
        <w:rPr>
          <w:spacing w:val="23"/>
          <w:w w:val="106"/>
        </w:rPr>
        <w:t xml:space="preserve"> </w:t>
      </w:r>
      <w:bookmarkStart w:id="20" w:name="EUV_Emission"/>
      <w:bookmarkEnd w:id="20"/>
      <w:r>
        <w:rPr>
          <w:w w:val="110"/>
        </w:rPr>
        <w:t>mass</w:t>
      </w:r>
      <w:r>
        <w:rPr>
          <w:spacing w:val="16"/>
          <w:w w:val="110"/>
        </w:rPr>
        <w:t xml:space="preserve"> </w:t>
      </w:r>
      <w:r>
        <w:rPr>
          <w:w w:val="110"/>
        </w:rPr>
        <w:t>ejection</w:t>
      </w:r>
      <w:r>
        <w:rPr>
          <w:spacing w:val="16"/>
          <w:w w:val="110"/>
        </w:rPr>
        <w:t xml:space="preserve"> </w:t>
      </w:r>
      <w:r>
        <w:rPr>
          <w:spacing w:val="-1"/>
          <w:w w:val="110"/>
        </w:rPr>
        <w:t>(</w:t>
      </w:r>
      <w:r>
        <w:rPr>
          <w:spacing w:val="-2"/>
          <w:w w:val="110"/>
        </w:rPr>
        <w:t>CM</w:t>
      </w:r>
      <w:r>
        <w:rPr>
          <w:spacing w:val="-1"/>
          <w:w w:val="110"/>
        </w:rPr>
        <w:t>E).</w:t>
      </w:r>
      <w:r>
        <w:rPr>
          <w:spacing w:val="16"/>
          <w:w w:val="110"/>
        </w:rPr>
        <w:t xml:space="preserve"> </w:t>
      </w:r>
      <w:r>
        <w:rPr>
          <w:spacing w:val="-2"/>
          <w:w w:val="110"/>
        </w:rPr>
        <w:t>Massive</w:t>
      </w:r>
      <w:r>
        <w:rPr>
          <w:spacing w:val="-1"/>
          <w:w w:val="110"/>
        </w:rPr>
        <w:t>,</w:t>
      </w:r>
      <w:r>
        <w:rPr>
          <w:spacing w:val="21"/>
          <w:w w:val="110"/>
        </w:rPr>
        <w:t xml:space="preserve"> </w:t>
      </w:r>
      <w:r>
        <w:rPr>
          <w:w w:val="110"/>
        </w:rPr>
        <w:t>fast</w:t>
      </w:r>
      <w:r>
        <w:rPr>
          <w:spacing w:val="16"/>
          <w:w w:val="110"/>
        </w:rPr>
        <w:t xml:space="preserve"> </w:t>
      </w:r>
      <w:r>
        <w:rPr>
          <w:w w:val="110"/>
        </w:rPr>
        <w:t>CMEs</w:t>
      </w:r>
      <w:r>
        <w:rPr>
          <w:spacing w:val="16"/>
          <w:w w:val="110"/>
        </w:rPr>
        <w:t xml:space="preserve"> </w:t>
      </w:r>
      <w:r>
        <w:rPr>
          <w:w w:val="110"/>
        </w:rPr>
        <w:t>tend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16"/>
          <w:w w:val="110"/>
        </w:rPr>
        <w:t xml:space="preserve"> </w:t>
      </w:r>
      <w:r>
        <w:rPr>
          <w:spacing w:val="-4"/>
          <w:w w:val="110"/>
        </w:rPr>
        <w:t>le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ve</w:t>
      </w:r>
      <w:r>
        <w:rPr>
          <w:spacing w:val="17"/>
          <w:w w:val="110"/>
        </w:rPr>
        <w:t xml:space="preserve"> </w:t>
      </w:r>
      <w:r>
        <w:rPr>
          <w:spacing w:val="1"/>
          <w:w w:val="110"/>
        </w:rPr>
        <w:t>behind</w:t>
      </w:r>
      <w:r>
        <w:rPr>
          <w:spacing w:val="16"/>
          <w:w w:val="110"/>
        </w:rPr>
        <w:t xml:space="preserve"> </w:t>
      </w:r>
      <w:r>
        <w:rPr>
          <w:w w:val="110"/>
        </w:rPr>
        <w:t>a</w:t>
      </w:r>
      <w:r>
        <w:rPr>
          <w:spacing w:val="16"/>
          <w:w w:val="110"/>
        </w:rPr>
        <w:t xml:space="preserve"> </w:t>
      </w:r>
      <w:r>
        <w:rPr>
          <w:spacing w:val="-1"/>
          <w:w w:val="110"/>
        </w:rPr>
        <w:t>dar</w:t>
      </w:r>
      <w:r>
        <w:rPr>
          <w:spacing w:val="-2"/>
          <w:w w:val="110"/>
        </w:rPr>
        <w:t>ke</w:t>
      </w:r>
      <w:r>
        <w:rPr>
          <w:spacing w:val="-1"/>
          <w:w w:val="110"/>
        </w:rPr>
        <w:t>r</w:t>
      </w:r>
      <w:r>
        <w:rPr>
          <w:spacing w:val="16"/>
          <w:w w:val="110"/>
        </w:rPr>
        <w:t xml:space="preserve"> </w:t>
      </w:r>
      <w:r>
        <w:rPr>
          <w:spacing w:val="-3"/>
          <w:w w:val="110"/>
        </w:rPr>
        <w:t>voi</w:t>
      </w:r>
      <w:r>
        <w:rPr>
          <w:spacing w:val="-2"/>
          <w:w w:val="110"/>
        </w:rPr>
        <w:t>d</w:t>
      </w:r>
      <w:r>
        <w:rPr>
          <w:spacing w:val="16"/>
          <w:w w:val="110"/>
        </w:rPr>
        <w:t xml:space="preserve"> </w:t>
      </w:r>
      <w:r>
        <w:rPr>
          <w:w w:val="110"/>
        </w:rPr>
        <w:t>that</w:t>
      </w:r>
      <w:r>
        <w:rPr>
          <w:spacing w:val="17"/>
          <w:w w:val="110"/>
        </w:rPr>
        <w:t xml:space="preserve"> </w:t>
      </w:r>
      <w:r>
        <w:rPr>
          <w:w w:val="110"/>
        </w:rPr>
        <w:t>also</w:t>
      </w:r>
      <w:r>
        <w:rPr>
          <w:spacing w:val="16"/>
          <w:w w:val="110"/>
        </w:rPr>
        <w:t xml:space="preserve"> </w:t>
      </w:r>
      <w:r>
        <w:rPr>
          <w:w w:val="110"/>
        </w:rPr>
        <w:t>usually</w:t>
      </w:r>
      <w:r>
        <w:rPr>
          <w:spacing w:val="23"/>
          <w:w w:val="104"/>
        </w:rPr>
        <w:t xml:space="preserve"> </w:t>
      </w:r>
      <w:r>
        <w:rPr>
          <w:w w:val="110"/>
        </w:rPr>
        <w:t>corresponds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mi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im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-12"/>
          <w:w w:val="110"/>
        </w:rPr>
        <w:t xml:space="preserve"> </w:t>
      </w:r>
      <w:r>
        <w:rPr>
          <w:w w:val="110"/>
        </w:rPr>
        <w:t>irradiance</w:t>
      </w:r>
      <w:r>
        <w:rPr>
          <w:spacing w:val="-11"/>
          <w:w w:val="110"/>
        </w:rPr>
        <w:t xml:space="preserve"> </w:t>
      </w:r>
      <w:r>
        <w:rPr>
          <w:w w:val="110"/>
        </w:rPr>
        <w:t>for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spacing w:val="1"/>
          <w:w w:val="110"/>
        </w:rPr>
        <w:t>coole</w:t>
      </w:r>
      <w:r>
        <w:rPr>
          <w:w w:val="110"/>
        </w:rPr>
        <w:t>r</w:t>
      </w:r>
      <w:r>
        <w:rPr>
          <w:spacing w:val="-11"/>
          <w:w w:val="110"/>
        </w:rPr>
        <w:t xml:space="preserve"> </w:t>
      </w:r>
      <w:r>
        <w:rPr>
          <w:w w:val="110"/>
        </w:rPr>
        <w:t>coronal</w:t>
      </w:r>
      <w:r>
        <w:rPr>
          <w:spacing w:val="-12"/>
          <w:w w:val="110"/>
        </w:rPr>
        <w:t xml:space="preserve"> </w:t>
      </w:r>
      <w:r>
        <w:rPr>
          <w:w w:val="110"/>
        </w:rPr>
        <w:t>emissions.</w:t>
      </w:r>
      <w:r>
        <w:rPr>
          <w:spacing w:val="9"/>
          <w:w w:val="110"/>
        </w:rPr>
        <w:t xml:space="preserve"> </w:t>
      </w:r>
      <w:r>
        <w:rPr>
          <w:w w:val="110"/>
        </w:rPr>
        <w:t>If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dimming</w:t>
      </w:r>
      <w:r>
        <w:rPr>
          <w:spacing w:val="-12"/>
          <w:w w:val="110"/>
        </w:rPr>
        <w:t xml:space="preserve"> </w:t>
      </w:r>
      <w:r>
        <w:rPr>
          <w:w w:val="110"/>
        </w:rPr>
        <w:t>is</w:t>
      </w:r>
      <w:r>
        <w:rPr>
          <w:spacing w:val="-11"/>
          <w:w w:val="110"/>
        </w:rPr>
        <w:t xml:space="preserve"> </w:t>
      </w:r>
      <w:r>
        <w:rPr>
          <w:w w:val="110"/>
        </w:rPr>
        <w:t>associated</w:t>
      </w:r>
      <w:r>
        <w:rPr>
          <w:spacing w:val="24"/>
          <w:w w:val="110"/>
        </w:rPr>
        <w:t xml:space="preserve"> </w:t>
      </w:r>
      <w:r>
        <w:rPr>
          <w:w w:val="110"/>
        </w:rPr>
        <w:t>with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5"/>
          <w:w w:val="110"/>
        </w:rPr>
        <w:t xml:space="preserve"> </w:t>
      </w:r>
      <w:r>
        <w:rPr>
          <w:w w:val="110"/>
        </w:rPr>
        <w:t>solar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fl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,</w:t>
      </w:r>
      <w:r>
        <w:rPr>
          <w:spacing w:val="7"/>
          <w:w w:val="110"/>
        </w:rPr>
        <w:t xml:space="preserve"> </w:t>
      </w:r>
      <w:r>
        <w:rPr>
          <w:w w:val="110"/>
        </w:rPr>
        <w:t>as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often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case,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flare</w:t>
      </w:r>
      <w:r>
        <w:rPr>
          <w:spacing w:val="5"/>
          <w:w w:val="110"/>
        </w:rPr>
        <w:t xml:space="preserve"> </w:t>
      </w:r>
      <w:r>
        <w:rPr>
          <w:w w:val="110"/>
        </w:rPr>
        <w:t>component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dimming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spacing w:val="1"/>
          <w:w w:val="110"/>
        </w:rPr>
        <w:t>coole</w:t>
      </w:r>
      <w:r>
        <w:rPr>
          <w:w w:val="110"/>
        </w:rPr>
        <w:t>r</w:t>
      </w:r>
      <w:r>
        <w:rPr>
          <w:spacing w:val="5"/>
          <w:w w:val="110"/>
        </w:rPr>
        <w:t xml:space="preserve"> </w:t>
      </w:r>
      <w:r>
        <w:rPr>
          <w:w w:val="110"/>
        </w:rPr>
        <w:t>coronal</w:t>
      </w:r>
      <w:r>
        <w:rPr>
          <w:spacing w:val="25"/>
          <w:w w:val="106"/>
        </w:rPr>
        <w:t xml:space="preserve"> </w:t>
      </w:r>
      <w:r>
        <w:rPr>
          <w:w w:val="110"/>
        </w:rPr>
        <w:t>emission</w:t>
      </w:r>
      <w:r>
        <w:rPr>
          <w:spacing w:val="-7"/>
          <w:w w:val="110"/>
        </w:rPr>
        <w:t xml:space="preserve"> </w:t>
      </w:r>
      <w:r>
        <w:rPr>
          <w:w w:val="110"/>
        </w:rPr>
        <w:t>can</w:t>
      </w:r>
      <w:r>
        <w:rPr>
          <w:spacing w:val="-7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7"/>
          <w:w w:val="110"/>
        </w:rPr>
        <w:t xml:space="preserve"> </w:t>
      </w:r>
      <w:r>
        <w:rPr>
          <w:w w:val="110"/>
        </w:rPr>
        <w:t>isolated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emove</w:t>
      </w:r>
      <w:r>
        <w:rPr>
          <w:spacing w:val="-2"/>
          <w:w w:val="110"/>
        </w:rPr>
        <w:t>d</w:t>
      </w:r>
      <w:r>
        <w:rPr>
          <w:spacing w:val="-7"/>
          <w:w w:val="110"/>
        </w:rPr>
        <w:t xml:space="preserve"> </w:t>
      </w:r>
      <w:r>
        <w:rPr>
          <w:w w:val="110"/>
        </w:rPr>
        <w:t>from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dimming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ligh</w:t>
      </w:r>
      <w:r>
        <w:rPr>
          <w:spacing w:val="-2"/>
          <w:w w:val="110"/>
        </w:rPr>
        <w:t>t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ur</w:t>
      </w:r>
      <w:r>
        <w:rPr>
          <w:spacing w:val="-3"/>
          <w:w w:val="110"/>
        </w:rPr>
        <w:t>ve</w:t>
      </w:r>
      <w:r>
        <w:rPr>
          <w:spacing w:val="-7"/>
          <w:w w:val="110"/>
        </w:rPr>
        <w:t xml:space="preserve"> </w:t>
      </w:r>
      <w:r>
        <w:rPr>
          <w:w w:val="110"/>
        </w:rPr>
        <w:t>using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sim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tan</w:t>
      </w:r>
      <w:r>
        <w:rPr>
          <w:spacing w:val="-2"/>
          <w:w w:val="110"/>
        </w:rPr>
        <w:t>eous</w:t>
      </w:r>
      <w:r>
        <w:rPr>
          <w:spacing w:val="-7"/>
          <w:w w:val="110"/>
        </w:rPr>
        <w:t xml:space="preserve"> </w:t>
      </w:r>
      <w:r>
        <w:rPr>
          <w:w w:val="110"/>
        </w:rPr>
        <w:t>measure</w:t>
      </w:r>
      <w:proofErr w:type="gramStart"/>
      <w:r>
        <w:rPr>
          <w:w w:val="110"/>
        </w:rPr>
        <w:t>-</w:t>
      </w:r>
      <w:r>
        <w:rPr>
          <w:w w:val="99"/>
        </w:rPr>
        <w:t xml:space="preserve"> </w:t>
      </w:r>
      <w:bookmarkStart w:id="21" w:name="Instrument_Descriptions"/>
      <w:bookmarkEnd w:id="21"/>
      <w:r>
        <w:rPr>
          <w:w w:val="99"/>
        </w:rPr>
        <w:t xml:space="preserve"> </w:t>
      </w:r>
      <w:bookmarkStart w:id="22" w:name="Complex_Dimming_Case"/>
      <w:bookmarkEnd w:id="22"/>
      <w:proofErr w:type="spellStart"/>
      <w:r>
        <w:rPr>
          <w:spacing w:val="-3"/>
          <w:w w:val="110"/>
        </w:rPr>
        <w:t>me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proofErr w:type="spellEnd"/>
      <w:proofErr w:type="gramEnd"/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w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me</w:t>
      </w:r>
      <w:r>
        <w:rPr>
          <w:spacing w:val="-2"/>
          <w:w w:val="110"/>
        </w:rPr>
        <w:t>r</w:t>
      </w:r>
      <w:r>
        <w:rPr>
          <w:spacing w:val="-4"/>
          <w:w w:val="110"/>
        </w:rPr>
        <w:t xml:space="preserve"> </w:t>
      </w:r>
      <w:r>
        <w:rPr>
          <w:w w:val="110"/>
        </w:rPr>
        <w:t>coronal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es</w:t>
      </w:r>
      <w:r>
        <w:rPr>
          <w:spacing w:val="-4"/>
          <w:w w:val="110"/>
        </w:rPr>
        <w:t xml:space="preserve"> </w:t>
      </w:r>
      <w:r>
        <w:rPr>
          <w:w w:val="110"/>
        </w:rPr>
        <w:t>(see</w:t>
      </w:r>
      <w:r>
        <w:rPr>
          <w:spacing w:val="-3"/>
          <w:w w:val="110"/>
        </w:rPr>
        <w:t xml:space="preserve"> </w:t>
      </w:r>
      <w:r>
        <w:rPr>
          <w:w w:val="110"/>
        </w:rPr>
        <w:t>Chapter</w:t>
      </w:r>
      <w:r>
        <w:rPr>
          <w:spacing w:val="-3"/>
          <w:w w:val="110"/>
        </w:rPr>
        <w:t xml:space="preserve"> </w:t>
      </w:r>
      <w:r>
        <w:rPr>
          <w:w w:val="110"/>
        </w:rPr>
        <w:t>4).</w:t>
      </w:r>
      <w:r>
        <w:rPr>
          <w:spacing w:val="19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ese</w:t>
      </w:r>
      <w:r>
        <w:rPr>
          <w:spacing w:val="-1"/>
          <w:w w:val="110"/>
        </w:rPr>
        <w:t>nt</w:t>
      </w:r>
      <w:r>
        <w:rPr>
          <w:spacing w:val="-4"/>
          <w:w w:val="110"/>
        </w:rPr>
        <w:t xml:space="preserve"> </w:t>
      </w:r>
      <w:r>
        <w:rPr>
          <w:w w:val="110"/>
        </w:rPr>
        <w:t>Chapter,</w:t>
      </w:r>
      <w:r>
        <w:rPr>
          <w:spacing w:val="-2"/>
          <w:w w:val="110"/>
        </w:rPr>
        <w:t xml:space="preserve"> </w:t>
      </w:r>
      <w:r>
        <w:rPr>
          <w:spacing w:val="-5"/>
          <w:w w:val="110"/>
        </w:rPr>
        <w:t>we</w:t>
      </w:r>
      <w:r>
        <w:rPr>
          <w:spacing w:val="-4"/>
          <w:w w:val="110"/>
        </w:rPr>
        <w:t xml:space="preserve"> </w:t>
      </w:r>
      <w:r>
        <w:rPr>
          <w:w w:val="110"/>
        </w:rPr>
        <w:t>apply</w:t>
      </w:r>
      <w:r>
        <w:rPr>
          <w:spacing w:val="-3"/>
          <w:w w:val="110"/>
        </w:rPr>
        <w:t xml:space="preserve"> </w:t>
      </w:r>
      <w:r>
        <w:rPr>
          <w:w w:val="110"/>
        </w:rPr>
        <w:t>this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hn</w:t>
      </w:r>
      <w:r>
        <w:rPr>
          <w:spacing w:val="-2"/>
          <w:w w:val="110"/>
        </w:rPr>
        <w:t>iq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35"/>
          <w:w w:val="99"/>
        </w:rPr>
        <w:t xml:space="preserve"> </w:t>
      </w:r>
      <w:r>
        <w:rPr>
          <w:w w:val="110"/>
        </w:rPr>
        <w:t>38</w:t>
      </w:r>
      <w:r>
        <w:rPr>
          <w:spacing w:val="-6"/>
          <w:w w:val="110"/>
        </w:rPr>
        <w:t xml:space="preserve"> </w:t>
      </w:r>
      <w:r>
        <w:rPr>
          <w:w w:val="110"/>
        </w:rPr>
        <w:t>dimming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s: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6"/>
          <w:w w:val="110"/>
        </w:rPr>
        <w:t>wo</w:t>
      </w:r>
      <w:r>
        <w:rPr>
          <w:spacing w:val="-5"/>
          <w:w w:val="110"/>
        </w:rPr>
        <w:t xml:space="preserve"> </w:t>
      </w:r>
      <w:r>
        <w:rPr>
          <w:w w:val="110"/>
        </w:rPr>
        <w:t>case</w:t>
      </w:r>
      <w:r>
        <w:rPr>
          <w:spacing w:val="-5"/>
          <w:w w:val="110"/>
        </w:rPr>
        <w:t xml:space="preserve"> </w:t>
      </w:r>
      <w:r>
        <w:rPr>
          <w:w w:val="110"/>
        </w:rPr>
        <w:t>studies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6"/>
          <w:w w:val="110"/>
        </w:rPr>
        <w:t xml:space="preserve"> </w:t>
      </w:r>
      <w:r>
        <w:rPr>
          <w:w w:val="110"/>
        </w:rPr>
        <w:t>Chapter</w:t>
      </w:r>
      <w:r>
        <w:rPr>
          <w:spacing w:val="-5"/>
          <w:w w:val="110"/>
        </w:rPr>
        <w:t xml:space="preserve"> </w:t>
      </w:r>
      <w:r>
        <w:rPr>
          <w:w w:val="110"/>
        </w:rPr>
        <w:t>4</w:t>
      </w:r>
      <w:r>
        <w:rPr>
          <w:spacing w:val="-5"/>
          <w:w w:val="110"/>
        </w:rPr>
        <w:t xml:space="preserve"> </w:t>
      </w:r>
      <w:r>
        <w:rPr>
          <w:w w:val="110"/>
        </w:rPr>
        <w:t>plus</w:t>
      </w:r>
      <w:r>
        <w:rPr>
          <w:spacing w:val="-5"/>
          <w:w w:val="110"/>
        </w:rPr>
        <w:t xml:space="preserve"> </w:t>
      </w:r>
      <w:r>
        <w:rPr>
          <w:w w:val="110"/>
        </w:rPr>
        <w:t>36</w:t>
      </w:r>
      <w:r>
        <w:rPr>
          <w:spacing w:val="-5"/>
          <w:w w:val="110"/>
        </w:rPr>
        <w:t xml:space="preserve"> </w:t>
      </w:r>
      <w:r>
        <w:rPr>
          <w:w w:val="110"/>
        </w:rPr>
        <w:t>additional</w:t>
      </w:r>
      <w:r>
        <w:rPr>
          <w:spacing w:val="-6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ake</w:t>
      </w:r>
      <w:r>
        <w:rPr>
          <w:spacing w:val="-2"/>
          <w:w w:val="110"/>
        </w:rPr>
        <w:t>n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5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5"/>
          <w:w w:val="110"/>
        </w:rPr>
        <w:t>wo</w:t>
      </w:r>
      <w:r>
        <w:rPr>
          <w:spacing w:val="29"/>
          <w:w w:val="99"/>
        </w:rPr>
        <w:t xml:space="preserve"> </w:t>
      </w:r>
      <w:r>
        <w:rPr>
          <w:w w:val="110"/>
        </w:rPr>
        <w:t>separate</w:t>
      </w:r>
      <w:r>
        <w:rPr>
          <w:spacing w:val="-18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wo-week</w:t>
      </w:r>
      <w:r>
        <w:rPr>
          <w:spacing w:val="-17"/>
          <w:w w:val="110"/>
        </w:rPr>
        <w:t xml:space="preserve"> </w:t>
      </w:r>
      <w:r>
        <w:rPr>
          <w:spacing w:val="1"/>
          <w:w w:val="110"/>
        </w:rPr>
        <w:t>pe</w:t>
      </w:r>
      <w:r>
        <w:rPr>
          <w:w w:val="110"/>
        </w:rPr>
        <w:t>r</w:t>
      </w:r>
      <w:r>
        <w:rPr>
          <w:spacing w:val="1"/>
          <w:w w:val="110"/>
        </w:rPr>
        <w:t>iods</w:t>
      </w:r>
      <w:r>
        <w:rPr>
          <w:spacing w:val="-18"/>
          <w:w w:val="110"/>
        </w:rPr>
        <w:t xml:space="preserve"> </w:t>
      </w:r>
      <w:r>
        <w:rPr>
          <w:w w:val="110"/>
        </w:rPr>
        <w:t>in</w:t>
      </w:r>
      <w:r>
        <w:rPr>
          <w:spacing w:val="-17"/>
          <w:w w:val="110"/>
        </w:rPr>
        <w:t xml:space="preserve"> </w:t>
      </w:r>
      <w:r>
        <w:rPr>
          <w:w w:val="110"/>
        </w:rPr>
        <w:t>2011.</w:t>
      </w:r>
      <w:r>
        <w:rPr>
          <w:spacing w:val="3"/>
          <w:w w:val="110"/>
        </w:rPr>
        <w:t xml:space="preserve"> </w:t>
      </w:r>
      <w:r>
        <w:rPr>
          <w:w w:val="110"/>
        </w:rPr>
        <w:t>Dimming</w:t>
      </w:r>
      <w:r>
        <w:rPr>
          <w:spacing w:val="-17"/>
          <w:w w:val="110"/>
        </w:rPr>
        <w:t xml:space="preserve"> </w:t>
      </w:r>
      <w:r>
        <w:rPr>
          <w:w w:val="110"/>
        </w:rPr>
        <w:t>is</w:t>
      </w:r>
      <w:r>
        <w:rPr>
          <w:spacing w:val="-18"/>
          <w:w w:val="110"/>
        </w:rPr>
        <w:t xml:space="preserve"> </w:t>
      </w:r>
      <w:r>
        <w:rPr>
          <w:w w:val="110"/>
        </w:rPr>
        <w:t>then</w:t>
      </w:r>
      <w:r>
        <w:rPr>
          <w:spacing w:val="-17"/>
          <w:w w:val="110"/>
        </w:rPr>
        <w:t xml:space="preserve"> </w:t>
      </w:r>
      <w:r>
        <w:rPr>
          <w:w w:val="110"/>
        </w:rPr>
        <w:t>parameterized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r>
        <w:rPr>
          <w:w w:val="110"/>
        </w:rPr>
        <w:t>terms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depth</w:t>
      </w:r>
      <w:r>
        <w:rPr>
          <w:spacing w:val="-18"/>
          <w:w w:val="110"/>
        </w:rPr>
        <w:t xml:space="preserve"> </w:t>
      </w:r>
      <w:r>
        <w:rPr>
          <w:w w:val="110"/>
        </w:rPr>
        <w:t>and</w:t>
      </w:r>
      <w:r>
        <w:rPr>
          <w:spacing w:val="-17"/>
          <w:w w:val="110"/>
        </w:rPr>
        <w:t xml:space="preserve"> </w:t>
      </w:r>
      <w:r>
        <w:rPr>
          <w:spacing w:val="1"/>
          <w:w w:val="110"/>
        </w:rPr>
        <w:t>slope</w:t>
      </w:r>
      <w:r>
        <w:rPr>
          <w:spacing w:val="-17"/>
          <w:w w:val="110"/>
        </w:rPr>
        <w:t xml:space="preserve"> </w:t>
      </w:r>
      <w:r>
        <w:rPr>
          <w:w w:val="110"/>
        </w:rPr>
        <w:t>for</w:t>
      </w:r>
      <w:r>
        <w:rPr>
          <w:spacing w:val="22"/>
          <w:w w:val="106"/>
        </w:rPr>
        <w:t xml:space="preserve"> </w:t>
      </w:r>
      <w:bookmarkStart w:id="23" w:name="Wave_Dimming"/>
      <w:bookmarkEnd w:id="23"/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.</w:t>
      </w:r>
      <w:r>
        <w:rPr>
          <w:spacing w:val="9"/>
          <w:w w:val="110"/>
        </w:rPr>
        <w:t xml:space="preserve"> </w:t>
      </w:r>
      <w:r>
        <w:rPr>
          <w:spacing w:val="-11"/>
          <w:w w:val="110"/>
        </w:rPr>
        <w:t>W</w:t>
      </w:r>
      <w:r>
        <w:rPr>
          <w:spacing w:val="-12"/>
          <w:w w:val="110"/>
        </w:rPr>
        <w:t>e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1"/>
          <w:w w:val="110"/>
        </w:rPr>
        <w:t xml:space="preserve"> </w:t>
      </w:r>
      <w:r>
        <w:rPr>
          <w:w w:val="110"/>
        </w:rPr>
        <w:t>statistics</w:t>
      </w:r>
      <w:r>
        <w:rPr>
          <w:spacing w:val="-10"/>
          <w:w w:val="110"/>
        </w:rPr>
        <w:t xml:space="preserve"> </w:t>
      </w:r>
      <w:r>
        <w:rPr>
          <w:w w:val="110"/>
        </w:rPr>
        <w:t>on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nat</w:t>
      </w:r>
      <w:r>
        <w:rPr>
          <w:spacing w:val="-2"/>
          <w:w w:val="110"/>
        </w:rPr>
        <w:t>ion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vele</w:t>
      </w:r>
      <w:r>
        <w:rPr>
          <w:spacing w:val="-2"/>
          <w:w w:val="110"/>
        </w:rPr>
        <w:t>ngth</w:t>
      </w:r>
      <w:r>
        <w:rPr>
          <w:spacing w:val="-3"/>
          <w:w w:val="110"/>
        </w:rPr>
        <w:t>s</w:t>
      </w:r>
      <w:r>
        <w:rPr>
          <w:spacing w:val="-10"/>
          <w:w w:val="110"/>
        </w:rPr>
        <w:t xml:space="preserve"> </w:t>
      </w:r>
      <w:r>
        <w:rPr>
          <w:spacing w:val="-4"/>
          <w:w w:val="110"/>
        </w:rPr>
        <w:t>worke</w:t>
      </w:r>
      <w:r>
        <w:rPr>
          <w:spacing w:val="-3"/>
          <w:w w:val="110"/>
        </w:rPr>
        <w:t>d</w:t>
      </w:r>
      <w:r>
        <w:rPr>
          <w:spacing w:val="-10"/>
          <w:w w:val="110"/>
        </w:rPr>
        <w:t xml:space="preserve"> </w:t>
      </w:r>
      <w:r>
        <w:rPr>
          <w:spacing w:val="1"/>
          <w:w w:val="110"/>
        </w:rPr>
        <w:t>bes</w:t>
      </w:r>
      <w:r>
        <w:rPr>
          <w:w w:val="110"/>
        </w:rPr>
        <w:t>t</w:t>
      </w:r>
      <w:r>
        <w:rPr>
          <w:spacing w:val="-10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43"/>
          <w:w w:val="99"/>
        </w:rPr>
        <w:t xml:space="preserve"> </w:t>
      </w:r>
      <w:proofErr w:type="gramStart"/>
      <w:r>
        <w:rPr>
          <w:w w:val="110"/>
        </w:rPr>
        <w:t>correction</w:t>
      </w:r>
      <w:proofErr w:type="gramEnd"/>
      <w:r>
        <w:rPr>
          <w:spacing w:val="-9"/>
          <w:w w:val="110"/>
        </w:rPr>
        <w:t xml:space="preserve"> </w:t>
      </w:r>
      <w:r>
        <w:rPr>
          <w:w w:val="110"/>
        </w:rPr>
        <w:t>method,</w:t>
      </w:r>
      <w:r>
        <w:rPr>
          <w:spacing w:val="-8"/>
          <w:w w:val="110"/>
        </w:rPr>
        <w:t xml:space="preserve"> </w:t>
      </w:r>
      <w:r>
        <w:rPr>
          <w:w w:val="110"/>
        </w:rPr>
        <w:t>describe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fitting</w:t>
      </w:r>
      <w:r>
        <w:rPr>
          <w:spacing w:val="-9"/>
          <w:w w:val="110"/>
        </w:rPr>
        <w:t xml:space="preserve"> </w:t>
      </w:r>
      <w:r>
        <w:rPr>
          <w:w w:val="110"/>
        </w:rPr>
        <w:t>methods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app</w:t>
      </w:r>
      <w:r>
        <w:rPr>
          <w:spacing w:val="-2"/>
          <w:w w:val="110"/>
        </w:rPr>
        <w:t>lie</w:t>
      </w:r>
      <w:r>
        <w:rPr>
          <w:spacing w:val="-1"/>
          <w:w w:val="110"/>
        </w:rPr>
        <w:t>d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8"/>
          <w:w w:val="110"/>
        </w:rPr>
        <w:t xml:space="preserve"> </w:t>
      </w:r>
      <w:r>
        <w:rPr>
          <w:w w:val="110"/>
        </w:rPr>
        <w:t>dimming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ligh</w:t>
      </w:r>
      <w:r>
        <w:rPr>
          <w:spacing w:val="-2"/>
          <w:w w:val="110"/>
        </w:rPr>
        <w:t>t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ves</w:t>
      </w:r>
      <w:r>
        <w:rPr>
          <w:spacing w:val="-1"/>
          <w:w w:val="110"/>
        </w:rPr>
        <w:t>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par</w:t>
      </w:r>
      <w:r>
        <w:rPr>
          <w:spacing w:val="-2"/>
          <w:w w:val="110"/>
        </w:rPr>
        <w:t>e</w:t>
      </w:r>
      <w:r>
        <w:rPr>
          <w:spacing w:val="73"/>
          <w:w w:val="99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dimming</w:t>
      </w:r>
      <w:r>
        <w:rPr>
          <w:spacing w:val="-6"/>
          <w:w w:val="110"/>
        </w:rPr>
        <w:t xml:space="preserve"> </w:t>
      </w:r>
      <w:r>
        <w:rPr>
          <w:w w:val="110"/>
        </w:rPr>
        <w:t>parameters</w:t>
      </w:r>
      <w:r>
        <w:rPr>
          <w:spacing w:val="-6"/>
          <w:w w:val="110"/>
        </w:rPr>
        <w:t xml:space="preserve"> </w:t>
      </w:r>
      <w:r>
        <w:rPr>
          <w:w w:val="110"/>
        </w:rPr>
        <w:t>with</w:t>
      </w:r>
      <w:r>
        <w:rPr>
          <w:spacing w:val="-7"/>
          <w:w w:val="110"/>
        </w:rPr>
        <w:t xml:space="preserve"> </w:t>
      </w:r>
      <w:r>
        <w:rPr>
          <w:w w:val="110"/>
        </w:rPr>
        <w:t>corresponding</w:t>
      </w:r>
      <w:r>
        <w:rPr>
          <w:spacing w:val="-6"/>
          <w:w w:val="110"/>
        </w:rPr>
        <w:t xml:space="preserve"> </w:t>
      </w:r>
      <w:r>
        <w:rPr>
          <w:w w:val="110"/>
        </w:rPr>
        <w:t>CME</w:t>
      </w:r>
      <w:r>
        <w:rPr>
          <w:spacing w:val="-6"/>
          <w:w w:val="110"/>
        </w:rPr>
        <w:t xml:space="preserve"> </w:t>
      </w:r>
      <w:r>
        <w:rPr>
          <w:w w:val="110"/>
        </w:rPr>
        <w:t>parameters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mass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spacing w:val="1"/>
          <w:w w:val="110"/>
        </w:rPr>
        <w:t>speed.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spacing w:val="1"/>
          <w:w w:val="110"/>
        </w:rPr>
        <w:t>bes</w:t>
      </w:r>
      <w:r>
        <w:rPr>
          <w:w w:val="110"/>
        </w:rPr>
        <w:t>t</w:t>
      </w:r>
      <w:r>
        <w:rPr>
          <w:spacing w:val="-7"/>
          <w:w w:val="110"/>
        </w:rPr>
        <w:t xml:space="preserve"> </w:t>
      </w:r>
      <w:r>
        <w:rPr>
          <w:w w:val="110"/>
        </w:rPr>
        <w:t>linear</w:t>
      </w:r>
      <w:r>
        <w:rPr>
          <w:spacing w:val="28"/>
          <w:w w:val="113"/>
        </w:rPr>
        <w:t xml:space="preserve"> </w:t>
      </w:r>
      <w:bookmarkStart w:id="24" w:name="Obscuration_Dimming"/>
      <w:bookmarkEnd w:id="24"/>
      <w:r>
        <w:rPr>
          <w:w w:val="110"/>
        </w:rPr>
        <w:t>relationships</w:t>
      </w:r>
      <w:r>
        <w:rPr>
          <w:spacing w:val="8"/>
          <w:w w:val="110"/>
        </w:rPr>
        <w:t xml:space="preserve"> </w:t>
      </w:r>
      <w:r>
        <w:rPr>
          <w:w w:val="110"/>
        </w:rPr>
        <w:t>found</w:t>
      </w:r>
      <w:r>
        <w:rPr>
          <w:spacing w:val="8"/>
          <w:w w:val="110"/>
        </w:rPr>
        <w:t xml:space="preserve"> </w:t>
      </w:r>
      <w:r>
        <w:rPr>
          <w:w w:val="110"/>
        </w:rPr>
        <w:t>with</w:t>
      </w:r>
      <w:r>
        <w:rPr>
          <w:spacing w:val="8"/>
          <w:w w:val="110"/>
        </w:rPr>
        <w:t xml:space="preserve"> </w:t>
      </w:r>
      <w:r>
        <w:rPr>
          <w:w w:val="110"/>
        </w:rPr>
        <w:t>an</w:t>
      </w:r>
      <w:r>
        <w:rPr>
          <w:spacing w:val="8"/>
          <w:w w:val="110"/>
        </w:rPr>
        <w:t xml:space="preserve"> </w:t>
      </w:r>
      <w:r>
        <w:rPr>
          <w:w w:val="110"/>
        </w:rPr>
        <w:t>accuracy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spacing w:val="1"/>
          <w:w w:val="110"/>
        </w:rPr>
        <w:t>abou</w:t>
      </w:r>
      <w:r>
        <w:rPr>
          <w:w w:val="110"/>
        </w:rPr>
        <w:t>t</w:t>
      </w:r>
      <w:r>
        <w:rPr>
          <w:spacing w:val="8"/>
          <w:w w:val="110"/>
        </w:rPr>
        <w:t xml:space="preserve"> </w:t>
      </w:r>
      <w:r>
        <w:rPr>
          <w:w w:val="110"/>
        </w:rPr>
        <w:t>20%</w:t>
      </w:r>
      <w:r>
        <w:rPr>
          <w:spacing w:val="8"/>
          <w:w w:val="110"/>
        </w:rPr>
        <w:t xml:space="preserve"> </w:t>
      </w:r>
      <w:r>
        <w:rPr>
          <w:w w:val="110"/>
        </w:rPr>
        <w:t>are</w:t>
      </w:r>
      <w:r>
        <w:rPr>
          <w:spacing w:val="8"/>
          <w:w w:val="110"/>
        </w:rPr>
        <w:t xml:space="preserve"> </w:t>
      </w:r>
      <w:r>
        <w:rPr>
          <w:w w:val="110"/>
        </w:rPr>
        <w:t>that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CME</w:t>
      </w:r>
      <w:r>
        <w:rPr>
          <w:spacing w:val="8"/>
          <w:w w:val="110"/>
        </w:rPr>
        <w:t xml:space="preserve"> </w:t>
      </w:r>
      <w:r>
        <w:rPr>
          <w:spacing w:val="1"/>
          <w:w w:val="110"/>
        </w:rPr>
        <w:t>speed</w:t>
      </w:r>
      <w:r>
        <w:rPr>
          <w:spacing w:val="8"/>
          <w:w w:val="110"/>
        </w:rPr>
        <w:t xml:space="preserve"> </w:t>
      </w:r>
      <w:r>
        <w:rPr>
          <w:w w:val="110"/>
        </w:rPr>
        <w:t>is</w:t>
      </w:r>
      <w:r>
        <w:rPr>
          <w:spacing w:val="8"/>
          <w:w w:val="110"/>
        </w:rPr>
        <w:t xml:space="preserve"> </w:t>
      </w:r>
      <w:r>
        <w:rPr>
          <w:spacing w:val="1"/>
          <w:w w:val="110"/>
        </w:rPr>
        <w:t>abou</w:t>
      </w:r>
      <w:r>
        <w:rPr>
          <w:w w:val="110"/>
        </w:rPr>
        <w:t>t</w:t>
      </w:r>
      <w:r>
        <w:rPr>
          <w:spacing w:val="8"/>
          <w:w w:val="110"/>
        </w:rPr>
        <w:t xml:space="preserve"> </w:t>
      </w:r>
      <w:r>
        <w:rPr>
          <w:w w:val="110"/>
        </w:rPr>
        <w:t>630</w:t>
      </w:r>
      <w:r>
        <w:rPr>
          <w:spacing w:val="8"/>
          <w:w w:val="110"/>
        </w:rPr>
        <w:t xml:space="preserve"> </w:t>
      </w:r>
      <w:r>
        <w:rPr>
          <w:rFonts w:cs="Times New Roman"/>
          <w:i/>
          <w:spacing w:val="2"/>
          <w:w w:val="110"/>
        </w:rPr>
        <w:t>km</w:t>
      </w:r>
      <w:r>
        <w:rPr>
          <w:rFonts w:cs="Times New Roman"/>
          <w:i/>
          <w:spacing w:val="8"/>
          <w:w w:val="110"/>
        </w:rPr>
        <w:t xml:space="preserve"> </w:t>
      </w:r>
      <w:r>
        <w:rPr>
          <w:rFonts w:cs="Times New Roman"/>
          <w:i/>
          <w:w w:val="115"/>
        </w:rPr>
        <w:t>s</w:t>
      </w:r>
      <w:r>
        <w:rPr>
          <w:rFonts w:cs="Times New Roman"/>
          <w:i/>
          <w:w w:val="115"/>
          <w:position w:val="8"/>
          <w:sz w:val="16"/>
          <w:szCs w:val="16"/>
        </w:rPr>
        <w:t>-</w:t>
      </w:r>
      <w:r>
        <w:rPr>
          <w:rFonts w:cs="Times New Roman"/>
          <w:w w:val="115"/>
          <w:position w:val="8"/>
          <w:sz w:val="16"/>
          <w:szCs w:val="16"/>
        </w:rPr>
        <w:t>1</w:t>
      </w:r>
      <w:r>
        <w:rPr>
          <w:rFonts w:cs="Times New Roman"/>
          <w:spacing w:val="23"/>
          <w:w w:val="105"/>
          <w:position w:val="8"/>
          <w:sz w:val="16"/>
          <w:szCs w:val="16"/>
        </w:rPr>
        <w:t xml:space="preserve"> </w:t>
      </w:r>
      <w:r>
        <w:rPr>
          <w:w w:val="110"/>
        </w:rPr>
        <w:t>times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dimming</w:t>
      </w:r>
      <w:r>
        <w:rPr>
          <w:spacing w:val="-8"/>
          <w:w w:val="110"/>
        </w:rPr>
        <w:t xml:space="preserve"> </w:t>
      </w:r>
      <w:r>
        <w:rPr>
          <w:spacing w:val="1"/>
          <w:w w:val="110"/>
        </w:rPr>
        <w:t>slope</w:t>
      </w:r>
      <w:r>
        <w:rPr>
          <w:spacing w:val="-8"/>
          <w:w w:val="110"/>
        </w:rPr>
        <w:t xml:space="preserve"> </w:t>
      </w:r>
      <w:r>
        <w:rPr>
          <w:w w:val="110"/>
        </w:rPr>
        <w:t>(%</w:t>
      </w:r>
      <w:r>
        <w:rPr>
          <w:spacing w:val="-7"/>
          <w:w w:val="110"/>
        </w:rPr>
        <w:t xml:space="preserve"> </w:t>
      </w:r>
      <w:r>
        <w:rPr>
          <w:rFonts w:cs="Times New Roman"/>
          <w:i/>
          <w:spacing w:val="2"/>
          <w:w w:val="110"/>
        </w:rPr>
        <w:t>hour</w:t>
      </w:r>
      <w:r>
        <w:rPr>
          <w:rFonts w:cs="Times New Roman"/>
          <w:i/>
          <w:w w:val="110"/>
          <w:position w:val="8"/>
          <w:sz w:val="16"/>
          <w:szCs w:val="16"/>
        </w:rPr>
        <w:t>-</w:t>
      </w:r>
      <w:r>
        <w:rPr>
          <w:rFonts w:cs="Times New Roman"/>
          <w:spacing w:val="2"/>
          <w:w w:val="110"/>
          <w:position w:val="8"/>
          <w:sz w:val="16"/>
          <w:szCs w:val="16"/>
        </w:rPr>
        <w:t>1</w:t>
      </w:r>
      <w:r>
        <w:rPr>
          <w:spacing w:val="1"/>
          <w:w w:val="110"/>
        </w:rPr>
        <w:t>)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CME</w:t>
      </w:r>
      <w:r>
        <w:rPr>
          <w:spacing w:val="-8"/>
          <w:w w:val="110"/>
        </w:rPr>
        <w:t xml:space="preserve"> </w:t>
      </w:r>
      <w:r>
        <w:rPr>
          <w:w w:val="110"/>
        </w:rPr>
        <w:t>mass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spacing w:val="1"/>
          <w:w w:val="110"/>
        </w:rPr>
        <w:t>abou</w:t>
      </w:r>
      <w:r>
        <w:rPr>
          <w:w w:val="110"/>
        </w:rPr>
        <w:t>t</w:t>
      </w:r>
      <w:r>
        <w:rPr>
          <w:spacing w:val="-8"/>
          <w:w w:val="110"/>
        </w:rPr>
        <w:t xml:space="preserve"> </w:t>
      </w:r>
      <w:r>
        <w:rPr>
          <w:w w:val="110"/>
        </w:rPr>
        <w:t>1</w:t>
      </w:r>
      <w:r>
        <w:rPr>
          <w:rFonts w:cs="Times New Roman"/>
          <w:i/>
          <w:w w:val="110"/>
        </w:rPr>
        <w:t>.</w:t>
      </w:r>
      <w:r>
        <w:rPr>
          <w:w w:val="110"/>
        </w:rPr>
        <w:t>03</w:t>
      </w:r>
      <w:r>
        <w:rPr>
          <w:spacing w:val="-32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⇥</w:t>
      </w:r>
      <w:r>
        <w:rPr>
          <w:rFonts w:ascii="メイリオ" w:eastAsia="メイリオ" w:hAnsi="メイリオ" w:cs="メイリオ"/>
          <w:i/>
          <w:spacing w:val="-52"/>
          <w:w w:val="110"/>
        </w:rPr>
        <w:t xml:space="preserve"> </w:t>
      </w:r>
      <w:r>
        <w:rPr>
          <w:w w:val="110"/>
        </w:rPr>
        <w:t>10</w:t>
      </w:r>
      <w:r>
        <w:rPr>
          <w:rFonts w:cs="Times New Roman"/>
          <w:w w:val="110"/>
          <w:position w:val="8"/>
          <w:sz w:val="16"/>
          <w:szCs w:val="16"/>
        </w:rPr>
        <w:t>15</w:t>
      </w:r>
      <w:r>
        <w:rPr>
          <w:rFonts w:cs="Times New Roman"/>
          <w:spacing w:val="17"/>
          <w:w w:val="110"/>
          <w:position w:val="8"/>
          <w:sz w:val="16"/>
          <w:szCs w:val="16"/>
        </w:rPr>
        <w:t xml:space="preserve"> </w:t>
      </w:r>
      <w:r>
        <w:rPr>
          <w:rFonts w:cs="Times New Roman"/>
          <w:i/>
          <w:w w:val="110"/>
        </w:rPr>
        <w:t>g</w:t>
      </w:r>
      <w:r>
        <w:rPr>
          <w:rFonts w:cs="Times New Roman"/>
          <w:i/>
          <w:spacing w:val="-2"/>
          <w:w w:val="110"/>
        </w:rPr>
        <w:t xml:space="preserve"> </w:t>
      </w:r>
      <w:r>
        <w:rPr>
          <w:spacing w:val="-1"/>
          <w:w w:val="110"/>
        </w:rPr>
        <w:t>tim</w:t>
      </w:r>
      <w:r>
        <w:rPr>
          <w:spacing w:val="-2"/>
          <w:w w:val="110"/>
        </w:rPr>
        <w:t>es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dimming</w:t>
      </w:r>
      <w:r>
        <w:rPr>
          <w:spacing w:val="24"/>
          <w:w w:val="103"/>
        </w:rPr>
        <w:t xml:space="preserve"> </w:t>
      </w:r>
      <w:r>
        <w:rPr>
          <w:w w:val="110"/>
        </w:rPr>
        <w:t>depth</w:t>
      </w:r>
      <w:r>
        <w:rPr>
          <w:spacing w:val="1"/>
          <w:w w:val="110"/>
        </w:rPr>
        <w:t xml:space="preserve"> </w:t>
      </w:r>
      <w:r>
        <w:rPr>
          <w:w w:val="110"/>
        </w:rPr>
        <w:t>(%).</w:t>
      </w:r>
    </w:p>
    <w:p w14:paraId="20C1CF31" w14:textId="77777777" w:rsidR="00521066" w:rsidRDefault="00521066">
      <w:pPr>
        <w:spacing w:line="480" w:lineRule="exact"/>
        <w:jc w:val="both"/>
        <w:sectPr w:rsidR="00521066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463656DA" w14:textId="77777777" w:rsidR="00521066" w:rsidRDefault="00521066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2DAED10C" w14:textId="77777777" w:rsidR="00521066" w:rsidRDefault="007C37E1">
      <w:pPr>
        <w:pStyle w:val="Heading1"/>
        <w:numPr>
          <w:ilvl w:val="1"/>
          <w:numId w:val="4"/>
        </w:numPr>
        <w:tabs>
          <w:tab w:val="left" w:pos="1108"/>
        </w:tabs>
        <w:spacing w:before="55"/>
        <w:rPr>
          <w:b w:val="0"/>
          <w:bCs w:val="0"/>
        </w:rPr>
      </w:pPr>
      <w:bookmarkStart w:id="25" w:name="Introduction_to_Dimming_and_CME_Paramete"/>
      <w:bookmarkEnd w:id="25"/>
      <w:r>
        <w:rPr>
          <w:spacing w:val="-2"/>
          <w:w w:val="115"/>
        </w:rPr>
        <w:t>In</w:t>
      </w:r>
      <w:r>
        <w:rPr>
          <w:spacing w:val="-1"/>
          <w:w w:val="115"/>
        </w:rPr>
        <w:t>t</w:t>
      </w:r>
      <w:r>
        <w:rPr>
          <w:spacing w:val="-2"/>
          <w:w w:val="115"/>
        </w:rPr>
        <w:t>ro</w:t>
      </w:r>
      <w:r>
        <w:rPr>
          <w:spacing w:val="-1"/>
          <w:w w:val="115"/>
        </w:rPr>
        <w:t>duct</w:t>
      </w:r>
      <w:r>
        <w:rPr>
          <w:spacing w:val="-2"/>
          <w:w w:val="115"/>
        </w:rPr>
        <w:t>ion</w:t>
      </w:r>
      <w:r>
        <w:rPr>
          <w:spacing w:val="3"/>
          <w:w w:val="115"/>
        </w:rPr>
        <w:t xml:space="preserve"> </w:t>
      </w:r>
      <w:r>
        <w:rPr>
          <w:w w:val="115"/>
        </w:rPr>
        <w:t>to</w:t>
      </w:r>
      <w:r>
        <w:rPr>
          <w:spacing w:val="4"/>
          <w:w w:val="115"/>
        </w:rPr>
        <w:t xml:space="preserve"> </w:t>
      </w:r>
      <w:r>
        <w:rPr>
          <w:w w:val="115"/>
        </w:rPr>
        <w:t>Dimming</w:t>
      </w:r>
      <w:r>
        <w:rPr>
          <w:spacing w:val="3"/>
          <w:w w:val="115"/>
        </w:rPr>
        <w:t xml:space="preserve"> </w:t>
      </w:r>
      <w:r>
        <w:rPr>
          <w:w w:val="115"/>
        </w:rPr>
        <w:t>and</w:t>
      </w:r>
      <w:r>
        <w:rPr>
          <w:spacing w:val="4"/>
          <w:w w:val="115"/>
        </w:rPr>
        <w:t xml:space="preserve"> </w:t>
      </w:r>
      <w:r>
        <w:rPr>
          <w:w w:val="115"/>
        </w:rPr>
        <w:t>CME</w:t>
      </w:r>
      <w:r>
        <w:rPr>
          <w:spacing w:val="3"/>
          <w:w w:val="115"/>
        </w:rPr>
        <w:t xml:space="preserve"> </w:t>
      </w:r>
      <w:r>
        <w:rPr>
          <w:spacing w:val="-1"/>
          <w:w w:val="115"/>
        </w:rPr>
        <w:t>P</w:t>
      </w:r>
      <w:r>
        <w:rPr>
          <w:spacing w:val="-2"/>
          <w:w w:val="115"/>
        </w:rPr>
        <w:t>aram</w:t>
      </w:r>
      <w:r>
        <w:rPr>
          <w:spacing w:val="-1"/>
          <w:w w:val="115"/>
        </w:rPr>
        <w:t>ete</w:t>
      </w:r>
      <w:r>
        <w:rPr>
          <w:spacing w:val="-2"/>
          <w:w w:val="115"/>
        </w:rPr>
        <w:t>riza</w:t>
      </w:r>
      <w:r>
        <w:rPr>
          <w:spacing w:val="-1"/>
          <w:w w:val="115"/>
        </w:rPr>
        <w:t>t</w:t>
      </w:r>
      <w:r>
        <w:rPr>
          <w:spacing w:val="-2"/>
          <w:w w:val="115"/>
        </w:rPr>
        <w:t>ion</w:t>
      </w:r>
      <w:r>
        <w:rPr>
          <w:spacing w:val="4"/>
          <w:w w:val="115"/>
        </w:rPr>
        <w:t xml:space="preserve"> </w:t>
      </w:r>
      <w:r>
        <w:rPr>
          <w:w w:val="115"/>
        </w:rPr>
        <w:t>and</w:t>
      </w:r>
      <w:r>
        <w:rPr>
          <w:spacing w:val="3"/>
          <w:w w:val="115"/>
        </w:rPr>
        <w:t xml:space="preserve"> </w:t>
      </w:r>
      <w:r>
        <w:rPr>
          <w:w w:val="115"/>
        </w:rPr>
        <w:t>Statistics</w:t>
      </w:r>
    </w:p>
    <w:p w14:paraId="269689C2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82FAD7E" w14:textId="77777777" w:rsidR="00521066" w:rsidRDefault="007C37E1">
      <w:pPr>
        <w:pStyle w:val="BodyText"/>
        <w:spacing w:before="162" w:line="455" w:lineRule="auto"/>
        <w:ind w:right="117" w:firstLine="576"/>
        <w:jc w:val="both"/>
      </w:pPr>
      <w:proofErr w:type="gramStart"/>
      <w:r>
        <w:rPr>
          <w:spacing w:val="-1"/>
          <w:w w:val="105"/>
        </w:rPr>
        <w:t>Ext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coronal</w:t>
      </w:r>
      <w:r>
        <w:rPr>
          <w:spacing w:val="3"/>
          <w:w w:val="105"/>
        </w:rPr>
        <w:t xml:space="preserve"> </w:t>
      </w:r>
      <w:r>
        <w:rPr>
          <w:w w:val="105"/>
        </w:rPr>
        <w:t>dimming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their</w:t>
      </w:r>
      <w:r>
        <w:rPr>
          <w:spacing w:val="3"/>
          <w:w w:val="105"/>
        </w:rPr>
        <w:t xml:space="preserve"> </w:t>
      </w:r>
      <w:r>
        <w:rPr>
          <w:w w:val="105"/>
        </w:rPr>
        <w:t>relation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CMEs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3"/>
          <w:w w:val="105"/>
        </w:rPr>
        <w:t xml:space="preserve"> </w:t>
      </w:r>
      <w:r>
        <w:rPr>
          <w:w w:val="105"/>
        </w:rPr>
        <w:t>performed</w:t>
      </w:r>
      <w:r>
        <w:rPr>
          <w:spacing w:val="23"/>
          <w:w w:val="110"/>
        </w:rPr>
        <w:t xml:space="preserve"> </w:t>
      </w:r>
      <w:r>
        <w:rPr>
          <w:spacing w:val="-3"/>
          <w:w w:val="105"/>
        </w:rPr>
        <w:t>by</w:t>
      </w:r>
      <w:r>
        <w:rPr>
          <w:spacing w:val="37"/>
          <w:w w:val="105"/>
        </w:rPr>
        <w:t xml:space="preserve"> </w:t>
      </w:r>
      <w:proofErr w:type="spellStart"/>
      <w:r>
        <w:rPr>
          <w:w w:val="105"/>
        </w:rPr>
        <w:t>Reinard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(2008,</w:t>
      </w:r>
      <w:r>
        <w:rPr>
          <w:spacing w:val="38"/>
          <w:w w:val="105"/>
        </w:rPr>
        <w:t xml:space="preserve"> </w:t>
      </w:r>
      <w:r>
        <w:rPr>
          <w:w w:val="105"/>
        </w:rPr>
        <w:t>2009).</w:t>
      </w:r>
      <w:r>
        <w:rPr>
          <w:spacing w:val="45"/>
          <w:w w:val="105"/>
        </w:rPr>
        <w:t xml:space="preserve"> </w:t>
      </w:r>
      <w:r>
        <w:rPr>
          <w:spacing w:val="-7"/>
          <w:w w:val="105"/>
        </w:rPr>
        <w:t>For</w:t>
      </w:r>
      <w:r>
        <w:rPr>
          <w:spacing w:val="37"/>
          <w:w w:val="105"/>
        </w:rPr>
        <w:t xml:space="preserve"> </w:t>
      </w:r>
      <w:r>
        <w:rPr>
          <w:w w:val="105"/>
        </w:rPr>
        <w:t>their</w:t>
      </w:r>
      <w:r>
        <w:rPr>
          <w:spacing w:val="38"/>
          <w:w w:val="105"/>
        </w:rPr>
        <w:t xml:space="preserve"> </w:t>
      </w:r>
      <w:r>
        <w:rPr>
          <w:w w:val="105"/>
        </w:rPr>
        <w:t>sample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100</w:t>
      </w:r>
      <w:r>
        <w:rPr>
          <w:spacing w:val="36"/>
          <w:w w:val="105"/>
        </w:rPr>
        <w:t xml:space="preserve"> </w:t>
      </w:r>
      <w:r>
        <w:rPr>
          <w:w w:val="105"/>
        </w:rPr>
        <w:t>dimming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2"/>
          <w:w w:val="105"/>
        </w:rPr>
        <w:t xml:space="preserve"> </w:t>
      </w:r>
      <w:proofErr w:type="spellStart"/>
      <w:r>
        <w:rPr>
          <w:w w:val="105"/>
        </w:rPr>
        <w:t>Reinard</w:t>
      </w:r>
      <w:proofErr w:type="spellEnd"/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10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(2008)</w:t>
      </w:r>
      <w:r>
        <w:rPr>
          <w:spacing w:val="22"/>
          <w:w w:val="105"/>
        </w:rPr>
        <w:t xml:space="preserve"> </w:t>
      </w:r>
      <w:r>
        <w:rPr>
          <w:w w:val="105"/>
        </w:rPr>
        <w:t>found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mean</w:t>
      </w:r>
      <w:r>
        <w:rPr>
          <w:spacing w:val="22"/>
          <w:w w:val="105"/>
        </w:rPr>
        <w:t xml:space="preserve"> </w:t>
      </w:r>
      <w:r>
        <w:rPr>
          <w:w w:val="105"/>
        </w:rPr>
        <w:t>lifetime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8</w:t>
      </w:r>
      <w:r>
        <w:rPr>
          <w:spacing w:val="21"/>
          <w:w w:val="105"/>
        </w:rPr>
        <w:t xml:space="preserve"> </w:t>
      </w:r>
      <w:r>
        <w:rPr>
          <w:w w:val="105"/>
        </w:rPr>
        <w:t>hours,</w:t>
      </w:r>
      <w:r>
        <w:rPr>
          <w:spacing w:val="23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most</w:t>
      </w:r>
      <w:r>
        <w:rPr>
          <w:spacing w:val="21"/>
          <w:w w:val="105"/>
        </w:rPr>
        <w:t xml:space="preserve"> </w:t>
      </w:r>
      <w:r>
        <w:rPr>
          <w:w w:val="105"/>
        </w:rPr>
        <w:t>disappearing</w:t>
      </w:r>
      <w:r>
        <w:rPr>
          <w:spacing w:val="22"/>
          <w:w w:val="105"/>
        </w:rPr>
        <w:t xml:space="preserve"> </w:t>
      </w:r>
      <w:r>
        <w:rPr>
          <w:w w:val="105"/>
        </w:rPr>
        <w:t>within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spacing w:val="-7"/>
          <w:w w:val="105"/>
        </w:rPr>
        <w:t>da</w:t>
      </w:r>
      <w:r>
        <w:rPr>
          <w:spacing w:val="-8"/>
          <w:w w:val="105"/>
        </w:rPr>
        <w:t>y</w:t>
      </w:r>
      <w:r>
        <w:rPr>
          <w:spacing w:val="-7"/>
          <w:w w:val="105"/>
        </w:rPr>
        <w:t>.</w:t>
      </w:r>
      <w:r>
        <w:rPr>
          <w:spacing w:val="57"/>
          <w:w w:val="105"/>
        </w:rPr>
        <w:t xml:space="preserve"> </w:t>
      </w:r>
      <w:proofErr w:type="spellStart"/>
      <w:r>
        <w:rPr>
          <w:w w:val="105"/>
        </w:rPr>
        <w:t>Reinard</w:t>
      </w:r>
      <w:proofErr w:type="spellEnd"/>
      <w:r>
        <w:rPr>
          <w:spacing w:val="29"/>
          <w:w w:val="110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(2009)</w:t>
      </w:r>
      <w:r>
        <w:rPr>
          <w:spacing w:val="12"/>
          <w:w w:val="105"/>
        </w:rPr>
        <w:t xml:space="preserve"> </w:t>
      </w:r>
      <w:r>
        <w:rPr>
          <w:w w:val="105"/>
        </w:rPr>
        <w:t>studied</w:t>
      </w:r>
      <w:r>
        <w:rPr>
          <w:spacing w:val="12"/>
          <w:w w:val="105"/>
        </w:rPr>
        <w:t xml:space="preserve"> </w:t>
      </w:r>
      <w:r>
        <w:rPr>
          <w:w w:val="105"/>
        </w:rPr>
        <w:t>CMEs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thout</w:t>
      </w:r>
      <w:r>
        <w:rPr>
          <w:spacing w:val="12"/>
          <w:w w:val="105"/>
        </w:rPr>
        <w:t xml:space="preserve"> </w:t>
      </w:r>
      <w:r>
        <w:rPr>
          <w:w w:val="105"/>
        </w:rPr>
        <w:t>associated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finding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those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33"/>
          <w:w w:val="110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tended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faster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more</w:t>
      </w:r>
      <w:r>
        <w:rPr>
          <w:spacing w:val="22"/>
          <w:w w:val="105"/>
        </w:rPr>
        <w:t xml:space="preserve"> </w:t>
      </w:r>
      <w:r>
        <w:rPr>
          <w:w w:val="105"/>
        </w:rPr>
        <w:t>energetic.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Bewsher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et</w:t>
      </w:r>
      <w:r>
        <w:rPr>
          <w:spacing w:val="22"/>
          <w:w w:val="105"/>
        </w:rPr>
        <w:t xml:space="preserve"> </w:t>
      </w:r>
      <w:r>
        <w:rPr>
          <w:w w:val="105"/>
        </w:rPr>
        <w:t>al.</w:t>
      </w:r>
      <w:r>
        <w:rPr>
          <w:spacing w:val="23"/>
          <w:w w:val="105"/>
        </w:rPr>
        <w:t xml:space="preserve"> </w:t>
      </w:r>
      <w:r>
        <w:rPr>
          <w:w w:val="105"/>
        </w:rPr>
        <w:t>(2008)</w:t>
      </w:r>
      <w:r>
        <w:rPr>
          <w:spacing w:val="22"/>
          <w:w w:val="105"/>
        </w:rPr>
        <w:t xml:space="preserve"> </w:t>
      </w:r>
      <w:r>
        <w:rPr>
          <w:w w:val="105"/>
        </w:rPr>
        <w:t>found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55%</w:t>
      </w:r>
      <w:r>
        <w:rPr>
          <w:spacing w:val="22"/>
          <w:w w:val="105"/>
        </w:rPr>
        <w:t xml:space="preserve"> </w:t>
      </w:r>
      <w:r>
        <w:rPr>
          <w:w w:val="105"/>
        </w:rPr>
        <w:t>association</w:t>
      </w:r>
      <w:r>
        <w:rPr>
          <w:spacing w:val="26"/>
          <w:w w:val="104"/>
        </w:rPr>
        <w:t xml:space="preserve"> </w:t>
      </w:r>
      <w:r>
        <w:rPr>
          <w:w w:val="105"/>
        </w:rPr>
        <w:t>rate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dimming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9"/>
          <w:w w:val="105"/>
        </w:rPr>
        <w:t xml:space="preserve"> </w:t>
      </w:r>
      <w:r>
        <w:rPr>
          <w:w w:val="105"/>
        </w:rPr>
        <w:t>with</w:t>
      </w:r>
      <w:r>
        <w:rPr>
          <w:spacing w:val="29"/>
          <w:w w:val="105"/>
        </w:rPr>
        <w:t xml:space="preserve"> </w:t>
      </w:r>
      <w:r>
        <w:rPr>
          <w:w w:val="105"/>
        </w:rPr>
        <w:t>CMEs,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sel</w:t>
      </w:r>
      <w:r>
        <w:rPr>
          <w:spacing w:val="-2"/>
          <w:w w:val="105"/>
        </w:rPr>
        <w:t>y</w:t>
      </w:r>
      <w:r>
        <w:rPr>
          <w:spacing w:val="29"/>
          <w:w w:val="105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w w:val="105"/>
        </w:rPr>
        <w:t>84%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CME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g.</w:t>
      </w:r>
      <w:r>
        <w:rPr>
          <w:spacing w:val="47"/>
          <w:w w:val="102"/>
        </w:rPr>
        <w:t xml:space="preserve"> </w:t>
      </w:r>
      <w:r>
        <w:rPr>
          <w:w w:val="105"/>
        </w:rPr>
        <w:t>Dimming</w:t>
      </w:r>
      <w:r>
        <w:rPr>
          <w:spacing w:val="32"/>
          <w:w w:val="105"/>
        </w:rPr>
        <w:t xml:space="preserve"> </w:t>
      </w:r>
      <w:r>
        <w:rPr>
          <w:w w:val="105"/>
        </w:rPr>
        <w:t>regions</w:t>
      </w:r>
      <w:r>
        <w:rPr>
          <w:spacing w:val="34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34"/>
          <w:w w:val="105"/>
        </w:rPr>
        <w:t xml:space="preserve"> </w:t>
      </w:r>
      <w:r>
        <w:rPr>
          <w:w w:val="105"/>
        </w:rPr>
        <w:t>on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w w:val="105"/>
        </w:rPr>
        <w:t>spatial</w:t>
      </w:r>
      <w:r>
        <w:rPr>
          <w:spacing w:val="34"/>
          <w:w w:val="105"/>
        </w:rPr>
        <w:t xml:space="preserve"> </w:t>
      </w:r>
      <w:r>
        <w:rPr>
          <w:w w:val="105"/>
        </w:rPr>
        <w:t>scale</w:t>
      </w:r>
      <w:r>
        <w:rPr>
          <w:spacing w:val="34"/>
          <w:w w:val="105"/>
        </w:rPr>
        <w:t xml:space="preserve"> </w:t>
      </w:r>
      <w:r>
        <w:rPr>
          <w:w w:val="105"/>
        </w:rPr>
        <w:t>similar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CMEs,</w:t>
      </w:r>
      <w:r>
        <w:rPr>
          <w:spacing w:val="37"/>
          <w:w w:val="105"/>
        </w:rPr>
        <w:t xml:space="preserve"> </w:t>
      </w:r>
      <w:r>
        <w:rPr>
          <w:w w:val="105"/>
        </w:rPr>
        <w:t>more</w:t>
      </w:r>
      <w:r>
        <w:rPr>
          <w:spacing w:val="34"/>
          <w:w w:val="105"/>
        </w:rPr>
        <w:t xml:space="preserve"> </w:t>
      </w:r>
      <w:r>
        <w:rPr>
          <w:w w:val="105"/>
        </w:rPr>
        <w:t>so</w:t>
      </w:r>
      <w:r>
        <w:rPr>
          <w:spacing w:val="33"/>
          <w:w w:val="105"/>
        </w:rPr>
        <w:t xml:space="preserve"> </w:t>
      </w:r>
      <w:r>
        <w:rPr>
          <w:w w:val="105"/>
        </w:rPr>
        <w:t>than</w:t>
      </w:r>
      <w:r>
        <w:rPr>
          <w:spacing w:val="33"/>
          <w:w w:val="105"/>
        </w:rPr>
        <w:t xml:space="preserve"> </w:t>
      </w:r>
      <w:r>
        <w:rPr>
          <w:w w:val="105"/>
        </w:rPr>
        <w:t>other</w:t>
      </w:r>
      <w:r>
        <w:rPr>
          <w:spacing w:val="34"/>
          <w:w w:val="105"/>
        </w:rPr>
        <w:t xml:space="preserve"> </w:t>
      </w:r>
      <w:r>
        <w:rPr>
          <w:w w:val="105"/>
        </w:rPr>
        <w:t>CME-associated</w:t>
      </w:r>
      <w:r>
        <w:rPr>
          <w:spacing w:val="27"/>
          <w:w w:val="110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(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12"/>
          <w:w w:val="105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flares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EUV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>es</w:t>
      </w:r>
      <w:r>
        <w:rPr>
          <w:spacing w:val="-3"/>
          <w:w w:val="105"/>
        </w:rPr>
        <w:t>).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ies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12"/>
          <w:w w:val="105"/>
        </w:rPr>
        <w:t xml:space="preserve"> </w:t>
      </w:r>
      <w:r>
        <w:rPr>
          <w:w w:val="105"/>
        </w:rPr>
        <w:t>demonstrated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dimming</w:t>
      </w:r>
      <w:r>
        <w:rPr>
          <w:spacing w:val="11"/>
          <w:w w:val="105"/>
        </w:rPr>
        <w:t xml:space="preserve"> </w:t>
      </w:r>
      <w:r>
        <w:rPr>
          <w:w w:val="105"/>
        </w:rPr>
        <w:t>regions</w:t>
      </w:r>
      <w:r>
        <w:rPr>
          <w:spacing w:val="12"/>
          <w:w w:val="105"/>
        </w:rPr>
        <w:t xml:space="preserve"> </w:t>
      </w:r>
      <w:r>
        <w:rPr>
          <w:w w:val="105"/>
        </w:rPr>
        <w:t>can</w:t>
      </w:r>
      <w:r>
        <w:rPr>
          <w:spacing w:val="1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31"/>
          <w:w w:val="111"/>
        </w:rPr>
        <w:t xml:space="preserve"> </w:t>
      </w:r>
      <w:r>
        <w:rPr>
          <w:spacing w:val="3"/>
          <w:w w:val="105"/>
        </w:rPr>
        <w:t>goo</w:t>
      </w:r>
      <w:r>
        <w:rPr>
          <w:spacing w:val="2"/>
          <w:w w:val="105"/>
        </w:rPr>
        <w:t>d</w:t>
      </w:r>
      <w:r>
        <w:rPr>
          <w:spacing w:val="9"/>
          <w:w w:val="105"/>
        </w:rPr>
        <w:t xml:space="preserve"> </w:t>
      </w:r>
      <w:r>
        <w:rPr>
          <w:w w:val="105"/>
        </w:rPr>
        <w:t>indicator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appar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9"/>
          <w:w w:val="105"/>
        </w:rPr>
        <w:t xml:space="preserve"> </w:t>
      </w:r>
      <w:r>
        <w:rPr>
          <w:w w:val="105"/>
        </w:rPr>
        <w:t>base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white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9"/>
          <w:w w:val="105"/>
        </w:rPr>
        <w:t xml:space="preserve"> </w:t>
      </w:r>
      <w:r>
        <w:rPr>
          <w:w w:val="105"/>
        </w:rPr>
        <w:t>CME</w:t>
      </w:r>
      <w:r>
        <w:rPr>
          <w:spacing w:val="9"/>
          <w:w w:val="105"/>
        </w:rPr>
        <w:t xml:space="preserve"> </w:t>
      </w:r>
      <w:r>
        <w:rPr>
          <w:w w:val="105"/>
        </w:rPr>
        <w:t>(Thompson</w:t>
      </w:r>
      <w:r>
        <w:rPr>
          <w:spacing w:val="10"/>
          <w:w w:val="105"/>
        </w:rPr>
        <w:t xml:space="preserve"> </w:t>
      </w:r>
      <w:r>
        <w:rPr>
          <w:w w:val="105"/>
        </w:rPr>
        <w:t>et</w:t>
      </w:r>
      <w:r>
        <w:rPr>
          <w:spacing w:val="9"/>
          <w:w w:val="105"/>
        </w:rPr>
        <w:t xml:space="preserve"> </w:t>
      </w:r>
      <w:r>
        <w:rPr>
          <w:w w:val="105"/>
        </w:rPr>
        <w:t>al.,</w:t>
      </w:r>
      <w:r>
        <w:rPr>
          <w:spacing w:val="9"/>
          <w:w w:val="105"/>
        </w:rPr>
        <w:t xml:space="preserve"> </w:t>
      </w:r>
      <w:r>
        <w:rPr>
          <w:w w:val="105"/>
        </w:rPr>
        <w:t>2000;</w:t>
      </w:r>
      <w:r>
        <w:rPr>
          <w:spacing w:val="10"/>
          <w:w w:val="105"/>
        </w:rPr>
        <w:t xml:space="preserve"> </w:t>
      </w:r>
      <w:r>
        <w:rPr>
          <w:w w:val="105"/>
        </w:rPr>
        <w:t>Harrison</w:t>
      </w:r>
      <w:r>
        <w:rPr>
          <w:spacing w:val="9"/>
          <w:w w:val="105"/>
        </w:rPr>
        <w:t xml:space="preserve"> </w:t>
      </w:r>
      <w:r>
        <w:rPr>
          <w:w w:val="105"/>
        </w:rPr>
        <w:t>et</w:t>
      </w:r>
      <w:r>
        <w:rPr>
          <w:spacing w:val="9"/>
          <w:w w:val="105"/>
        </w:rPr>
        <w:t xml:space="preserve"> </w:t>
      </w:r>
      <w:r>
        <w:rPr>
          <w:w w:val="105"/>
        </w:rPr>
        <w:t>al.,</w:t>
      </w:r>
      <w:r>
        <w:rPr>
          <w:spacing w:val="26"/>
          <w:w w:val="109"/>
        </w:rPr>
        <w:t xml:space="preserve"> </w:t>
      </w:r>
      <w:r>
        <w:rPr>
          <w:w w:val="105"/>
        </w:rPr>
        <w:t>2003;</w:t>
      </w:r>
      <w:r>
        <w:rPr>
          <w:spacing w:val="18"/>
          <w:w w:val="105"/>
        </w:rPr>
        <w:t xml:space="preserve"> </w:t>
      </w:r>
      <w:r>
        <w:rPr>
          <w:w w:val="105"/>
        </w:rPr>
        <w:t>Z</w:t>
      </w:r>
      <w:r>
        <w:rPr>
          <w:spacing w:val="-6"/>
          <w:w w:val="105"/>
        </w:rPr>
        <w:t>h</w:t>
      </w:r>
      <w:r>
        <w:rPr>
          <w:w w:val="105"/>
        </w:rPr>
        <w:t>u</w:t>
      </w:r>
      <w:r>
        <w:rPr>
          <w:spacing w:val="-7"/>
          <w:w w:val="105"/>
        </w:rPr>
        <w:t>ko</w:t>
      </w:r>
      <w:r>
        <w:rPr>
          <w:w w:val="105"/>
        </w:rPr>
        <w:t>v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Au</w:t>
      </w:r>
      <w:r>
        <w:rPr>
          <w:spacing w:val="-8"/>
          <w:w w:val="105"/>
        </w:rPr>
        <w:t>c</w:t>
      </w:r>
      <w:r>
        <w:rPr>
          <w:spacing w:val="-6"/>
          <w:w w:val="105"/>
        </w:rPr>
        <w:t>h</w:t>
      </w:r>
      <w:r>
        <w:rPr>
          <w:spacing w:val="-74"/>
          <w:w w:val="105"/>
        </w:rPr>
        <w:t>`</w:t>
      </w:r>
      <w:r>
        <w:rPr>
          <w:w w:val="105"/>
        </w:rPr>
        <w:t>ere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2004).</w:t>
      </w:r>
      <w:r>
        <w:rPr>
          <w:spacing w:val="44"/>
          <w:w w:val="105"/>
        </w:rPr>
        <w:t xml:space="preserve"> </w:t>
      </w:r>
      <w:r>
        <w:rPr>
          <w:w w:val="105"/>
        </w:rPr>
        <w:t>T</w:t>
      </w:r>
      <w:r>
        <w:rPr>
          <w:spacing w:val="-6"/>
          <w:w w:val="105"/>
        </w:rPr>
        <w:t>h</w:t>
      </w:r>
      <w:r>
        <w:rPr>
          <w:w w:val="105"/>
        </w:rPr>
        <w:t>us,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usually</w:t>
      </w:r>
      <w:r>
        <w:rPr>
          <w:spacing w:val="18"/>
          <w:w w:val="105"/>
        </w:rPr>
        <w:t xml:space="preserve"> </w:t>
      </w:r>
      <w:r>
        <w:rPr>
          <w:w w:val="105"/>
        </w:rPr>
        <w:t>i</w:t>
      </w:r>
      <w:r>
        <w:rPr>
          <w:spacing w:val="-6"/>
          <w:w w:val="105"/>
        </w:rPr>
        <w:t>n</w:t>
      </w:r>
      <w:r>
        <w:rPr>
          <w:w w:val="105"/>
        </w:rPr>
        <w:t>terpreted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>
        <w:rPr>
          <w:w w:val="105"/>
        </w:rPr>
        <w:t>mass</w:t>
      </w:r>
      <w:r>
        <w:rPr>
          <w:spacing w:val="18"/>
          <w:w w:val="105"/>
        </w:rPr>
        <w:t xml:space="preserve"> </w:t>
      </w:r>
      <w:r>
        <w:rPr>
          <w:w w:val="105"/>
        </w:rPr>
        <w:t>depletions</w:t>
      </w:r>
      <w:r>
        <w:rPr>
          <w:spacing w:val="18"/>
          <w:w w:val="105"/>
        </w:rPr>
        <w:t xml:space="preserve"> </w:t>
      </w:r>
      <w:r>
        <w:rPr>
          <w:w w:val="105"/>
        </w:rPr>
        <w:t>due</w:t>
      </w:r>
      <w:r>
        <w:rPr>
          <w:w w:val="99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loss</w:t>
      </w:r>
      <w:r>
        <w:rPr>
          <w:spacing w:val="28"/>
          <w:w w:val="105"/>
        </w:rPr>
        <w:t xml:space="preserve"> </w:t>
      </w:r>
      <w:r>
        <w:rPr>
          <w:w w:val="105"/>
        </w:rPr>
        <w:t>or</w:t>
      </w:r>
      <w:r>
        <w:rPr>
          <w:spacing w:val="29"/>
          <w:w w:val="105"/>
        </w:rPr>
        <w:t xml:space="preserve"> </w:t>
      </w:r>
      <w:r>
        <w:rPr>
          <w:w w:val="105"/>
        </w:rPr>
        <w:t>rapid</w:t>
      </w:r>
      <w:r>
        <w:rPr>
          <w:spacing w:val="28"/>
          <w:w w:val="105"/>
        </w:rPr>
        <w:t xml:space="preserve"> </w:t>
      </w:r>
      <w:r>
        <w:rPr>
          <w:w w:val="105"/>
        </w:rPr>
        <w:t>expansion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28"/>
          <w:w w:val="105"/>
        </w:rPr>
        <w:t xml:space="preserve"> </w:t>
      </w:r>
      <w:r>
        <w:rPr>
          <w:w w:val="105"/>
        </w:rPr>
        <w:t>corona</w:t>
      </w:r>
      <w:r>
        <w:rPr>
          <w:spacing w:val="28"/>
          <w:w w:val="105"/>
        </w:rPr>
        <w:t xml:space="preserve"> </w:t>
      </w:r>
      <w:r>
        <w:rPr>
          <w:w w:val="105"/>
        </w:rPr>
        <w:t>(Hudson</w:t>
      </w:r>
      <w:r>
        <w:rPr>
          <w:spacing w:val="29"/>
          <w:w w:val="105"/>
        </w:rPr>
        <w:t xml:space="preserve"> </w:t>
      </w:r>
      <w:r>
        <w:rPr>
          <w:w w:val="105"/>
        </w:rPr>
        <w:t>et</w:t>
      </w:r>
      <w:r>
        <w:rPr>
          <w:spacing w:val="28"/>
          <w:w w:val="105"/>
        </w:rPr>
        <w:t xml:space="preserve"> </w:t>
      </w:r>
      <w:r>
        <w:rPr>
          <w:w w:val="105"/>
        </w:rPr>
        <w:t>al.,</w:t>
      </w:r>
      <w:r>
        <w:rPr>
          <w:spacing w:val="28"/>
          <w:w w:val="105"/>
        </w:rPr>
        <w:t xml:space="preserve"> </w:t>
      </w:r>
      <w:r>
        <w:rPr>
          <w:w w:val="105"/>
        </w:rPr>
        <w:t>1998;</w:t>
      </w:r>
      <w:r>
        <w:rPr>
          <w:spacing w:val="28"/>
          <w:w w:val="105"/>
        </w:rPr>
        <w:t xml:space="preserve"> </w:t>
      </w:r>
      <w:r>
        <w:rPr>
          <w:w w:val="105"/>
        </w:rPr>
        <w:t>Harrison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Ly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6"/>
          <w:w w:val="109"/>
        </w:rPr>
        <w:t xml:space="preserve"> </w:t>
      </w:r>
      <w:r>
        <w:rPr>
          <w:w w:val="105"/>
        </w:rPr>
        <w:t>2000;</w:t>
      </w:r>
      <w:r>
        <w:rPr>
          <w:spacing w:val="38"/>
          <w:w w:val="105"/>
        </w:rPr>
        <w:t xml:space="preserve"> </w:t>
      </w:r>
      <w:r>
        <w:rPr>
          <w:w w:val="105"/>
        </w:rPr>
        <w:t>Z</w:t>
      </w:r>
      <w:r>
        <w:rPr>
          <w:spacing w:val="-6"/>
          <w:w w:val="105"/>
        </w:rPr>
        <w:t>h</w:t>
      </w:r>
      <w:r>
        <w:rPr>
          <w:w w:val="105"/>
        </w:rPr>
        <w:t>u</w:t>
      </w:r>
      <w:r>
        <w:rPr>
          <w:spacing w:val="-7"/>
          <w:w w:val="105"/>
        </w:rPr>
        <w:t>k</w:t>
      </w:r>
      <w:r>
        <w:rPr>
          <w:spacing w:val="-8"/>
          <w:w w:val="105"/>
        </w:rPr>
        <w:t>o</w:t>
      </w:r>
      <w:r>
        <w:rPr>
          <w:w w:val="105"/>
        </w:rPr>
        <w:t>v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Au</w:t>
      </w:r>
      <w:r>
        <w:rPr>
          <w:spacing w:val="-8"/>
          <w:w w:val="105"/>
        </w:rPr>
        <w:t>c</w:t>
      </w:r>
      <w:r>
        <w:rPr>
          <w:spacing w:val="-6"/>
          <w:w w:val="105"/>
        </w:rPr>
        <w:t>h</w:t>
      </w:r>
      <w:r>
        <w:rPr>
          <w:spacing w:val="-74"/>
          <w:w w:val="105"/>
        </w:rPr>
        <w:t>`</w:t>
      </w:r>
      <w:r>
        <w:rPr>
          <w:w w:val="105"/>
        </w:rPr>
        <w:t>ere</w:t>
      </w:r>
      <w:proofErr w:type="spellEnd"/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2004).</w:t>
      </w:r>
      <w:r>
        <w:rPr>
          <w:spacing w:val="54"/>
          <w:w w:val="105"/>
        </w:rPr>
        <w:t xml:space="preserve"> </w:t>
      </w:r>
      <w:r>
        <w:rPr>
          <w:w w:val="105"/>
        </w:rPr>
        <w:t>S</w:t>
      </w:r>
      <w:r>
        <w:rPr>
          <w:spacing w:val="5"/>
          <w:w w:val="105"/>
        </w:rPr>
        <w:t>p</w:t>
      </w:r>
      <w:r>
        <w:rPr>
          <w:w w:val="105"/>
        </w:rPr>
        <w:t>ectroscopic</w:t>
      </w:r>
      <w:r>
        <w:rPr>
          <w:spacing w:val="38"/>
          <w:w w:val="105"/>
        </w:rPr>
        <w:t xml:space="preserve"> </w:t>
      </w:r>
      <w:r>
        <w:rPr>
          <w:w w:val="105"/>
        </w:rPr>
        <w:t>obser</w:t>
      </w:r>
      <w:r>
        <w:rPr>
          <w:spacing w:val="-14"/>
          <w:w w:val="105"/>
        </w:rPr>
        <w:t>v</w:t>
      </w:r>
      <w:r>
        <w:rPr>
          <w:w w:val="105"/>
        </w:rPr>
        <w:t>ations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w w:val="105"/>
        </w:rPr>
        <w:t>coronal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38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Harra</w:t>
      </w:r>
      <w:proofErr w:type="spellEnd"/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w w:val="110"/>
        </w:rPr>
        <w:t xml:space="preserve"> </w:t>
      </w:r>
      <w:r>
        <w:rPr>
          <w:w w:val="105"/>
        </w:rPr>
        <w:t>Sterling,</w:t>
      </w:r>
      <w:r>
        <w:rPr>
          <w:spacing w:val="19"/>
          <w:w w:val="105"/>
        </w:rPr>
        <w:t xml:space="preserve"> </w:t>
      </w:r>
      <w:r>
        <w:rPr>
          <w:w w:val="105"/>
        </w:rPr>
        <w:t>2001;</w:t>
      </w:r>
      <w:r>
        <w:rPr>
          <w:spacing w:val="19"/>
          <w:w w:val="105"/>
        </w:rPr>
        <w:t xml:space="preserve"> </w:t>
      </w:r>
      <w:r>
        <w:rPr>
          <w:w w:val="105"/>
        </w:rPr>
        <w:t>Harrison</w:t>
      </w:r>
      <w:r>
        <w:rPr>
          <w:spacing w:val="20"/>
          <w:w w:val="105"/>
        </w:rPr>
        <w:t xml:space="preserve"> </w:t>
      </w:r>
      <w:r>
        <w:rPr>
          <w:w w:val="105"/>
        </w:rPr>
        <w:t>et</w:t>
      </w:r>
      <w:r>
        <w:rPr>
          <w:spacing w:val="19"/>
          <w:w w:val="105"/>
        </w:rPr>
        <w:t xml:space="preserve"> </w:t>
      </w:r>
      <w:r>
        <w:rPr>
          <w:w w:val="105"/>
        </w:rPr>
        <w:t>al.,</w:t>
      </w:r>
      <w:r>
        <w:rPr>
          <w:spacing w:val="20"/>
          <w:w w:val="105"/>
        </w:rPr>
        <w:t xml:space="preserve"> </w:t>
      </w:r>
      <w:r>
        <w:rPr>
          <w:w w:val="105"/>
        </w:rPr>
        <w:t>2003;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Harra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19"/>
          <w:w w:val="105"/>
        </w:rPr>
        <w:t xml:space="preserve"> </w:t>
      </w:r>
      <w:r>
        <w:rPr>
          <w:w w:val="105"/>
        </w:rPr>
        <w:t>2001)</w:t>
      </w:r>
      <w:r>
        <w:rPr>
          <w:spacing w:val="20"/>
          <w:w w:val="105"/>
        </w:rPr>
        <w:t xml:space="preserve"> </w:t>
      </w:r>
      <w:r>
        <w:rPr>
          <w:w w:val="105"/>
        </w:rPr>
        <w:t>found</w:t>
      </w:r>
      <w:r>
        <w:rPr>
          <w:spacing w:val="19"/>
          <w:w w:val="105"/>
        </w:rPr>
        <w:t xml:space="preserve"> </w:t>
      </w:r>
      <w:proofErr w:type="spellStart"/>
      <w:r>
        <w:rPr>
          <w:spacing w:val="-1"/>
          <w:w w:val="105"/>
        </w:rPr>
        <w:t>b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s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20"/>
          <w:w w:val="105"/>
        </w:rPr>
        <w:t xml:space="preserve"> </w:t>
      </w:r>
      <w:r>
        <w:rPr>
          <w:w w:val="105"/>
        </w:rPr>
        <w:t>coronal</w:t>
      </w:r>
      <w:r>
        <w:rPr>
          <w:spacing w:val="35"/>
          <w:w w:val="106"/>
        </w:rPr>
        <w:t xml:space="preserve"> </w:t>
      </w:r>
      <w:r>
        <w:rPr>
          <w:w w:val="105"/>
        </w:rPr>
        <w:t>lines,</w:t>
      </w:r>
      <w:r>
        <w:rPr>
          <w:spacing w:val="5"/>
          <w:w w:val="105"/>
        </w:rPr>
        <w:t xml:space="preserve"> </w:t>
      </w:r>
      <w:r>
        <w:rPr>
          <w:w w:val="105"/>
        </w:rPr>
        <w:t>indicating</w:t>
      </w:r>
      <w:r>
        <w:rPr>
          <w:spacing w:val="54"/>
          <w:w w:val="105"/>
        </w:rPr>
        <w:t xml:space="preserve"> </w:t>
      </w:r>
      <w:r>
        <w:rPr>
          <w:spacing w:val="-1"/>
          <w:w w:val="105"/>
        </w:rPr>
        <w:t>out</w:t>
      </w:r>
      <w:r>
        <w:rPr>
          <w:spacing w:val="-2"/>
          <w:w w:val="105"/>
        </w:rPr>
        <w:t>flow</w:t>
      </w:r>
      <w:r>
        <w:rPr>
          <w:spacing w:val="53"/>
          <w:w w:val="105"/>
        </w:rPr>
        <w:t xml:space="preserve"> </w:t>
      </w:r>
      <w:r>
        <w:rPr>
          <w:w w:val="105"/>
        </w:rPr>
        <w:t>in</w:t>
      </w:r>
      <w:r>
        <w:rPr>
          <w:spacing w:val="54"/>
          <w:w w:val="105"/>
        </w:rPr>
        <w:t xml:space="preserve"> </w:t>
      </w:r>
      <w:r>
        <w:rPr>
          <w:w w:val="105"/>
        </w:rPr>
        <w:t>dimming</w:t>
      </w:r>
      <w:r>
        <w:rPr>
          <w:spacing w:val="54"/>
          <w:w w:val="105"/>
        </w:rPr>
        <w:t xml:space="preserve"> </w:t>
      </w:r>
      <w:r>
        <w:rPr>
          <w:w w:val="105"/>
        </w:rPr>
        <w:t>regions.</w:t>
      </w:r>
      <w:r>
        <w:rPr>
          <w:spacing w:val="36"/>
          <w:w w:val="105"/>
        </w:rPr>
        <w:t xml:space="preserve"> </w:t>
      </w:r>
      <w:r>
        <w:rPr>
          <w:w w:val="105"/>
        </w:rPr>
        <w:t>When</w:t>
      </w:r>
      <w:r>
        <w:rPr>
          <w:spacing w:val="54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gs</w:t>
      </w:r>
      <w:proofErr w:type="spellEnd"/>
      <w:r>
        <w:rPr>
          <w:spacing w:val="54"/>
          <w:w w:val="105"/>
        </w:rPr>
        <w:t xml:space="preserve"> </w:t>
      </w:r>
      <w:r>
        <w:rPr>
          <w:w w:val="105"/>
        </w:rPr>
        <w:t>are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th</w:t>
      </w:r>
      <w:r>
        <w:rPr>
          <w:spacing w:val="54"/>
          <w:w w:val="105"/>
        </w:rPr>
        <w:t xml:space="preserve"> </w:t>
      </w:r>
      <w:r>
        <w:rPr>
          <w:w w:val="105"/>
        </w:rPr>
        <w:t>a</w:t>
      </w:r>
      <w:r>
        <w:rPr>
          <w:spacing w:val="54"/>
          <w:w w:val="105"/>
        </w:rPr>
        <w:t xml:space="preserve"> </w:t>
      </w:r>
      <w:r>
        <w:rPr>
          <w:w w:val="105"/>
        </w:rPr>
        <w:t>CME,</w:t>
      </w:r>
      <w:r>
        <w:rPr>
          <w:spacing w:val="53"/>
          <w:w w:val="105"/>
        </w:rPr>
        <w:t xml:space="preserve"> </w:t>
      </w:r>
      <w:r>
        <w:rPr>
          <w:w w:val="105"/>
        </w:rPr>
        <w:t>they</w:t>
      </w:r>
      <w:r>
        <w:rPr>
          <w:spacing w:val="23"/>
          <w:w w:val="104"/>
        </w:rPr>
        <w:t xml:space="preserve"> </w:t>
      </w:r>
      <w:r>
        <w:rPr>
          <w:w w:val="105"/>
        </w:rPr>
        <w:t>are</w:t>
      </w:r>
      <w:r>
        <w:rPr>
          <w:spacing w:val="48"/>
          <w:w w:val="105"/>
        </w:rPr>
        <w:t xml:space="preserve"> </w:t>
      </w:r>
      <w:r>
        <w:rPr>
          <w:w w:val="105"/>
        </w:rPr>
        <w:t>one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earliest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gnatur</w:t>
      </w:r>
      <w:r>
        <w:rPr>
          <w:spacing w:val="-2"/>
          <w:w w:val="105"/>
        </w:rPr>
        <w:t>es</w:t>
      </w:r>
      <w:r>
        <w:rPr>
          <w:spacing w:val="49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actual</w:t>
      </w:r>
      <w:r>
        <w:rPr>
          <w:spacing w:val="48"/>
          <w:w w:val="105"/>
        </w:rPr>
        <w:t xml:space="preserve"> </w:t>
      </w:r>
      <w:r>
        <w:rPr>
          <w:w w:val="105"/>
        </w:rPr>
        <w:t>mass</w:t>
      </w:r>
      <w:r>
        <w:rPr>
          <w:spacing w:val="48"/>
          <w:w w:val="105"/>
        </w:rPr>
        <w:t xml:space="preserve"> </w:t>
      </w:r>
      <w:r>
        <w:rPr>
          <w:w w:val="105"/>
        </w:rPr>
        <w:t>ejected</w:t>
      </w:r>
      <w:r>
        <w:rPr>
          <w:spacing w:val="48"/>
          <w:w w:val="105"/>
        </w:rPr>
        <w:t xml:space="preserve"> </w:t>
      </w:r>
      <w:r>
        <w:rPr>
          <w:w w:val="105"/>
        </w:rPr>
        <w:t>from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48"/>
          <w:w w:val="105"/>
        </w:rPr>
        <w:t xml:space="preserve"> </w:t>
      </w:r>
      <w:r>
        <w:rPr>
          <w:w w:val="105"/>
        </w:rPr>
        <w:t>corona,</w:t>
      </w:r>
      <w:r>
        <w:rPr>
          <w:spacing w:val="55"/>
          <w:w w:val="105"/>
        </w:rPr>
        <w:t xml:space="preserve"> </w:t>
      </w:r>
      <w:r>
        <w:rPr>
          <w:w w:val="105"/>
        </w:rPr>
        <w:t>and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23"/>
          <w:w w:val="99"/>
        </w:rPr>
        <w:t xml:space="preserve"> </w:t>
      </w:r>
      <w:r>
        <w:rPr>
          <w:w w:val="105"/>
        </w:rPr>
        <w:t>unique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ormat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5"/>
          <w:w w:val="105"/>
        </w:rPr>
        <w:t xml:space="preserve"> </w:t>
      </w:r>
      <w:r>
        <w:rPr>
          <w:w w:val="105"/>
        </w:rPr>
        <w:t>on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onset</w:t>
      </w:r>
      <w:r>
        <w:rPr>
          <w:spacing w:val="36"/>
          <w:w w:val="105"/>
        </w:rPr>
        <w:t xml:space="preserve"> </w:t>
      </w:r>
      <w:r>
        <w:rPr>
          <w:w w:val="105"/>
        </w:rPr>
        <w:t>time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location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ejection.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any</w:t>
      </w:r>
      <w:r>
        <w:rPr>
          <w:spacing w:val="36"/>
          <w:w w:val="105"/>
        </w:rPr>
        <w:t xml:space="preserve"> </w:t>
      </w:r>
      <w:r>
        <w:rPr>
          <w:w w:val="105"/>
        </w:rPr>
        <w:t>landmark</w:t>
      </w:r>
      <w:r>
        <w:rPr>
          <w:spacing w:val="35"/>
          <w:w w:val="105"/>
        </w:rPr>
        <w:t xml:space="preserve"> </w:t>
      </w:r>
      <w:r>
        <w:rPr>
          <w:w w:val="105"/>
        </w:rPr>
        <w:t>studies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37"/>
          <w:w w:val="99"/>
        </w:rPr>
        <w:t xml:space="preserve"> </w:t>
      </w:r>
      <w:r>
        <w:rPr>
          <w:w w:val="105"/>
        </w:rPr>
        <w:t>established</w:t>
      </w:r>
      <w:r>
        <w:rPr>
          <w:spacing w:val="45"/>
          <w:w w:val="105"/>
        </w:rPr>
        <w:t xml:space="preserve"> </w:t>
      </w:r>
      <w:r>
        <w:rPr>
          <w:w w:val="105"/>
        </w:rPr>
        <w:t>that</w:t>
      </w:r>
      <w:r>
        <w:rPr>
          <w:spacing w:val="44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45"/>
          <w:w w:val="105"/>
        </w:rPr>
        <w:t xml:space="preserve"> </w:t>
      </w:r>
      <w:r>
        <w:rPr>
          <w:w w:val="105"/>
        </w:rPr>
        <w:t>can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</w:t>
      </w:r>
      <w:r>
        <w:rPr>
          <w:spacing w:val="-2"/>
          <w:w w:val="105"/>
        </w:rPr>
        <w:t>e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44"/>
          <w:w w:val="105"/>
        </w:rPr>
        <w:t xml:space="preserve"> </w:t>
      </w:r>
      <w:r>
        <w:rPr>
          <w:w w:val="105"/>
        </w:rPr>
        <w:t>large</w:t>
      </w:r>
      <w:r>
        <w:rPr>
          <w:spacing w:val="45"/>
          <w:w w:val="105"/>
        </w:rPr>
        <w:t xml:space="preserve"> </w:t>
      </w:r>
      <w:r>
        <w:rPr>
          <w:w w:val="105"/>
        </w:rPr>
        <w:t>fraction</w:t>
      </w:r>
      <w:r>
        <w:rPr>
          <w:spacing w:val="45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mass</w:t>
      </w:r>
      <w:r>
        <w:rPr>
          <w:spacing w:val="45"/>
          <w:w w:val="105"/>
        </w:rPr>
        <w:t xml:space="preserve"> </w:t>
      </w:r>
      <w:r>
        <w:rPr>
          <w:w w:val="105"/>
        </w:rPr>
        <w:t>to</w:t>
      </w:r>
      <w:r>
        <w:rPr>
          <w:spacing w:val="44"/>
          <w:w w:val="105"/>
        </w:rPr>
        <w:t xml:space="preserve"> </w:t>
      </w:r>
      <w:r>
        <w:rPr>
          <w:w w:val="105"/>
        </w:rPr>
        <w:t>a</w:t>
      </w:r>
      <w:r>
        <w:rPr>
          <w:spacing w:val="44"/>
          <w:w w:val="105"/>
        </w:rPr>
        <w:t xml:space="preserve"> </w:t>
      </w:r>
      <w:r>
        <w:rPr>
          <w:w w:val="105"/>
        </w:rPr>
        <w:t>CME</w:t>
      </w:r>
      <w:r>
        <w:rPr>
          <w:spacing w:val="45"/>
          <w:w w:val="105"/>
        </w:rPr>
        <w:t xml:space="preserve"> </w:t>
      </w:r>
      <w:r>
        <w:rPr>
          <w:w w:val="105"/>
        </w:rPr>
        <w:t>(Harrison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10"/>
        </w:rPr>
        <w:t xml:space="preserve"> </w:t>
      </w:r>
      <w:r>
        <w:rPr>
          <w:w w:val="105"/>
        </w:rPr>
        <w:t>L</w:t>
      </w:r>
      <w:r>
        <w:rPr>
          <w:spacing w:val="-7"/>
          <w:w w:val="105"/>
        </w:rPr>
        <w:t>y</w:t>
      </w:r>
      <w:r>
        <w:rPr>
          <w:w w:val="105"/>
        </w:rPr>
        <w:t>ons,</w:t>
      </w:r>
      <w:r>
        <w:rPr>
          <w:spacing w:val="20"/>
          <w:w w:val="105"/>
        </w:rPr>
        <w:t xml:space="preserve"> </w:t>
      </w:r>
      <w:r>
        <w:rPr>
          <w:w w:val="105"/>
        </w:rPr>
        <w:t>2000;</w:t>
      </w:r>
      <w:r>
        <w:rPr>
          <w:spacing w:val="20"/>
          <w:w w:val="105"/>
        </w:rPr>
        <w:t xml:space="preserve"> </w:t>
      </w:r>
      <w:r>
        <w:rPr>
          <w:w w:val="105"/>
        </w:rPr>
        <w:t>Harrison</w:t>
      </w:r>
      <w:r>
        <w:rPr>
          <w:spacing w:val="20"/>
          <w:w w:val="105"/>
        </w:rPr>
        <w:t xml:space="preserve"> </w:t>
      </w:r>
      <w:r>
        <w:rPr>
          <w:w w:val="105"/>
        </w:rPr>
        <w:t>et</w:t>
      </w:r>
      <w:r>
        <w:rPr>
          <w:spacing w:val="20"/>
          <w:w w:val="105"/>
        </w:rPr>
        <w:t xml:space="preserve"> </w:t>
      </w:r>
      <w:r>
        <w:rPr>
          <w:w w:val="105"/>
        </w:rPr>
        <w:t>al.,</w:t>
      </w:r>
      <w:r>
        <w:rPr>
          <w:spacing w:val="20"/>
          <w:w w:val="105"/>
        </w:rPr>
        <w:t xml:space="preserve"> </w:t>
      </w:r>
      <w:r>
        <w:rPr>
          <w:w w:val="105"/>
        </w:rPr>
        <w:t>2003;</w:t>
      </w:r>
      <w:r>
        <w:rPr>
          <w:spacing w:val="21"/>
          <w:w w:val="105"/>
        </w:rPr>
        <w:t xml:space="preserve"> </w:t>
      </w:r>
      <w:r>
        <w:rPr>
          <w:w w:val="105"/>
        </w:rPr>
        <w:t>Z</w:t>
      </w:r>
      <w:r>
        <w:rPr>
          <w:spacing w:val="-6"/>
          <w:w w:val="105"/>
        </w:rPr>
        <w:t>h</w:t>
      </w:r>
      <w:r>
        <w:rPr>
          <w:w w:val="105"/>
        </w:rPr>
        <w:t>u</w:t>
      </w:r>
      <w:r>
        <w:rPr>
          <w:spacing w:val="-7"/>
          <w:w w:val="105"/>
        </w:rPr>
        <w:t>k</w:t>
      </w:r>
      <w:r>
        <w:rPr>
          <w:spacing w:val="-8"/>
          <w:w w:val="105"/>
        </w:rPr>
        <w:t>o</w:t>
      </w:r>
      <w:r>
        <w:rPr>
          <w:w w:val="105"/>
        </w:rPr>
        <w:t>v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Au</w:t>
      </w:r>
      <w:r>
        <w:rPr>
          <w:spacing w:val="-7"/>
          <w:w w:val="105"/>
        </w:rPr>
        <w:t>c</w:t>
      </w:r>
      <w:r>
        <w:rPr>
          <w:spacing w:val="-6"/>
          <w:w w:val="105"/>
        </w:rPr>
        <w:t>h</w:t>
      </w:r>
      <w:r>
        <w:rPr>
          <w:spacing w:val="-74"/>
          <w:w w:val="105"/>
        </w:rPr>
        <w:t>`</w:t>
      </w:r>
      <w:r>
        <w:rPr>
          <w:w w:val="105"/>
        </w:rPr>
        <w:t>ere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2004;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As</w:t>
      </w:r>
      <w:r>
        <w:rPr>
          <w:spacing w:val="-8"/>
          <w:w w:val="105"/>
        </w:rPr>
        <w:t>c</w:t>
      </w:r>
      <w:r>
        <w:rPr>
          <w:spacing w:val="-6"/>
          <w:w w:val="105"/>
        </w:rPr>
        <w:t>h</w:t>
      </w:r>
      <w:r>
        <w:rPr>
          <w:spacing w:val="-7"/>
          <w:w w:val="105"/>
        </w:rPr>
        <w:t>w</w:t>
      </w:r>
      <w:r>
        <w:rPr>
          <w:w w:val="105"/>
        </w:rPr>
        <w:t>an</w:t>
      </w:r>
      <w:r>
        <w:rPr>
          <w:spacing w:val="-1"/>
          <w:w w:val="105"/>
        </w:rPr>
        <w:t>d</w:t>
      </w:r>
      <w:r>
        <w:rPr>
          <w:w w:val="105"/>
        </w:rPr>
        <w:t>en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et</w:t>
      </w:r>
      <w:r>
        <w:rPr>
          <w:spacing w:val="20"/>
          <w:w w:val="105"/>
        </w:rPr>
        <w:t xml:space="preserve"> </w:t>
      </w:r>
      <w:r>
        <w:rPr>
          <w:w w:val="105"/>
        </w:rPr>
        <w:t>al.,</w:t>
      </w:r>
      <w:r>
        <w:rPr>
          <w:spacing w:val="20"/>
          <w:w w:val="105"/>
        </w:rPr>
        <w:t xml:space="preserve"> </w:t>
      </w:r>
      <w:r>
        <w:rPr>
          <w:w w:val="105"/>
        </w:rPr>
        <w:t>2009a).</w:t>
      </w:r>
      <w:r>
        <w:rPr>
          <w:spacing w:val="2"/>
          <w:w w:val="105"/>
        </w:rPr>
        <w:t xml:space="preserve"> </w:t>
      </w:r>
      <w:r>
        <w:rPr>
          <w:w w:val="105"/>
        </w:rPr>
        <w:t>There</w:t>
      </w:r>
      <w:r>
        <w:rPr>
          <w:w w:val="99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well-es</w:t>
      </w:r>
      <w:r>
        <w:rPr>
          <w:spacing w:val="-1"/>
          <w:w w:val="105"/>
        </w:rPr>
        <w:t>tab</w:t>
      </w:r>
      <w:r>
        <w:rPr>
          <w:spacing w:val="-2"/>
          <w:w w:val="105"/>
        </w:rPr>
        <w:t>lis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w w:val="105"/>
        </w:rPr>
        <w:t>methods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mass</w:t>
      </w:r>
      <w:r>
        <w:rPr>
          <w:spacing w:val="15"/>
          <w:w w:val="105"/>
        </w:rPr>
        <w:t xml:space="preserve"> </w:t>
      </w:r>
      <w:r>
        <w:rPr>
          <w:w w:val="105"/>
        </w:rPr>
        <w:t>properties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CMEs,</w:t>
      </w:r>
      <w:r>
        <w:rPr>
          <w:spacing w:val="18"/>
          <w:w w:val="105"/>
        </w:rPr>
        <w:t xml:space="preserve"> </w:t>
      </w:r>
      <w:r>
        <w:rPr>
          <w:w w:val="105"/>
        </w:rPr>
        <w:t>but</w:t>
      </w:r>
      <w:r>
        <w:rPr>
          <w:spacing w:val="15"/>
          <w:w w:val="105"/>
        </w:rPr>
        <w:t xml:space="preserve"> </w:t>
      </w:r>
      <w:r>
        <w:rPr>
          <w:w w:val="105"/>
        </w:rPr>
        <w:t>there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still</w:t>
      </w:r>
      <w:r>
        <w:rPr>
          <w:spacing w:val="15"/>
          <w:w w:val="105"/>
        </w:rPr>
        <w:t xml:space="preserve"> </w:t>
      </w:r>
      <w:r>
        <w:rPr>
          <w:w w:val="105"/>
        </w:rPr>
        <w:t>outstanding</w:t>
      </w:r>
      <w:r>
        <w:rPr>
          <w:spacing w:val="40"/>
          <w:w w:val="99"/>
        </w:rPr>
        <w:t xml:space="preserve"> </w:t>
      </w:r>
      <w:r>
        <w:rPr>
          <w:w w:val="105"/>
        </w:rPr>
        <w:t>questions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source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CME</w:t>
      </w:r>
      <w:r>
        <w:rPr>
          <w:spacing w:val="24"/>
          <w:w w:val="105"/>
        </w:rPr>
        <w:t xml:space="preserve"> </w:t>
      </w:r>
      <w:r>
        <w:rPr>
          <w:w w:val="105"/>
        </w:rPr>
        <w:t>mass:</w:t>
      </w:r>
      <w:r>
        <w:rPr>
          <w:spacing w:val="56"/>
          <w:w w:val="105"/>
        </w:rPr>
        <w:t xml:space="preserve"> 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mass</w:t>
      </w:r>
      <w:r>
        <w:rPr>
          <w:spacing w:val="24"/>
          <w:w w:val="105"/>
        </w:rPr>
        <w:t xml:space="preserve"> </w:t>
      </w:r>
      <w:r>
        <w:rPr>
          <w:w w:val="105"/>
        </w:rPr>
        <w:t>comes</w:t>
      </w:r>
      <w:r>
        <w:rPr>
          <w:spacing w:val="23"/>
          <w:w w:val="105"/>
        </w:rPr>
        <w:t xml:space="preserve"> </w:t>
      </w:r>
      <w:r>
        <w:rPr>
          <w:w w:val="105"/>
        </w:rPr>
        <w:t>directly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99"/>
        </w:rPr>
        <w:t xml:space="preserve"> </w:t>
      </w:r>
      <w:r>
        <w:rPr>
          <w:w w:val="105"/>
        </w:rPr>
        <w:t>erupting</w:t>
      </w:r>
      <w:r>
        <w:rPr>
          <w:spacing w:val="26"/>
          <w:w w:val="105"/>
        </w:rPr>
        <w:t xml:space="preserve"> </w:t>
      </w:r>
      <w:r>
        <w:rPr>
          <w:w w:val="105"/>
        </w:rPr>
        <w:t>region,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7"/>
          <w:w w:val="105"/>
        </w:rPr>
        <w:t xml:space="preserve"> </w:t>
      </w:r>
      <w:r>
        <w:rPr>
          <w:w w:val="105"/>
        </w:rPr>
        <w:t>comes</w:t>
      </w:r>
      <w:r>
        <w:rPr>
          <w:spacing w:val="27"/>
          <w:w w:val="105"/>
        </w:rPr>
        <w:t xml:space="preserve"> </w:t>
      </w:r>
      <w:r>
        <w:rPr>
          <w:w w:val="105"/>
        </w:rPr>
        <w:t>from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surrounding</w:t>
      </w:r>
      <w:r>
        <w:rPr>
          <w:spacing w:val="26"/>
          <w:w w:val="105"/>
        </w:rPr>
        <w:t xml:space="preserve"> </w:t>
      </w:r>
      <w:r>
        <w:rPr>
          <w:w w:val="105"/>
        </w:rPr>
        <w:t>or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27"/>
          <w:w w:val="105"/>
        </w:rPr>
        <w:t xml:space="preserve"> </w:t>
      </w:r>
      <w:r>
        <w:rPr>
          <w:w w:val="105"/>
        </w:rPr>
        <w:t>large-scale</w:t>
      </w:r>
      <w:r>
        <w:rPr>
          <w:spacing w:val="27"/>
          <w:w w:val="105"/>
        </w:rPr>
        <w:t xml:space="preserve"> </w:t>
      </w:r>
      <w:r>
        <w:rPr>
          <w:w w:val="105"/>
        </w:rPr>
        <w:t>corona,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</w:t>
      </w:r>
      <w:r>
        <w:rPr>
          <w:spacing w:val="30"/>
          <w:w w:val="99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”s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pt</w:t>
      </w:r>
      <w:r>
        <w:rPr>
          <w:spacing w:val="23"/>
          <w:w w:val="105"/>
        </w:rPr>
        <w:t xml:space="preserve"> </w:t>
      </w:r>
      <w:r>
        <w:rPr>
          <w:w w:val="105"/>
        </w:rPr>
        <w:t>up”</w:t>
      </w:r>
      <w:r>
        <w:rPr>
          <w:spacing w:val="22"/>
          <w:w w:val="105"/>
        </w:rPr>
        <w:t xml:space="preserve"> </w:t>
      </w:r>
      <w:r>
        <w:rPr>
          <w:w w:val="105"/>
        </w:rPr>
        <w:t>as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CME</w:t>
      </w:r>
      <w:r>
        <w:rPr>
          <w:spacing w:val="22"/>
          <w:w w:val="105"/>
        </w:rPr>
        <w:t xml:space="preserve"> </w:t>
      </w:r>
      <w:r>
        <w:rPr>
          <w:w w:val="105"/>
        </w:rPr>
        <w:t>propagates</w:t>
      </w:r>
      <w:r>
        <w:rPr>
          <w:spacing w:val="22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Bein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et</w:t>
      </w:r>
      <w:r>
        <w:rPr>
          <w:spacing w:val="22"/>
          <w:w w:val="105"/>
        </w:rPr>
        <w:t xml:space="preserve"> </w:t>
      </w:r>
      <w:r>
        <w:rPr>
          <w:w w:val="105"/>
        </w:rPr>
        <w:t>al.,</w:t>
      </w:r>
      <w:r>
        <w:rPr>
          <w:spacing w:val="23"/>
          <w:w w:val="105"/>
        </w:rPr>
        <w:t xml:space="preserve"> </w:t>
      </w:r>
      <w:r>
        <w:rPr>
          <w:w w:val="105"/>
        </w:rPr>
        <w:t>2013).</w:t>
      </w:r>
    </w:p>
    <w:p w14:paraId="581FA8B1" w14:textId="77777777" w:rsidR="00521066" w:rsidRDefault="007C37E1">
      <w:pPr>
        <w:pStyle w:val="BodyText"/>
        <w:spacing w:before="8" w:line="448" w:lineRule="auto"/>
        <w:ind w:right="118" w:firstLine="576"/>
        <w:jc w:val="both"/>
      </w:pPr>
      <w:r>
        <w:rPr>
          <w:w w:val="110"/>
        </w:rPr>
        <w:t>An</w:t>
      </w:r>
      <w:r>
        <w:rPr>
          <w:spacing w:val="-20"/>
          <w:w w:val="110"/>
        </w:rPr>
        <w:t xml:space="preserve"> </w:t>
      </w:r>
      <w:r>
        <w:rPr>
          <w:w w:val="110"/>
        </w:rPr>
        <w:t>Earth-directed</w:t>
      </w:r>
      <w:r>
        <w:rPr>
          <w:spacing w:val="-20"/>
          <w:w w:val="110"/>
        </w:rPr>
        <w:t xml:space="preserve"> </w:t>
      </w:r>
      <w:r>
        <w:rPr>
          <w:w w:val="110"/>
        </w:rPr>
        <w:t>CMEs</w:t>
      </w:r>
      <w:r>
        <w:rPr>
          <w:spacing w:val="-20"/>
          <w:w w:val="110"/>
        </w:rPr>
        <w:t xml:space="preserve"> </w:t>
      </w:r>
      <w:r>
        <w:rPr>
          <w:w w:val="110"/>
        </w:rPr>
        <w:t>potential</w:t>
      </w:r>
      <w:r>
        <w:rPr>
          <w:spacing w:val="-20"/>
          <w:w w:val="110"/>
        </w:rPr>
        <w:t xml:space="preserve"> </w:t>
      </w:r>
      <w:proofErr w:type="spellStart"/>
      <w:r>
        <w:rPr>
          <w:spacing w:val="-2"/>
          <w:w w:val="110"/>
        </w:rPr>
        <w:t>geoe</w:t>
      </w:r>
      <w:r>
        <w:rPr>
          <w:rFonts w:ascii="Apple Symbols" w:eastAsia="Apple Symbols" w:hAnsi="Apple Symbols" w:cs="Apple Symbols"/>
          <w:spacing w:val="-1"/>
          <w:w w:val="110"/>
        </w:rPr>
        <w:t>↵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ess</w:t>
      </w:r>
      <w:proofErr w:type="spellEnd"/>
      <w:r>
        <w:rPr>
          <w:spacing w:val="-20"/>
          <w:w w:val="110"/>
        </w:rPr>
        <w:t xml:space="preserve"> </w:t>
      </w:r>
      <w:r>
        <w:rPr>
          <w:w w:val="110"/>
        </w:rPr>
        <w:t>is</w:t>
      </w:r>
      <w:r>
        <w:rPr>
          <w:spacing w:val="-20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ically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ize</w:t>
      </w:r>
      <w:r>
        <w:rPr>
          <w:spacing w:val="-1"/>
          <w:w w:val="110"/>
        </w:rPr>
        <w:t>d</w:t>
      </w:r>
      <w:r>
        <w:rPr>
          <w:spacing w:val="-20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20"/>
          <w:w w:val="110"/>
        </w:rPr>
        <w:t xml:space="preserve"> </w:t>
      </w:r>
      <w:r>
        <w:rPr>
          <w:w w:val="110"/>
        </w:rPr>
        <w:t>three</w:t>
      </w:r>
      <w:r>
        <w:rPr>
          <w:spacing w:val="-20"/>
          <w:w w:val="110"/>
        </w:rPr>
        <w:t xml:space="preserve"> </w:t>
      </w:r>
      <w:r>
        <w:rPr>
          <w:spacing w:val="-3"/>
          <w:w w:val="110"/>
        </w:rPr>
        <w:t>val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es:</w:t>
      </w:r>
      <w:r>
        <w:rPr>
          <w:spacing w:val="49"/>
          <w:w w:val="98"/>
        </w:rPr>
        <w:t xml:space="preserve"> </w:t>
      </w:r>
      <w:r>
        <w:rPr>
          <w:w w:val="110"/>
        </w:rPr>
        <w:t>its</w:t>
      </w:r>
      <w:r>
        <w:rPr>
          <w:spacing w:val="8"/>
          <w:w w:val="110"/>
        </w:rPr>
        <w:t xml:space="preserve"> </w:t>
      </w:r>
      <w:r>
        <w:rPr>
          <w:spacing w:val="-4"/>
          <w:w w:val="110"/>
        </w:rPr>
        <w:t>veloci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,</w:t>
      </w:r>
      <w:r>
        <w:rPr>
          <w:spacing w:val="10"/>
          <w:w w:val="110"/>
        </w:rPr>
        <w:t xml:space="preserve"> </w:t>
      </w:r>
      <w:r>
        <w:rPr>
          <w:w w:val="110"/>
        </w:rPr>
        <w:t>mass,</w:t>
      </w:r>
      <w:r>
        <w:rPr>
          <w:spacing w:val="11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magnitude</w:t>
      </w:r>
      <w:r>
        <w:rPr>
          <w:spacing w:val="8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duration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spacing w:val="-3"/>
          <w:w w:val="110"/>
        </w:rPr>
        <w:t>sou</w:t>
      </w:r>
      <w:r>
        <w:rPr>
          <w:spacing w:val="-2"/>
          <w:w w:val="110"/>
        </w:rPr>
        <w:t>th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</w:t>
      </w:r>
      <w:r>
        <w:rPr>
          <w:spacing w:val="9"/>
          <w:w w:val="110"/>
        </w:rPr>
        <w:t xml:space="preserve"> </w:t>
      </w:r>
      <w:r>
        <w:rPr>
          <w:w w:val="110"/>
        </w:rPr>
        <w:t>component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magnetic</w:t>
      </w:r>
      <w:r>
        <w:rPr>
          <w:spacing w:val="28"/>
          <w:w w:val="99"/>
        </w:rPr>
        <w:t xml:space="preserve"> </w:t>
      </w:r>
      <w:r>
        <w:rPr>
          <w:w w:val="110"/>
        </w:rPr>
        <w:t>field</w:t>
      </w:r>
      <w:r>
        <w:rPr>
          <w:spacing w:val="34"/>
          <w:w w:val="110"/>
        </w:rPr>
        <w:t xml:space="preserve"> </w:t>
      </w:r>
      <w:r>
        <w:rPr>
          <w:w w:val="110"/>
        </w:rPr>
        <w:t>(</w:t>
      </w:r>
      <w:r>
        <w:rPr>
          <w:rFonts w:cs="Times New Roman"/>
          <w:i/>
          <w:w w:val="110"/>
        </w:rPr>
        <w:t>B</w:t>
      </w:r>
      <w:r>
        <w:rPr>
          <w:rFonts w:cs="Times New Roman"/>
          <w:i/>
          <w:w w:val="110"/>
          <w:position w:val="-2"/>
          <w:sz w:val="16"/>
          <w:szCs w:val="16"/>
        </w:rPr>
        <w:t>z</w:t>
      </w:r>
      <w:r>
        <w:rPr>
          <w:rFonts w:cs="Times New Roman"/>
          <w:i/>
          <w:spacing w:val="-29"/>
          <w:w w:val="110"/>
          <w:position w:val="-2"/>
          <w:sz w:val="16"/>
          <w:szCs w:val="16"/>
        </w:rPr>
        <w:t xml:space="preserve"> </w:t>
      </w:r>
      <w:r>
        <w:rPr>
          <w:w w:val="110"/>
        </w:rPr>
        <w:t>)</w:t>
      </w:r>
      <w:r>
        <w:rPr>
          <w:spacing w:val="34"/>
          <w:w w:val="110"/>
        </w:rPr>
        <w:t xml:space="preserve"> </w:t>
      </w:r>
      <w:r>
        <w:rPr>
          <w:w w:val="110"/>
        </w:rPr>
        <w:t>at</w:t>
      </w:r>
      <w:r>
        <w:rPr>
          <w:spacing w:val="35"/>
          <w:w w:val="110"/>
        </w:rPr>
        <w:t xml:space="preserve"> </w:t>
      </w:r>
      <w:r>
        <w:rPr>
          <w:w w:val="110"/>
        </w:rPr>
        <w:t>the</w:t>
      </w:r>
      <w:r>
        <w:rPr>
          <w:spacing w:val="34"/>
          <w:w w:val="110"/>
        </w:rPr>
        <w:t xml:space="preserve"> </w:t>
      </w:r>
      <w:r>
        <w:rPr>
          <w:w w:val="110"/>
        </w:rPr>
        <w:t>time</w:t>
      </w:r>
      <w:r>
        <w:rPr>
          <w:spacing w:val="33"/>
          <w:w w:val="110"/>
        </w:rPr>
        <w:t xml:space="preserve"> </w:t>
      </w:r>
      <w:r>
        <w:rPr>
          <w:w w:val="110"/>
        </w:rPr>
        <w:t>of</w:t>
      </w:r>
      <w:r>
        <w:rPr>
          <w:spacing w:val="35"/>
          <w:w w:val="110"/>
        </w:rPr>
        <w:t xml:space="preserve"> </w:t>
      </w:r>
      <w:r>
        <w:rPr>
          <w:w w:val="110"/>
        </w:rPr>
        <w:t>Earth</w:t>
      </w:r>
      <w:r>
        <w:rPr>
          <w:spacing w:val="34"/>
          <w:w w:val="110"/>
        </w:rPr>
        <w:t xml:space="preserve"> </w:t>
      </w:r>
      <w:r>
        <w:rPr>
          <w:w w:val="110"/>
        </w:rPr>
        <w:t xml:space="preserve">impact. </w:t>
      </w:r>
      <w:r>
        <w:rPr>
          <w:spacing w:val="51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ical</w:t>
      </w:r>
      <w:r>
        <w:rPr>
          <w:spacing w:val="34"/>
          <w:w w:val="110"/>
        </w:rPr>
        <w:t xml:space="preserve"> </w:t>
      </w:r>
      <w:r>
        <w:rPr>
          <w:w w:val="110"/>
        </w:rPr>
        <w:t>CME</w:t>
      </w:r>
      <w:r>
        <w:rPr>
          <w:spacing w:val="35"/>
          <w:w w:val="110"/>
        </w:rPr>
        <w:t xml:space="preserve"> </w:t>
      </w:r>
      <w:r>
        <w:rPr>
          <w:w w:val="110"/>
        </w:rPr>
        <w:t>forecasts</w:t>
      </w:r>
      <w:r>
        <w:rPr>
          <w:spacing w:val="33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34"/>
          <w:w w:val="110"/>
        </w:rPr>
        <w:t xml:space="preserve"> </w:t>
      </w:r>
      <w:r>
        <w:rPr>
          <w:w w:val="110"/>
        </w:rPr>
        <w:t>a</w:t>
      </w:r>
      <w:r>
        <w:rPr>
          <w:spacing w:val="33"/>
          <w:w w:val="110"/>
        </w:rPr>
        <w:t xml:space="preserve"> </w:t>
      </w:r>
      <w:r>
        <w:rPr>
          <w:w w:val="110"/>
        </w:rPr>
        <w:t>predicted</w:t>
      </w:r>
      <w:r>
        <w:rPr>
          <w:spacing w:val="35"/>
          <w:w w:val="110"/>
        </w:rPr>
        <w:t xml:space="preserve"> </w:t>
      </w:r>
      <w:r>
        <w:rPr>
          <w:w w:val="110"/>
        </w:rPr>
        <w:t>Earth</w:t>
      </w:r>
      <w:r>
        <w:rPr>
          <w:spacing w:val="34"/>
          <w:w w:val="110"/>
        </w:rPr>
        <w:t xml:space="preserve"> </w:t>
      </w:r>
      <w:proofErr w:type="spellStart"/>
      <w:r>
        <w:rPr>
          <w:w w:val="110"/>
        </w:rPr>
        <w:t>ar</w:t>
      </w:r>
      <w:proofErr w:type="spellEnd"/>
      <w:r>
        <w:rPr>
          <w:w w:val="110"/>
        </w:rPr>
        <w:t>-</w:t>
      </w:r>
    </w:p>
    <w:p w14:paraId="51977A1F" w14:textId="77777777" w:rsidR="00521066" w:rsidRDefault="00521066">
      <w:pPr>
        <w:spacing w:line="448" w:lineRule="auto"/>
        <w:jc w:val="both"/>
        <w:sectPr w:rsidR="00521066">
          <w:headerReference w:type="even" r:id="rId8"/>
          <w:headerReference w:type="default" r:id="rId9"/>
          <w:pgSz w:w="12240" w:h="15840"/>
          <w:pgMar w:top="1340" w:right="1320" w:bottom="280" w:left="1340" w:header="1132" w:footer="0" w:gutter="0"/>
          <w:pgNumType w:start="48"/>
          <w:cols w:space="720"/>
        </w:sectPr>
      </w:pPr>
    </w:p>
    <w:p w14:paraId="3B34DFB6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76772AE5" w14:textId="77777777" w:rsidR="00521066" w:rsidRDefault="007C37E1">
      <w:pPr>
        <w:pStyle w:val="BodyText"/>
        <w:spacing w:before="58" w:line="452" w:lineRule="auto"/>
        <w:ind w:right="117"/>
        <w:jc w:val="both"/>
      </w:pPr>
      <w:proofErr w:type="gramStart"/>
      <w:r>
        <w:rPr>
          <w:spacing w:val="-3"/>
          <w:w w:val="110"/>
        </w:rPr>
        <w:t>r</w:t>
      </w:r>
      <w:r>
        <w:rPr>
          <w:spacing w:val="-4"/>
          <w:w w:val="110"/>
        </w:rPr>
        <w:t>ival</w:t>
      </w:r>
      <w:proofErr w:type="gramEnd"/>
      <w:r>
        <w:rPr>
          <w:spacing w:val="-4"/>
          <w:w w:val="110"/>
        </w:rPr>
        <w:t xml:space="preserve"> </w:t>
      </w:r>
      <w:r>
        <w:rPr>
          <w:w w:val="110"/>
        </w:rPr>
        <w:t>time</w:t>
      </w:r>
      <w:r>
        <w:rPr>
          <w:spacing w:val="-3"/>
          <w:w w:val="110"/>
        </w:rPr>
        <w:t xml:space="preserve"> </w:t>
      </w:r>
      <w:r>
        <w:rPr>
          <w:spacing w:val="-5"/>
          <w:w w:val="110"/>
        </w:rPr>
        <w:t>only.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geomagnetic</w:t>
      </w:r>
      <w:r>
        <w:rPr>
          <w:spacing w:val="-3"/>
          <w:w w:val="110"/>
        </w:rPr>
        <w:t xml:space="preserve"> </w:t>
      </w:r>
      <w:r>
        <w:rPr>
          <w:w w:val="110"/>
        </w:rPr>
        <w:t>storm</w:t>
      </w:r>
      <w:r>
        <w:rPr>
          <w:spacing w:val="-4"/>
          <w:w w:val="110"/>
        </w:rPr>
        <w:t xml:space="preserve"> </w:t>
      </w:r>
      <w:r>
        <w:rPr>
          <w:w w:val="110"/>
        </w:rPr>
        <w:t>magnitude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strongly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ke</w:t>
      </w:r>
      <w:r>
        <w:rPr>
          <w:spacing w:val="-1"/>
          <w:w w:val="110"/>
        </w:rPr>
        <w:t>d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CME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mome</w:t>
      </w:r>
      <w:r>
        <w:rPr>
          <w:spacing w:val="-1"/>
          <w:w w:val="110"/>
        </w:rPr>
        <w:t>ntu</w:t>
      </w:r>
      <w:r>
        <w:rPr>
          <w:spacing w:val="-2"/>
          <w:w w:val="110"/>
        </w:rPr>
        <w:t>m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26"/>
          <w:w w:val="110"/>
        </w:rPr>
        <w:t xml:space="preserve"> </w:t>
      </w:r>
      <w:r>
        <w:rPr>
          <w:w w:val="110"/>
        </w:rPr>
        <w:t>magnetic</w:t>
      </w:r>
      <w:r>
        <w:rPr>
          <w:spacing w:val="19"/>
          <w:w w:val="110"/>
        </w:rPr>
        <w:t xml:space="preserve"> </w:t>
      </w:r>
      <w:r>
        <w:rPr>
          <w:w w:val="110"/>
        </w:rPr>
        <w:t>field</w:t>
      </w:r>
      <w:r>
        <w:rPr>
          <w:spacing w:val="20"/>
          <w:w w:val="110"/>
        </w:rPr>
        <w:t xml:space="preserve"> </w:t>
      </w:r>
      <w:r>
        <w:rPr>
          <w:spacing w:val="-2"/>
          <w:w w:val="110"/>
        </w:rPr>
        <w:t>orie</w:t>
      </w:r>
      <w:r>
        <w:rPr>
          <w:spacing w:val="-1"/>
          <w:w w:val="110"/>
        </w:rPr>
        <w:t>ntat</w:t>
      </w:r>
      <w:r>
        <w:rPr>
          <w:spacing w:val="-2"/>
          <w:w w:val="110"/>
        </w:rPr>
        <w:t>ion</w:t>
      </w:r>
      <w:r>
        <w:rPr>
          <w:spacing w:val="20"/>
          <w:w w:val="110"/>
        </w:rPr>
        <w:t xml:space="preserve"> </w:t>
      </w:r>
      <w:r>
        <w:rPr>
          <w:w w:val="110"/>
        </w:rPr>
        <w:t>while</w:t>
      </w:r>
      <w:r>
        <w:rPr>
          <w:spacing w:val="20"/>
          <w:w w:val="110"/>
        </w:rPr>
        <w:t xml:space="preserve"> </w:t>
      </w:r>
      <w:r>
        <w:rPr>
          <w:spacing w:val="-2"/>
          <w:w w:val="110"/>
        </w:rPr>
        <w:t>arr</w:t>
      </w:r>
      <w:r>
        <w:rPr>
          <w:spacing w:val="-3"/>
          <w:w w:val="110"/>
        </w:rPr>
        <w:t>ival</w:t>
      </w:r>
      <w:r>
        <w:rPr>
          <w:spacing w:val="20"/>
          <w:w w:val="110"/>
        </w:rPr>
        <w:t xml:space="preserve"> </w:t>
      </w:r>
      <w:r>
        <w:rPr>
          <w:w w:val="110"/>
        </w:rPr>
        <w:t>time</w:t>
      </w:r>
      <w:r>
        <w:rPr>
          <w:spacing w:val="20"/>
          <w:w w:val="110"/>
        </w:rPr>
        <w:t xml:space="preserve"> </w:t>
      </w:r>
      <w:r>
        <w:rPr>
          <w:w w:val="110"/>
        </w:rPr>
        <w:t>at</w:t>
      </w:r>
      <w:r>
        <w:rPr>
          <w:spacing w:val="20"/>
          <w:w w:val="110"/>
        </w:rPr>
        <w:t xml:space="preserve"> </w:t>
      </w:r>
      <w:r>
        <w:rPr>
          <w:spacing w:val="-1"/>
          <w:w w:val="110"/>
        </w:rPr>
        <w:t>Earth</w:t>
      </w:r>
      <w:r>
        <w:rPr>
          <w:spacing w:val="20"/>
          <w:w w:val="110"/>
        </w:rPr>
        <w:t xml:space="preserve"> </w:t>
      </w:r>
      <w:r>
        <w:rPr>
          <w:w w:val="110"/>
        </w:rPr>
        <w:t>is</w:t>
      </w:r>
      <w:r>
        <w:rPr>
          <w:spacing w:val="19"/>
          <w:w w:val="110"/>
        </w:rPr>
        <w:t xml:space="preserve"> </w:t>
      </w:r>
      <w:r>
        <w:rPr>
          <w:w w:val="110"/>
        </w:rPr>
        <w:t>primarily</w:t>
      </w:r>
      <w:r>
        <w:rPr>
          <w:spacing w:val="20"/>
          <w:w w:val="110"/>
        </w:rPr>
        <w:t xml:space="preserve"> </w:t>
      </w:r>
      <w:r>
        <w:rPr>
          <w:w w:val="110"/>
        </w:rPr>
        <w:t>dependent</w:t>
      </w:r>
      <w:r>
        <w:rPr>
          <w:spacing w:val="20"/>
          <w:w w:val="110"/>
        </w:rPr>
        <w:t xml:space="preserve"> </w:t>
      </w:r>
      <w:r>
        <w:rPr>
          <w:w w:val="110"/>
        </w:rPr>
        <w:t>on</w:t>
      </w:r>
      <w:r>
        <w:rPr>
          <w:spacing w:val="20"/>
          <w:w w:val="110"/>
        </w:rPr>
        <w:t xml:space="preserve"> </w:t>
      </w:r>
      <w:r>
        <w:rPr>
          <w:w w:val="110"/>
        </w:rPr>
        <w:t>CME</w:t>
      </w:r>
      <w:r>
        <w:rPr>
          <w:spacing w:val="20"/>
          <w:w w:val="110"/>
        </w:rPr>
        <w:t xml:space="preserve"> </w:t>
      </w:r>
      <w:r>
        <w:rPr>
          <w:spacing w:val="-4"/>
          <w:w w:val="110"/>
        </w:rPr>
        <w:t>veloci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23"/>
          <w:w w:val="109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12"/>
          <w:w w:val="110"/>
        </w:rPr>
        <w:t xml:space="preserve"> </w:t>
      </w:r>
      <w:r>
        <w:rPr>
          <w:w w:val="110"/>
        </w:rPr>
        <w:t>standard</w:t>
      </w:r>
      <w:r>
        <w:rPr>
          <w:spacing w:val="-12"/>
          <w:w w:val="110"/>
        </w:rPr>
        <w:t xml:space="preserve"> </w:t>
      </w:r>
      <w:r>
        <w:rPr>
          <w:w w:val="110"/>
        </w:rPr>
        <w:t>process</w:t>
      </w:r>
      <w:r>
        <w:rPr>
          <w:spacing w:val="-12"/>
          <w:w w:val="110"/>
        </w:rPr>
        <w:t xml:space="preserve"> </w:t>
      </w:r>
      <w:r>
        <w:rPr>
          <w:w w:val="110"/>
        </w:rPr>
        <w:t>for</w:t>
      </w:r>
      <w:r>
        <w:rPr>
          <w:spacing w:val="-12"/>
          <w:w w:val="110"/>
        </w:rPr>
        <w:t xml:space="preserve"> </w:t>
      </w:r>
      <w:r>
        <w:rPr>
          <w:w w:val="110"/>
        </w:rPr>
        <w:t>estimating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2"/>
          <w:w w:val="110"/>
        </w:rPr>
        <w:t xml:space="preserve"> </w:t>
      </w:r>
      <w:r>
        <w:rPr>
          <w:w w:val="110"/>
        </w:rPr>
        <w:t>relies</w:t>
      </w:r>
      <w:r>
        <w:rPr>
          <w:spacing w:val="-12"/>
          <w:w w:val="110"/>
        </w:rPr>
        <w:t xml:space="preserve"> </w:t>
      </w:r>
      <w:r>
        <w:rPr>
          <w:w w:val="110"/>
        </w:rPr>
        <w:t>on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seq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ial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coron</w:t>
      </w:r>
      <w:r>
        <w:rPr>
          <w:spacing w:val="-1"/>
          <w:w w:val="110"/>
        </w:rPr>
        <w:t>agraph</w:t>
      </w:r>
      <w:r>
        <w:rPr>
          <w:spacing w:val="-12"/>
          <w:w w:val="110"/>
        </w:rPr>
        <w:t xml:space="preserve"> </w:t>
      </w:r>
      <w:r>
        <w:rPr>
          <w:w w:val="110"/>
        </w:rPr>
        <w:t>images</w:t>
      </w:r>
      <w:r>
        <w:rPr>
          <w:spacing w:val="-12"/>
          <w:w w:val="110"/>
        </w:rPr>
        <w:t xml:space="preserve"> </w:t>
      </w:r>
      <w:r>
        <w:rPr>
          <w:w w:val="110"/>
        </w:rPr>
        <w:t>from</w:t>
      </w:r>
      <w:r>
        <w:rPr>
          <w:spacing w:val="47"/>
          <w:w w:val="103"/>
        </w:rPr>
        <w:t xml:space="preserve"> </w:t>
      </w:r>
      <w:r>
        <w:rPr>
          <w:w w:val="110"/>
        </w:rPr>
        <w:t>SOHO/LASCO</w:t>
      </w:r>
      <w:r>
        <w:rPr>
          <w:spacing w:val="19"/>
          <w:w w:val="110"/>
        </w:rPr>
        <w:t xml:space="preserve"> </w:t>
      </w:r>
      <w:r>
        <w:rPr>
          <w:w w:val="110"/>
        </w:rPr>
        <w:t>and</w:t>
      </w:r>
      <w:r>
        <w:rPr>
          <w:spacing w:val="19"/>
          <w:w w:val="110"/>
        </w:rPr>
        <w:t xml:space="preserve"> </w:t>
      </w:r>
      <w:r>
        <w:rPr>
          <w:w w:val="110"/>
        </w:rPr>
        <w:t>STEREO/SECCHI.</w:t>
      </w:r>
      <w:r>
        <w:rPr>
          <w:spacing w:val="19"/>
          <w:w w:val="110"/>
        </w:rPr>
        <w:t xml:space="preserve"> </w:t>
      </w:r>
      <w:r>
        <w:rPr>
          <w:w w:val="110"/>
        </w:rPr>
        <w:t>There</w:t>
      </w:r>
      <w:r>
        <w:rPr>
          <w:spacing w:val="19"/>
          <w:w w:val="110"/>
        </w:rPr>
        <w:t xml:space="preserve"> </w:t>
      </w:r>
      <w:r>
        <w:rPr>
          <w:w w:val="110"/>
        </w:rPr>
        <w:t>are</w:t>
      </w:r>
      <w:r>
        <w:rPr>
          <w:spacing w:val="19"/>
          <w:w w:val="110"/>
        </w:rPr>
        <w:t xml:space="preserve"> </w:t>
      </w:r>
      <w:r>
        <w:rPr>
          <w:w w:val="110"/>
        </w:rPr>
        <w:t>ground-based</w:t>
      </w:r>
      <w:r>
        <w:rPr>
          <w:spacing w:val="19"/>
          <w:w w:val="110"/>
        </w:rPr>
        <w:t xml:space="preserve"> </w:t>
      </w:r>
      <w:r>
        <w:rPr>
          <w:w w:val="110"/>
        </w:rPr>
        <w:t>white</w:t>
      </w:r>
      <w:r>
        <w:rPr>
          <w:spacing w:val="20"/>
          <w:w w:val="110"/>
        </w:rPr>
        <w:t xml:space="preserve"> </w:t>
      </w:r>
      <w:r>
        <w:rPr>
          <w:spacing w:val="-3"/>
          <w:w w:val="110"/>
        </w:rPr>
        <w:t>ligh</w:t>
      </w:r>
      <w:r>
        <w:rPr>
          <w:spacing w:val="-2"/>
          <w:w w:val="110"/>
        </w:rPr>
        <w:t>t</w:t>
      </w:r>
      <w:r>
        <w:rPr>
          <w:spacing w:val="19"/>
          <w:w w:val="110"/>
        </w:rPr>
        <w:t xml:space="preserve"> </w:t>
      </w:r>
      <w:r>
        <w:rPr>
          <w:w w:val="110"/>
        </w:rPr>
        <w:t>coronagraph</w:t>
      </w:r>
      <w:r>
        <w:rPr>
          <w:spacing w:val="19"/>
          <w:w w:val="110"/>
        </w:rPr>
        <w:t xml:space="preserve"> </w:t>
      </w:r>
      <w:r>
        <w:rPr>
          <w:w w:val="110"/>
        </w:rPr>
        <w:t>mea-</w:t>
      </w:r>
      <w:r>
        <w:rPr>
          <w:spacing w:val="23"/>
          <w:w w:val="106"/>
        </w:rPr>
        <w:t xml:space="preserve"> </w:t>
      </w:r>
      <w:proofErr w:type="spellStart"/>
      <w:r>
        <w:rPr>
          <w:spacing w:val="-2"/>
          <w:w w:val="110"/>
        </w:rPr>
        <w:t>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proofErr w:type="spellEnd"/>
      <w:r>
        <w:rPr>
          <w:spacing w:val="-1"/>
          <w:w w:val="110"/>
        </w:rPr>
        <w:t>,</w:t>
      </w:r>
      <w:r>
        <w:rPr>
          <w:spacing w:val="-3"/>
          <w:w w:val="110"/>
        </w:rPr>
        <w:t xml:space="preserve"> 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b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 xml:space="preserve"> </w:t>
      </w:r>
      <w:r>
        <w:rPr>
          <w:w w:val="110"/>
        </w:rPr>
        <w:t>High</w:t>
      </w:r>
      <w:r>
        <w:rPr>
          <w:spacing w:val="-3"/>
          <w:w w:val="110"/>
        </w:rPr>
        <w:t xml:space="preserve"> </w:t>
      </w:r>
      <w:r>
        <w:rPr>
          <w:w w:val="110"/>
        </w:rPr>
        <w:t>Altitude</w:t>
      </w:r>
      <w:r>
        <w:rPr>
          <w:spacing w:val="-3"/>
          <w:w w:val="110"/>
        </w:rPr>
        <w:t xml:space="preserve"> </w:t>
      </w:r>
      <w:proofErr w:type="spellStart"/>
      <w:r>
        <w:rPr>
          <w:spacing w:val="-3"/>
          <w:w w:val="110"/>
        </w:rPr>
        <w:t>O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orys</w:t>
      </w:r>
      <w:proofErr w:type="spellEnd"/>
      <w:r>
        <w:rPr>
          <w:spacing w:val="-3"/>
          <w:w w:val="110"/>
        </w:rPr>
        <w:t xml:space="preserve"> </w:t>
      </w:r>
      <w:r>
        <w:rPr>
          <w:w w:val="110"/>
        </w:rPr>
        <w:t>K-</w:t>
      </w:r>
      <w:proofErr w:type="spellStart"/>
      <w:r>
        <w:rPr>
          <w:w w:val="110"/>
        </w:rPr>
        <w:t>Cor</w:t>
      </w:r>
      <w:proofErr w:type="spellEnd"/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tru</w:t>
      </w:r>
      <w:r>
        <w:rPr>
          <w:spacing w:val="-2"/>
          <w:w w:val="110"/>
        </w:rPr>
        <w:t>me</w:t>
      </w:r>
      <w:r>
        <w:rPr>
          <w:spacing w:val="-1"/>
          <w:w w:val="110"/>
        </w:rPr>
        <w:t>nt,</w:t>
      </w:r>
      <w:r>
        <w:rPr>
          <w:spacing w:val="-2"/>
          <w:w w:val="110"/>
        </w:rPr>
        <w:t xml:space="preserve"> </w:t>
      </w:r>
      <w:r>
        <w:rPr>
          <w:w w:val="110"/>
        </w:rPr>
        <w:t>but</w:t>
      </w:r>
      <w:r>
        <w:rPr>
          <w:spacing w:val="-3"/>
          <w:w w:val="110"/>
        </w:rPr>
        <w:t xml:space="preserve"> </w:t>
      </w:r>
      <w:r>
        <w:rPr>
          <w:w w:val="110"/>
        </w:rPr>
        <w:t>those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meas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3"/>
          <w:w w:val="110"/>
        </w:rPr>
        <w:t xml:space="preserve"> </w:t>
      </w:r>
      <w:r>
        <w:rPr>
          <w:w w:val="110"/>
        </w:rPr>
        <w:t>are</w:t>
      </w:r>
      <w:r>
        <w:rPr>
          <w:spacing w:val="57"/>
          <w:w w:val="99"/>
        </w:rPr>
        <w:t xml:space="preserve"> </w:t>
      </w:r>
      <w:r>
        <w:rPr>
          <w:w w:val="110"/>
        </w:rPr>
        <w:t>limited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spacing w:val="-4"/>
          <w:w w:val="110"/>
        </w:rPr>
        <w:t>low</w:t>
      </w:r>
      <w:r>
        <w:rPr>
          <w:spacing w:val="3"/>
          <w:w w:val="110"/>
        </w:rPr>
        <w:t xml:space="preserve"> </w:t>
      </w:r>
      <w:r>
        <w:rPr>
          <w:w w:val="110"/>
        </w:rPr>
        <w:t>corona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constrained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times</w:t>
      </w:r>
      <w:r>
        <w:rPr>
          <w:spacing w:val="3"/>
          <w:w w:val="110"/>
        </w:rPr>
        <w:t xml:space="preserve"> </w:t>
      </w:r>
      <w:r>
        <w:rPr>
          <w:w w:val="110"/>
        </w:rPr>
        <w:t>that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sun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at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u</w:t>
      </w:r>
      <w:r>
        <w:rPr>
          <w:rFonts w:ascii="Apple Symbols" w:eastAsia="Apple Symbols" w:hAnsi="Apple Symbols" w:cs="Apple Symbols"/>
          <w:spacing w:val="-1"/>
          <w:w w:val="110"/>
        </w:rPr>
        <w:t>ffi</w:t>
      </w:r>
      <w:r>
        <w:rPr>
          <w:spacing w:val="-2"/>
          <w:w w:val="110"/>
        </w:rPr>
        <w:t>cie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ly</w:t>
      </w:r>
      <w:r>
        <w:rPr>
          <w:spacing w:val="2"/>
          <w:w w:val="110"/>
        </w:rPr>
        <w:t xml:space="preserve"> </w:t>
      </w:r>
      <w:r>
        <w:rPr>
          <w:w w:val="110"/>
        </w:rPr>
        <w:t>high</w:t>
      </w:r>
      <w:r>
        <w:rPr>
          <w:spacing w:val="3"/>
          <w:w w:val="110"/>
        </w:rPr>
        <w:t xml:space="preserve"> </w:t>
      </w:r>
      <w:proofErr w:type="spellStart"/>
      <w:r>
        <w:rPr>
          <w:spacing w:val="-4"/>
          <w:w w:val="110"/>
        </w:rPr>
        <w:t>eleva</w:t>
      </w:r>
      <w:proofErr w:type="spellEnd"/>
      <w:r>
        <w:rPr>
          <w:spacing w:val="-4"/>
          <w:w w:val="110"/>
        </w:rPr>
        <w:t>-</w:t>
      </w:r>
      <w:r>
        <w:rPr>
          <w:spacing w:val="27"/>
          <w:w w:val="106"/>
        </w:rPr>
        <w:t xml:space="preserve"> </w:t>
      </w:r>
      <w:proofErr w:type="spellStart"/>
      <w:r>
        <w:rPr>
          <w:w w:val="110"/>
        </w:rPr>
        <w:t>tion</w:t>
      </w:r>
      <w:proofErr w:type="spellEnd"/>
      <w:r>
        <w:rPr>
          <w:spacing w:val="-3"/>
          <w:w w:val="110"/>
        </w:rPr>
        <w:t xml:space="preserve"> </w:t>
      </w:r>
      <w:r>
        <w:rPr>
          <w:w w:val="110"/>
        </w:rPr>
        <w:t>as</w:t>
      </w:r>
      <w:r>
        <w:rPr>
          <w:spacing w:val="-2"/>
          <w:w w:val="110"/>
        </w:rPr>
        <w:t xml:space="preserve"> viewe</w:t>
      </w:r>
      <w:r>
        <w:rPr>
          <w:spacing w:val="-1"/>
          <w:w w:val="110"/>
        </w:rPr>
        <w:t>d</w:t>
      </w:r>
      <w:r>
        <w:rPr>
          <w:spacing w:val="-3"/>
          <w:w w:val="110"/>
        </w:rPr>
        <w:t xml:space="preserve"> </w:t>
      </w:r>
      <w:r>
        <w:rPr>
          <w:w w:val="110"/>
        </w:rPr>
        <w:t>from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fixed-position</w:t>
      </w:r>
      <w:r>
        <w:rPr>
          <w:spacing w:val="-2"/>
          <w:w w:val="110"/>
        </w:rPr>
        <w:t xml:space="preserve"> </w:t>
      </w:r>
      <w:r>
        <w:rPr>
          <w:w w:val="110"/>
        </w:rPr>
        <w:t>on</w:t>
      </w:r>
      <w:r>
        <w:rPr>
          <w:spacing w:val="-3"/>
          <w:w w:val="110"/>
        </w:rPr>
        <w:t xml:space="preserve"> </w:t>
      </w:r>
      <w:r>
        <w:rPr>
          <w:w w:val="110"/>
        </w:rPr>
        <w:t>Earth’s</w:t>
      </w:r>
      <w:r>
        <w:rPr>
          <w:spacing w:val="-2"/>
          <w:w w:val="110"/>
        </w:rPr>
        <w:t xml:space="preserve"> </w:t>
      </w:r>
      <w:r>
        <w:rPr>
          <w:w w:val="110"/>
        </w:rPr>
        <w:t>surface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(t</w:t>
      </w:r>
      <w:r>
        <w:rPr>
          <w:spacing w:val="-2"/>
          <w:w w:val="110"/>
        </w:rPr>
        <w:t>y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 xml:space="preserve">ically </w:t>
      </w:r>
      <w:r>
        <w:rPr>
          <w:rFonts w:cs="Times New Roman"/>
          <w:i/>
          <w:w w:val="110"/>
        </w:rPr>
        <w:t>&lt;</w:t>
      </w:r>
      <w:r>
        <w:rPr>
          <w:w w:val="110"/>
        </w:rPr>
        <w:t>6</w:t>
      </w:r>
      <w:r>
        <w:rPr>
          <w:spacing w:val="-3"/>
          <w:w w:val="110"/>
        </w:rPr>
        <w:t xml:space="preserve"> </w:t>
      </w:r>
      <w:r>
        <w:rPr>
          <w:w w:val="110"/>
        </w:rPr>
        <w:t>hours</w:t>
      </w:r>
      <w:r>
        <w:rPr>
          <w:spacing w:val="-2"/>
          <w:w w:val="110"/>
        </w:rPr>
        <w:t xml:space="preserve"> </w:t>
      </w:r>
      <w:r>
        <w:rPr>
          <w:spacing w:val="2"/>
          <w:w w:val="110"/>
        </w:rPr>
        <w:t>pe</w:t>
      </w:r>
      <w:r>
        <w:rPr>
          <w:spacing w:val="1"/>
          <w:w w:val="110"/>
        </w:rPr>
        <w:t>r</w:t>
      </w:r>
      <w:r>
        <w:rPr>
          <w:spacing w:val="-2"/>
          <w:w w:val="110"/>
        </w:rPr>
        <w:t xml:space="preserve"> da</w:t>
      </w:r>
      <w:r>
        <w:rPr>
          <w:spacing w:val="-3"/>
          <w:w w:val="110"/>
        </w:rPr>
        <w:t>y</w:t>
      </w:r>
      <w:r>
        <w:rPr>
          <w:spacing w:val="-2"/>
          <w:w w:val="110"/>
        </w:rPr>
        <w:t>).</w:t>
      </w:r>
      <w:r>
        <w:rPr>
          <w:spacing w:val="25"/>
          <w:w w:val="110"/>
        </w:rPr>
        <w:t xml:space="preserve"> </w:t>
      </w:r>
      <w:r>
        <w:rPr>
          <w:w w:val="110"/>
        </w:rPr>
        <w:t>Analysis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26"/>
          <w:w w:val="95"/>
        </w:rPr>
        <w:t xml:space="preserve"> </w:t>
      </w:r>
      <w:r>
        <w:rPr>
          <w:w w:val="110"/>
        </w:rPr>
        <w:t>coronagraph</w:t>
      </w:r>
      <w:r>
        <w:rPr>
          <w:spacing w:val="-10"/>
          <w:w w:val="110"/>
        </w:rPr>
        <w:t xml:space="preserve"> </w:t>
      </w:r>
      <w:r>
        <w:rPr>
          <w:w w:val="110"/>
        </w:rPr>
        <w:t>images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determine</w:t>
      </w:r>
      <w:r>
        <w:rPr>
          <w:spacing w:val="-10"/>
          <w:w w:val="110"/>
        </w:rPr>
        <w:t xml:space="preserve"> </w:t>
      </w:r>
      <w:r>
        <w:rPr>
          <w:w w:val="110"/>
        </w:rPr>
        <w:t>CME</w:t>
      </w:r>
      <w:r>
        <w:rPr>
          <w:spacing w:val="-9"/>
          <w:w w:val="110"/>
        </w:rPr>
        <w:t xml:space="preserve"> </w:t>
      </w:r>
      <w:r>
        <w:rPr>
          <w:w w:val="110"/>
        </w:rPr>
        <w:t>velocities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masses</w:t>
      </w:r>
      <w:r>
        <w:rPr>
          <w:spacing w:val="-9"/>
          <w:w w:val="110"/>
        </w:rPr>
        <w:t xml:space="preserve"> </w:t>
      </w:r>
      <w:r>
        <w:rPr>
          <w:w w:val="110"/>
        </w:rPr>
        <w:t>results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ively</w:t>
      </w:r>
      <w:r>
        <w:rPr>
          <w:spacing w:val="-10"/>
          <w:w w:val="110"/>
        </w:rPr>
        <w:t xml:space="preserve"> </w:t>
      </w:r>
      <w:r>
        <w:rPr>
          <w:w w:val="110"/>
        </w:rPr>
        <w:t>large</w:t>
      </w:r>
      <w:r>
        <w:rPr>
          <w:spacing w:val="-9"/>
          <w:w w:val="110"/>
        </w:rPr>
        <w:t xml:space="preserve"> </w:t>
      </w:r>
      <w:r>
        <w:rPr>
          <w:w w:val="110"/>
        </w:rPr>
        <w:t>uncertain-</w:t>
      </w:r>
      <w:r>
        <w:rPr>
          <w:spacing w:val="24"/>
          <w:w w:val="99"/>
        </w:rPr>
        <w:t xml:space="preserve"> </w:t>
      </w:r>
      <w:r>
        <w:rPr>
          <w:w w:val="110"/>
        </w:rPr>
        <w:t>ties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30-50%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(</w:t>
      </w:r>
      <w:proofErr w:type="spellStart"/>
      <w:r>
        <w:rPr>
          <w:spacing w:val="-3"/>
          <w:w w:val="110"/>
        </w:rPr>
        <w:t>Vou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li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as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et</w:t>
      </w:r>
      <w:r>
        <w:rPr>
          <w:spacing w:val="-10"/>
          <w:w w:val="110"/>
        </w:rPr>
        <w:t xml:space="preserve"> </w:t>
      </w:r>
      <w:r>
        <w:rPr>
          <w:w w:val="110"/>
        </w:rPr>
        <w:t>al.,</w:t>
      </w:r>
      <w:r>
        <w:rPr>
          <w:spacing w:val="-10"/>
          <w:w w:val="110"/>
        </w:rPr>
        <w:t xml:space="preserve"> </w:t>
      </w:r>
      <w:r>
        <w:rPr>
          <w:w w:val="110"/>
        </w:rPr>
        <w:t>2000,</w:t>
      </w:r>
      <w:r>
        <w:rPr>
          <w:spacing w:val="-11"/>
          <w:w w:val="110"/>
        </w:rPr>
        <w:t xml:space="preserve"> </w:t>
      </w:r>
      <w:r>
        <w:rPr>
          <w:w w:val="110"/>
        </w:rPr>
        <w:t>2010,</w:t>
      </w:r>
      <w:r>
        <w:rPr>
          <w:spacing w:val="-10"/>
          <w:w w:val="110"/>
        </w:rPr>
        <w:t xml:space="preserve"> </w:t>
      </w:r>
      <w:r>
        <w:rPr>
          <w:w w:val="110"/>
        </w:rPr>
        <w:t>2011).</w:t>
      </w:r>
      <w:r>
        <w:rPr>
          <w:spacing w:val="8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mass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meas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wi</w:t>
      </w:r>
      <w:r>
        <w:rPr>
          <w:spacing w:val="-1"/>
          <w:w w:val="110"/>
        </w:rPr>
        <w:t>th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27"/>
          <w:w w:val="99"/>
        </w:rPr>
        <w:t xml:space="preserve"> </w:t>
      </w:r>
      <w:r>
        <w:rPr>
          <w:w w:val="110"/>
        </w:rPr>
        <w:t>most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un</w:t>
      </w:r>
      <w:r>
        <w:rPr>
          <w:spacing w:val="-3"/>
          <w:w w:val="110"/>
        </w:rPr>
        <w:t>ce</w:t>
      </w:r>
      <w:r>
        <w:rPr>
          <w:spacing w:val="-2"/>
          <w:w w:val="110"/>
        </w:rPr>
        <w:t>rt</w:t>
      </w:r>
      <w:r>
        <w:rPr>
          <w:spacing w:val="-3"/>
          <w:w w:val="110"/>
        </w:rPr>
        <w:t>ai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y</w:t>
      </w:r>
      <w:r>
        <w:rPr>
          <w:spacing w:val="15"/>
          <w:w w:val="110"/>
        </w:rPr>
        <w:t xml:space="preserve"> </w:t>
      </w:r>
      <w:r>
        <w:rPr>
          <w:w w:val="110"/>
        </w:rPr>
        <w:t>are</w:t>
      </w:r>
      <w:r>
        <w:rPr>
          <w:spacing w:val="14"/>
          <w:w w:val="110"/>
        </w:rPr>
        <w:t xml:space="preserve"> </w:t>
      </w:r>
      <w:r>
        <w:rPr>
          <w:w w:val="110"/>
        </w:rPr>
        <w:t>for</w:t>
      </w:r>
      <w:r>
        <w:rPr>
          <w:spacing w:val="15"/>
          <w:w w:val="110"/>
        </w:rPr>
        <w:t xml:space="preserve"> </w:t>
      </w:r>
      <w:r>
        <w:rPr>
          <w:spacing w:val="-1"/>
          <w:w w:val="110"/>
        </w:rPr>
        <w:t>Earth</w:t>
      </w:r>
      <w:r>
        <w:rPr>
          <w:spacing w:val="-2"/>
          <w:w w:val="110"/>
        </w:rPr>
        <w:t>-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14"/>
          <w:w w:val="110"/>
        </w:rPr>
        <w:t xml:space="preserve"> </w:t>
      </w:r>
      <w:r>
        <w:rPr>
          <w:w w:val="110"/>
        </w:rPr>
        <w:t>CMEs</w:t>
      </w:r>
      <w:r>
        <w:rPr>
          <w:spacing w:val="15"/>
          <w:w w:val="110"/>
        </w:rPr>
        <w:t xml:space="preserve"> </w:t>
      </w:r>
      <w:r>
        <w:rPr>
          <w:spacing w:val="-1"/>
          <w:w w:val="110"/>
        </w:rPr>
        <w:t>that</w:t>
      </w:r>
      <w:r>
        <w:rPr>
          <w:spacing w:val="14"/>
          <w:w w:val="110"/>
        </w:rPr>
        <w:t xml:space="preserve"> </w:t>
      </w:r>
      <w:r>
        <w:rPr>
          <w:w w:val="110"/>
        </w:rPr>
        <w:t>are</w:t>
      </w:r>
      <w:r>
        <w:rPr>
          <w:spacing w:val="15"/>
          <w:w w:val="110"/>
        </w:rPr>
        <w:t xml:space="preserve"> </w:t>
      </w:r>
      <w:r>
        <w:rPr>
          <w:w w:val="110"/>
        </w:rPr>
        <w:t>seen</w:t>
      </w:r>
      <w:r>
        <w:rPr>
          <w:spacing w:val="14"/>
          <w:w w:val="110"/>
        </w:rPr>
        <w:t xml:space="preserve"> </w:t>
      </w:r>
      <w:r>
        <w:rPr>
          <w:w w:val="110"/>
        </w:rPr>
        <w:t>as</w:t>
      </w:r>
      <w:r>
        <w:rPr>
          <w:spacing w:val="15"/>
          <w:w w:val="110"/>
        </w:rPr>
        <w:t xml:space="preserve"> </w:t>
      </w:r>
      <w:r>
        <w:rPr>
          <w:w w:val="110"/>
        </w:rPr>
        <w:t>halos</w:t>
      </w:r>
      <w:r>
        <w:rPr>
          <w:spacing w:val="14"/>
          <w:w w:val="110"/>
        </w:rPr>
        <w:t xml:space="preserve"> </w:t>
      </w:r>
      <w:r>
        <w:rPr>
          <w:w w:val="110"/>
        </w:rPr>
        <w:t>in</w:t>
      </w:r>
      <w:r>
        <w:rPr>
          <w:spacing w:val="15"/>
          <w:w w:val="110"/>
        </w:rPr>
        <w:t xml:space="preserve"> </w:t>
      </w:r>
      <w:r>
        <w:rPr>
          <w:w w:val="110"/>
        </w:rPr>
        <w:t>coronagraphs</w:t>
      </w:r>
      <w:r>
        <w:rPr>
          <w:spacing w:val="14"/>
          <w:w w:val="110"/>
        </w:rPr>
        <w:t xml:space="preserve"> </w:t>
      </w:r>
      <w:r>
        <w:rPr>
          <w:w w:val="110"/>
        </w:rPr>
        <w:t>at</w:t>
      </w:r>
      <w:r>
        <w:rPr>
          <w:spacing w:val="15"/>
          <w:w w:val="110"/>
        </w:rPr>
        <w:t xml:space="preserve"> </w:t>
      </w:r>
      <w:r>
        <w:rPr>
          <w:w w:val="110"/>
        </w:rPr>
        <w:t>or</w:t>
      </w:r>
      <w:r>
        <w:rPr>
          <w:spacing w:val="15"/>
          <w:w w:val="110"/>
        </w:rPr>
        <w:t xml:space="preserve"> </w:t>
      </w:r>
      <w:r>
        <w:rPr>
          <w:w w:val="110"/>
        </w:rPr>
        <w:t>near</w:t>
      </w:r>
      <w:r>
        <w:rPr>
          <w:spacing w:val="53"/>
          <w:w w:val="113"/>
        </w:rPr>
        <w:t xml:space="preserve"> </w:t>
      </w:r>
      <w:r>
        <w:rPr>
          <w:w w:val="110"/>
        </w:rPr>
        <w:t>Earth.</w:t>
      </w:r>
      <w:r>
        <w:rPr>
          <w:spacing w:val="33"/>
          <w:w w:val="110"/>
        </w:rPr>
        <w:t xml:space="preserve"> </w:t>
      </w: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3"/>
          <w:w w:val="110"/>
        </w:rPr>
        <w:t xml:space="preserve"> </w:t>
      </w:r>
      <w:r>
        <w:rPr>
          <w:w w:val="110"/>
        </w:rPr>
        <w:t>these</w:t>
      </w:r>
      <w:r>
        <w:rPr>
          <w:spacing w:val="3"/>
          <w:w w:val="110"/>
        </w:rPr>
        <w:t xml:space="preserve"> </w:t>
      </w:r>
      <w:r>
        <w:rPr>
          <w:w w:val="110"/>
        </w:rPr>
        <w:t>CMEs,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signific</w:t>
      </w:r>
      <w:r>
        <w:rPr>
          <w:spacing w:val="-1"/>
          <w:w w:val="110"/>
        </w:rPr>
        <w:t>ant</w:t>
      </w:r>
      <w:r>
        <w:rPr>
          <w:spacing w:val="-2"/>
          <w:w w:val="110"/>
        </w:rPr>
        <w:t>ly</w:t>
      </w:r>
      <w:r>
        <w:rPr>
          <w:spacing w:val="3"/>
          <w:w w:val="110"/>
        </w:rPr>
        <w:t xml:space="preserve"> </w:t>
      </w:r>
      <w:proofErr w:type="spellStart"/>
      <w:r>
        <w:rPr>
          <w:w w:val="110"/>
        </w:rPr>
        <w:t>a</w:t>
      </w:r>
      <w:r>
        <w:rPr>
          <w:rFonts w:ascii="Apple Symbols" w:eastAsia="Apple Symbols" w:hAnsi="Apple Symbols" w:cs="Apple Symbols"/>
          <w:w w:val="110"/>
        </w:rPr>
        <w:t>↵</w:t>
      </w:r>
      <w:r>
        <w:rPr>
          <w:w w:val="110"/>
        </w:rPr>
        <w:t>ected</w:t>
      </w:r>
      <w:proofErr w:type="spellEnd"/>
      <w:r>
        <w:rPr>
          <w:spacing w:val="3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3"/>
          <w:w w:val="110"/>
        </w:rPr>
        <w:t xml:space="preserve"> </w:t>
      </w:r>
      <w:r>
        <w:rPr>
          <w:spacing w:val="1"/>
          <w:w w:val="110"/>
        </w:rPr>
        <w:t>p</w:t>
      </w:r>
      <w:r>
        <w:rPr>
          <w:w w:val="110"/>
        </w:rPr>
        <w:t>r</w:t>
      </w:r>
      <w:r>
        <w:rPr>
          <w:spacing w:val="1"/>
          <w:w w:val="110"/>
        </w:rPr>
        <w:t>ojec</w:t>
      </w:r>
      <w:r>
        <w:rPr>
          <w:w w:val="110"/>
        </w:rPr>
        <w:t>t</w:t>
      </w:r>
      <w:r>
        <w:rPr>
          <w:spacing w:val="1"/>
          <w:w w:val="110"/>
        </w:rPr>
        <w:t>ion</w:t>
      </w:r>
      <w:r>
        <w:rPr>
          <w:spacing w:val="3"/>
          <w:w w:val="110"/>
        </w:rPr>
        <w:t xml:space="preserve"> </w:t>
      </w:r>
      <w:r>
        <w:rPr>
          <w:w w:val="110"/>
        </w:rPr>
        <w:t>on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l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e-of-sky</w:t>
      </w:r>
      <w:r>
        <w:rPr>
          <w:spacing w:val="-2"/>
          <w:w w:val="110"/>
        </w:rPr>
        <w:t>,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37"/>
          <w:w w:val="111"/>
        </w:rPr>
        <w:t xml:space="preserve"> </w:t>
      </w:r>
      <w:r>
        <w:rPr>
          <w:w w:val="110"/>
        </w:rPr>
        <w:t>large</w:t>
      </w:r>
      <w:r>
        <w:rPr>
          <w:spacing w:val="-11"/>
          <w:w w:val="110"/>
        </w:rPr>
        <w:t xml:space="preserve"> </w:t>
      </w:r>
      <w:r>
        <w:rPr>
          <w:w w:val="110"/>
        </w:rPr>
        <w:t>percentage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mass</w:t>
      </w:r>
      <w:r>
        <w:rPr>
          <w:spacing w:val="-11"/>
          <w:w w:val="110"/>
        </w:rPr>
        <w:t xml:space="preserve"> </w:t>
      </w:r>
      <w:r>
        <w:rPr>
          <w:w w:val="110"/>
        </w:rPr>
        <w:t>can</w:t>
      </w:r>
      <w:r>
        <w:rPr>
          <w:spacing w:val="-11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1"/>
          <w:w w:val="110"/>
        </w:rPr>
        <w:t xml:space="preserve"> </w:t>
      </w:r>
      <w:r>
        <w:rPr>
          <w:w w:val="110"/>
        </w:rPr>
        <w:t>hidden</w:t>
      </w:r>
      <w:r>
        <w:rPr>
          <w:spacing w:val="-11"/>
          <w:w w:val="110"/>
        </w:rPr>
        <w:t xml:space="preserve"> </w:t>
      </w:r>
      <w:r>
        <w:rPr>
          <w:spacing w:val="1"/>
          <w:w w:val="110"/>
        </w:rPr>
        <w:t>behind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tru</w:t>
      </w:r>
      <w:r>
        <w:rPr>
          <w:spacing w:val="-2"/>
          <w:w w:val="110"/>
        </w:rPr>
        <w:t>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11"/>
          <w:w w:val="110"/>
        </w:rPr>
        <w:t xml:space="preserve"> </w:t>
      </w:r>
      <w:proofErr w:type="spellStart"/>
      <w:r>
        <w:rPr>
          <w:w w:val="110"/>
        </w:rPr>
        <w:t>occulter</w:t>
      </w:r>
      <w:proofErr w:type="spellEnd"/>
      <w:r>
        <w:rPr>
          <w:w w:val="110"/>
        </w:rPr>
        <w:t>.</w:t>
      </w:r>
      <w:r>
        <w:rPr>
          <w:spacing w:val="12"/>
          <w:w w:val="110"/>
        </w:rPr>
        <w:t xml:space="preserve"> </w:t>
      </w:r>
      <w:r>
        <w:rPr>
          <w:w w:val="110"/>
        </w:rPr>
        <w:t>Without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41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these</w:t>
      </w:r>
      <w:r>
        <w:rPr>
          <w:spacing w:val="-3"/>
          <w:w w:val="110"/>
        </w:rPr>
        <w:t xml:space="preserve"> </w:t>
      </w:r>
      <w:r>
        <w:rPr>
          <w:w w:val="110"/>
        </w:rPr>
        <w:t>CMEs</w:t>
      </w:r>
      <w:r>
        <w:rPr>
          <w:spacing w:val="-2"/>
          <w:w w:val="110"/>
        </w:rPr>
        <w:t xml:space="preserve"> f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om</w:t>
      </w:r>
      <w:r>
        <w:rPr>
          <w:spacing w:val="-3"/>
          <w:w w:val="110"/>
        </w:rPr>
        <w:t xml:space="preserve"> </w:t>
      </w:r>
      <w:r>
        <w:rPr>
          <w:w w:val="110"/>
        </w:rPr>
        <w:t>another</w:t>
      </w:r>
      <w:r>
        <w:rPr>
          <w:spacing w:val="-2"/>
          <w:w w:val="110"/>
        </w:rPr>
        <w:t xml:space="preserve"> </w:t>
      </w:r>
      <w:r>
        <w:rPr>
          <w:w w:val="110"/>
        </w:rPr>
        <w:t>viewpoint,</w:t>
      </w:r>
      <w:r>
        <w:rPr>
          <w:spacing w:val="-2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 xml:space="preserve">h </w:t>
      </w:r>
      <w:r>
        <w:rPr>
          <w:w w:val="110"/>
        </w:rPr>
        <w:t>as</w:t>
      </w:r>
      <w:r>
        <w:rPr>
          <w:spacing w:val="-2"/>
          <w:w w:val="110"/>
        </w:rPr>
        <w:t xml:space="preserve"> </w:t>
      </w:r>
      <w:r>
        <w:rPr>
          <w:w w:val="110"/>
        </w:rPr>
        <w:t>STEREO,</w:t>
      </w:r>
      <w:r>
        <w:rPr>
          <w:spacing w:val="-3"/>
          <w:w w:val="110"/>
        </w:rPr>
        <w:t xml:space="preserve"> </w:t>
      </w:r>
      <w:r>
        <w:rPr>
          <w:w w:val="110"/>
        </w:rPr>
        <w:t>it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di</w:t>
      </w:r>
      <w:r>
        <w:rPr>
          <w:rFonts w:ascii="Apple Symbols" w:eastAsia="Apple Symbols" w:hAnsi="Apple Symbols" w:cs="Apple Symbols"/>
          <w:w w:val="110"/>
        </w:rPr>
        <w:t>ffi</w:t>
      </w:r>
      <w:r>
        <w:rPr>
          <w:w w:val="110"/>
        </w:rPr>
        <w:t>cult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spacing w:val="-3"/>
          <w:w w:val="110"/>
        </w:rPr>
        <w:t xml:space="preserve">make </w:t>
      </w:r>
      <w:r>
        <w:rPr>
          <w:w w:val="110"/>
        </w:rPr>
        <w:t>an</w:t>
      </w:r>
      <w:r>
        <w:rPr>
          <w:spacing w:val="-2"/>
          <w:w w:val="110"/>
        </w:rPr>
        <w:t xml:space="preserve"> </w:t>
      </w:r>
      <w:r>
        <w:rPr>
          <w:w w:val="110"/>
        </w:rPr>
        <w:t>accurate</w:t>
      </w:r>
      <w:r>
        <w:rPr>
          <w:spacing w:val="-2"/>
          <w:w w:val="110"/>
        </w:rPr>
        <w:t xml:space="preserve"> </w:t>
      </w:r>
      <w:r>
        <w:rPr>
          <w:w w:val="110"/>
        </w:rPr>
        <w:t>mea-</w:t>
      </w:r>
      <w:r>
        <w:rPr>
          <w:spacing w:val="26"/>
          <w:w w:val="106"/>
        </w:rPr>
        <w:t xml:space="preserve"> </w:t>
      </w:r>
      <w:proofErr w:type="spellStart"/>
      <w:r>
        <w:rPr>
          <w:spacing w:val="-2"/>
          <w:w w:val="110"/>
        </w:rPr>
        <w:t>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proofErr w:type="spellEnd"/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CME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mass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coronagraph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ions</w:t>
      </w:r>
      <w:ins w:id="26" w:author="Tom Woods" w:date="2016-02-07T14:23:00Z">
        <w:r w:rsidR="0050563D">
          <w:rPr>
            <w:spacing w:val="-2"/>
            <w:w w:val="110"/>
          </w:rPr>
          <w:t xml:space="preserve"> for the halo CMEs</w:t>
        </w:r>
      </w:ins>
      <w:r>
        <w:rPr>
          <w:spacing w:val="-1"/>
          <w:w w:val="110"/>
        </w:rPr>
        <w:t>.</w:t>
      </w:r>
      <w:r>
        <w:rPr>
          <w:spacing w:val="24"/>
          <w:w w:val="110"/>
        </w:rPr>
        <w:t xml:space="preserve"> </w:t>
      </w:r>
      <w:r>
        <w:rPr>
          <w:spacing w:val="-4"/>
          <w:w w:val="110"/>
        </w:rPr>
        <w:t>Howeve</w:t>
      </w:r>
      <w:r>
        <w:rPr>
          <w:spacing w:val="-3"/>
          <w:w w:val="110"/>
        </w:rPr>
        <w:t xml:space="preserve">r, </w:t>
      </w:r>
      <w:proofErr w:type="spellStart"/>
      <w:r>
        <w:rPr>
          <w:w w:val="110"/>
        </w:rPr>
        <w:t>dimmings</w:t>
      </w:r>
      <w:proofErr w:type="spellEnd"/>
      <w:r>
        <w:rPr>
          <w:spacing w:val="29"/>
          <w:w w:val="99"/>
        </w:rPr>
        <w:t xml:space="preserve"> </w:t>
      </w:r>
      <w:r>
        <w:rPr>
          <w:w w:val="110"/>
        </w:rPr>
        <w:t>associated</w:t>
      </w:r>
      <w:r>
        <w:rPr>
          <w:spacing w:val="5"/>
          <w:w w:val="110"/>
        </w:rPr>
        <w:t xml:space="preserve"> </w:t>
      </w:r>
      <w:r>
        <w:rPr>
          <w:w w:val="110"/>
        </w:rPr>
        <w:t>with</w:t>
      </w:r>
      <w:r>
        <w:rPr>
          <w:spacing w:val="6"/>
          <w:w w:val="110"/>
        </w:rPr>
        <w:t xml:space="preserve"> </w:t>
      </w:r>
      <w:r>
        <w:rPr>
          <w:w w:val="110"/>
        </w:rPr>
        <w:t>these</w:t>
      </w:r>
      <w:r>
        <w:rPr>
          <w:spacing w:val="5"/>
          <w:w w:val="110"/>
        </w:rPr>
        <w:t xml:space="preserve"> </w:t>
      </w:r>
      <w:r>
        <w:rPr>
          <w:w w:val="110"/>
        </w:rPr>
        <w:t>CMEs</w:t>
      </w:r>
      <w:r>
        <w:rPr>
          <w:spacing w:val="6"/>
          <w:w w:val="110"/>
        </w:rPr>
        <w:t xml:space="preserve"> </w:t>
      </w:r>
      <w:r>
        <w:rPr>
          <w:w w:val="110"/>
        </w:rPr>
        <w:t>are</w:t>
      </w:r>
      <w:r>
        <w:rPr>
          <w:spacing w:val="5"/>
          <w:w w:val="110"/>
        </w:rPr>
        <w:t xml:space="preserve"> 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y</w:t>
      </w:r>
      <w:r>
        <w:rPr>
          <w:spacing w:val="6"/>
          <w:w w:val="110"/>
        </w:rPr>
        <w:t xml:space="preserve"> </w:t>
      </w:r>
      <w:r>
        <w:rPr>
          <w:spacing w:val="-3"/>
          <w:w w:val="110"/>
        </w:rPr>
        <w:t>well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d</w:t>
      </w:r>
      <w:r>
        <w:rPr>
          <w:spacing w:val="6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5"/>
          <w:w w:val="110"/>
        </w:rPr>
        <w:t xml:space="preserve"> </w:t>
      </w:r>
      <w:r>
        <w:rPr>
          <w:w w:val="110"/>
        </w:rPr>
        <w:t>Earth-based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ions</w:t>
      </w:r>
      <w:r>
        <w:rPr>
          <w:spacing w:val="-1"/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Our</w:t>
      </w:r>
      <w:r>
        <w:rPr>
          <w:spacing w:val="5"/>
          <w:w w:val="110"/>
        </w:rPr>
        <w:t xml:space="preserve"> </w:t>
      </w:r>
      <w:r>
        <w:rPr>
          <w:w w:val="110"/>
        </w:rPr>
        <w:t>studies</w:t>
      </w:r>
      <w:r>
        <w:rPr>
          <w:spacing w:val="6"/>
          <w:w w:val="110"/>
        </w:rPr>
        <w:t xml:space="preserve"> </w:t>
      </w:r>
      <w:r>
        <w:rPr>
          <w:w w:val="110"/>
        </w:rPr>
        <w:t>of</w:t>
      </w:r>
      <w:r>
        <w:rPr>
          <w:spacing w:val="23"/>
          <w:w w:val="95"/>
        </w:rPr>
        <w:t xml:space="preserve"> </w:t>
      </w:r>
      <w:r>
        <w:rPr>
          <w:w w:val="110"/>
        </w:rPr>
        <w:t>coronal</w:t>
      </w:r>
      <w:r>
        <w:rPr>
          <w:spacing w:val="-23"/>
          <w:w w:val="110"/>
        </w:rPr>
        <w:t xml:space="preserve"> </w:t>
      </w:r>
      <w:r>
        <w:rPr>
          <w:w w:val="110"/>
        </w:rPr>
        <w:t>dimming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22"/>
          <w:w w:val="110"/>
        </w:rPr>
        <w:t xml:space="preserve"> </w:t>
      </w:r>
      <w:r>
        <w:rPr>
          <w:w w:val="110"/>
        </w:rPr>
        <w:t>focused</w:t>
      </w:r>
      <w:r>
        <w:rPr>
          <w:spacing w:val="-23"/>
          <w:w w:val="110"/>
        </w:rPr>
        <w:t xml:space="preserve"> </w:t>
      </w:r>
      <w:r>
        <w:rPr>
          <w:w w:val="110"/>
        </w:rPr>
        <w:t>on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possibility</w:t>
      </w:r>
      <w:r>
        <w:rPr>
          <w:spacing w:val="-22"/>
          <w:w w:val="110"/>
        </w:rPr>
        <w:t xml:space="preserve"> </w:t>
      </w:r>
      <w:r>
        <w:rPr>
          <w:w w:val="110"/>
        </w:rPr>
        <w:t>of</w:t>
      </w:r>
      <w:r>
        <w:rPr>
          <w:spacing w:val="-22"/>
          <w:w w:val="110"/>
        </w:rPr>
        <w:t xml:space="preserve"> </w:t>
      </w:r>
      <w:r>
        <w:rPr>
          <w:w w:val="110"/>
        </w:rPr>
        <w:t>coronal</w:t>
      </w:r>
      <w:r>
        <w:rPr>
          <w:spacing w:val="-23"/>
          <w:w w:val="110"/>
        </w:rPr>
        <w:t xml:space="preserve"> </w:t>
      </w:r>
      <w:r>
        <w:rPr>
          <w:w w:val="110"/>
        </w:rPr>
        <w:t>dimming</w:t>
      </w:r>
      <w:r>
        <w:rPr>
          <w:spacing w:val="-22"/>
          <w:w w:val="110"/>
        </w:rPr>
        <w:t xml:space="preserve">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22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35"/>
          <w:w w:val="99"/>
        </w:rPr>
        <w:t xml:space="preserve"> </w:t>
      </w:r>
      <w:r>
        <w:rPr>
          <w:w w:val="110"/>
        </w:rPr>
        <w:t>useful</w:t>
      </w:r>
      <w:r>
        <w:rPr>
          <w:spacing w:val="-17"/>
          <w:w w:val="110"/>
        </w:rPr>
        <w:t xml:space="preserve"> </w:t>
      </w:r>
      <w:r>
        <w:rPr>
          <w:w w:val="110"/>
        </w:rPr>
        <w:t>indicators</w:t>
      </w:r>
      <w:r>
        <w:rPr>
          <w:spacing w:val="-17"/>
          <w:w w:val="110"/>
        </w:rPr>
        <w:t xml:space="preserve"> </w:t>
      </w:r>
      <w:r>
        <w:rPr>
          <w:w w:val="110"/>
        </w:rPr>
        <w:t>for</w:t>
      </w:r>
      <w:r>
        <w:rPr>
          <w:spacing w:val="-17"/>
          <w:w w:val="110"/>
        </w:rPr>
        <w:t xml:space="preserve"> </w:t>
      </w:r>
      <w:r>
        <w:rPr>
          <w:w w:val="110"/>
        </w:rPr>
        <w:t>CME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6"/>
          <w:w w:val="110"/>
        </w:rPr>
        <w:t xml:space="preserve"> </w:t>
      </w:r>
      <w:r>
        <w:rPr>
          <w:w w:val="110"/>
        </w:rPr>
        <w:t>and</w:t>
      </w:r>
      <w:r>
        <w:rPr>
          <w:spacing w:val="-17"/>
          <w:w w:val="110"/>
        </w:rPr>
        <w:t xml:space="preserve"> </w:t>
      </w:r>
      <w:r>
        <w:rPr>
          <w:w w:val="110"/>
        </w:rPr>
        <w:t>mass,</w:t>
      </w:r>
      <w:r>
        <w:rPr>
          <w:spacing w:val="-16"/>
          <w:w w:val="110"/>
        </w:rPr>
        <w:t xml:space="preserve"> </w:t>
      </w:r>
      <w:r>
        <w:rPr>
          <w:w w:val="110"/>
        </w:rPr>
        <w:t>and</w:t>
      </w:r>
      <w:r>
        <w:rPr>
          <w:spacing w:val="-16"/>
          <w:w w:val="110"/>
        </w:rPr>
        <w:t xml:space="preserve"> </w:t>
      </w:r>
      <w:r>
        <w:rPr>
          <w:w w:val="110"/>
        </w:rPr>
        <w:t>can</w:t>
      </w:r>
      <w:r>
        <w:rPr>
          <w:spacing w:val="-17"/>
          <w:w w:val="110"/>
        </w:rPr>
        <w:t xml:space="preserve"> </w:t>
      </w:r>
      <w:r>
        <w:rPr>
          <w:w w:val="110"/>
        </w:rPr>
        <w:t>readily</w:t>
      </w:r>
      <w:r>
        <w:rPr>
          <w:spacing w:val="-17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16"/>
          <w:w w:val="110"/>
        </w:rPr>
        <w:t xml:space="preserve"> </w:t>
      </w:r>
      <w:r>
        <w:rPr>
          <w:w w:val="110"/>
        </w:rPr>
        <w:t>with</w:t>
      </w:r>
      <w:r>
        <w:rPr>
          <w:spacing w:val="-17"/>
          <w:w w:val="110"/>
        </w:rPr>
        <w:t xml:space="preserve"> </w:t>
      </w:r>
      <w:r>
        <w:rPr>
          <w:w w:val="110"/>
        </w:rPr>
        <w:t>most</w:t>
      </w:r>
      <w:r>
        <w:rPr>
          <w:spacing w:val="-17"/>
          <w:w w:val="110"/>
        </w:rPr>
        <w:t xml:space="preserve"> </w:t>
      </w:r>
      <w:r>
        <w:rPr>
          <w:rFonts w:cs="Times New Roman"/>
          <w:i/>
          <w:w w:val="110"/>
        </w:rPr>
        <w:t>B</w:t>
      </w:r>
      <w:r>
        <w:rPr>
          <w:rFonts w:cs="Times New Roman"/>
          <w:i/>
          <w:w w:val="110"/>
          <w:position w:val="-2"/>
          <w:sz w:val="16"/>
          <w:szCs w:val="16"/>
        </w:rPr>
        <w:t>z</w:t>
      </w:r>
      <w:r>
        <w:rPr>
          <w:rFonts w:cs="Times New Roman"/>
          <w:i/>
          <w:spacing w:val="12"/>
          <w:w w:val="110"/>
          <w:position w:val="-2"/>
          <w:sz w:val="16"/>
          <w:szCs w:val="16"/>
        </w:rPr>
        <w:t xml:space="preserve"> </w:t>
      </w:r>
      <w:r>
        <w:rPr>
          <w:w w:val="110"/>
        </w:rPr>
        <w:t>prediction</w:t>
      </w:r>
    </w:p>
    <w:p w14:paraId="54B594F7" w14:textId="77777777" w:rsidR="00521066" w:rsidRDefault="007C37E1">
      <w:pPr>
        <w:pStyle w:val="BodyText"/>
        <w:spacing w:line="232" w:lineRule="exact"/>
        <w:jc w:val="both"/>
      </w:pPr>
      <w:proofErr w:type="gramStart"/>
      <w:r>
        <w:rPr>
          <w:w w:val="105"/>
        </w:rPr>
        <w:t>methods</w:t>
      </w:r>
      <w:proofErr w:type="gramEnd"/>
      <w:r>
        <w:rPr>
          <w:w w:val="105"/>
        </w:rPr>
        <w:t>.</w:t>
      </w:r>
    </w:p>
    <w:p w14:paraId="5520B8A5" w14:textId="77777777" w:rsidR="00521066" w:rsidRDefault="00521066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635887E0" w14:textId="77777777" w:rsidR="00521066" w:rsidRDefault="007C37E1">
      <w:pPr>
        <w:pStyle w:val="BodyText"/>
        <w:spacing w:line="453" w:lineRule="auto"/>
        <w:ind w:right="117" w:firstLine="576"/>
        <w:jc w:val="both"/>
      </w:pPr>
      <w:r>
        <w:rPr>
          <w:w w:val="105"/>
        </w:rPr>
        <w:t>While</w:t>
      </w:r>
      <w:r>
        <w:rPr>
          <w:spacing w:val="51"/>
          <w:w w:val="105"/>
        </w:rPr>
        <w:t xml:space="preserve"> </w:t>
      </w:r>
      <w:r>
        <w:rPr>
          <w:w w:val="105"/>
        </w:rPr>
        <w:t>earlier</w:t>
      </w:r>
      <w:r>
        <w:rPr>
          <w:spacing w:val="52"/>
          <w:w w:val="105"/>
        </w:rPr>
        <w:t xml:space="preserve"> </w:t>
      </w:r>
      <w:r>
        <w:rPr>
          <w:w w:val="105"/>
        </w:rPr>
        <w:t>studies</w:t>
      </w:r>
      <w:r>
        <w:rPr>
          <w:spacing w:val="51"/>
          <w:w w:val="105"/>
        </w:rPr>
        <w:t xml:space="preserve"> 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owe</w:t>
      </w:r>
      <w:r>
        <w:rPr>
          <w:spacing w:val="-3"/>
          <w:w w:val="105"/>
        </w:rPr>
        <w:t>d</w:t>
      </w:r>
      <w:r>
        <w:rPr>
          <w:spacing w:val="52"/>
          <w:w w:val="105"/>
        </w:rPr>
        <w:t xml:space="preserve"> </w:t>
      </w:r>
      <w:r>
        <w:rPr>
          <w:w w:val="105"/>
        </w:rPr>
        <w:t>that</w:t>
      </w:r>
      <w:r>
        <w:rPr>
          <w:spacing w:val="51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52"/>
          <w:w w:val="105"/>
        </w:rPr>
        <w:t xml:space="preserve"> </w:t>
      </w:r>
      <w:proofErr w:type="gramStart"/>
      <w:r>
        <w:rPr>
          <w:w w:val="105"/>
        </w:rPr>
        <w:t>can</w:t>
      </w:r>
      <w:proofErr w:type="gramEnd"/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ount</w:t>
      </w:r>
      <w:r>
        <w:rPr>
          <w:spacing w:val="52"/>
          <w:w w:val="105"/>
        </w:rPr>
        <w:t xml:space="preserve"> </w:t>
      </w:r>
      <w:r>
        <w:rPr>
          <w:w w:val="105"/>
        </w:rPr>
        <w:t>for</w:t>
      </w:r>
      <w:r>
        <w:rPr>
          <w:spacing w:val="51"/>
          <w:w w:val="105"/>
        </w:rPr>
        <w:t xml:space="preserve"> </w:t>
      </w:r>
      <w:r>
        <w:rPr>
          <w:w w:val="105"/>
        </w:rPr>
        <w:t>a</w:t>
      </w:r>
      <w:r>
        <w:rPr>
          <w:spacing w:val="52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51"/>
          <w:w w:val="105"/>
        </w:rPr>
        <w:t xml:space="preserve"> </w:t>
      </w:r>
      <w:r>
        <w:rPr>
          <w:w w:val="105"/>
        </w:rPr>
        <w:t>fraction</w:t>
      </w:r>
      <w:r>
        <w:rPr>
          <w:spacing w:val="52"/>
          <w:w w:val="105"/>
        </w:rPr>
        <w:t xml:space="preserve"> </w:t>
      </w:r>
      <w:r>
        <w:rPr>
          <w:w w:val="105"/>
        </w:rPr>
        <w:t>of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5"/>
          <w:w w:val="99"/>
        </w:rPr>
        <w:t xml:space="preserve"> </w:t>
      </w:r>
      <w:r>
        <w:rPr>
          <w:w w:val="105"/>
        </w:rPr>
        <w:t>mass</w:t>
      </w:r>
      <w:r>
        <w:rPr>
          <w:spacing w:val="37"/>
          <w:w w:val="105"/>
        </w:rPr>
        <w:t xml:space="preserve"> </w:t>
      </w:r>
      <w:r>
        <w:rPr>
          <w:w w:val="105"/>
        </w:rPr>
        <w:t>ejected,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i-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iew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oi</w:t>
      </w:r>
      <w:r>
        <w:rPr>
          <w:spacing w:val="-1"/>
          <w:w w:val="105"/>
        </w:rPr>
        <w:t>nt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37"/>
          <w:w w:val="105"/>
        </w:rPr>
        <w:t xml:space="preserve"> </w:t>
      </w:r>
      <w:r>
        <w:rPr>
          <w:w w:val="105"/>
        </w:rPr>
        <w:t>using</w:t>
      </w:r>
      <w:r>
        <w:rPr>
          <w:spacing w:val="37"/>
          <w:w w:val="105"/>
        </w:rPr>
        <w:t xml:space="preserve"> </w:t>
      </w:r>
      <w:r>
        <w:rPr>
          <w:w w:val="105"/>
        </w:rPr>
        <w:t>STEREO</w:t>
      </w:r>
      <w:r>
        <w:rPr>
          <w:spacing w:val="38"/>
          <w:w w:val="105"/>
        </w:rPr>
        <w:t xml:space="preserve"> </w:t>
      </w:r>
      <w:r>
        <w:rPr>
          <w:w w:val="105"/>
        </w:rPr>
        <w:t>data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advant</w:t>
      </w:r>
      <w:r>
        <w:rPr>
          <w:spacing w:val="-4"/>
          <w:w w:val="105"/>
        </w:rPr>
        <w:t>age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3"/>
          <w:w w:val="99"/>
        </w:rPr>
        <w:t xml:space="preserve"> </w:t>
      </w:r>
      <w:r>
        <w:rPr>
          <w:w w:val="105"/>
        </w:rPr>
        <w:t>independent</w:t>
      </w:r>
      <w:r>
        <w:rPr>
          <w:spacing w:val="41"/>
          <w:w w:val="105"/>
        </w:rPr>
        <w:t xml:space="preserve"> </w:t>
      </w:r>
      <w:r>
        <w:rPr>
          <w:w w:val="105"/>
        </w:rPr>
        <w:t>mass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same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42"/>
          <w:w w:val="105"/>
        </w:rPr>
        <w:t xml:space="preserve"> </w:t>
      </w:r>
      <w:r>
        <w:rPr>
          <w:w w:val="105"/>
        </w:rPr>
        <w:t>from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42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41"/>
          <w:w w:val="105"/>
        </w:rPr>
        <w:t xml:space="preserve"> </w:t>
      </w:r>
      <w:r>
        <w:rPr>
          <w:spacing w:val="1"/>
          <w:w w:val="105"/>
        </w:rPr>
        <w:t>as</w:t>
      </w:r>
      <w:r>
        <w:rPr>
          <w:w w:val="105"/>
        </w:rPr>
        <w:t>p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42"/>
          <w:w w:val="105"/>
        </w:rPr>
        <w:t xml:space="preserve"> </w:t>
      </w:r>
      <w:r>
        <w:rPr>
          <w:w w:val="105"/>
        </w:rPr>
        <w:t>angles,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iel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11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tt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32"/>
          <w:w w:val="105"/>
        </w:rPr>
        <w:t xml:space="preserve"> </w:t>
      </w:r>
      <w:r>
        <w:rPr>
          <w:w w:val="105"/>
        </w:rPr>
        <w:t>mass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ac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uracy.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y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six</w:t>
      </w:r>
      <w:r>
        <w:rPr>
          <w:spacing w:val="32"/>
          <w:w w:val="105"/>
        </w:rPr>
        <w:t xml:space="preserve"> </w:t>
      </w:r>
      <w:r>
        <w:rPr>
          <w:w w:val="105"/>
        </w:rPr>
        <w:t>STEREO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3"/>
          <w:w w:val="105"/>
        </w:rPr>
        <w:t xml:space="preserve"> </w:t>
      </w:r>
      <w:r>
        <w:rPr>
          <w:w w:val="105"/>
        </w:rPr>
        <w:t>as</w:t>
      </w:r>
      <w:r>
        <w:rPr>
          <w:spacing w:val="32"/>
          <w:w w:val="105"/>
        </w:rPr>
        <w:t xml:space="preserve"> </w:t>
      </w:r>
      <w:r>
        <w:rPr>
          <w:w w:val="105"/>
        </w:rPr>
        <w:t>dimming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2"/>
          <w:w w:val="105"/>
        </w:rPr>
        <w:t xml:space="preserve"> </w:t>
      </w:r>
      <w:r>
        <w:rPr>
          <w:w w:val="105"/>
        </w:rPr>
        <w:t>EUVI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as</w:t>
      </w:r>
      <w:r>
        <w:rPr>
          <w:spacing w:val="23"/>
          <w:w w:val="106"/>
        </w:rPr>
        <w:t xml:space="preserve"> </w:t>
      </w:r>
      <w:r>
        <w:rPr>
          <w:w w:val="105"/>
        </w:rPr>
        <w:t>CMEs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7"/>
          <w:w w:val="105"/>
        </w:rPr>
        <w:t xml:space="preserve"> </w:t>
      </w:r>
      <w:r>
        <w:rPr>
          <w:w w:val="105"/>
        </w:rPr>
        <w:t>COR2,</w:t>
      </w:r>
      <w:r>
        <w:rPr>
          <w:spacing w:val="28"/>
          <w:w w:val="105"/>
        </w:rPr>
        <w:t xml:space="preserve"> </w:t>
      </w:r>
      <w:proofErr w:type="spellStart"/>
      <w:r>
        <w:rPr>
          <w:spacing w:val="-3"/>
          <w:w w:val="105"/>
        </w:rPr>
        <w:t>Asc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et</w:t>
      </w:r>
      <w:r>
        <w:rPr>
          <w:spacing w:val="26"/>
          <w:w w:val="105"/>
        </w:rPr>
        <w:t xml:space="preserve"> </w:t>
      </w:r>
      <w:r>
        <w:rPr>
          <w:w w:val="105"/>
        </w:rPr>
        <w:t>al.</w:t>
      </w:r>
      <w:r>
        <w:rPr>
          <w:spacing w:val="27"/>
          <w:w w:val="105"/>
        </w:rPr>
        <w:t xml:space="preserve"> </w:t>
      </w:r>
      <w:r>
        <w:rPr>
          <w:w w:val="105"/>
        </w:rPr>
        <w:t>(2009a)</w:t>
      </w:r>
      <w:r>
        <w:rPr>
          <w:spacing w:val="26"/>
          <w:w w:val="105"/>
        </w:rPr>
        <w:t xml:space="preserve"> </w:t>
      </w:r>
      <w:r>
        <w:rPr>
          <w:w w:val="105"/>
        </w:rPr>
        <w:t>found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clear</w:t>
      </w:r>
      <w:r>
        <w:rPr>
          <w:spacing w:val="26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EUV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10"/>
        </w:rPr>
        <w:t xml:space="preserve"> </w:t>
      </w:r>
      <w:r>
        <w:rPr>
          <w:w w:val="105"/>
        </w:rPr>
        <w:t>white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50"/>
          <w:w w:val="105"/>
        </w:rPr>
        <w:t xml:space="preserve"> </w:t>
      </w:r>
      <w:r>
        <w:rPr>
          <w:w w:val="105"/>
        </w:rPr>
        <w:t>mass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estimates. 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Colaninno</w:t>
      </w:r>
      <w:proofErr w:type="spellEnd"/>
      <w:r>
        <w:rPr>
          <w:spacing w:val="50"/>
          <w:w w:val="105"/>
        </w:rPr>
        <w:t xml:space="preserve">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proofErr w:type="spellStart"/>
      <w:r>
        <w:rPr>
          <w:spacing w:val="-4"/>
          <w:w w:val="105"/>
        </w:rPr>
        <w:t>V</w:t>
      </w:r>
      <w:r>
        <w:rPr>
          <w:spacing w:val="-3"/>
          <w:w w:val="105"/>
        </w:rPr>
        <w:t>our</w:t>
      </w:r>
      <w:r>
        <w:rPr>
          <w:spacing w:val="-4"/>
          <w:w w:val="105"/>
        </w:rPr>
        <w:t>li</w:t>
      </w:r>
      <w:r>
        <w:rPr>
          <w:spacing w:val="-3"/>
          <w:w w:val="105"/>
        </w:rPr>
        <w:t>das</w:t>
      </w:r>
      <w:proofErr w:type="spellEnd"/>
      <w:r>
        <w:rPr>
          <w:spacing w:val="49"/>
          <w:w w:val="105"/>
        </w:rPr>
        <w:t xml:space="preserve"> </w:t>
      </w:r>
      <w:r>
        <w:rPr>
          <w:w w:val="105"/>
        </w:rPr>
        <w:t>(2009)</w:t>
      </w:r>
      <w:r>
        <w:rPr>
          <w:spacing w:val="51"/>
          <w:w w:val="105"/>
        </w:rPr>
        <w:t xml:space="preserve"> </w:t>
      </w:r>
      <w:r>
        <w:rPr>
          <w:w w:val="105"/>
        </w:rPr>
        <w:t>developed</w:t>
      </w:r>
      <w:r>
        <w:rPr>
          <w:spacing w:val="50"/>
          <w:w w:val="105"/>
        </w:rPr>
        <w:t xml:space="preserve"> </w:t>
      </w:r>
      <w:r>
        <w:rPr>
          <w:w w:val="105"/>
        </w:rPr>
        <w:t>a</w:t>
      </w:r>
      <w:r>
        <w:rPr>
          <w:spacing w:val="50"/>
          <w:w w:val="105"/>
        </w:rPr>
        <w:t xml:space="preserve"> </w:t>
      </w:r>
      <w:r>
        <w:rPr>
          <w:w w:val="105"/>
        </w:rPr>
        <w:t>triangulation</w:t>
      </w:r>
      <w:r>
        <w:rPr>
          <w:spacing w:val="49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25"/>
          <w:w w:val="110"/>
        </w:rPr>
        <w:t xml:space="preserve"> </w:t>
      </w:r>
      <w:r>
        <w:rPr>
          <w:w w:val="105"/>
        </w:rPr>
        <w:t>to</w:t>
      </w:r>
      <w:r>
        <w:rPr>
          <w:spacing w:val="41"/>
          <w:w w:val="105"/>
        </w:rPr>
        <w:t xml:space="preserve"> </w:t>
      </w:r>
      <w:r>
        <w:rPr>
          <w:w w:val="105"/>
        </w:rPr>
        <w:t>estimate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true</w:t>
      </w:r>
      <w:r>
        <w:rPr>
          <w:spacing w:val="42"/>
          <w:w w:val="105"/>
        </w:rPr>
        <w:t xml:space="preserve"> </w:t>
      </w:r>
      <w:r>
        <w:rPr>
          <w:w w:val="105"/>
        </w:rPr>
        <w:t>(accurate)</w:t>
      </w:r>
      <w:r>
        <w:rPr>
          <w:spacing w:val="42"/>
          <w:w w:val="105"/>
        </w:rPr>
        <w:t xml:space="preserve"> </w:t>
      </w:r>
      <w:r>
        <w:rPr>
          <w:w w:val="105"/>
        </w:rPr>
        <w:t>mass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CMEs</w:t>
      </w:r>
      <w:r>
        <w:rPr>
          <w:spacing w:val="42"/>
          <w:w w:val="105"/>
        </w:rPr>
        <w:t xml:space="preserve"> </w:t>
      </w:r>
      <w:r>
        <w:rPr>
          <w:w w:val="105"/>
        </w:rPr>
        <w:t>from</w:t>
      </w:r>
      <w:r>
        <w:rPr>
          <w:spacing w:val="42"/>
          <w:w w:val="105"/>
        </w:rPr>
        <w:t xml:space="preserve"> </w:t>
      </w:r>
      <w:r>
        <w:rPr>
          <w:w w:val="105"/>
        </w:rPr>
        <w:t>SECCHI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More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ece</w:t>
      </w:r>
      <w:r>
        <w:rPr>
          <w:spacing w:val="-3"/>
          <w:w w:val="105"/>
        </w:rPr>
        <w:t>nt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Bein</w:t>
      </w:r>
      <w:proofErr w:type="spellEnd"/>
      <w:r>
        <w:rPr>
          <w:spacing w:val="24"/>
          <w:w w:val="110"/>
        </w:rPr>
        <w:t xml:space="preserve"> </w:t>
      </w:r>
      <w:r>
        <w:rPr>
          <w:w w:val="105"/>
        </w:rPr>
        <w:t>et</w:t>
      </w:r>
      <w:r>
        <w:rPr>
          <w:spacing w:val="34"/>
          <w:w w:val="105"/>
        </w:rPr>
        <w:t xml:space="preserve"> </w:t>
      </w:r>
      <w:r>
        <w:rPr>
          <w:w w:val="105"/>
        </w:rPr>
        <w:t>al.</w:t>
      </w:r>
      <w:r>
        <w:rPr>
          <w:spacing w:val="35"/>
          <w:w w:val="105"/>
        </w:rPr>
        <w:t xml:space="preserve"> </w:t>
      </w:r>
      <w:r>
        <w:rPr>
          <w:w w:val="105"/>
        </w:rPr>
        <w:t>(2013)</w:t>
      </w:r>
      <w:r>
        <w:rPr>
          <w:spacing w:val="35"/>
          <w:w w:val="105"/>
        </w:rPr>
        <w:t xml:space="preserve"> </w:t>
      </w:r>
      <w:r>
        <w:rPr>
          <w:w w:val="105"/>
        </w:rPr>
        <w:t>applied</w:t>
      </w:r>
      <w:r>
        <w:rPr>
          <w:spacing w:val="34"/>
          <w:w w:val="105"/>
        </w:rPr>
        <w:t xml:space="preserve"> </w:t>
      </w:r>
      <w:r>
        <w:rPr>
          <w:w w:val="105"/>
        </w:rPr>
        <w:t>similar</w:t>
      </w:r>
      <w:r>
        <w:rPr>
          <w:spacing w:val="35"/>
          <w:w w:val="105"/>
        </w:rPr>
        <w:t xml:space="preserve"> </w:t>
      </w:r>
      <w:r>
        <w:rPr>
          <w:w w:val="105"/>
        </w:rPr>
        <w:t>methods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larger</w:t>
      </w:r>
      <w:r>
        <w:rPr>
          <w:spacing w:val="35"/>
          <w:w w:val="105"/>
        </w:rPr>
        <w:t xml:space="preserve"> </w:t>
      </w:r>
      <w:r>
        <w:rPr>
          <w:w w:val="105"/>
        </w:rPr>
        <w:t>CME</w:t>
      </w:r>
      <w:r>
        <w:rPr>
          <w:spacing w:val="35"/>
          <w:w w:val="105"/>
        </w:rPr>
        <w:t xml:space="preserve"> </w:t>
      </w:r>
      <w:r>
        <w:rPr>
          <w:w w:val="105"/>
        </w:rPr>
        <w:t>sample</w:t>
      </w:r>
      <w:r>
        <w:rPr>
          <w:spacing w:val="35"/>
          <w:w w:val="105"/>
        </w:rPr>
        <w:t xml:space="preserve"> </w:t>
      </w:r>
      <w:r>
        <w:rPr>
          <w:w w:val="105"/>
        </w:rPr>
        <w:t>(25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)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an</w:t>
      </w:r>
      <w:r>
        <w:rPr>
          <w:spacing w:val="35"/>
          <w:w w:val="105"/>
        </w:rPr>
        <w:t xml:space="preserve"> </w:t>
      </w:r>
      <w:r>
        <w:rPr>
          <w:w w:val="105"/>
        </w:rPr>
        <w:t>extended</w:t>
      </w:r>
      <w:r>
        <w:rPr>
          <w:spacing w:val="28"/>
          <w:w w:val="110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25"/>
          <w:w w:val="105"/>
        </w:rPr>
        <w:t xml:space="preserve"> </w:t>
      </w:r>
      <w:r>
        <w:rPr>
          <w:w w:val="105"/>
        </w:rPr>
        <w:t>range,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lowi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6"/>
          <w:w w:val="105"/>
        </w:rPr>
        <w:t xml:space="preserve"> </w:t>
      </w:r>
      <w:r>
        <w:rPr>
          <w:w w:val="105"/>
        </w:rPr>
        <w:t>them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ects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CME</w:t>
      </w:r>
      <w:r>
        <w:rPr>
          <w:spacing w:val="25"/>
          <w:w w:val="105"/>
        </w:rPr>
        <w:t xml:space="preserve"> </w:t>
      </w:r>
      <w:r>
        <w:rPr>
          <w:w w:val="105"/>
        </w:rPr>
        <w:t>emerging</w:t>
      </w:r>
      <w:r>
        <w:rPr>
          <w:spacing w:val="26"/>
          <w:w w:val="105"/>
        </w:rPr>
        <w:t xml:space="preserve"> </w:t>
      </w:r>
      <w:r>
        <w:rPr>
          <w:w w:val="105"/>
        </w:rPr>
        <w:t>from</w:t>
      </w:r>
      <w:r>
        <w:rPr>
          <w:spacing w:val="25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h</w:t>
      </w:r>
      <w:r>
        <w:rPr>
          <w:spacing w:val="1"/>
          <w:w w:val="105"/>
        </w:rPr>
        <w:t>i</w:t>
      </w:r>
      <w:r>
        <w:rPr>
          <w:w w:val="105"/>
        </w:rPr>
        <w:t>nd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occulter</w:t>
      </w:r>
      <w:proofErr w:type="spellEnd"/>
    </w:p>
    <w:p w14:paraId="566198D4" w14:textId="77777777" w:rsidR="00521066" w:rsidRDefault="00521066">
      <w:pPr>
        <w:spacing w:line="453" w:lineRule="auto"/>
        <w:jc w:val="both"/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7930F1E7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65BD128B" w14:textId="77777777" w:rsidR="00521066" w:rsidRDefault="007C37E1">
      <w:pPr>
        <w:pStyle w:val="BodyText"/>
        <w:spacing w:before="58" w:line="448" w:lineRule="auto"/>
        <w:ind w:right="118"/>
        <w:jc w:val="both"/>
      </w:pPr>
      <w:proofErr w:type="gramStart"/>
      <w:r>
        <w:rPr>
          <w:w w:val="105"/>
        </w:rPr>
        <w:t>and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calculate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mass</w:t>
      </w:r>
      <w:r>
        <w:rPr>
          <w:spacing w:val="33"/>
          <w:w w:val="105"/>
        </w:rPr>
        <w:t xml:space="preserve"> </w:t>
      </w:r>
      <w:r>
        <w:rPr>
          <w:w w:val="105"/>
        </w:rPr>
        <w:t>flux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CMEs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w w:val="105"/>
        </w:rPr>
        <w:t>corona.</w:t>
      </w:r>
      <w:r>
        <w:rPr>
          <w:spacing w:val="30"/>
          <w:w w:val="105"/>
        </w:rPr>
        <w:t xml:space="preserve"> </w:t>
      </w:r>
      <w:r>
        <w:rPr>
          <w:w w:val="105"/>
        </w:rPr>
        <w:t>Standard</w:t>
      </w:r>
      <w:r>
        <w:rPr>
          <w:spacing w:val="33"/>
          <w:w w:val="105"/>
        </w:rPr>
        <w:t xml:space="preserve"> </w:t>
      </w:r>
      <w:r>
        <w:rPr>
          <w:w w:val="105"/>
        </w:rPr>
        <w:t>plane-of-sky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23"/>
          <w:w w:val="104"/>
        </w:rPr>
        <w:t xml:space="preserve"> </w:t>
      </w:r>
      <w:r>
        <w:rPr>
          <w:w w:val="105"/>
        </w:rPr>
        <w:t>estimates</w:t>
      </w:r>
      <w:r>
        <w:rPr>
          <w:spacing w:val="40"/>
          <w:w w:val="105"/>
        </w:rPr>
        <w:t xml:space="preserve"> </w:t>
      </w:r>
      <w:r>
        <w:rPr>
          <w:w w:val="105"/>
        </w:rPr>
        <w:t>are</w:t>
      </w:r>
      <w:r>
        <w:rPr>
          <w:spacing w:val="40"/>
          <w:w w:val="105"/>
        </w:rPr>
        <w:t xml:space="preserve"> </w:t>
      </w:r>
      <w:r>
        <w:rPr>
          <w:w w:val="105"/>
        </w:rPr>
        <w:t>made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w w:val="105"/>
        </w:rPr>
        <w:t>cataloged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Coordinated</w:t>
      </w:r>
      <w:r>
        <w:rPr>
          <w:spacing w:val="41"/>
          <w:w w:val="105"/>
        </w:rPr>
        <w:t xml:space="preserve"> </w:t>
      </w:r>
      <w:r>
        <w:rPr>
          <w:w w:val="105"/>
        </w:rPr>
        <w:t>Data</w:t>
      </w:r>
      <w:r>
        <w:rPr>
          <w:spacing w:val="40"/>
          <w:w w:val="105"/>
        </w:rPr>
        <w:t xml:space="preserve"> </w:t>
      </w:r>
      <w:r>
        <w:rPr>
          <w:w w:val="105"/>
        </w:rPr>
        <w:t>Analysis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Work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hop</w:t>
      </w:r>
      <w:r>
        <w:rPr>
          <w:spacing w:val="-4"/>
          <w:w w:val="105"/>
        </w:rPr>
        <w:t>s</w:t>
      </w:r>
      <w:r>
        <w:rPr>
          <w:spacing w:val="41"/>
          <w:w w:val="105"/>
        </w:rPr>
        <w:t xml:space="preserve"> </w:t>
      </w:r>
      <w:r>
        <w:rPr>
          <w:spacing w:val="-6"/>
          <w:w w:val="105"/>
        </w:rPr>
        <w:t>(C</w:t>
      </w:r>
      <w:r>
        <w:rPr>
          <w:spacing w:val="-7"/>
          <w:w w:val="105"/>
        </w:rPr>
        <w:t>DA</w:t>
      </w:r>
      <w:r>
        <w:rPr>
          <w:spacing w:val="-6"/>
          <w:w w:val="105"/>
        </w:rPr>
        <w:t>W)</w:t>
      </w:r>
      <w:r>
        <w:rPr>
          <w:spacing w:val="40"/>
          <w:w w:val="105"/>
        </w:rPr>
        <w:t xml:space="preserve"> </w:t>
      </w:r>
      <w:r>
        <w:rPr>
          <w:w w:val="105"/>
        </w:rPr>
        <w:t>CME</w:t>
      </w:r>
      <w:r>
        <w:rPr>
          <w:spacing w:val="41"/>
          <w:w w:val="110"/>
        </w:rPr>
        <w:t xml:space="preserve"> </w:t>
      </w:r>
      <w:r>
        <w:rPr>
          <w:w w:val="105"/>
        </w:rPr>
        <w:t>catalog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(</w:t>
      </w:r>
      <w:proofErr w:type="spellStart"/>
      <w:r>
        <w:rPr>
          <w:spacing w:val="-2"/>
          <w:w w:val="105"/>
        </w:rPr>
        <w:t>Gopal</w:t>
      </w:r>
      <w:r>
        <w:rPr>
          <w:spacing w:val="-3"/>
          <w:w w:val="105"/>
        </w:rPr>
        <w:t>sw</w:t>
      </w:r>
      <w:r>
        <w:rPr>
          <w:spacing w:val="-2"/>
          <w:w w:val="105"/>
        </w:rPr>
        <w:t>amy</w:t>
      </w:r>
      <w:proofErr w:type="spellEnd"/>
      <w:r>
        <w:rPr>
          <w:spacing w:val="45"/>
          <w:w w:val="105"/>
        </w:rPr>
        <w:t xml:space="preserve"> </w:t>
      </w:r>
      <w:r>
        <w:rPr>
          <w:w w:val="105"/>
        </w:rPr>
        <w:t>et</w:t>
      </w:r>
      <w:r>
        <w:rPr>
          <w:spacing w:val="45"/>
          <w:w w:val="105"/>
        </w:rPr>
        <w:t xml:space="preserve"> </w:t>
      </w:r>
      <w:r>
        <w:rPr>
          <w:w w:val="105"/>
        </w:rPr>
        <w:t>al.,</w:t>
      </w:r>
      <w:r>
        <w:rPr>
          <w:spacing w:val="45"/>
          <w:w w:val="105"/>
        </w:rPr>
        <w:t xml:space="preserve"> </w:t>
      </w:r>
      <w:r>
        <w:rPr>
          <w:w w:val="105"/>
        </w:rPr>
        <w:t>2009),</w:t>
      </w:r>
      <w:r>
        <w:rPr>
          <w:spacing w:val="5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45"/>
          <w:w w:val="105"/>
        </w:rPr>
        <w:t xml:space="preserve"> </w:t>
      </w:r>
      <w:r>
        <w:rPr>
          <w:w w:val="105"/>
        </w:rPr>
        <w:t>use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rout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45"/>
          <w:w w:val="105"/>
        </w:rPr>
        <w:t xml:space="preserve"> </w:t>
      </w:r>
      <w:r>
        <w:rPr>
          <w:w w:val="105"/>
        </w:rPr>
        <w:t>produced</w:t>
      </w:r>
      <w:r>
        <w:rPr>
          <w:spacing w:val="45"/>
          <w:w w:val="105"/>
        </w:rPr>
        <w:t xml:space="preserve"> </w:t>
      </w:r>
      <w:r>
        <w:rPr>
          <w:w w:val="105"/>
        </w:rPr>
        <w:t>LASCO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oronagraph</w:t>
      </w:r>
      <w:r>
        <w:rPr>
          <w:spacing w:val="45"/>
          <w:w w:val="105"/>
        </w:rPr>
        <w:t xml:space="preserve"> </w:t>
      </w:r>
      <w:r>
        <w:rPr>
          <w:w w:val="105"/>
        </w:rPr>
        <w:t>images.</w:t>
      </w:r>
      <w:r>
        <w:rPr>
          <w:spacing w:val="71"/>
          <w:w w:val="109"/>
        </w:rPr>
        <w:t xml:space="preserve"> </w:t>
      </w:r>
      <w:r>
        <w:rPr>
          <w:w w:val="105"/>
        </w:rPr>
        <w:t>None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these</w:t>
      </w:r>
      <w:r>
        <w:rPr>
          <w:spacing w:val="10"/>
          <w:w w:val="105"/>
        </w:rPr>
        <w:t xml:space="preserve"> </w:t>
      </w:r>
      <w:r>
        <w:rPr>
          <w:w w:val="105"/>
        </w:rPr>
        <w:t>methods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used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estimate</w:t>
      </w:r>
      <w:r>
        <w:rPr>
          <w:spacing w:val="10"/>
          <w:w w:val="105"/>
        </w:rPr>
        <w:t xml:space="preserve"> </w:t>
      </w:r>
      <w:r>
        <w:rPr>
          <w:i/>
          <w:w w:val="105"/>
        </w:rPr>
        <w:t>B</w:t>
      </w:r>
      <w:r>
        <w:rPr>
          <w:i/>
          <w:w w:val="105"/>
          <w:position w:val="-2"/>
          <w:sz w:val="16"/>
        </w:rPr>
        <w:t>z</w:t>
      </w:r>
      <w:r>
        <w:rPr>
          <w:i/>
          <w:spacing w:val="3"/>
          <w:w w:val="105"/>
          <w:position w:val="-2"/>
          <w:sz w:val="16"/>
        </w:rPr>
        <w:t xml:space="preserve"> </w:t>
      </w:r>
      <w:r>
        <w:rPr>
          <w:w w:val="105"/>
        </w:rPr>
        <w:t>but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particular</w:t>
      </w:r>
      <w:r>
        <w:rPr>
          <w:spacing w:val="11"/>
          <w:w w:val="105"/>
        </w:rPr>
        <w:t xml:space="preserve"> </w:t>
      </w:r>
      <w:r>
        <w:rPr>
          <w:w w:val="105"/>
        </w:rPr>
        <w:t>use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space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ath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8"/>
          <w:w w:val="116"/>
        </w:rPr>
        <w:t xml:space="preserve"> </w:t>
      </w:r>
      <w:r>
        <w:rPr>
          <w:w w:val="105"/>
        </w:rPr>
        <w:t>forecasters</w:t>
      </w:r>
      <w:r>
        <w:rPr>
          <w:spacing w:val="33"/>
          <w:w w:val="105"/>
        </w:rPr>
        <w:t xml:space="preserve"> </w:t>
      </w:r>
      <w:r>
        <w:rPr>
          <w:w w:val="105"/>
        </w:rPr>
        <w:t>for</w:t>
      </w:r>
      <w:r>
        <w:rPr>
          <w:spacing w:val="36"/>
          <w:w w:val="105"/>
        </w:rPr>
        <w:t xml:space="preserve"> </w:t>
      </w:r>
      <w:r>
        <w:rPr>
          <w:w w:val="105"/>
        </w:rPr>
        <w:t>predicting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Earth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arr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val</w:t>
      </w:r>
      <w:r>
        <w:rPr>
          <w:spacing w:val="34"/>
          <w:w w:val="105"/>
        </w:rPr>
        <w:t xml:space="preserve"> </w:t>
      </w:r>
      <w:r>
        <w:rPr>
          <w:w w:val="105"/>
        </w:rPr>
        <w:t>times.</w:t>
      </w:r>
    </w:p>
    <w:p w14:paraId="217D406E" w14:textId="77777777" w:rsidR="00521066" w:rsidRDefault="007C37E1">
      <w:pPr>
        <w:pStyle w:val="BodyText"/>
        <w:spacing w:before="15" w:line="455" w:lineRule="auto"/>
        <w:ind w:right="119" w:firstLine="576"/>
        <w:jc w:val="both"/>
      </w:pP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15"/>
          <w:w w:val="105"/>
        </w:rPr>
        <w:t xml:space="preserve"> </w:t>
      </w:r>
      <w:r>
        <w:rPr>
          <w:w w:val="105"/>
        </w:rPr>
        <w:t>analyze</w:t>
      </w:r>
      <w:r>
        <w:rPr>
          <w:spacing w:val="16"/>
          <w:w w:val="105"/>
        </w:rPr>
        <w:t xml:space="preserve"> </w:t>
      </w:r>
      <w:r>
        <w:rPr>
          <w:w w:val="105"/>
        </w:rPr>
        <w:t>38</w:t>
      </w:r>
      <w:r>
        <w:rPr>
          <w:spacing w:val="15"/>
          <w:w w:val="105"/>
        </w:rPr>
        <w:t xml:space="preserve"> </w:t>
      </w:r>
      <w:r>
        <w:rPr>
          <w:w w:val="105"/>
        </w:rPr>
        <w:t>coronal</w:t>
      </w:r>
      <w:r>
        <w:rPr>
          <w:spacing w:val="15"/>
          <w:w w:val="105"/>
        </w:rPr>
        <w:t xml:space="preserve"> </w:t>
      </w:r>
      <w:r>
        <w:rPr>
          <w:w w:val="105"/>
        </w:rPr>
        <w:t>dimming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w w:val="105"/>
        </w:rPr>
        <w:t>–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16"/>
          <w:w w:val="105"/>
        </w:rPr>
        <w:t xml:space="preserve"> </w:t>
      </w:r>
      <w:r>
        <w:rPr>
          <w:w w:val="105"/>
        </w:rPr>
        <w:t>from</w:t>
      </w:r>
      <w:r>
        <w:rPr>
          <w:spacing w:val="15"/>
          <w:w w:val="105"/>
        </w:rPr>
        <w:t xml:space="preserve"> </w:t>
      </w:r>
      <w:r>
        <w:rPr>
          <w:w w:val="105"/>
        </w:rPr>
        <w:t>Chapter</w:t>
      </w:r>
      <w:r>
        <w:rPr>
          <w:spacing w:val="15"/>
          <w:w w:val="105"/>
        </w:rPr>
        <w:t xml:space="preserve"> </w:t>
      </w:r>
      <w:r>
        <w:rPr>
          <w:w w:val="105"/>
        </w:rPr>
        <w:t>4</w:t>
      </w:r>
      <w:r>
        <w:rPr>
          <w:spacing w:val="15"/>
          <w:w w:val="105"/>
        </w:rPr>
        <w:t xml:space="preserve"> </w:t>
      </w:r>
      <w:r>
        <w:rPr>
          <w:w w:val="105"/>
        </w:rPr>
        <w:t>plus</w:t>
      </w:r>
      <w:r>
        <w:rPr>
          <w:spacing w:val="26"/>
        </w:rPr>
        <w:t xml:space="preserve"> </w:t>
      </w:r>
      <w:r>
        <w:rPr>
          <w:w w:val="105"/>
        </w:rPr>
        <w:t>36</w:t>
      </w:r>
      <w:r>
        <w:rPr>
          <w:spacing w:val="-1"/>
          <w:w w:val="105"/>
        </w:rPr>
        <w:t xml:space="preserve"> </w:t>
      </w:r>
      <w:r>
        <w:rPr>
          <w:w w:val="105"/>
        </w:rPr>
        <w:t>more</w:t>
      </w:r>
      <w:r>
        <w:rPr>
          <w:spacing w:val="-1"/>
          <w:w w:val="105"/>
        </w:rPr>
        <w:t xml:space="preserve"> </w:t>
      </w:r>
      <w:r>
        <w:rPr>
          <w:w w:val="105"/>
        </w:rPr>
        <w:t>during</w:t>
      </w:r>
      <w:r>
        <w:rPr>
          <w:spacing w:val="-1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5"/>
          <w:w w:val="105"/>
        </w:rPr>
        <w:t>wo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separate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wo-wee</w:t>
      </w:r>
      <w:r>
        <w:rPr>
          <w:spacing w:val="-3"/>
          <w:w w:val="105"/>
        </w:rPr>
        <w:t>k</w:t>
      </w:r>
      <w:r>
        <w:rPr>
          <w:spacing w:val="-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spacing w:val="-1"/>
          <w:w w:val="105"/>
        </w:rPr>
        <w:t xml:space="preserve"> </w:t>
      </w:r>
      <w:r>
        <w:rPr>
          <w:w w:val="105"/>
        </w:rPr>
        <w:t>during</w:t>
      </w:r>
      <w:r>
        <w:rPr>
          <w:spacing w:val="-1"/>
          <w:w w:val="105"/>
        </w:rPr>
        <w:t xml:space="preserve"> </w:t>
      </w:r>
      <w:r>
        <w:rPr>
          <w:w w:val="105"/>
        </w:rPr>
        <w:t>2011</w:t>
      </w:r>
      <w:r>
        <w:rPr>
          <w:spacing w:val="-1"/>
          <w:w w:val="105"/>
        </w:rPr>
        <w:t xml:space="preserve"> </w:t>
      </w:r>
      <w:r>
        <w:rPr>
          <w:w w:val="105"/>
        </w:rPr>
        <w:t>– and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 th</w:t>
      </w:r>
      <w:r>
        <w:rPr>
          <w:spacing w:val="-2"/>
          <w:w w:val="105"/>
        </w:rPr>
        <w:t>e</w:t>
      </w:r>
      <w:r>
        <w:rPr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 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59"/>
          <w:w w:val="110"/>
        </w:rPr>
        <w:t xml:space="preserve"> </w:t>
      </w:r>
      <w:r>
        <w:rPr>
          <w:w w:val="105"/>
        </w:rPr>
        <w:t>dimming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CME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mass.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38</w:t>
      </w:r>
      <w:r>
        <w:rPr>
          <w:spacing w:val="28"/>
          <w:w w:val="105"/>
        </w:rPr>
        <w:t xml:space="preserve"> </w:t>
      </w:r>
      <w:r>
        <w:rPr>
          <w:w w:val="105"/>
        </w:rPr>
        <w:t>total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8"/>
          <w:w w:val="105"/>
        </w:rPr>
        <w:t xml:space="preserve"> </w:t>
      </w:r>
      <w:r>
        <w:rPr>
          <w:w w:val="105"/>
        </w:rPr>
        <w:t>studied,</w:t>
      </w:r>
      <w:r>
        <w:rPr>
          <w:spacing w:val="28"/>
          <w:w w:val="105"/>
        </w:rPr>
        <w:t xml:space="preserve"> </w:t>
      </w:r>
      <w:r>
        <w:rPr>
          <w:w w:val="105"/>
        </w:rPr>
        <w:t>17</w:t>
      </w:r>
      <w:r>
        <w:rPr>
          <w:spacing w:val="28"/>
          <w:w w:val="105"/>
        </w:rPr>
        <w:t xml:space="preserve"> </w:t>
      </w:r>
      <w:r>
        <w:rPr>
          <w:w w:val="105"/>
        </w:rPr>
        <w:t>could</w:t>
      </w:r>
      <w:r>
        <w:rPr>
          <w:spacing w:val="27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w w:val="105"/>
        </w:rPr>
        <w:t>parameterized</w:t>
      </w:r>
      <w:r>
        <w:rPr>
          <w:spacing w:val="22"/>
          <w:w w:val="110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CME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dimming</w:t>
      </w:r>
      <w:r>
        <w:rPr>
          <w:spacing w:val="12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ee</w:t>
      </w:r>
      <w:r>
        <w:rPr>
          <w:w w:val="105"/>
        </w:rPr>
        <w:t>d,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14</w:t>
      </w:r>
      <w:r>
        <w:rPr>
          <w:spacing w:val="12"/>
          <w:w w:val="105"/>
        </w:rPr>
        <w:t xml:space="preserve"> </w:t>
      </w:r>
      <w:r>
        <w:rPr>
          <w:w w:val="105"/>
        </w:rPr>
        <w:t>could</w:t>
      </w:r>
      <w:r>
        <w:rPr>
          <w:spacing w:val="1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parameterized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CME</w:t>
      </w:r>
      <w:r>
        <w:rPr>
          <w:spacing w:val="12"/>
          <w:w w:val="105"/>
        </w:rPr>
        <w:t xml:space="preserve"> </w:t>
      </w:r>
      <w:r>
        <w:rPr>
          <w:w w:val="105"/>
        </w:rPr>
        <w:t>mass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dimming</w:t>
      </w:r>
      <w:r>
        <w:rPr>
          <w:spacing w:val="22"/>
          <w:w w:val="99"/>
        </w:rPr>
        <w:t xml:space="preserve"> </w:t>
      </w:r>
      <w:r>
        <w:rPr>
          <w:w w:val="105"/>
        </w:rPr>
        <w:t>depth.</w:t>
      </w:r>
    </w:p>
    <w:p w14:paraId="5D1D7EF2" w14:textId="77777777" w:rsidR="00521066" w:rsidRDefault="007C37E1">
      <w:pPr>
        <w:pStyle w:val="BodyText"/>
        <w:spacing w:before="8" w:line="455" w:lineRule="auto"/>
        <w:ind w:right="117" w:firstLine="576"/>
        <w:jc w:val="both"/>
      </w:pPr>
      <w:r>
        <w:rPr>
          <w:w w:val="105"/>
        </w:rPr>
        <w:t>Section</w:t>
      </w:r>
      <w:r>
        <w:rPr>
          <w:spacing w:val="24"/>
          <w:w w:val="105"/>
        </w:rPr>
        <w:t xml:space="preserve"> </w:t>
      </w:r>
      <w:r>
        <w:rPr>
          <w:w w:val="105"/>
        </w:rPr>
        <w:t>5.2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25"/>
          <w:w w:val="105"/>
        </w:rPr>
        <w:t xml:space="preserve"> </w:t>
      </w:r>
      <w:r>
        <w:rPr>
          <w:w w:val="105"/>
        </w:rPr>
        <w:t>examples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describes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selecting</w:t>
      </w:r>
      <w:r>
        <w:rPr>
          <w:spacing w:val="25"/>
          <w:w w:val="105"/>
        </w:rPr>
        <w:t xml:space="preserve"> </w:t>
      </w:r>
      <w:r>
        <w:rPr>
          <w:w w:val="105"/>
        </w:rPr>
        <w:t>this</w:t>
      </w:r>
      <w:r>
        <w:rPr>
          <w:spacing w:val="25"/>
          <w:w w:val="105"/>
        </w:rPr>
        <w:t xml:space="preserve"> </w:t>
      </w:r>
      <w:r>
        <w:rPr>
          <w:w w:val="105"/>
        </w:rPr>
        <w:t>sample</w:t>
      </w:r>
      <w:r>
        <w:rPr>
          <w:spacing w:val="29"/>
          <w:w w:val="99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explains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hy</w:t>
      </w:r>
      <w:r>
        <w:rPr>
          <w:spacing w:val="16"/>
          <w:w w:val="105"/>
        </w:rPr>
        <w:t xml:space="preserve"> </w:t>
      </w:r>
      <w:r>
        <w:rPr>
          <w:w w:val="105"/>
        </w:rPr>
        <w:t>some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AIA</w:t>
      </w:r>
      <w:r>
        <w:rPr>
          <w:spacing w:val="15"/>
          <w:w w:val="105"/>
        </w:rPr>
        <w:t xml:space="preserve"> </w:t>
      </w:r>
      <w:r>
        <w:rPr>
          <w:w w:val="105"/>
        </w:rPr>
        <w:t>could</w:t>
      </w:r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analyzed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EVE</w:t>
      </w:r>
      <w:r>
        <w:rPr>
          <w:spacing w:val="15"/>
          <w:w w:val="105"/>
        </w:rPr>
        <w:t xml:space="preserve"> </w:t>
      </w:r>
      <w:r>
        <w:rPr>
          <w:w w:val="105"/>
        </w:rPr>
        <w:t>and/or</w:t>
      </w:r>
      <w:r>
        <w:rPr>
          <w:spacing w:val="26"/>
          <w:w w:val="124"/>
        </w:rPr>
        <w:t xml:space="preserve"> </w:t>
      </w:r>
      <w:r>
        <w:rPr>
          <w:w w:val="105"/>
        </w:rPr>
        <w:t>coronagraphs.</w:t>
      </w:r>
      <w:r>
        <w:rPr>
          <w:spacing w:val="28"/>
          <w:w w:val="105"/>
        </w:rPr>
        <w:t xml:space="preserve"> </w:t>
      </w:r>
      <w:r>
        <w:rPr>
          <w:w w:val="105"/>
        </w:rPr>
        <w:t>Section</w:t>
      </w:r>
      <w:r>
        <w:rPr>
          <w:spacing w:val="32"/>
          <w:w w:val="105"/>
        </w:rPr>
        <w:t xml:space="preserve"> </w:t>
      </w:r>
      <w:r>
        <w:rPr>
          <w:w w:val="105"/>
        </w:rPr>
        <w:t>5.3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33"/>
          <w:w w:val="105"/>
        </w:rPr>
        <w:t xml:space="preserve"> </w:t>
      </w:r>
      <w:r>
        <w:rPr>
          <w:w w:val="105"/>
        </w:rPr>
        <w:t>further</w:t>
      </w:r>
      <w:r>
        <w:rPr>
          <w:spacing w:val="32"/>
          <w:w w:val="105"/>
        </w:rPr>
        <w:t xml:space="preserve"> </w:t>
      </w:r>
      <w:r>
        <w:rPr>
          <w:w w:val="105"/>
        </w:rPr>
        <w:t>discussion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statistics</w:t>
      </w:r>
      <w:r>
        <w:rPr>
          <w:spacing w:val="33"/>
          <w:w w:val="105"/>
        </w:rPr>
        <w:t xml:space="preserve"> </w:t>
      </w:r>
      <w:r>
        <w:rPr>
          <w:w w:val="105"/>
        </w:rPr>
        <w:t>on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flare-dimming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decon</w:t>
      </w:r>
      <w:proofErr w:type="spellEnd"/>
      <w:r>
        <w:rPr>
          <w:w w:val="105"/>
        </w:rPr>
        <w:t>-</w:t>
      </w:r>
      <w:r>
        <w:rPr>
          <w:spacing w:val="21"/>
          <w:w w:val="99"/>
        </w:rPr>
        <w:t xml:space="preserve"> </w:t>
      </w:r>
      <w:proofErr w:type="spellStart"/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proofErr w:type="spellEnd"/>
      <w:r>
        <w:rPr>
          <w:spacing w:val="36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36"/>
          <w:w w:val="105"/>
        </w:rPr>
        <w:t xml:space="preserve"> </w:t>
      </w:r>
      <w:r>
        <w:rPr>
          <w:w w:val="105"/>
        </w:rPr>
        <w:t>detailed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w w:val="105"/>
        </w:rPr>
        <w:t>Section</w:t>
      </w:r>
      <w:r>
        <w:rPr>
          <w:spacing w:val="36"/>
          <w:w w:val="105"/>
        </w:rPr>
        <w:t xml:space="preserve"> </w:t>
      </w:r>
      <w:r>
        <w:rPr>
          <w:w w:val="105"/>
        </w:rPr>
        <w:t>4.2.</w:t>
      </w:r>
      <w:r>
        <w:rPr>
          <w:spacing w:val="37"/>
          <w:w w:val="105"/>
        </w:rPr>
        <w:t xml:space="preserve"> </w:t>
      </w:r>
      <w:r>
        <w:rPr>
          <w:w w:val="105"/>
        </w:rPr>
        <w:t>Section</w:t>
      </w:r>
      <w:r>
        <w:rPr>
          <w:spacing w:val="36"/>
          <w:w w:val="105"/>
        </w:rPr>
        <w:t xml:space="preserve"> </w:t>
      </w:r>
      <w:r>
        <w:rPr>
          <w:w w:val="105"/>
        </w:rPr>
        <w:t>5.4</w:t>
      </w:r>
      <w:r>
        <w:rPr>
          <w:spacing w:val="36"/>
          <w:w w:val="105"/>
        </w:rPr>
        <w:t xml:space="preserve"> </w:t>
      </w:r>
      <w:r>
        <w:rPr>
          <w:w w:val="105"/>
        </w:rPr>
        <w:t>describes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fitting</w:t>
      </w:r>
      <w:r>
        <w:rPr>
          <w:spacing w:val="36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app</w:t>
      </w:r>
      <w:r>
        <w:rPr>
          <w:spacing w:val="-2"/>
          <w:w w:val="105"/>
        </w:rPr>
        <w:t>lie</w:t>
      </w:r>
      <w:r>
        <w:rPr>
          <w:spacing w:val="-1"/>
          <w:w w:val="105"/>
        </w:rPr>
        <w:t>d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99"/>
        </w:rPr>
        <w:t xml:space="preserve"> </w:t>
      </w:r>
      <w:proofErr w:type="spellStart"/>
      <w:r>
        <w:rPr>
          <w:spacing w:val="-2"/>
          <w:w w:val="105"/>
        </w:rPr>
        <w:t>d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onv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EVE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including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discussion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rtaint</w:t>
      </w:r>
      <w:r>
        <w:rPr>
          <w:spacing w:val="-2"/>
          <w:w w:val="105"/>
        </w:rPr>
        <w:t>ies</w:t>
      </w:r>
      <w:r>
        <w:rPr>
          <w:spacing w:val="-1"/>
          <w:w w:val="105"/>
        </w:rPr>
        <w:t>.</w:t>
      </w:r>
      <w:r>
        <w:rPr>
          <w:spacing w:val="37"/>
          <w:w w:val="105"/>
        </w:rPr>
        <w:t xml:space="preserve"> </w:t>
      </w:r>
      <w:r>
        <w:rPr>
          <w:w w:val="105"/>
        </w:rPr>
        <w:t>Section</w:t>
      </w:r>
      <w:r>
        <w:rPr>
          <w:spacing w:val="7"/>
          <w:w w:val="105"/>
        </w:rPr>
        <w:t xml:space="preserve"> </w:t>
      </w:r>
      <w:r>
        <w:rPr>
          <w:w w:val="105"/>
        </w:rPr>
        <w:t>5.5</w:t>
      </w:r>
      <w:r>
        <w:rPr>
          <w:spacing w:val="6"/>
          <w:w w:val="105"/>
        </w:rPr>
        <w:t xml:space="preserve"> </w:t>
      </w:r>
      <w:r>
        <w:rPr>
          <w:w w:val="105"/>
        </w:rPr>
        <w:t>discusses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pa-</w:t>
      </w:r>
      <w:r>
        <w:rPr>
          <w:spacing w:val="35"/>
          <w:w w:val="106"/>
        </w:rPr>
        <w:t xml:space="preserve"> </w:t>
      </w:r>
      <w:proofErr w:type="spellStart"/>
      <w:r>
        <w:rPr>
          <w:w w:val="105"/>
        </w:rPr>
        <w:t>rameterization</w:t>
      </w:r>
      <w:proofErr w:type="spellEnd"/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fitted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CMEs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coronagraphs,</w:t>
      </w:r>
      <w:r>
        <w:rPr>
          <w:spacing w:val="25"/>
          <w:w w:val="105"/>
        </w:rPr>
        <w:t xml:space="preserve"> </w:t>
      </w:r>
      <w:r>
        <w:rPr>
          <w:w w:val="105"/>
        </w:rPr>
        <w:t>also</w:t>
      </w:r>
      <w:r>
        <w:rPr>
          <w:spacing w:val="24"/>
          <w:w w:val="105"/>
        </w:rPr>
        <w:t xml:space="preserve"> </w:t>
      </w:r>
      <w:r>
        <w:rPr>
          <w:w w:val="105"/>
        </w:rPr>
        <w:t>including</w:t>
      </w:r>
      <w:r>
        <w:rPr>
          <w:spacing w:val="27"/>
          <w:w w:val="99"/>
        </w:rPr>
        <w:t xml:space="preserve"> </w:t>
      </w:r>
      <w:r>
        <w:rPr>
          <w:w w:val="105"/>
        </w:rPr>
        <w:t>a</w:t>
      </w:r>
      <w:r>
        <w:rPr>
          <w:spacing w:val="31"/>
          <w:w w:val="105"/>
        </w:rPr>
        <w:t xml:space="preserve"> </w:t>
      </w:r>
      <w:r>
        <w:rPr>
          <w:w w:val="105"/>
        </w:rPr>
        <w:t>discussion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un</w:t>
      </w:r>
      <w:r>
        <w:rPr>
          <w:spacing w:val="-4"/>
          <w:w w:val="105"/>
        </w:rPr>
        <w:t>ce</w:t>
      </w:r>
      <w:r>
        <w:rPr>
          <w:spacing w:val="-3"/>
          <w:w w:val="105"/>
        </w:rPr>
        <w:t>rtainty.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Sec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2"/>
          <w:w w:val="105"/>
        </w:rPr>
        <w:t xml:space="preserve"> </w:t>
      </w:r>
      <w:r>
        <w:rPr>
          <w:w w:val="105"/>
        </w:rPr>
        <w:t>5.6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6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coronal</w:t>
      </w:r>
      <w:r>
        <w:rPr>
          <w:spacing w:val="19"/>
          <w:w w:val="105"/>
        </w:rPr>
        <w:t xml:space="preserve"> </w:t>
      </w:r>
      <w:r>
        <w:rPr>
          <w:w w:val="105"/>
        </w:rPr>
        <w:t>dimming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CME</w:t>
      </w:r>
      <w:r>
        <w:rPr>
          <w:spacing w:val="19"/>
          <w:w w:val="105"/>
        </w:rPr>
        <w:t xml:space="preserve"> </w:t>
      </w:r>
      <w:r>
        <w:rPr>
          <w:w w:val="105"/>
        </w:rPr>
        <w:t>parameters.</w:t>
      </w:r>
      <w:r>
        <w:rPr>
          <w:spacing w:val="48"/>
          <w:w w:val="105"/>
        </w:rPr>
        <w:t xml:space="preserve"> </w:t>
      </w: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>
        <w:rPr>
          <w:w w:val="105"/>
        </w:rPr>
        <w:t>usual,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final</w:t>
      </w:r>
      <w:r>
        <w:rPr>
          <w:spacing w:val="19"/>
          <w:w w:val="105"/>
        </w:rPr>
        <w:t xml:space="preserve"> </w:t>
      </w:r>
      <w:r>
        <w:rPr>
          <w:w w:val="105"/>
        </w:rPr>
        <w:t>section,</w:t>
      </w:r>
      <w:r>
        <w:rPr>
          <w:spacing w:val="20"/>
          <w:w w:val="105"/>
        </w:rPr>
        <w:t xml:space="preserve"> </w:t>
      </w:r>
      <w:r>
        <w:rPr>
          <w:w w:val="105"/>
        </w:rPr>
        <w:t>5.7,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es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summary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9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analysis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results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r.</w:t>
      </w:r>
    </w:p>
    <w:p w14:paraId="4F9BF297" w14:textId="77777777" w:rsidR="00521066" w:rsidRDefault="00521066">
      <w:pPr>
        <w:spacing w:before="9"/>
        <w:rPr>
          <w:rFonts w:ascii="Times New Roman" w:eastAsia="Times New Roman" w:hAnsi="Times New Roman" w:cs="Times New Roman"/>
        </w:rPr>
      </w:pPr>
    </w:p>
    <w:p w14:paraId="2CB65B2E" w14:textId="77777777" w:rsidR="00521066" w:rsidRDefault="007C37E1">
      <w:pPr>
        <w:pStyle w:val="Heading1"/>
        <w:numPr>
          <w:ilvl w:val="1"/>
          <w:numId w:val="4"/>
        </w:numPr>
        <w:tabs>
          <w:tab w:val="left" w:pos="1108"/>
        </w:tabs>
        <w:jc w:val="both"/>
        <w:rPr>
          <w:b w:val="0"/>
          <w:bCs w:val="0"/>
        </w:rPr>
      </w:pPr>
      <w:bookmarkStart w:id="27" w:name="Observations_and_Event_Selection"/>
      <w:bookmarkEnd w:id="27"/>
      <w:r>
        <w:rPr>
          <w:spacing w:val="-3"/>
          <w:w w:val="115"/>
        </w:rPr>
        <w:t>Obs</w:t>
      </w:r>
      <w:r>
        <w:rPr>
          <w:spacing w:val="-2"/>
          <w:w w:val="115"/>
        </w:rPr>
        <w:t>e</w:t>
      </w:r>
      <w:r>
        <w:rPr>
          <w:spacing w:val="-3"/>
          <w:w w:val="115"/>
        </w:rPr>
        <w:t>r</w:t>
      </w:r>
      <w:r>
        <w:rPr>
          <w:spacing w:val="-2"/>
          <w:w w:val="115"/>
        </w:rPr>
        <w:t>v</w:t>
      </w:r>
      <w:r>
        <w:rPr>
          <w:spacing w:val="-3"/>
          <w:w w:val="115"/>
        </w:rPr>
        <w:t>a</w:t>
      </w:r>
      <w:r>
        <w:rPr>
          <w:spacing w:val="-2"/>
          <w:w w:val="115"/>
        </w:rPr>
        <w:t>t</w:t>
      </w:r>
      <w:r>
        <w:rPr>
          <w:spacing w:val="-3"/>
          <w:w w:val="115"/>
        </w:rPr>
        <w:t>ions</w:t>
      </w:r>
      <w:r>
        <w:rPr>
          <w:w w:val="115"/>
        </w:rPr>
        <w:t xml:space="preserve"> and</w:t>
      </w:r>
      <w:r>
        <w:rPr>
          <w:spacing w:val="1"/>
          <w:w w:val="115"/>
        </w:rPr>
        <w:t xml:space="preserve"> </w:t>
      </w:r>
      <w:r>
        <w:rPr>
          <w:spacing w:val="-5"/>
          <w:w w:val="115"/>
        </w:rPr>
        <w:t>E</w:t>
      </w:r>
      <w:r>
        <w:rPr>
          <w:spacing w:val="-4"/>
          <w:w w:val="115"/>
        </w:rPr>
        <w:t>ve</w:t>
      </w:r>
      <w:r>
        <w:rPr>
          <w:spacing w:val="-5"/>
          <w:w w:val="115"/>
        </w:rPr>
        <w:t>n</w:t>
      </w:r>
      <w:r>
        <w:rPr>
          <w:spacing w:val="-4"/>
          <w:w w:val="115"/>
        </w:rPr>
        <w:t>t</w:t>
      </w:r>
      <w:r>
        <w:rPr>
          <w:spacing w:val="1"/>
          <w:w w:val="115"/>
        </w:rPr>
        <w:t xml:space="preserve"> </w:t>
      </w:r>
      <w:r>
        <w:rPr>
          <w:w w:val="115"/>
        </w:rPr>
        <w:t>Selection</w:t>
      </w:r>
    </w:p>
    <w:p w14:paraId="6AD4C2C2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F407E84" w14:textId="77777777" w:rsidR="00521066" w:rsidRDefault="007C37E1">
      <w:pPr>
        <w:pStyle w:val="BodyText"/>
        <w:spacing w:before="162" w:line="455" w:lineRule="auto"/>
        <w:ind w:right="117" w:firstLine="576"/>
        <w:jc w:val="both"/>
      </w:pP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addition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35"/>
          <w:w w:val="105"/>
        </w:rPr>
        <w:t xml:space="preserve"> </w:t>
      </w:r>
      <w:r>
        <w:rPr>
          <w:w w:val="105"/>
        </w:rPr>
        <w:t>cases</w:t>
      </w:r>
      <w:r>
        <w:rPr>
          <w:spacing w:val="34"/>
          <w:w w:val="105"/>
        </w:rPr>
        <w:t xml:space="preserve"> </w:t>
      </w:r>
      <w:r>
        <w:rPr>
          <w:w w:val="105"/>
        </w:rPr>
        <w:t>studied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detail</w:t>
      </w:r>
      <w:r>
        <w:rPr>
          <w:spacing w:val="35"/>
          <w:w w:val="105"/>
        </w:rPr>
        <w:t xml:space="preserve"> </w:t>
      </w:r>
      <w:r>
        <w:rPr>
          <w:w w:val="105"/>
        </w:rPr>
        <w:t>(see</w:t>
      </w:r>
      <w:r>
        <w:rPr>
          <w:spacing w:val="35"/>
          <w:w w:val="105"/>
        </w:rPr>
        <w:t xml:space="preserve"> </w:t>
      </w:r>
      <w:r>
        <w:rPr>
          <w:w w:val="105"/>
        </w:rPr>
        <w:t>Chapter</w:t>
      </w:r>
      <w:r>
        <w:rPr>
          <w:spacing w:val="34"/>
          <w:w w:val="105"/>
        </w:rPr>
        <w:t xml:space="preserve"> </w:t>
      </w:r>
      <w:r>
        <w:rPr>
          <w:w w:val="105"/>
        </w:rPr>
        <w:t>4),</w:t>
      </w:r>
      <w:r>
        <w:rPr>
          <w:spacing w:val="38"/>
          <w:w w:val="105"/>
        </w:rPr>
        <w:t xml:space="preserve"> </w:t>
      </w:r>
      <w:r>
        <w:rPr>
          <w:w w:val="105"/>
        </w:rPr>
        <w:t>four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wee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w w:val="105"/>
        </w:rPr>
        <w:t>selected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10"/>
        </w:rPr>
        <w:t xml:space="preserve"> </w:t>
      </w:r>
      <w:r>
        <w:rPr>
          <w:w w:val="105"/>
        </w:rPr>
        <w:t>2011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analy</w:t>
      </w:r>
      <w:r>
        <w:rPr>
          <w:spacing w:val="-2"/>
          <w:w w:val="105"/>
        </w:rPr>
        <w:t>sis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coronal</w:t>
      </w:r>
      <w:r>
        <w:rPr>
          <w:spacing w:val="15"/>
          <w:w w:val="105"/>
        </w:rPr>
        <w:t xml:space="preserve"> </w:t>
      </w:r>
      <w:r>
        <w:rPr>
          <w:w w:val="105"/>
        </w:rPr>
        <w:t>dimming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s:</w:t>
      </w:r>
      <w:r>
        <w:rPr>
          <w:spacing w:val="38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bruary</w:t>
      </w:r>
      <w:r>
        <w:rPr>
          <w:spacing w:val="14"/>
          <w:w w:val="105"/>
        </w:rPr>
        <w:t xml:space="preserve"> </w:t>
      </w:r>
      <w:r>
        <w:rPr>
          <w:w w:val="105"/>
        </w:rPr>
        <w:t>10-24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August</w:t>
      </w:r>
      <w:r>
        <w:rPr>
          <w:spacing w:val="14"/>
          <w:w w:val="105"/>
        </w:rPr>
        <w:t xml:space="preserve"> </w:t>
      </w:r>
      <w:r>
        <w:rPr>
          <w:w w:val="105"/>
        </w:rPr>
        <w:t>1-14</w:t>
      </w:r>
      <w:r>
        <w:rPr>
          <w:spacing w:val="14"/>
          <w:w w:val="105"/>
        </w:rPr>
        <w:t xml:space="preserve"> </w:t>
      </w:r>
      <w:r>
        <w:rPr>
          <w:w w:val="105"/>
        </w:rPr>
        <w:t>(Figure</w:t>
      </w:r>
      <w:r>
        <w:rPr>
          <w:spacing w:val="14"/>
          <w:w w:val="105"/>
        </w:rPr>
        <w:t xml:space="preserve"> </w:t>
      </w:r>
      <w:r>
        <w:rPr>
          <w:w w:val="105"/>
        </w:rPr>
        <w:t>5.1).</w:t>
      </w:r>
      <w:r>
        <w:rPr>
          <w:spacing w:val="38"/>
          <w:w w:val="105"/>
        </w:rPr>
        <w:t xml:space="preserve"> </w:t>
      </w:r>
      <w:r>
        <w:rPr>
          <w:w w:val="105"/>
        </w:rPr>
        <w:t>These</w:t>
      </w:r>
      <w:r>
        <w:rPr>
          <w:spacing w:val="31"/>
          <w:w w:val="99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28"/>
          <w:w w:val="105"/>
        </w:rPr>
        <w:t xml:space="preserve"> </w:t>
      </w:r>
      <w:r>
        <w:rPr>
          <w:w w:val="105"/>
        </w:rPr>
        <w:t>independent</w:t>
      </w:r>
      <w:r>
        <w:rPr>
          <w:spacing w:val="28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spacing w:val="29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28"/>
          <w:w w:val="105"/>
        </w:rPr>
        <w:t xml:space="preserve"> </w:t>
      </w:r>
      <w:r>
        <w:rPr>
          <w:w w:val="105"/>
        </w:rPr>
        <w:t>6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month</w:t>
      </w:r>
      <w:r>
        <w:rPr>
          <w:spacing w:val="-3"/>
          <w:w w:val="105"/>
        </w:rPr>
        <w:t>s</w:t>
      </w:r>
      <w:r>
        <w:rPr>
          <w:spacing w:val="29"/>
          <w:w w:val="105"/>
        </w:rPr>
        <w:t xml:space="preserve"> </w:t>
      </w:r>
      <w:r>
        <w:rPr>
          <w:w w:val="105"/>
        </w:rPr>
        <w:t>apart</w:t>
      </w:r>
      <w:r>
        <w:rPr>
          <w:spacing w:val="28"/>
          <w:w w:val="105"/>
        </w:rPr>
        <w:t xml:space="preserve"> </w:t>
      </w:r>
      <w:r>
        <w:rPr>
          <w:w w:val="105"/>
        </w:rPr>
        <w:t>are</w:t>
      </w:r>
      <w:r>
        <w:rPr>
          <w:spacing w:val="29"/>
          <w:w w:val="105"/>
        </w:rPr>
        <w:t xml:space="preserve"> </w:t>
      </w:r>
      <w:r>
        <w:rPr>
          <w:w w:val="105"/>
        </w:rPr>
        <w:t>during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initial</w:t>
      </w:r>
      <w:r>
        <w:rPr>
          <w:spacing w:val="29"/>
          <w:w w:val="105"/>
        </w:rPr>
        <w:t xml:space="preserve"> </w:t>
      </w:r>
      <w:r>
        <w:rPr>
          <w:w w:val="105"/>
        </w:rPr>
        <w:t>rise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solar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solar</w:t>
      </w:r>
      <w:r>
        <w:rPr>
          <w:spacing w:val="31"/>
          <w:w w:val="113"/>
        </w:rPr>
        <w:t xml:space="preserve"> </w:t>
      </w:r>
      <w:r>
        <w:rPr>
          <w:w w:val="105"/>
        </w:rPr>
        <w:t>cycle</w:t>
      </w:r>
      <w:r>
        <w:rPr>
          <w:spacing w:val="9"/>
          <w:w w:val="105"/>
        </w:rPr>
        <w:t xml:space="preserve"> </w:t>
      </w:r>
      <w:r>
        <w:rPr>
          <w:w w:val="105"/>
        </w:rPr>
        <w:t>24.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duration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ose</w:t>
      </w:r>
      <w:r>
        <w:rPr>
          <w:spacing w:val="-2"/>
          <w:w w:val="105"/>
        </w:rPr>
        <w:t>n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there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10"/>
          <w:w w:val="105"/>
        </w:rPr>
        <w:t xml:space="preserve"> </w:t>
      </w:r>
      <w:r>
        <w:rPr>
          <w:w w:val="105"/>
        </w:rPr>
        <w:t>30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</w:t>
      </w:r>
      <w:r>
        <w:rPr>
          <w:spacing w:val="-1"/>
          <w:w w:val="105"/>
        </w:rPr>
        <w:t>ab</w:t>
      </w:r>
      <w:r>
        <w:rPr>
          <w:spacing w:val="-2"/>
          <w:w w:val="105"/>
        </w:rPr>
        <w:t>le</w:t>
      </w:r>
      <w:r>
        <w:rPr>
          <w:spacing w:val="9"/>
          <w:w w:val="105"/>
        </w:rPr>
        <w:t xml:space="preserve"> </w:t>
      </w:r>
      <w:r>
        <w:rPr>
          <w:w w:val="105"/>
        </w:rPr>
        <w:t>dimming</w:t>
      </w:r>
      <w:r>
        <w:rPr>
          <w:spacing w:val="49"/>
          <w:w w:val="99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w w:val="105"/>
        </w:rPr>
        <w:t xml:space="preserve"> It</w:t>
      </w:r>
      <w:r>
        <w:rPr>
          <w:spacing w:val="44"/>
          <w:w w:val="105"/>
        </w:rPr>
        <w:t xml:space="preserve"> </w:t>
      </w:r>
      <w:r>
        <w:rPr>
          <w:w w:val="105"/>
        </w:rPr>
        <w:t>is</w:t>
      </w:r>
      <w:r>
        <w:rPr>
          <w:spacing w:val="44"/>
          <w:w w:val="105"/>
        </w:rPr>
        <w:t xml:space="preserve"> </w:t>
      </w:r>
      <w:r>
        <w:rPr>
          <w:w w:val="105"/>
        </w:rPr>
        <w:t>also</w:t>
      </w:r>
      <w:r>
        <w:rPr>
          <w:spacing w:val="43"/>
          <w:w w:val="105"/>
        </w:rPr>
        <w:t xml:space="preserve"> </w:t>
      </w:r>
      <w:r>
        <w:rPr>
          <w:w w:val="105"/>
        </w:rPr>
        <w:t>desirable</w:t>
      </w:r>
      <w:r>
        <w:rPr>
          <w:spacing w:val="43"/>
          <w:w w:val="105"/>
        </w:rPr>
        <w:t xml:space="preserve"> </w:t>
      </w:r>
      <w:r>
        <w:rPr>
          <w:w w:val="105"/>
        </w:rPr>
        <w:t>to</w:t>
      </w:r>
      <w:r>
        <w:rPr>
          <w:spacing w:val="43"/>
          <w:w w:val="105"/>
        </w:rPr>
        <w:t xml:space="preserve"> </w:t>
      </w:r>
      <w:r>
        <w:rPr>
          <w:w w:val="105"/>
        </w:rPr>
        <w:t>select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time</w:t>
      </w:r>
      <w:r>
        <w:rPr>
          <w:spacing w:val="43"/>
          <w:w w:val="105"/>
        </w:rPr>
        <w:t xml:space="preserve"> </w:t>
      </w:r>
      <w:r>
        <w:rPr>
          <w:w w:val="105"/>
        </w:rPr>
        <w:t>when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TEREO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af</w:t>
      </w:r>
      <w:r>
        <w:rPr>
          <w:spacing w:val="-1"/>
          <w:w w:val="105"/>
        </w:rPr>
        <w:t>t</w:t>
      </w:r>
      <w:r>
        <w:rPr>
          <w:spacing w:val="45"/>
          <w:w w:val="105"/>
        </w:rPr>
        <w:t xml:space="preserve"> </w:t>
      </w:r>
      <w:r>
        <w:rPr>
          <w:w w:val="105"/>
        </w:rPr>
        <w:t>orbital</w:t>
      </w:r>
      <w:r>
        <w:rPr>
          <w:spacing w:val="44"/>
          <w:w w:val="105"/>
        </w:rPr>
        <w:t xml:space="preserve"> </w:t>
      </w:r>
      <w:r>
        <w:rPr>
          <w:w w:val="105"/>
        </w:rPr>
        <w:t>locations</w:t>
      </w:r>
      <w:r>
        <w:rPr>
          <w:spacing w:val="49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advant</w:t>
      </w:r>
      <w:r>
        <w:rPr>
          <w:spacing w:val="-3"/>
          <w:w w:val="105"/>
        </w:rPr>
        <w:t>age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geometric</w:t>
      </w:r>
      <w:r>
        <w:rPr>
          <w:spacing w:val="14"/>
          <w:w w:val="105"/>
        </w:rPr>
        <w:t xml:space="preserve"> </w:t>
      </w:r>
      <w:r>
        <w:rPr>
          <w:w w:val="105"/>
        </w:rPr>
        <w:t>analysis,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when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other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e-</w:t>
      </w:r>
      <w:r>
        <w:rPr>
          <w:spacing w:val="-1"/>
          <w:w w:val="105"/>
        </w:rPr>
        <w:t>bas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used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this</w:t>
      </w:r>
    </w:p>
    <w:p w14:paraId="68427979" w14:textId="77777777" w:rsidR="00521066" w:rsidRDefault="00521066">
      <w:pPr>
        <w:spacing w:line="455" w:lineRule="auto"/>
        <w:jc w:val="both"/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593B09F9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48FA6854" w14:textId="77777777" w:rsidR="00521066" w:rsidRDefault="007C37E1">
      <w:pPr>
        <w:pStyle w:val="BodyText"/>
        <w:spacing w:before="58" w:line="455" w:lineRule="auto"/>
        <w:ind w:right="118"/>
        <w:jc w:val="both"/>
      </w:pPr>
      <w:proofErr w:type="gramStart"/>
      <w:r>
        <w:rPr>
          <w:w w:val="105"/>
        </w:rPr>
        <w:t>study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could</w:t>
      </w:r>
      <w:r>
        <w:rPr>
          <w:spacing w:val="3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expected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operating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omi</w:t>
      </w:r>
      <w:r>
        <w:rPr>
          <w:spacing w:val="-2"/>
          <w:w w:val="105"/>
        </w:rPr>
        <w:t>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y.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study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31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terms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95"/>
        </w:rPr>
        <w:t xml:space="preserve"> </w:t>
      </w:r>
      <w:r>
        <w:rPr>
          <w:w w:val="105"/>
        </w:rPr>
        <w:t>CME</w:t>
      </w:r>
      <w:r>
        <w:rPr>
          <w:spacing w:val="20"/>
          <w:w w:val="105"/>
        </w:rPr>
        <w:t xml:space="preserve"> </w:t>
      </w:r>
      <w:r>
        <w:rPr>
          <w:w w:val="105"/>
        </w:rPr>
        <w:t>occurrence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solar</w:t>
      </w:r>
      <w:r>
        <w:rPr>
          <w:spacing w:val="21"/>
          <w:w w:val="105"/>
        </w:rPr>
        <w:t xml:space="preserve"> </w:t>
      </w:r>
      <w:r>
        <w:rPr>
          <w:w w:val="105"/>
        </w:rPr>
        <w:t>EUV</w:t>
      </w:r>
      <w:r>
        <w:rPr>
          <w:spacing w:val="21"/>
          <w:w w:val="105"/>
        </w:rPr>
        <w:t xml:space="preserve"> </w:t>
      </w:r>
      <w:r>
        <w:rPr>
          <w:w w:val="105"/>
        </w:rPr>
        <w:t>irradiance</w:t>
      </w:r>
      <w:r>
        <w:rPr>
          <w:spacing w:val="21"/>
          <w:w w:val="105"/>
        </w:rPr>
        <w:t xml:space="preserve"> </w:t>
      </w:r>
      <w:r>
        <w:rPr>
          <w:spacing w:val="-5"/>
          <w:w w:val="105"/>
        </w:rPr>
        <w:t>v</w:t>
      </w:r>
      <w:r>
        <w:rPr>
          <w:spacing w:val="-4"/>
          <w:w w:val="105"/>
        </w:rPr>
        <w:t>ar</w:t>
      </w:r>
      <w:r>
        <w:rPr>
          <w:spacing w:val="-5"/>
          <w:w w:val="105"/>
        </w:rPr>
        <w:t>i</w:t>
      </w:r>
      <w:r>
        <w:rPr>
          <w:spacing w:val="-4"/>
          <w:w w:val="105"/>
        </w:rPr>
        <w:t>ab</w:t>
      </w:r>
      <w:r>
        <w:rPr>
          <w:spacing w:val="-5"/>
          <w:w w:val="105"/>
        </w:rPr>
        <w:t>ili</w:t>
      </w:r>
      <w:r>
        <w:rPr>
          <w:spacing w:val="-4"/>
          <w:w w:val="105"/>
        </w:rPr>
        <w:t>t</w:t>
      </w:r>
      <w:r>
        <w:rPr>
          <w:spacing w:val="-5"/>
          <w:w w:val="105"/>
        </w:rPr>
        <w:t>y</w:t>
      </w:r>
      <w:r>
        <w:rPr>
          <w:spacing w:val="-4"/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both</w:t>
      </w:r>
      <w:r>
        <w:rPr>
          <w:spacing w:val="21"/>
          <w:w w:val="105"/>
        </w:rPr>
        <w:t xml:space="preserve"> </w:t>
      </w:r>
      <w:r>
        <w:rPr>
          <w:w w:val="105"/>
        </w:rPr>
        <w:t>near</w:t>
      </w:r>
      <w:r>
        <w:rPr>
          <w:spacing w:val="21"/>
          <w:w w:val="105"/>
        </w:rPr>
        <w:t xml:space="preserve"> </w:t>
      </w:r>
      <w:r>
        <w:rPr>
          <w:w w:val="105"/>
        </w:rPr>
        <w:t>their</w:t>
      </w:r>
      <w:r>
        <w:rPr>
          <w:spacing w:val="21"/>
          <w:w w:val="105"/>
        </w:rPr>
        <w:t xml:space="preserve"> </w:t>
      </w:r>
      <w:r>
        <w:rPr>
          <w:w w:val="105"/>
        </w:rPr>
        <w:t>respective</w:t>
      </w:r>
      <w:r>
        <w:rPr>
          <w:spacing w:val="21"/>
          <w:w w:val="105"/>
        </w:rPr>
        <w:t xml:space="preserve"> </w:t>
      </w:r>
      <w:r>
        <w:rPr>
          <w:w w:val="105"/>
        </w:rPr>
        <w:t>mean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es</w:t>
      </w:r>
      <w:r>
        <w:rPr>
          <w:spacing w:val="21"/>
          <w:w w:val="105"/>
        </w:rPr>
        <w:t xml:space="preserve"> </w:t>
      </w:r>
      <w:r>
        <w:rPr>
          <w:w w:val="105"/>
        </w:rPr>
        <w:t>(see</w:t>
      </w:r>
      <w:r>
        <w:rPr>
          <w:spacing w:val="49"/>
          <w:w w:val="99"/>
        </w:rPr>
        <w:t xml:space="preserve"> </w:t>
      </w:r>
      <w:r>
        <w:rPr>
          <w:w w:val="105"/>
        </w:rPr>
        <w:t>Figure</w:t>
      </w:r>
      <w:r>
        <w:rPr>
          <w:spacing w:val="20"/>
          <w:w w:val="105"/>
        </w:rPr>
        <w:t xml:space="preserve"> </w:t>
      </w:r>
      <w:r>
        <w:rPr>
          <w:w w:val="105"/>
        </w:rPr>
        <w:t>5.1).</w:t>
      </w:r>
    </w:p>
    <w:p w14:paraId="4981344F" w14:textId="77777777" w:rsidR="00521066" w:rsidRDefault="00521066">
      <w:pPr>
        <w:spacing w:before="4"/>
        <w:rPr>
          <w:rFonts w:ascii="Times New Roman" w:eastAsia="Times New Roman" w:hAnsi="Times New Roman" w:cs="Times New Roman"/>
          <w:sz w:val="2"/>
          <w:szCs w:val="2"/>
        </w:rPr>
      </w:pPr>
    </w:p>
    <w:p w14:paraId="7CC093B6" w14:textId="77777777" w:rsidR="00521066" w:rsidRDefault="007C37E1">
      <w:pPr>
        <w:spacing w:line="200" w:lineRule="atLeast"/>
        <w:ind w:left="52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6ECD603" wp14:editId="56DB198A">
            <wp:extent cx="5325997" cy="4259199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997" cy="425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A53B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3EA28281" w14:textId="77777777" w:rsidR="00521066" w:rsidRDefault="00521066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14:paraId="7B755FEF" w14:textId="77777777" w:rsidR="00521066" w:rsidRDefault="007C37E1">
      <w:pPr>
        <w:pStyle w:val="BodyText"/>
        <w:spacing w:line="270" w:lineRule="exact"/>
        <w:ind w:right="119"/>
        <w:jc w:val="both"/>
      </w:pPr>
      <w:r>
        <w:rPr>
          <w:w w:val="105"/>
        </w:rPr>
        <w:t>Figure</w:t>
      </w:r>
      <w:r>
        <w:rPr>
          <w:spacing w:val="18"/>
          <w:w w:val="105"/>
        </w:rPr>
        <w:t xml:space="preserve"> </w:t>
      </w:r>
      <w:r>
        <w:rPr>
          <w:w w:val="105"/>
        </w:rPr>
        <w:t>5.1: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Cont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xt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selected</w:t>
      </w:r>
      <w:r>
        <w:rPr>
          <w:spacing w:val="19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tudy.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17"/>
          <w:w w:val="105"/>
        </w:rPr>
        <w:t xml:space="preserve"> </w:t>
      </w:r>
      <w:r>
        <w:rPr>
          <w:w w:val="105"/>
        </w:rPr>
        <w:t>line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daily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age</w:t>
      </w:r>
      <w:r>
        <w:rPr>
          <w:spacing w:val="-2"/>
          <w:w w:val="105"/>
        </w:rPr>
        <w:t>d</w:t>
      </w:r>
      <w:r>
        <w:rPr>
          <w:spacing w:val="18"/>
          <w:w w:val="105"/>
        </w:rPr>
        <w:t xml:space="preserve"> </w:t>
      </w:r>
      <w:r>
        <w:rPr>
          <w:w w:val="105"/>
        </w:rPr>
        <w:t>EVE</w:t>
      </w:r>
      <w:r>
        <w:rPr>
          <w:spacing w:val="19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25"/>
          <w:w w:val="99"/>
        </w:rPr>
        <w:t xml:space="preserve"> </w:t>
      </w:r>
      <w:r>
        <w:rPr>
          <w:w w:val="105"/>
        </w:rPr>
        <w:t>IX</w:t>
      </w:r>
      <w:r>
        <w:rPr>
          <w:spacing w:val="12"/>
          <w:w w:val="105"/>
        </w:rPr>
        <w:t xml:space="preserve"> </w:t>
      </w:r>
      <w:r>
        <w:rPr>
          <w:w w:val="105"/>
        </w:rPr>
        <w:t>171</w:t>
      </w:r>
      <w:r>
        <w:rPr>
          <w:spacing w:val="12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line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bl</w:t>
      </w:r>
      <w:r>
        <w:rPr>
          <w:spacing w:val="-1"/>
          <w:w w:val="105"/>
        </w:rPr>
        <w:t>u</w:t>
      </w:r>
      <w:r>
        <w:rPr>
          <w:w w:val="105"/>
        </w:rPr>
        <w:t>e</w:t>
      </w:r>
      <w:r>
        <w:rPr>
          <w:spacing w:val="13"/>
          <w:w w:val="105"/>
        </w:rPr>
        <w:t xml:space="preserve"> </w:t>
      </w:r>
      <w:r>
        <w:rPr>
          <w:w w:val="105"/>
        </w:rPr>
        <w:t>line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t</w:t>
      </w:r>
      <w:r>
        <w:rPr>
          <w:spacing w:val="-1"/>
          <w:w w:val="105"/>
        </w:rPr>
        <w:t>h</w:t>
      </w:r>
      <w:r>
        <w:rPr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daily</w:t>
      </w:r>
      <w:r>
        <w:rPr>
          <w:spacing w:val="13"/>
          <w:w w:val="105"/>
        </w:rPr>
        <w:t xml:space="preserve"> </w:t>
      </w:r>
      <w:r>
        <w:rPr>
          <w:w w:val="105"/>
        </w:rPr>
        <w:t>total</w:t>
      </w:r>
      <w:r>
        <w:rPr>
          <w:spacing w:val="12"/>
          <w:w w:val="105"/>
        </w:rPr>
        <w:t xml:space="preserve"> </w:t>
      </w:r>
      <w:r>
        <w:rPr>
          <w:w w:val="105"/>
        </w:rPr>
        <w:t>CME</w:t>
      </w:r>
      <w:r>
        <w:rPr>
          <w:spacing w:val="12"/>
          <w:w w:val="105"/>
        </w:rPr>
        <w:t xml:space="preserve"> </w:t>
      </w:r>
      <w:r>
        <w:rPr>
          <w:spacing w:val="6"/>
          <w:w w:val="105"/>
        </w:rPr>
        <w:t>o</w:t>
      </w:r>
      <w:r>
        <w:rPr>
          <w:w w:val="105"/>
        </w:rPr>
        <w:t>ccurrence.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7"/>
          <w:w w:val="105"/>
        </w:rPr>
        <w:t>v</w:t>
      </w:r>
      <w:r>
        <w:rPr>
          <w:w w:val="105"/>
        </w:rPr>
        <w:t>ertical</w:t>
      </w:r>
      <w:r>
        <w:rPr>
          <w:spacing w:val="12"/>
          <w:w w:val="105"/>
        </w:rPr>
        <w:t xml:space="preserve"> </w:t>
      </w:r>
      <w:r>
        <w:rPr>
          <w:w w:val="105"/>
        </w:rPr>
        <w:t>green</w:t>
      </w:r>
      <w:r>
        <w:rPr>
          <w:spacing w:val="13"/>
          <w:w w:val="105"/>
        </w:rPr>
        <w:t xml:space="preserve"> </w:t>
      </w:r>
      <w:r>
        <w:rPr>
          <w:w w:val="105"/>
        </w:rPr>
        <w:t>bars</w:t>
      </w:r>
      <w:r>
        <w:rPr>
          <w:spacing w:val="12"/>
          <w:w w:val="105"/>
        </w:rPr>
        <w:t xml:space="preserve"> </w:t>
      </w:r>
      <w:r>
        <w:rPr>
          <w:w w:val="105"/>
        </w:rPr>
        <w:t>indicate</w:t>
      </w:r>
      <w:r>
        <w:rPr>
          <w:w w:val="99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selected</w:t>
      </w:r>
      <w:r>
        <w:rPr>
          <w:spacing w:val="35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35"/>
          <w:w w:val="105"/>
        </w:rPr>
        <w:t xml:space="preserve"> 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tudy.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mean</w:t>
      </w:r>
      <w:r>
        <w:rPr>
          <w:spacing w:val="35"/>
          <w:w w:val="105"/>
        </w:rPr>
        <w:t xml:space="preserve"> </w:t>
      </w:r>
      <w:r>
        <w:rPr>
          <w:w w:val="105"/>
        </w:rPr>
        <w:t>for</w:t>
      </w:r>
      <w:r>
        <w:rPr>
          <w:spacing w:val="35"/>
          <w:w w:val="105"/>
        </w:rPr>
        <w:t xml:space="preserve"> </w:t>
      </w:r>
      <w:r>
        <w:rPr>
          <w:w w:val="105"/>
        </w:rPr>
        <w:t>EVE</w:t>
      </w:r>
      <w:r>
        <w:rPr>
          <w:spacing w:val="35"/>
          <w:w w:val="105"/>
        </w:rPr>
        <w:t xml:space="preserve"> </w:t>
      </w:r>
      <w:r>
        <w:rPr>
          <w:w w:val="105"/>
        </w:rPr>
        <w:t>(dashed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34"/>
          <w:w w:val="105"/>
        </w:rPr>
        <w:t xml:space="preserve"> </w:t>
      </w:r>
      <w:r>
        <w:rPr>
          <w:w w:val="105"/>
        </w:rPr>
        <w:t>line)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35"/>
          <w:w w:val="105"/>
        </w:rPr>
        <w:t xml:space="preserve"> 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first</w:t>
      </w:r>
      <w:r>
        <w:rPr>
          <w:spacing w:val="27"/>
          <w:w w:val="138"/>
        </w:rPr>
        <w:t xml:space="preserve"> </w:t>
      </w:r>
      <w:r>
        <w:rPr>
          <w:w w:val="105"/>
        </w:rPr>
        <w:t>four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EVE’s</w:t>
      </w:r>
      <w:r>
        <w:rPr>
          <w:spacing w:val="19"/>
          <w:w w:val="105"/>
        </w:rPr>
        <w:t xml:space="preserve"> </w:t>
      </w:r>
      <w:r>
        <w:rPr>
          <w:w w:val="105"/>
        </w:rPr>
        <w:t>operations</w:t>
      </w:r>
      <w:r>
        <w:rPr>
          <w:spacing w:val="19"/>
          <w:w w:val="105"/>
        </w:rPr>
        <w:t xml:space="preserve"> </w:t>
      </w:r>
      <w:r>
        <w:rPr>
          <w:w w:val="105"/>
        </w:rPr>
        <w:t>(2010-2014)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mean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CME</w:t>
      </w:r>
      <w:r>
        <w:rPr>
          <w:spacing w:val="20"/>
          <w:w w:val="105"/>
        </w:rPr>
        <w:t xml:space="preserve"> </w:t>
      </w:r>
      <w:r>
        <w:rPr>
          <w:w w:val="105"/>
        </w:rPr>
        <w:t>occurrence</w:t>
      </w:r>
      <w:r>
        <w:rPr>
          <w:spacing w:val="19"/>
          <w:w w:val="105"/>
        </w:rPr>
        <w:t xml:space="preserve"> </w:t>
      </w:r>
      <w:r>
        <w:rPr>
          <w:w w:val="105"/>
        </w:rPr>
        <w:t>(dashed</w:t>
      </w:r>
      <w:r>
        <w:rPr>
          <w:spacing w:val="19"/>
          <w:w w:val="105"/>
        </w:rPr>
        <w:t xml:space="preserve"> </w:t>
      </w:r>
      <w:r>
        <w:rPr>
          <w:w w:val="105"/>
        </w:rPr>
        <w:t>blue</w:t>
      </w:r>
      <w:r>
        <w:rPr>
          <w:spacing w:val="20"/>
          <w:w w:val="105"/>
        </w:rPr>
        <w:t xml:space="preserve"> </w:t>
      </w:r>
      <w:r>
        <w:rPr>
          <w:w w:val="105"/>
        </w:rPr>
        <w:t>line)</w:t>
      </w:r>
      <w:r>
        <w:rPr>
          <w:spacing w:val="32"/>
          <w:w w:val="11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most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ece</w:t>
      </w:r>
      <w:r>
        <w:rPr>
          <w:spacing w:val="-1"/>
          <w:w w:val="105"/>
        </w:rPr>
        <w:t>nt</w:t>
      </w:r>
      <w:r>
        <w:rPr>
          <w:spacing w:val="11"/>
          <w:w w:val="105"/>
        </w:rPr>
        <w:t xml:space="preserve"> </w:t>
      </w:r>
      <w:r>
        <w:rPr>
          <w:w w:val="105"/>
        </w:rPr>
        <w:t>solar</w:t>
      </w:r>
      <w:r>
        <w:rPr>
          <w:spacing w:val="12"/>
          <w:w w:val="105"/>
        </w:rPr>
        <w:t xml:space="preserve"> </w:t>
      </w:r>
      <w:r>
        <w:rPr>
          <w:w w:val="105"/>
        </w:rPr>
        <w:t>cycle</w:t>
      </w:r>
      <w:r>
        <w:rPr>
          <w:spacing w:val="12"/>
          <w:w w:val="105"/>
        </w:rPr>
        <w:t xml:space="preserve"> </w:t>
      </w:r>
      <w:r>
        <w:rPr>
          <w:w w:val="105"/>
        </w:rPr>
        <w:t>starting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2008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end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2015.</w:t>
      </w:r>
      <w:r>
        <w:rPr>
          <w:spacing w:val="44"/>
          <w:w w:val="105"/>
        </w:rPr>
        <w:t xml:space="preserve"> </w:t>
      </w:r>
      <w:r>
        <w:rPr>
          <w:w w:val="105"/>
        </w:rPr>
        <w:t>Note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full</w:t>
      </w:r>
      <w:r>
        <w:rPr>
          <w:spacing w:val="12"/>
          <w:w w:val="105"/>
        </w:rPr>
        <w:t xml:space="preserve"> </w:t>
      </w:r>
      <w:r>
        <w:rPr>
          <w:w w:val="105"/>
        </w:rPr>
        <w:t>range</w:t>
      </w:r>
      <w:r>
        <w:rPr>
          <w:spacing w:val="24"/>
          <w:w w:val="99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both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these</w:t>
      </w:r>
      <w:r>
        <w:rPr>
          <w:spacing w:val="13"/>
          <w:w w:val="105"/>
        </w:rPr>
        <w:t xml:space="preserve"> </w:t>
      </w:r>
      <w:r>
        <w:rPr>
          <w:w w:val="105"/>
        </w:rPr>
        <w:t>means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not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proofErr w:type="gramStart"/>
      <w:r>
        <w:rPr>
          <w:spacing w:val="-3"/>
          <w:w w:val="105"/>
        </w:rPr>
        <w:t>;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only</w:t>
      </w:r>
      <w:r>
        <w:rPr>
          <w:spacing w:val="12"/>
          <w:w w:val="105"/>
        </w:rPr>
        <w:t xml:space="preserve"> </w:t>
      </w:r>
      <w:r>
        <w:rPr>
          <w:w w:val="105"/>
        </w:rPr>
        <w:t>2011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cl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selected</w:t>
      </w:r>
      <w:r>
        <w:rPr>
          <w:spacing w:val="12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</w:t>
      </w:r>
      <w:r>
        <w:rPr>
          <w:spacing w:val="1"/>
          <w:w w:val="105"/>
        </w:rPr>
        <w:t>s</w:t>
      </w:r>
      <w:r>
        <w:rPr>
          <w:w w:val="105"/>
        </w:rPr>
        <w:t>.</w:t>
      </w:r>
    </w:p>
    <w:p w14:paraId="60EE5932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32E0B94B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72313BD3" w14:textId="77777777" w:rsidR="00521066" w:rsidRDefault="007C37E1">
      <w:pPr>
        <w:pStyle w:val="BodyText"/>
        <w:spacing w:before="179" w:line="455" w:lineRule="auto"/>
        <w:ind w:right="117" w:firstLine="576"/>
        <w:jc w:val="both"/>
      </w:pPr>
      <w:r>
        <w:rPr>
          <w:w w:val="105"/>
        </w:rPr>
        <w:t>First,</w:t>
      </w:r>
      <w:r>
        <w:rPr>
          <w:spacing w:val="22"/>
          <w:w w:val="105"/>
        </w:rPr>
        <w:t xml:space="preserve"> </w:t>
      </w:r>
      <w:r>
        <w:rPr>
          <w:w w:val="105"/>
        </w:rPr>
        <w:t>images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rom</w:t>
      </w:r>
      <w:r>
        <w:rPr>
          <w:spacing w:val="21"/>
          <w:w w:val="105"/>
        </w:rPr>
        <w:t xml:space="preserve"> </w:t>
      </w:r>
      <w:r>
        <w:rPr>
          <w:w w:val="105"/>
        </w:rPr>
        <w:t>AIA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w w:val="105"/>
        </w:rPr>
        <w:t>used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21"/>
          <w:w w:val="105"/>
        </w:rPr>
        <w:t xml:space="preserve"> </w:t>
      </w:r>
      <w:r>
        <w:rPr>
          <w:w w:val="105"/>
        </w:rPr>
        <w:t>dimming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Id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performed</w:t>
      </w:r>
      <w:r>
        <w:rPr>
          <w:spacing w:val="49"/>
          <w:w w:val="110"/>
        </w:rPr>
        <w:t xml:space="preserve"> </w:t>
      </w:r>
      <w:r>
        <w:rPr>
          <w:spacing w:val="-1"/>
          <w:w w:val="105"/>
        </w:rPr>
        <w:t>manual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2"/>
          <w:w w:val="105"/>
        </w:rPr>
        <w:t xml:space="preserve"> </w:t>
      </w:r>
      <w:r>
        <w:rPr>
          <w:w w:val="105"/>
        </w:rPr>
        <w:t>using</w:t>
      </w:r>
      <w:r>
        <w:rPr>
          <w:spacing w:val="21"/>
          <w:w w:val="105"/>
        </w:rPr>
        <w:t xml:space="preserve"> </w:t>
      </w:r>
      <w:r>
        <w:rPr>
          <w:w w:val="105"/>
        </w:rPr>
        <w:t>daily</w:t>
      </w:r>
      <w:r>
        <w:rPr>
          <w:spacing w:val="23"/>
          <w:w w:val="105"/>
        </w:rPr>
        <w:t xml:space="preserve"> </w:t>
      </w:r>
      <w:r>
        <w:rPr>
          <w:w w:val="105"/>
        </w:rPr>
        <w:t>AIA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ies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create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list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candidate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54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wo</w:t>
      </w:r>
      <w:r>
        <w:rPr>
          <w:spacing w:val="2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eople</w:t>
      </w:r>
      <w:r>
        <w:rPr>
          <w:spacing w:val="23"/>
          <w:w w:val="105"/>
        </w:rPr>
        <w:t xml:space="preserve"> </w:t>
      </w:r>
      <w:r>
        <w:rPr>
          <w:w w:val="105"/>
        </w:rPr>
        <w:t>made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iden</w:t>
      </w:r>
      <w:proofErr w:type="spellEnd"/>
      <w:r>
        <w:rPr>
          <w:w w:val="105"/>
        </w:rPr>
        <w:t>-</w:t>
      </w:r>
      <w:r>
        <w:rPr>
          <w:spacing w:val="23"/>
          <w:w w:val="99"/>
        </w:rPr>
        <w:t xml:space="preserve"> </w:t>
      </w:r>
      <w:proofErr w:type="spellStart"/>
      <w:r>
        <w:rPr>
          <w:w w:val="105"/>
        </w:rPr>
        <w:t>tifications</w:t>
      </w:r>
      <w:proofErr w:type="spellEnd"/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parat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y,</w:t>
      </w:r>
      <w:r>
        <w:rPr>
          <w:spacing w:val="21"/>
          <w:w w:val="105"/>
        </w:rPr>
        <w:t xml:space="preserve"> </w:t>
      </w:r>
      <w:r>
        <w:rPr>
          <w:w w:val="105"/>
        </w:rPr>
        <w:t>using</w:t>
      </w:r>
      <w:r>
        <w:rPr>
          <w:spacing w:val="20"/>
          <w:w w:val="105"/>
        </w:rPr>
        <w:t xml:space="preserve"> </w:t>
      </w:r>
      <w:proofErr w:type="spellStart"/>
      <w:proofErr w:type="gram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formatted</w:t>
      </w:r>
      <w:proofErr w:type="gramEnd"/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ies</w:t>
      </w:r>
      <w:r>
        <w:rPr>
          <w:spacing w:val="-1"/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James</w:t>
      </w:r>
      <w:r>
        <w:rPr>
          <w:spacing w:val="20"/>
          <w:w w:val="105"/>
        </w:rPr>
        <w:t xml:space="preserve"> </w:t>
      </w:r>
      <w:r>
        <w:rPr>
          <w:w w:val="105"/>
        </w:rPr>
        <w:t>Mason</w:t>
      </w:r>
      <w:r>
        <w:rPr>
          <w:spacing w:val="20"/>
          <w:w w:val="105"/>
        </w:rPr>
        <w:t xml:space="preserve"> </w:t>
      </w:r>
      <w:r>
        <w:rPr>
          <w:w w:val="105"/>
        </w:rPr>
        <w:t>used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AIA</w:t>
      </w:r>
      <w:r>
        <w:rPr>
          <w:spacing w:val="20"/>
          <w:w w:val="105"/>
        </w:rPr>
        <w:t xml:space="preserve"> </w:t>
      </w:r>
      <w:r>
        <w:rPr>
          <w:w w:val="105"/>
        </w:rPr>
        <w:t>211-193-171</w:t>
      </w:r>
    </w:p>
    <w:p w14:paraId="65D0F5BA" w14:textId="77777777" w:rsidR="00521066" w:rsidRDefault="007C37E1">
      <w:pPr>
        <w:pStyle w:val="BodyText"/>
        <w:spacing w:line="247" w:lineRule="exact"/>
        <w:jc w:val="both"/>
      </w:pP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com</w:t>
      </w:r>
      <w:r>
        <w:rPr>
          <w:spacing w:val="5"/>
          <w:w w:val="105"/>
        </w:rPr>
        <w:t>p</w:t>
      </w:r>
      <w:r>
        <w:rPr>
          <w:w w:val="105"/>
        </w:rPr>
        <w:t>osite</w:t>
      </w:r>
      <w:r>
        <w:rPr>
          <w:spacing w:val="14"/>
          <w:w w:val="105"/>
        </w:rPr>
        <w:t xml:space="preserve"> </w:t>
      </w:r>
      <w:r>
        <w:rPr>
          <w:w w:val="105"/>
        </w:rPr>
        <w:t>m</w:t>
      </w:r>
      <w:r>
        <w:rPr>
          <w:spacing w:val="-7"/>
          <w:w w:val="105"/>
        </w:rPr>
        <w:t>o</w:t>
      </w:r>
      <w:r>
        <w:rPr>
          <w:w w:val="105"/>
        </w:rPr>
        <w:t>v</w:t>
      </w:r>
      <w:r>
        <w:rPr>
          <w:spacing w:val="-2"/>
          <w:w w:val="105"/>
        </w:rPr>
        <w:t>i</w:t>
      </w:r>
      <w:r>
        <w:rPr>
          <w:w w:val="105"/>
        </w:rPr>
        <w:t>es</w:t>
      </w:r>
      <w:r>
        <w:rPr>
          <w:spacing w:val="15"/>
          <w:w w:val="105"/>
        </w:rPr>
        <w:t xml:space="preserve"> </w:t>
      </w:r>
      <w:r>
        <w:rPr>
          <w:w w:val="105"/>
        </w:rPr>
        <w:t>(e.g.,</w:t>
      </w:r>
      <w:r>
        <w:rPr>
          <w:spacing w:val="15"/>
          <w:w w:val="105"/>
        </w:rPr>
        <w:t xml:space="preserve"> </w:t>
      </w:r>
      <w:r>
        <w:rPr>
          <w:w w:val="105"/>
        </w:rPr>
        <w:t>Figure</w:t>
      </w:r>
      <w:r>
        <w:rPr>
          <w:spacing w:val="15"/>
          <w:w w:val="105"/>
        </w:rPr>
        <w:t xml:space="preserve"> </w:t>
      </w:r>
      <w:r>
        <w:rPr>
          <w:w w:val="105"/>
        </w:rPr>
        <w:t>4.4)</w:t>
      </w:r>
      <w:ins w:id="28" w:author="Tom Woods" w:date="2016-02-07T14:27:00Z">
        <w:r w:rsidR="0050563D">
          <w:rPr>
            <w:w w:val="105"/>
          </w:rPr>
          <w:t>,</w:t>
        </w:r>
      </w:ins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D</w:t>
      </w:r>
      <w:r>
        <w:rPr>
          <w:spacing w:val="-7"/>
          <w:w w:val="105"/>
        </w:rPr>
        <w:t>av</w:t>
      </w:r>
      <w:r>
        <w:rPr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spacing w:val="-19"/>
          <w:w w:val="105"/>
        </w:rPr>
        <w:t>W</w:t>
      </w:r>
      <w:r>
        <w:rPr>
          <w:w w:val="105"/>
        </w:rPr>
        <w:t>ebb</w:t>
      </w:r>
      <w:r>
        <w:rPr>
          <w:spacing w:val="15"/>
          <w:w w:val="105"/>
        </w:rPr>
        <w:t xml:space="preserve"> </w:t>
      </w:r>
      <w:r>
        <w:rPr>
          <w:w w:val="105"/>
        </w:rPr>
        <w:t>used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193</w:t>
      </w:r>
      <w:r>
        <w:rPr>
          <w:spacing w:val="1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m</w:t>
      </w:r>
      <w:r>
        <w:rPr>
          <w:spacing w:val="-8"/>
          <w:w w:val="105"/>
        </w:rPr>
        <w:t>o</w:t>
      </w:r>
      <w:r>
        <w:rPr>
          <w:w w:val="105"/>
        </w:rPr>
        <w:t>vies.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primary</w:t>
      </w:r>
      <w:r>
        <w:rPr>
          <w:spacing w:val="15"/>
          <w:w w:val="105"/>
        </w:rPr>
        <w:t xml:space="preserve"> </w:t>
      </w:r>
      <w:r>
        <w:rPr>
          <w:w w:val="105"/>
        </w:rPr>
        <w:t>initial</w:t>
      </w:r>
    </w:p>
    <w:p w14:paraId="1C6FC5F3" w14:textId="77777777" w:rsidR="00521066" w:rsidRDefault="00521066">
      <w:pPr>
        <w:spacing w:line="247" w:lineRule="exact"/>
        <w:jc w:val="both"/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0709CBE7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1DE0217B" w14:textId="77777777" w:rsidR="00521066" w:rsidRDefault="007C37E1">
      <w:pPr>
        <w:pStyle w:val="BodyText"/>
        <w:spacing w:before="58" w:line="455" w:lineRule="auto"/>
        <w:ind w:right="119"/>
        <w:jc w:val="both"/>
      </w:pPr>
      <w:proofErr w:type="gramStart"/>
      <w:r>
        <w:rPr>
          <w:w w:val="105"/>
        </w:rPr>
        <w:t>selection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criteria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1)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dimming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16"/>
          <w:w w:val="105"/>
        </w:rPr>
        <w:t xml:space="preserve"> </w:t>
      </w:r>
      <w:r>
        <w:rPr>
          <w:w w:val="105"/>
        </w:rPr>
        <w:t>persist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hour</w:t>
      </w:r>
      <w:r>
        <w:rPr>
          <w:spacing w:val="-2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2)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dimming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29"/>
          <w:w w:val="138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8"/>
          <w:w w:val="105"/>
        </w:rPr>
        <w:t xml:space="preserve"> </w:t>
      </w:r>
      <w:r>
        <w:rPr>
          <w:w w:val="105"/>
        </w:rPr>
        <w:t>non-trivial</w:t>
      </w:r>
      <w:r>
        <w:rPr>
          <w:spacing w:val="29"/>
          <w:w w:val="105"/>
        </w:rPr>
        <w:t xml:space="preserve"> </w:t>
      </w:r>
      <w:r>
        <w:rPr>
          <w:w w:val="105"/>
        </w:rPr>
        <w:t>spatial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29"/>
          <w:w w:val="105"/>
        </w:rPr>
        <w:t xml:space="preserve"> </w:t>
      </w:r>
      <w:r>
        <w:rPr>
          <w:w w:val="105"/>
        </w:rPr>
        <w:t>(at</w:t>
      </w:r>
      <w:r>
        <w:rPr>
          <w:spacing w:val="28"/>
          <w:w w:val="105"/>
        </w:rPr>
        <w:t xml:space="preserve"> </w:t>
      </w:r>
      <w:r>
        <w:rPr>
          <w:w w:val="105"/>
        </w:rPr>
        <w:t>least</w:t>
      </w:r>
      <w:r>
        <w:rPr>
          <w:spacing w:val="29"/>
          <w:w w:val="105"/>
        </w:rPr>
        <w:t xml:space="preserve"> </w:t>
      </w:r>
      <w:r>
        <w:rPr>
          <w:w w:val="105"/>
        </w:rPr>
        <w:t>comparable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size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an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region).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indepen</w:t>
      </w:r>
      <w:proofErr w:type="spellEnd"/>
      <w:r>
        <w:rPr>
          <w:w w:val="105"/>
        </w:rPr>
        <w:t>-</w:t>
      </w:r>
      <w:r>
        <w:rPr>
          <w:spacing w:val="28"/>
          <w:w w:val="99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proofErr w:type="spellEnd"/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w w:val="105"/>
        </w:rPr>
        <w:t>then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d,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dup</w:t>
      </w:r>
      <w:r>
        <w:rPr>
          <w:spacing w:val="-2"/>
          <w:w w:val="105"/>
        </w:rPr>
        <w:t>lic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es</w:t>
      </w:r>
      <w:r>
        <w:rPr>
          <w:spacing w:val="34"/>
          <w:w w:val="105"/>
        </w:rPr>
        <w:t xml:space="preserve"> </w:t>
      </w:r>
      <w:r>
        <w:rPr>
          <w:w w:val="105"/>
        </w:rPr>
        <w:t>merged</w:t>
      </w:r>
      <w:r>
        <w:rPr>
          <w:spacing w:val="34"/>
          <w:w w:val="105"/>
        </w:rPr>
        <w:t xml:space="preserve"> </w:t>
      </w:r>
      <w:r>
        <w:rPr>
          <w:w w:val="105"/>
        </w:rPr>
        <w:t>as</w:t>
      </w:r>
      <w:r>
        <w:rPr>
          <w:spacing w:val="34"/>
          <w:w w:val="105"/>
        </w:rPr>
        <w:t xml:space="preserve"> </w:t>
      </w:r>
      <w:r>
        <w:rPr>
          <w:w w:val="105"/>
        </w:rPr>
        <w:t>positively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51"/>
          <w:w w:val="109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r>
        <w:rPr>
          <w:w w:val="105"/>
        </w:rPr>
        <w:t>disparities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nv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gat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r.</w:t>
      </w:r>
      <w:r>
        <w:rPr>
          <w:spacing w:val="7"/>
          <w:w w:val="105"/>
        </w:rPr>
        <w:t xml:space="preserve"> </w:t>
      </w:r>
      <w:r>
        <w:rPr>
          <w:w w:val="105"/>
        </w:rPr>
        <w:t>Sometimes</w:t>
      </w:r>
      <w:r>
        <w:rPr>
          <w:spacing w:val="47"/>
          <w:w w:val="105"/>
        </w:rPr>
        <w:t xml:space="preserve"> </w:t>
      </w:r>
      <w:r>
        <w:rPr>
          <w:w w:val="105"/>
        </w:rPr>
        <w:t>disparities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pr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d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4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6"/>
          <w:w w:val="105"/>
        </w:rPr>
        <w:t xml:space="preserve"> </w:t>
      </w:r>
      <w:r>
        <w:rPr>
          <w:w w:val="105"/>
        </w:rPr>
        <w:t>questionable</w:t>
      </w:r>
      <w:r>
        <w:rPr>
          <w:spacing w:val="23"/>
          <w:w w:val="99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w w:val="105"/>
        </w:rPr>
        <w:t>according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selection</w:t>
      </w:r>
      <w:r>
        <w:rPr>
          <w:spacing w:val="20"/>
          <w:w w:val="105"/>
        </w:rPr>
        <w:t xml:space="preserve"> </w:t>
      </w:r>
      <w:r>
        <w:rPr>
          <w:w w:val="105"/>
        </w:rPr>
        <w:t>criteria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20"/>
          <w:w w:val="105"/>
        </w:rPr>
        <w:t xml:space="preserve"> </w:t>
      </w:r>
      <w:r>
        <w:rPr>
          <w:w w:val="105"/>
        </w:rPr>
        <w:t>from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20"/>
          <w:w w:val="105"/>
        </w:rPr>
        <w:t xml:space="preserve"> </w:t>
      </w:r>
      <w:r>
        <w:rPr>
          <w:w w:val="105"/>
        </w:rPr>
        <w:t>list.</w:t>
      </w:r>
      <w:r>
        <w:rPr>
          <w:spacing w:val="49"/>
          <w:w w:val="105"/>
        </w:rPr>
        <w:t xml:space="preserve"> </w:t>
      </w:r>
      <w:r>
        <w:rPr>
          <w:w w:val="105"/>
        </w:rPr>
        <w:t>Other</w:t>
      </w:r>
      <w:r>
        <w:rPr>
          <w:spacing w:val="20"/>
          <w:w w:val="105"/>
        </w:rPr>
        <w:t xml:space="preserve"> </w:t>
      </w:r>
      <w:r>
        <w:rPr>
          <w:w w:val="105"/>
        </w:rPr>
        <w:t>times</w:t>
      </w:r>
      <w:r>
        <w:rPr>
          <w:spacing w:val="29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disparities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pr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d</w:t>
      </w:r>
      <w:r>
        <w:rPr>
          <w:spacing w:val="46"/>
          <w:w w:val="105"/>
        </w:rPr>
        <w:t xml:space="preserve"> </w:t>
      </w:r>
      <w:r>
        <w:rPr>
          <w:w w:val="105"/>
        </w:rPr>
        <w:t>that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7"/>
          <w:w w:val="105"/>
        </w:rPr>
        <w:t xml:space="preserve"> </w:t>
      </w:r>
      <w:r>
        <w:rPr>
          <w:w w:val="105"/>
        </w:rPr>
        <w:t>acted</w:t>
      </w:r>
      <w:r>
        <w:rPr>
          <w:spacing w:val="46"/>
          <w:w w:val="105"/>
        </w:rPr>
        <w:t xml:space="preserve"> </w:t>
      </w:r>
      <w:r>
        <w:rPr>
          <w:w w:val="105"/>
        </w:rPr>
        <w:t>as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6"/>
          <w:w w:val="105"/>
        </w:rPr>
        <w:t xml:space="preserve"> </w:t>
      </w:r>
      <w:r>
        <w:rPr>
          <w:w w:val="105"/>
        </w:rPr>
        <w:t>failsafe</w:t>
      </w:r>
      <w:r>
        <w:rPr>
          <w:spacing w:val="47"/>
          <w:w w:val="105"/>
        </w:rPr>
        <w:t xml:space="preserve"> </w:t>
      </w:r>
      <w:r>
        <w:rPr>
          <w:w w:val="105"/>
        </w:rPr>
        <w:t>–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6"/>
          <w:w w:val="105"/>
        </w:rPr>
        <w:t xml:space="preserve"> </w:t>
      </w:r>
      <w:r>
        <w:rPr>
          <w:w w:val="105"/>
        </w:rPr>
        <w:t>single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51"/>
          <w:w w:val="116"/>
        </w:rPr>
        <w:t xml:space="preserve"> </w:t>
      </w:r>
      <w:r>
        <w:rPr>
          <w:w w:val="105"/>
        </w:rPr>
        <w:t>simply</w:t>
      </w:r>
      <w:r>
        <w:rPr>
          <w:spacing w:val="37"/>
          <w:w w:val="105"/>
        </w:rPr>
        <w:t xml:space="preserve"> </w:t>
      </w:r>
      <w:r>
        <w:rPr>
          <w:w w:val="105"/>
        </w:rPr>
        <w:t>missed</w:t>
      </w:r>
      <w:r>
        <w:rPr>
          <w:spacing w:val="37"/>
          <w:w w:val="105"/>
        </w:rPr>
        <w:t xml:space="preserve"> </w:t>
      </w:r>
      <w:r>
        <w:rPr>
          <w:w w:val="105"/>
        </w:rPr>
        <w:t>an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39"/>
          <w:w w:val="105"/>
        </w:rPr>
        <w:t xml:space="preserve"> </w:t>
      </w:r>
      <w:r>
        <w:rPr>
          <w:w w:val="105"/>
        </w:rPr>
        <w:t>but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other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aught</w:t>
      </w:r>
      <w:r>
        <w:rPr>
          <w:spacing w:val="39"/>
          <w:w w:val="105"/>
        </w:rPr>
        <w:t xml:space="preserve"> </w:t>
      </w:r>
      <w:r>
        <w:rPr>
          <w:w w:val="105"/>
        </w:rPr>
        <w:t>it.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Futur</w:t>
      </w:r>
      <w:r>
        <w:rPr>
          <w:spacing w:val="-5"/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w w:val="105"/>
        </w:rPr>
        <w:t>studies</w:t>
      </w:r>
      <w:r>
        <w:rPr>
          <w:spacing w:val="37"/>
          <w:w w:val="105"/>
        </w:rPr>
        <w:t xml:space="preserve"> </w:t>
      </w:r>
      <w:r>
        <w:rPr>
          <w:w w:val="105"/>
        </w:rPr>
        <w:t>that</w:t>
      </w:r>
      <w:r>
        <w:rPr>
          <w:spacing w:val="37"/>
          <w:w w:val="105"/>
        </w:rPr>
        <w:t xml:space="preserve"> </w:t>
      </w:r>
      <w:r>
        <w:rPr>
          <w:w w:val="105"/>
        </w:rPr>
        <w:t>are</w:t>
      </w:r>
      <w:r>
        <w:rPr>
          <w:spacing w:val="38"/>
          <w:w w:val="105"/>
        </w:rPr>
        <w:t xml:space="preserve"> </w:t>
      </w:r>
      <w:r>
        <w:rPr>
          <w:w w:val="105"/>
        </w:rPr>
        <w:t>more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xpan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37"/>
          <w:w w:val="105"/>
        </w:rPr>
        <w:t xml:space="preserve"> </w:t>
      </w:r>
      <w:r>
        <w:rPr>
          <w:w w:val="105"/>
        </w:rPr>
        <w:t>as</w:t>
      </w:r>
      <w:r>
        <w:rPr>
          <w:spacing w:val="27"/>
          <w:w w:val="106"/>
        </w:rPr>
        <w:t xml:space="preserve"> </w:t>
      </w:r>
      <w:r>
        <w:rPr>
          <w:w w:val="105"/>
        </w:rPr>
        <w:t>analyzing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SDO</w:t>
      </w:r>
      <w:r>
        <w:rPr>
          <w:spacing w:val="12"/>
          <w:w w:val="105"/>
        </w:rPr>
        <w:t xml:space="preserve"> </w:t>
      </w:r>
      <w:r>
        <w:rPr>
          <w:w w:val="105"/>
        </w:rPr>
        <w:t>era,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hou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use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automated</w:t>
      </w:r>
      <w:r>
        <w:rPr>
          <w:spacing w:val="12"/>
          <w:w w:val="105"/>
        </w:rPr>
        <w:t xml:space="preserve"> </w:t>
      </w:r>
      <w:r>
        <w:rPr>
          <w:w w:val="105"/>
        </w:rPr>
        <w:t>AIA</w:t>
      </w:r>
      <w:r>
        <w:rPr>
          <w:spacing w:val="12"/>
          <w:w w:val="105"/>
        </w:rPr>
        <w:t xml:space="preserve"> </w:t>
      </w:r>
      <w:r>
        <w:rPr>
          <w:w w:val="105"/>
        </w:rPr>
        <w:t>dimming</w:t>
      </w:r>
      <w:r>
        <w:rPr>
          <w:spacing w:val="12"/>
          <w:w w:val="105"/>
        </w:rPr>
        <w:t xml:space="preserve"> </w:t>
      </w:r>
      <w:r>
        <w:rPr>
          <w:w w:val="105"/>
        </w:rPr>
        <w:t>detection</w:t>
      </w:r>
      <w:r>
        <w:rPr>
          <w:spacing w:val="12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13"/>
          <w:w w:val="105"/>
        </w:rPr>
        <w:t xml:space="preserve"> </w:t>
      </w:r>
      <w:r>
        <w:rPr>
          <w:w w:val="105"/>
        </w:rPr>
        <w:t>developed</w:t>
      </w:r>
      <w:r>
        <w:rPr>
          <w:spacing w:val="25"/>
          <w:w w:val="110"/>
        </w:rPr>
        <w:t xml:space="preserve"> </w:t>
      </w:r>
      <w:r>
        <w:rPr>
          <w:spacing w:val="-3"/>
          <w:w w:val="105"/>
        </w:rPr>
        <w:t>by</w:t>
      </w:r>
      <w:r>
        <w:rPr>
          <w:spacing w:val="28"/>
          <w:w w:val="105"/>
        </w:rPr>
        <w:t xml:space="preserve"> </w:t>
      </w:r>
      <w:r>
        <w:rPr>
          <w:w w:val="105"/>
        </w:rPr>
        <w:t>Krista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Reinard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(2013).</w:t>
      </w:r>
    </w:p>
    <w:p w14:paraId="3A7126E1" w14:textId="77777777" w:rsidR="00521066" w:rsidRDefault="007C37E1">
      <w:pPr>
        <w:pStyle w:val="BodyText"/>
        <w:spacing w:before="8" w:line="455" w:lineRule="auto"/>
        <w:ind w:right="117" w:firstLine="576"/>
        <w:jc w:val="both"/>
      </w:pPr>
      <w:r>
        <w:rPr>
          <w:w w:val="105"/>
        </w:rPr>
        <w:t>Once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30"/>
          <w:w w:val="105"/>
        </w:rPr>
        <w:t xml:space="preserve"> </w:t>
      </w:r>
      <w:r>
        <w:rPr>
          <w:w w:val="105"/>
        </w:rPr>
        <w:t>list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deconflicted</w:t>
      </w:r>
      <w:proofErr w:type="spellEnd"/>
      <w:r>
        <w:rPr>
          <w:w w:val="105"/>
        </w:rPr>
        <w:t>,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time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used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43"/>
          <w:w w:val="110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related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other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s:</w:t>
      </w:r>
      <w:r>
        <w:rPr>
          <w:spacing w:val="3"/>
          <w:w w:val="105"/>
        </w:rPr>
        <w:t xml:space="preserve"> </w:t>
      </w:r>
      <w:r>
        <w:rPr>
          <w:w w:val="105"/>
        </w:rPr>
        <w:t>flares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rom</w:t>
      </w:r>
      <w:r>
        <w:rPr>
          <w:spacing w:val="27"/>
          <w:w w:val="105"/>
        </w:rPr>
        <w:t xml:space="preserve"> </w:t>
      </w:r>
      <w:r>
        <w:rPr>
          <w:w w:val="105"/>
        </w:rPr>
        <w:t>GOES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28"/>
          <w:w w:val="105"/>
        </w:rPr>
        <w:t xml:space="preserve"> </w:t>
      </w:r>
      <w:r>
        <w:rPr>
          <w:w w:val="105"/>
        </w:rPr>
        <w:t>flux,</w:t>
      </w:r>
      <w:r>
        <w:rPr>
          <w:spacing w:val="28"/>
          <w:w w:val="105"/>
        </w:rPr>
        <w:t xml:space="preserve"> </w:t>
      </w:r>
      <w:r>
        <w:rPr>
          <w:w w:val="105"/>
        </w:rPr>
        <w:t>CMEs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rom</w:t>
      </w:r>
      <w:r>
        <w:rPr>
          <w:spacing w:val="27"/>
          <w:w w:val="105"/>
        </w:rPr>
        <w:t xml:space="preserve"> </w:t>
      </w:r>
      <w:r>
        <w:rPr>
          <w:w w:val="105"/>
        </w:rPr>
        <w:t>LASCO</w:t>
      </w:r>
      <w:r>
        <w:rPr>
          <w:spacing w:val="53"/>
          <w:w w:val="106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COR,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solar</w:t>
      </w:r>
      <w:r>
        <w:rPr>
          <w:spacing w:val="27"/>
          <w:w w:val="105"/>
        </w:rPr>
        <w:t xml:space="preserve"> </w:t>
      </w:r>
      <w:r>
        <w:rPr>
          <w:w w:val="105"/>
        </w:rPr>
        <w:t>irradiance</w:t>
      </w:r>
      <w:r>
        <w:rPr>
          <w:spacing w:val="25"/>
          <w:w w:val="105"/>
        </w:rPr>
        <w:t xml:space="preserve"> </w:t>
      </w:r>
      <w:r>
        <w:rPr>
          <w:w w:val="105"/>
        </w:rPr>
        <w:t>from</w:t>
      </w:r>
      <w:r>
        <w:rPr>
          <w:spacing w:val="26"/>
          <w:w w:val="105"/>
        </w:rPr>
        <w:t xml:space="preserve"> </w:t>
      </w:r>
      <w:r>
        <w:rPr>
          <w:w w:val="105"/>
        </w:rPr>
        <w:t>EVE.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initial</w:t>
      </w:r>
      <w:r>
        <w:rPr>
          <w:spacing w:val="27"/>
          <w:w w:val="105"/>
        </w:rPr>
        <w:t xml:space="preserve"> </w:t>
      </w:r>
      <w:r>
        <w:rPr>
          <w:w w:val="105"/>
        </w:rPr>
        <w:t>list</w:t>
      </w:r>
      <w:r>
        <w:rPr>
          <w:spacing w:val="27"/>
          <w:w w:val="105"/>
        </w:rPr>
        <w:t xml:space="preserve"> </w:t>
      </w:r>
      <w:r>
        <w:rPr>
          <w:w w:val="105"/>
        </w:rPr>
        <w:t>included</w:t>
      </w:r>
      <w:r>
        <w:rPr>
          <w:spacing w:val="26"/>
          <w:w w:val="105"/>
        </w:rPr>
        <w:t xml:space="preserve"> </w:t>
      </w:r>
      <w:r>
        <w:rPr>
          <w:w w:val="105"/>
        </w:rPr>
        <w:t>38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5"/>
          <w:w w:val="105"/>
        </w:rPr>
        <w:t xml:space="preserve"> </w:t>
      </w:r>
      <w:r>
        <w:rPr>
          <w:w w:val="105"/>
        </w:rPr>
        <w:t>(including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2010</w:t>
      </w:r>
      <w:r>
        <w:rPr>
          <w:spacing w:val="23"/>
          <w:w w:val="99"/>
        </w:rPr>
        <w:t xml:space="preserve"> </w:t>
      </w:r>
      <w:r>
        <w:rPr>
          <w:w w:val="105"/>
        </w:rPr>
        <w:t>August</w:t>
      </w:r>
      <w:r>
        <w:rPr>
          <w:spacing w:val="48"/>
          <w:w w:val="105"/>
        </w:rPr>
        <w:t xml:space="preserve"> </w:t>
      </w:r>
      <w:r>
        <w:rPr>
          <w:w w:val="105"/>
        </w:rPr>
        <w:t>7</w:t>
      </w:r>
      <w:r>
        <w:rPr>
          <w:spacing w:val="49"/>
          <w:w w:val="105"/>
        </w:rPr>
        <w:t xml:space="preserve"> </w:t>
      </w:r>
      <w:r>
        <w:rPr>
          <w:w w:val="105"/>
        </w:rPr>
        <w:t>simple</w:t>
      </w:r>
      <w:r>
        <w:rPr>
          <w:spacing w:val="48"/>
          <w:w w:val="105"/>
        </w:rPr>
        <w:t xml:space="preserve"> </w:t>
      </w:r>
      <w:r>
        <w:rPr>
          <w:w w:val="105"/>
        </w:rPr>
        <w:t>case</w:t>
      </w:r>
      <w:r>
        <w:rPr>
          <w:spacing w:val="49"/>
          <w:w w:val="105"/>
        </w:rPr>
        <w:t xml:space="preserve"> </w:t>
      </w:r>
      <w:r>
        <w:rPr>
          <w:w w:val="105"/>
        </w:rPr>
        <w:t>from</w:t>
      </w:r>
      <w:r>
        <w:rPr>
          <w:spacing w:val="49"/>
          <w:w w:val="105"/>
        </w:rPr>
        <w:t xml:space="preserve"> </w:t>
      </w:r>
      <w:r>
        <w:rPr>
          <w:w w:val="105"/>
        </w:rPr>
        <w:t>Chapter</w:t>
      </w:r>
      <w:r>
        <w:rPr>
          <w:spacing w:val="48"/>
          <w:w w:val="105"/>
        </w:rPr>
        <w:t xml:space="preserve"> </w:t>
      </w:r>
      <w:r>
        <w:rPr>
          <w:w w:val="105"/>
        </w:rPr>
        <w:t>4,</w:t>
      </w:r>
      <w:r>
        <w:rPr>
          <w:spacing w:val="5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4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48"/>
          <w:w w:val="105"/>
        </w:rPr>
        <w:t xml:space="preserve"> </w:t>
      </w:r>
      <w:r>
        <w:rPr>
          <w:w w:val="105"/>
        </w:rPr>
        <w:t>outside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four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wee</w:t>
      </w:r>
      <w:r>
        <w:rPr>
          <w:spacing w:val="-2"/>
          <w:w w:val="105"/>
        </w:rPr>
        <w:t>k</w:t>
      </w:r>
      <w:r>
        <w:rPr>
          <w:spacing w:val="49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1"/>
          <w:w w:val="105"/>
        </w:rPr>
        <w:t>io</w:t>
      </w:r>
      <w:r>
        <w:rPr>
          <w:w w:val="105"/>
        </w:rPr>
        <w:t>d,</w:t>
      </w:r>
      <w:r>
        <w:rPr>
          <w:spacing w:val="57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2011</w:t>
      </w:r>
      <w:r>
        <w:rPr>
          <w:spacing w:val="23"/>
          <w:w w:val="99"/>
        </w:rPr>
        <w:t xml:space="preserve"> </w:t>
      </w:r>
      <w:r>
        <w:rPr>
          <w:w w:val="105"/>
        </w:rPr>
        <w:t>August</w:t>
      </w:r>
      <w:r>
        <w:rPr>
          <w:spacing w:val="11"/>
          <w:w w:val="105"/>
        </w:rPr>
        <w:t xml:space="preserve"> </w:t>
      </w:r>
      <w:r>
        <w:rPr>
          <w:w w:val="105"/>
        </w:rPr>
        <w:t>4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x</w:t>
      </w:r>
      <w:r>
        <w:rPr>
          <w:spacing w:val="12"/>
          <w:w w:val="105"/>
        </w:rPr>
        <w:t xml:space="preserve"> </w:t>
      </w:r>
      <w:r>
        <w:rPr>
          <w:w w:val="105"/>
        </w:rPr>
        <w:t>case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2"/>
          <w:w w:val="105"/>
        </w:rPr>
        <w:t xml:space="preserve"> </w:t>
      </w:r>
      <w:r>
        <w:rPr>
          <w:w w:val="105"/>
        </w:rPr>
        <w:t>Chapter</w:t>
      </w:r>
      <w:r>
        <w:rPr>
          <w:spacing w:val="12"/>
          <w:w w:val="105"/>
        </w:rPr>
        <w:t xml:space="preserve"> </w:t>
      </w:r>
      <w:r>
        <w:rPr>
          <w:w w:val="105"/>
        </w:rPr>
        <w:t>4,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1"/>
          <w:w w:val="105"/>
        </w:rPr>
        <w:t xml:space="preserve"> </w:t>
      </w:r>
      <w:r>
        <w:rPr>
          <w:w w:val="105"/>
        </w:rPr>
        <w:t>happened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fall</w:t>
      </w:r>
      <w:r>
        <w:rPr>
          <w:spacing w:val="12"/>
          <w:w w:val="105"/>
        </w:rPr>
        <w:t xml:space="preserve"> </w:t>
      </w:r>
      <w:r>
        <w:rPr>
          <w:w w:val="105"/>
        </w:rPr>
        <w:t>inside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second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wo-wee</w:t>
      </w:r>
      <w:r>
        <w:rPr>
          <w:spacing w:val="-3"/>
          <w:w w:val="105"/>
        </w:rPr>
        <w:t>k</w:t>
      </w:r>
      <w:r>
        <w:rPr>
          <w:spacing w:val="12"/>
          <w:w w:val="105"/>
        </w:rPr>
        <w:t xml:space="preserve"> </w:t>
      </w:r>
      <w:r>
        <w:rPr>
          <w:w w:val="105"/>
        </w:rPr>
        <w:t>range).</w:t>
      </w:r>
      <w:r>
        <w:rPr>
          <w:spacing w:val="41"/>
          <w:w w:val="109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some</w:t>
      </w:r>
      <w:r>
        <w:rPr>
          <w:spacing w:val="29"/>
          <w:w w:val="105"/>
        </w:rPr>
        <w:t xml:space="preserve"> </w:t>
      </w:r>
      <w:r>
        <w:rPr>
          <w:w w:val="105"/>
        </w:rPr>
        <w:t>cases,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dimming</w:t>
      </w:r>
      <w:r>
        <w:rPr>
          <w:spacing w:val="2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not</w:t>
      </w:r>
      <w:r>
        <w:rPr>
          <w:spacing w:val="29"/>
          <w:w w:val="105"/>
        </w:rPr>
        <w:t xml:space="preserve"> </w:t>
      </w:r>
      <w:r>
        <w:rPr>
          <w:w w:val="105"/>
        </w:rPr>
        <w:t>clear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EVE</w:t>
      </w:r>
      <w:r>
        <w:rPr>
          <w:spacing w:val="30"/>
          <w:w w:val="105"/>
        </w:rPr>
        <w:t xml:space="preserve"> </w:t>
      </w:r>
      <w:r>
        <w:rPr>
          <w:w w:val="105"/>
        </w:rPr>
        <w:t>data</w:t>
      </w:r>
      <w:r>
        <w:rPr>
          <w:spacing w:val="29"/>
          <w:w w:val="105"/>
        </w:rPr>
        <w:t xml:space="preserve"> </w:t>
      </w:r>
      <w:r>
        <w:rPr>
          <w:w w:val="105"/>
        </w:rPr>
        <w:t>or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CME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not</w:t>
      </w:r>
      <w:r>
        <w:rPr>
          <w:spacing w:val="29"/>
          <w:w w:val="105"/>
        </w:rPr>
        <w:t xml:space="preserve"> </w:t>
      </w:r>
      <w:r>
        <w:rPr>
          <w:w w:val="105"/>
        </w:rPr>
        <w:t>clearly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d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10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coronagraph</w:t>
      </w:r>
      <w:r>
        <w:rPr>
          <w:spacing w:val="8"/>
          <w:w w:val="105"/>
        </w:rPr>
        <w:t xml:space="preserve"> </w:t>
      </w:r>
      <w:r>
        <w:rPr>
          <w:w w:val="105"/>
        </w:rPr>
        <w:t>images;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rth</w:t>
      </w:r>
      <w:r>
        <w:rPr>
          <w:spacing w:val="-2"/>
          <w:w w:val="105"/>
        </w:rPr>
        <w:t>eless</w:t>
      </w:r>
      <w:r>
        <w:rPr>
          <w:spacing w:val="8"/>
          <w:w w:val="105"/>
        </w:rPr>
        <w:t xml:space="preserve"> </w:t>
      </w:r>
      <w:r>
        <w:rPr>
          <w:w w:val="105"/>
        </w:rPr>
        <w:t>these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d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AIA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are</w:t>
      </w:r>
      <w:r>
        <w:rPr>
          <w:spacing w:val="9"/>
          <w:w w:val="105"/>
        </w:rPr>
        <w:t xml:space="preserve"> </w:t>
      </w:r>
      <w:r>
        <w:rPr>
          <w:w w:val="105"/>
        </w:rPr>
        <w:t>listed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spacing w:val="-4"/>
          <w:w w:val="105"/>
        </w:rPr>
        <w:t>Tab</w:t>
      </w:r>
      <w:r>
        <w:rPr>
          <w:spacing w:val="-5"/>
          <w:w w:val="105"/>
        </w:rPr>
        <w:t>le</w:t>
      </w:r>
    </w:p>
    <w:p w14:paraId="21ED4C3F" w14:textId="77777777" w:rsidR="00521066" w:rsidRDefault="007C37E1">
      <w:pPr>
        <w:pStyle w:val="BodyText"/>
        <w:spacing w:before="8" w:line="455" w:lineRule="auto"/>
        <w:ind w:right="117"/>
        <w:jc w:val="both"/>
      </w:pPr>
      <w:proofErr w:type="gramStart"/>
      <w:r>
        <w:rPr>
          <w:w w:val="110"/>
        </w:rPr>
        <w:t>5.1</w:t>
      </w:r>
      <w:r>
        <w:rPr>
          <w:spacing w:val="-16"/>
          <w:w w:val="110"/>
        </w:rPr>
        <w:t xml:space="preserve"> </w:t>
      </w:r>
      <w:r>
        <w:rPr>
          <w:w w:val="110"/>
        </w:rPr>
        <w:t>and</w:t>
      </w:r>
      <w:r>
        <w:rPr>
          <w:spacing w:val="-16"/>
          <w:w w:val="110"/>
        </w:rPr>
        <w:t xml:space="preserve"> </w:t>
      </w:r>
      <w:r>
        <w:rPr>
          <w:w w:val="110"/>
        </w:rPr>
        <w:t>Appendix</w:t>
      </w:r>
      <w:r>
        <w:rPr>
          <w:spacing w:val="-16"/>
          <w:w w:val="110"/>
        </w:rPr>
        <w:t xml:space="preserve"> </w:t>
      </w:r>
      <w:r>
        <w:rPr>
          <w:w w:val="110"/>
        </w:rPr>
        <w:t>A</w:t>
      </w:r>
      <w:r>
        <w:rPr>
          <w:spacing w:val="-16"/>
          <w:w w:val="110"/>
        </w:rPr>
        <w:t xml:space="preserve"> </w:t>
      </w:r>
      <w:r>
        <w:rPr>
          <w:w w:val="110"/>
        </w:rPr>
        <w:t>for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ess</w:t>
      </w:r>
      <w:r>
        <w:rPr>
          <w:spacing w:val="-1"/>
          <w:w w:val="110"/>
        </w:rPr>
        <w:t>.</w:t>
      </w:r>
      <w:proofErr w:type="gramEnd"/>
      <w:r>
        <w:rPr>
          <w:spacing w:val="6"/>
          <w:w w:val="110"/>
        </w:rPr>
        <w:t xml:space="preserve"> </w:t>
      </w:r>
      <w:r>
        <w:rPr>
          <w:w w:val="110"/>
        </w:rPr>
        <w:t>Appendix</w:t>
      </w:r>
      <w:r>
        <w:rPr>
          <w:spacing w:val="-16"/>
          <w:w w:val="110"/>
        </w:rPr>
        <w:t xml:space="preserve"> </w:t>
      </w:r>
      <w:r>
        <w:rPr>
          <w:w w:val="110"/>
        </w:rPr>
        <w:t>A</w:t>
      </w:r>
      <w:r>
        <w:rPr>
          <w:spacing w:val="-16"/>
          <w:w w:val="110"/>
        </w:rPr>
        <w:t xml:space="preserve"> </w:t>
      </w:r>
      <w:r>
        <w:rPr>
          <w:w w:val="110"/>
        </w:rPr>
        <w:t>expands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16"/>
          <w:w w:val="110"/>
        </w:rPr>
        <w:t xml:space="preserve"> </w:t>
      </w:r>
      <w:r>
        <w:rPr>
          <w:spacing w:val="-4"/>
          <w:w w:val="110"/>
        </w:rPr>
        <w:t>eve</w:t>
      </w:r>
      <w:r>
        <w:rPr>
          <w:spacing w:val="-3"/>
          <w:w w:val="110"/>
        </w:rPr>
        <w:t>nt</w:t>
      </w:r>
      <w:r>
        <w:rPr>
          <w:spacing w:val="-15"/>
          <w:w w:val="110"/>
        </w:rPr>
        <w:t xml:space="preserve"> </w:t>
      </w:r>
      <w:r>
        <w:rPr>
          <w:w w:val="110"/>
        </w:rPr>
        <w:t>list</w:t>
      </w:r>
      <w:r>
        <w:rPr>
          <w:spacing w:val="-16"/>
          <w:w w:val="110"/>
        </w:rPr>
        <w:t xml:space="preserve"> </w:t>
      </w:r>
      <w:r>
        <w:rPr>
          <w:w w:val="110"/>
        </w:rPr>
        <w:t>with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add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ional</w:t>
      </w:r>
      <w:r>
        <w:rPr>
          <w:spacing w:val="-16"/>
          <w:w w:val="110"/>
        </w:rPr>
        <w:t xml:space="preserve"> </w:t>
      </w:r>
      <w:r>
        <w:rPr>
          <w:w w:val="110"/>
        </w:rPr>
        <w:t>ancillary</w:t>
      </w:r>
      <w:r>
        <w:rPr>
          <w:spacing w:val="75"/>
          <w:w w:val="104"/>
        </w:rPr>
        <w:t xml:space="preserve"> </w:t>
      </w:r>
      <w:r>
        <w:rPr>
          <w:w w:val="110"/>
        </w:rPr>
        <w:t>data</w:t>
      </w:r>
      <w:r>
        <w:rPr>
          <w:spacing w:val="5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5"/>
          <w:w w:val="110"/>
        </w:rPr>
        <w:t xml:space="preserve"> </w:t>
      </w:r>
      <w:r>
        <w:rPr>
          <w:w w:val="110"/>
        </w:rPr>
        <w:t>as</w:t>
      </w:r>
      <w:r>
        <w:rPr>
          <w:spacing w:val="5"/>
          <w:w w:val="110"/>
        </w:rPr>
        <w:t xml:space="preserve"> </w:t>
      </w:r>
      <w:r>
        <w:rPr>
          <w:w w:val="110"/>
        </w:rPr>
        <w:t>dimming</w:t>
      </w:r>
      <w:r>
        <w:rPr>
          <w:spacing w:val="6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w w:val="110"/>
        </w:rPr>
        <w:t>CME</w:t>
      </w:r>
      <w:r>
        <w:rPr>
          <w:spacing w:val="5"/>
          <w:w w:val="110"/>
        </w:rPr>
        <w:t xml:space="preserve"> </w:t>
      </w:r>
      <w:r>
        <w:rPr>
          <w:w w:val="110"/>
        </w:rPr>
        <w:t>parameterization</w:t>
      </w:r>
      <w:r>
        <w:rPr>
          <w:spacing w:val="6"/>
          <w:w w:val="110"/>
        </w:rPr>
        <w:t xml:space="preserve"> </w:t>
      </w:r>
      <w:r>
        <w:rPr>
          <w:spacing w:val="-4"/>
          <w:w w:val="110"/>
        </w:rPr>
        <w:t>val</w:t>
      </w:r>
      <w:r>
        <w:rPr>
          <w:spacing w:val="-3"/>
          <w:w w:val="110"/>
        </w:rPr>
        <w:t>u</w:t>
      </w:r>
      <w:r>
        <w:rPr>
          <w:spacing w:val="-4"/>
          <w:w w:val="110"/>
        </w:rPr>
        <w:t>es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w w:val="110"/>
        </w:rPr>
        <w:t>associated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ies</w:t>
      </w:r>
      <w:r>
        <w:rPr>
          <w:spacing w:val="-1"/>
          <w:w w:val="110"/>
        </w:rPr>
        <w:t>.</w:t>
      </w:r>
      <w:r>
        <w:rPr>
          <w:spacing w:val="38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38</w:t>
      </w:r>
      <w:r>
        <w:rPr>
          <w:spacing w:val="43"/>
          <w:w w:val="99"/>
        </w:rPr>
        <w:t xml:space="preserve"> </w:t>
      </w:r>
      <w:r>
        <w:rPr>
          <w:w w:val="110"/>
        </w:rPr>
        <w:t>total</w:t>
      </w:r>
      <w:r>
        <w:rPr>
          <w:spacing w:val="5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6"/>
          <w:w w:val="110"/>
        </w:rPr>
        <w:t xml:space="preserve"> </w:t>
      </w:r>
      <w:r>
        <w:rPr>
          <w:w w:val="110"/>
        </w:rPr>
        <w:t>29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coul</w:t>
      </w:r>
      <w:r>
        <w:rPr>
          <w:spacing w:val="-1"/>
          <w:w w:val="110"/>
        </w:rPr>
        <w:t>d</w:t>
      </w:r>
      <w:r>
        <w:rPr>
          <w:spacing w:val="5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param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ize</w:t>
      </w:r>
      <w:r>
        <w:rPr>
          <w:spacing w:val="-1"/>
          <w:w w:val="110"/>
        </w:rPr>
        <w:t>d</w:t>
      </w:r>
      <w:r>
        <w:rPr>
          <w:spacing w:val="4"/>
          <w:w w:val="110"/>
        </w:rPr>
        <w:t xml:space="preserve"> </w:t>
      </w:r>
      <w:r>
        <w:rPr>
          <w:w w:val="110"/>
        </w:rPr>
        <w:t>with</w:t>
      </w:r>
      <w:r>
        <w:rPr>
          <w:spacing w:val="6"/>
          <w:w w:val="110"/>
        </w:rPr>
        <w:t xml:space="preserve"> </w:t>
      </w:r>
      <w:r>
        <w:rPr>
          <w:w w:val="110"/>
        </w:rPr>
        <w:t>EVE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terms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depth</w:t>
      </w:r>
      <w:r>
        <w:rPr>
          <w:spacing w:val="6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spacing w:val="1"/>
          <w:w w:val="110"/>
        </w:rPr>
        <w:t>slope,</w:t>
      </w:r>
      <w:r>
        <w:rPr>
          <w:spacing w:val="6"/>
          <w:w w:val="110"/>
        </w:rPr>
        <w:t xml:space="preserve"> </w:t>
      </w:r>
      <w:r>
        <w:rPr>
          <w:w w:val="110"/>
        </w:rPr>
        <w:t>21</w:t>
      </w:r>
      <w:r>
        <w:rPr>
          <w:spacing w:val="5"/>
          <w:w w:val="110"/>
        </w:rPr>
        <w:t xml:space="preserve"> </w:t>
      </w:r>
      <w:r>
        <w:rPr>
          <w:w w:val="110"/>
        </w:rPr>
        <w:t>had</w:t>
      </w:r>
      <w:r>
        <w:rPr>
          <w:spacing w:val="5"/>
          <w:w w:val="110"/>
        </w:rPr>
        <w:t xml:space="preserve"> </w:t>
      </w:r>
      <w:r>
        <w:rPr>
          <w:w w:val="110"/>
        </w:rPr>
        <w:t>measured</w:t>
      </w:r>
      <w:r>
        <w:rPr>
          <w:spacing w:val="36"/>
          <w:w w:val="110"/>
        </w:rPr>
        <w:t xml:space="preserve"> </w:t>
      </w:r>
      <w:r>
        <w:rPr>
          <w:w w:val="110"/>
        </w:rPr>
        <w:t>CME</w:t>
      </w:r>
      <w:r>
        <w:rPr>
          <w:spacing w:val="4"/>
          <w:w w:val="110"/>
        </w:rPr>
        <w:t xml:space="preserve"> </w:t>
      </w:r>
      <w:r>
        <w:rPr>
          <w:w w:val="110"/>
        </w:rPr>
        <w:t>velocities,</w:t>
      </w:r>
      <w:r>
        <w:rPr>
          <w:spacing w:val="6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w w:val="110"/>
        </w:rPr>
        <w:t>17</w:t>
      </w:r>
      <w:r>
        <w:rPr>
          <w:spacing w:val="4"/>
          <w:w w:val="110"/>
        </w:rPr>
        <w:t xml:space="preserve"> </w:t>
      </w:r>
      <w:r>
        <w:rPr>
          <w:w w:val="110"/>
        </w:rPr>
        <w:t>had</w:t>
      </w:r>
      <w:r>
        <w:rPr>
          <w:spacing w:val="4"/>
          <w:w w:val="110"/>
        </w:rPr>
        <w:t xml:space="preserve"> </w:t>
      </w:r>
      <w:r>
        <w:rPr>
          <w:w w:val="110"/>
        </w:rPr>
        <w:t>measured</w:t>
      </w:r>
      <w:r>
        <w:rPr>
          <w:spacing w:val="5"/>
          <w:w w:val="110"/>
        </w:rPr>
        <w:t xml:space="preserve"> </w:t>
      </w:r>
      <w:r>
        <w:rPr>
          <w:w w:val="110"/>
        </w:rPr>
        <w:t>CME</w:t>
      </w:r>
      <w:r>
        <w:rPr>
          <w:spacing w:val="4"/>
          <w:w w:val="110"/>
        </w:rPr>
        <w:t xml:space="preserve"> </w:t>
      </w:r>
      <w:r>
        <w:rPr>
          <w:w w:val="110"/>
        </w:rPr>
        <w:t>masses.</w:t>
      </w:r>
      <w:r>
        <w:rPr>
          <w:spacing w:val="41"/>
          <w:w w:val="110"/>
        </w:rPr>
        <w:t xml:space="preserve"> </w:t>
      </w:r>
      <w:r>
        <w:rPr>
          <w:w w:val="110"/>
        </w:rPr>
        <w:t>Six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CMEs</w:t>
      </w:r>
      <w:r>
        <w:rPr>
          <w:spacing w:val="4"/>
          <w:w w:val="110"/>
        </w:rPr>
        <w:t xml:space="preserve"> </w:t>
      </w:r>
      <w:r>
        <w:rPr>
          <w:w w:val="110"/>
        </w:rPr>
        <w:t>had</w:t>
      </w:r>
      <w:r>
        <w:rPr>
          <w:spacing w:val="4"/>
          <w:w w:val="110"/>
        </w:rPr>
        <w:t xml:space="preserve"> </w:t>
      </w:r>
      <w:r>
        <w:rPr>
          <w:w w:val="110"/>
        </w:rPr>
        <w:t>at</w:t>
      </w:r>
      <w:r>
        <w:rPr>
          <w:spacing w:val="4"/>
          <w:w w:val="110"/>
        </w:rPr>
        <w:t xml:space="preserve"> </w:t>
      </w:r>
      <w:r>
        <w:rPr>
          <w:w w:val="110"/>
        </w:rPr>
        <w:t>least</w:t>
      </w:r>
      <w:r>
        <w:rPr>
          <w:spacing w:val="4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6"/>
          <w:w w:val="110"/>
        </w:rPr>
        <w:t>wo</w:t>
      </w:r>
      <w:r>
        <w:rPr>
          <w:spacing w:val="4"/>
          <w:w w:val="110"/>
        </w:rPr>
        <w:t xml:space="preserve"> </w:t>
      </w:r>
      <w:r>
        <w:rPr>
          <w:w w:val="110"/>
        </w:rPr>
        <w:t>views</w:t>
      </w:r>
      <w:r>
        <w:rPr>
          <w:spacing w:val="4"/>
          <w:w w:val="110"/>
        </w:rPr>
        <w:t xml:space="preserve"> </w:t>
      </w:r>
      <w:r>
        <w:rPr>
          <w:w w:val="110"/>
        </w:rPr>
        <w:t>so</w:t>
      </w:r>
      <w:r>
        <w:rPr>
          <w:spacing w:val="22"/>
          <w:w w:val="99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3-D</w:t>
      </w:r>
      <w:r>
        <w:rPr>
          <w:spacing w:val="-7"/>
          <w:w w:val="110"/>
        </w:rPr>
        <w:t xml:space="preserve"> </w:t>
      </w:r>
      <w:r>
        <w:rPr>
          <w:w w:val="110"/>
        </w:rPr>
        <w:t>analysis</w:t>
      </w:r>
      <w:r>
        <w:rPr>
          <w:spacing w:val="-8"/>
          <w:w w:val="110"/>
        </w:rPr>
        <w:t xml:space="preserve"> </w:t>
      </w:r>
      <w:r>
        <w:rPr>
          <w:w w:val="110"/>
        </w:rPr>
        <w:t>could</w:t>
      </w:r>
      <w:r>
        <w:rPr>
          <w:spacing w:val="-8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8"/>
          <w:w w:val="110"/>
        </w:rPr>
        <w:t xml:space="preserve"> </w:t>
      </w:r>
      <w:r>
        <w:rPr>
          <w:w w:val="110"/>
        </w:rPr>
        <w:t>applied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im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d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acc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acy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CME</w:t>
      </w:r>
      <w:r>
        <w:rPr>
          <w:spacing w:val="-8"/>
          <w:w w:val="110"/>
        </w:rPr>
        <w:t xml:space="preserve"> </w:t>
      </w:r>
      <w:r>
        <w:rPr>
          <w:w w:val="110"/>
        </w:rPr>
        <w:t>kinetic</w:t>
      </w:r>
      <w:r>
        <w:rPr>
          <w:spacing w:val="-8"/>
          <w:w w:val="110"/>
        </w:rPr>
        <w:t xml:space="preserve"> </w:t>
      </w:r>
      <w:r>
        <w:rPr>
          <w:w w:val="110"/>
        </w:rPr>
        <w:t>parameters.</w:t>
      </w:r>
    </w:p>
    <w:p w14:paraId="2792E3CE" w14:textId="77777777" w:rsidR="00521066" w:rsidRDefault="00521066">
      <w:pPr>
        <w:spacing w:line="455" w:lineRule="auto"/>
        <w:jc w:val="both"/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493A2449" w14:textId="77777777" w:rsidR="00521066" w:rsidRDefault="007C37E1">
      <w:pPr>
        <w:pStyle w:val="BodyText"/>
        <w:spacing w:before="129" w:line="257" w:lineRule="auto"/>
        <w:ind w:right="119"/>
        <w:jc w:val="both"/>
      </w:pPr>
      <w:r>
        <w:rPr>
          <w:spacing w:val="-4"/>
          <w:w w:val="110"/>
        </w:rPr>
        <w:lastRenderedPageBreak/>
        <w:t>Tab</w:t>
      </w:r>
      <w:r>
        <w:rPr>
          <w:spacing w:val="-5"/>
          <w:w w:val="110"/>
        </w:rPr>
        <w:t>le</w:t>
      </w:r>
      <w:r>
        <w:rPr>
          <w:spacing w:val="14"/>
          <w:w w:val="110"/>
        </w:rPr>
        <w:t xml:space="preserve"> </w:t>
      </w:r>
      <w:r>
        <w:rPr>
          <w:w w:val="110"/>
        </w:rPr>
        <w:t>5.1:</w:t>
      </w:r>
      <w:r>
        <w:rPr>
          <w:spacing w:val="50"/>
          <w:w w:val="110"/>
        </w:rPr>
        <w:t xml:space="preserve"> </w:t>
      </w:r>
      <w:r>
        <w:rPr>
          <w:spacing w:val="-3"/>
          <w:w w:val="110"/>
        </w:rPr>
        <w:t>E</w:t>
      </w:r>
      <w:r>
        <w:rPr>
          <w:spacing w:val="-4"/>
          <w:w w:val="110"/>
        </w:rPr>
        <w:t>ve</w:t>
      </w:r>
      <w:r>
        <w:rPr>
          <w:spacing w:val="-3"/>
          <w:w w:val="110"/>
        </w:rPr>
        <w:t>nt</w:t>
      </w:r>
      <w:r>
        <w:rPr>
          <w:spacing w:val="15"/>
          <w:w w:val="110"/>
        </w:rPr>
        <w:t xml:space="preserve"> </w:t>
      </w:r>
      <w:r>
        <w:rPr>
          <w:w w:val="110"/>
        </w:rPr>
        <w:t>list.</w:t>
      </w:r>
      <w:r>
        <w:rPr>
          <w:spacing w:val="4"/>
          <w:w w:val="110"/>
        </w:rPr>
        <w:t xml:space="preserve"> </w:t>
      </w:r>
      <w:r>
        <w:rPr>
          <w:w w:val="110"/>
        </w:rPr>
        <w:t>Times</w:t>
      </w:r>
      <w:r>
        <w:rPr>
          <w:spacing w:val="14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locations</w:t>
      </w:r>
      <w:r>
        <w:rPr>
          <w:spacing w:val="15"/>
          <w:w w:val="110"/>
        </w:rPr>
        <w:t xml:space="preserve"> </w:t>
      </w:r>
      <w:r>
        <w:rPr>
          <w:w w:val="110"/>
        </w:rPr>
        <w:t>are</w:t>
      </w:r>
      <w:r>
        <w:rPr>
          <w:spacing w:val="14"/>
          <w:w w:val="110"/>
        </w:rPr>
        <w:t xml:space="preserve"> </w:t>
      </w:r>
      <w:r>
        <w:rPr>
          <w:spacing w:val="-1"/>
          <w:w w:val="110"/>
        </w:rPr>
        <w:t>appr</w:t>
      </w:r>
      <w:r>
        <w:rPr>
          <w:spacing w:val="-2"/>
          <w:w w:val="110"/>
        </w:rPr>
        <w:t>oxim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.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spacing w:val="-1"/>
          <w:w w:val="110"/>
        </w:rPr>
        <w:t>“d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d</w:t>
      </w:r>
      <w:r>
        <w:rPr>
          <w:spacing w:val="15"/>
          <w:w w:val="110"/>
        </w:rPr>
        <w:t xml:space="preserve"> </w:t>
      </w:r>
      <w:r>
        <w:rPr>
          <w:spacing w:val="-1"/>
          <w:w w:val="110"/>
        </w:rPr>
        <w:t>param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r”</w:t>
      </w:r>
      <w:r>
        <w:rPr>
          <w:spacing w:val="14"/>
          <w:w w:val="110"/>
        </w:rPr>
        <w:t xml:space="preserve"> </w:t>
      </w:r>
      <w:r>
        <w:rPr>
          <w:w w:val="110"/>
        </w:rPr>
        <w:t>columns</w:t>
      </w:r>
      <w:r>
        <w:rPr>
          <w:spacing w:val="53"/>
        </w:rPr>
        <w:t xml:space="preserve"> </w:t>
      </w:r>
      <w:r>
        <w:rPr>
          <w:w w:val="110"/>
        </w:rPr>
        <w:t>abbreviations</w:t>
      </w:r>
      <w:r>
        <w:rPr>
          <w:spacing w:val="11"/>
          <w:w w:val="110"/>
        </w:rPr>
        <w:t xml:space="preserve"> </w:t>
      </w:r>
      <w:r>
        <w:rPr>
          <w:w w:val="110"/>
        </w:rPr>
        <w:t>are</w:t>
      </w:r>
      <w:r>
        <w:rPr>
          <w:spacing w:val="11"/>
          <w:w w:val="110"/>
        </w:rPr>
        <w:t xml:space="preserve"> </w:t>
      </w:r>
      <w:r>
        <w:rPr>
          <w:w w:val="110"/>
        </w:rPr>
        <w:t>as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follows:</w:t>
      </w:r>
      <w:r>
        <w:rPr>
          <w:spacing w:val="41"/>
          <w:w w:val="110"/>
        </w:rPr>
        <w:t xml:space="preserve"> </w:t>
      </w:r>
      <w:r>
        <w:rPr>
          <w:w w:val="110"/>
        </w:rPr>
        <w:t>V</w:t>
      </w:r>
      <w:r>
        <w:rPr>
          <w:spacing w:val="11"/>
          <w:w w:val="110"/>
        </w:rPr>
        <w:t xml:space="preserve"> </w:t>
      </w:r>
      <w:r>
        <w:rPr>
          <w:w w:val="110"/>
        </w:rPr>
        <w:t>=</w:t>
      </w:r>
      <w:r>
        <w:rPr>
          <w:spacing w:val="11"/>
          <w:w w:val="110"/>
        </w:rPr>
        <w:t xml:space="preserve"> </w:t>
      </w:r>
      <w:r>
        <w:rPr>
          <w:spacing w:val="-4"/>
          <w:w w:val="110"/>
        </w:rPr>
        <w:t>veloci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,</w:t>
      </w:r>
      <w:r>
        <w:rPr>
          <w:spacing w:val="14"/>
          <w:w w:val="110"/>
        </w:rPr>
        <w:t xml:space="preserve"> </w:t>
      </w:r>
      <w:r>
        <w:rPr>
          <w:w w:val="110"/>
        </w:rPr>
        <w:t>M</w:t>
      </w:r>
      <w:r>
        <w:rPr>
          <w:spacing w:val="11"/>
          <w:w w:val="110"/>
        </w:rPr>
        <w:t xml:space="preserve"> </w:t>
      </w:r>
      <w:r>
        <w:rPr>
          <w:w w:val="110"/>
        </w:rPr>
        <w:t>=</w:t>
      </w:r>
      <w:r>
        <w:rPr>
          <w:spacing w:val="11"/>
          <w:w w:val="110"/>
        </w:rPr>
        <w:t xml:space="preserve"> </w:t>
      </w:r>
      <w:r>
        <w:rPr>
          <w:w w:val="110"/>
        </w:rPr>
        <w:t>mass,</w:t>
      </w:r>
      <w:r>
        <w:rPr>
          <w:spacing w:val="13"/>
          <w:w w:val="110"/>
        </w:rPr>
        <w:t xml:space="preserve"> </w:t>
      </w:r>
      <w:r>
        <w:rPr>
          <w:w w:val="110"/>
        </w:rPr>
        <w:t>3V</w:t>
      </w:r>
      <w:r>
        <w:rPr>
          <w:spacing w:val="12"/>
          <w:w w:val="110"/>
        </w:rPr>
        <w:t xml:space="preserve"> </w:t>
      </w:r>
      <w:r>
        <w:rPr>
          <w:w w:val="110"/>
        </w:rPr>
        <w:t>=</w:t>
      </w:r>
      <w:r>
        <w:rPr>
          <w:spacing w:val="11"/>
          <w:w w:val="110"/>
        </w:rPr>
        <w:t xml:space="preserve"> </w:t>
      </w:r>
      <w:r>
        <w:rPr>
          <w:w w:val="110"/>
        </w:rPr>
        <w:t>3-D</w:t>
      </w:r>
      <w:r>
        <w:rPr>
          <w:spacing w:val="11"/>
          <w:w w:val="110"/>
        </w:rPr>
        <w:t xml:space="preserve"> </w:t>
      </w:r>
      <w:r>
        <w:rPr>
          <w:spacing w:val="-4"/>
          <w:w w:val="110"/>
        </w:rPr>
        <w:t>veloci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,</w:t>
      </w:r>
      <w:r>
        <w:rPr>
          <w:spacing w:val="13"/>
          <w:w w:val="110"/>
        </w:rPr>
        <w:t xml:space="preserve"> </w:t>
      </w:r>
      <w:r>
        <w:rPr>
          <w:w w:val="110"/>
        </w:rPr>
        <w:t>3M</w:t>
      </w:r>
      <w:r>
        <w:rPr>
          <w:spacing w:val="11"/>
          <w:w w:val="110"/>
        </w:rPr>
        <w:t xml:space="preserve"> </w:t>
      </w:r>
      <w:r>
        <w:rPr>
          <w:w w:val="110"/>
        </w:rPr>
        <w:t>=</w:t>
      </w:r>
      <w:r>
        <w:rPr>
          <w:spacing w:val="11"/>
          <w:w w:val="110"/>
        </w:rPr>
        <w:t xml:space="preserve"> </w:t>
      </w:r>
      <w:r>
        <w:rPr>
          <w:w w:val="110"/>
        </w:rPr>
        <w:t>3-D</w:t>
      </w:r>
      <w:r>
        <w:rPr>
          <w:spacing w:val="12"/>
          <w:w w:val="110"/>
        </w:rPr>
        <w:t xml:space="preserve"> </w:t>
      </w:r>
      <w:r>
        <w:rPr>
          <w:w w:val="110"/>
        </w:rPr>
        <w:t>mass,</w:t>
      </w:r>
      <w:r>
        <w:rPr>
          <w:spacing w:val="13"/>
          <w:w w:val="110"/>
        </w:rPr>
        <w:t xml:space="preserve"> </w:t>
      </w:r>
      <w:r>
        <w:rPr>
          <w:w w:val="110"/>
        </w:rPr>
        <w:t>D</w:t>
      </w:r>
      <w:r>
        <w:rPr>
          <w:spacing w:val="11"/>
          <w:w w:val="110"/>
        </w:rPr>
        <w:t xml:space="preserve"> </w:t>
      </w:r>
      <w:r>
        <w:rPr>
          <w:w w:val="110"/>
        </w:rPr>
        <w:t>=</w:t>
      </w:r>
      <w:r>
        <w:rPr>
          <w:spacing w:val="27"/>
          <w:w w:val="136"/>
        </w:rPr>
        <w:t xml:space="preserve"> </w:t>
      </w:r>
      <w:r>
        <w:rPr>
          <w:w w:val="110"/>
        </w:rPr>
        <w:t>depth,</w:t>
      </w:r>
      <w:r>
        <w:rPr>
          <w:spacing w:val="11"/>
          <w:w w:val="110"/>
        </w:rPr>
        <w:t xml:space="preserve"> </w:t>
      </w:r>
      <w:r>
        <w:rPr>
          <w:w w:val="110"/>
        </w:rPr>
        <w:t>S</w:t>
      </w:r>
      <w:r>
        <w:rPr>
          <w:spacing w:val="9"/>
          <w:w w:val="110"/>
        </w:rPr>
        <w:t xml:space="preserve"> </w:t>
      </w:r>
      <w:r>
        <w:rPr>
          <w:w w:val="110"/>
        </w:rPr>
        <w:t>=</w:t>
      </w:r>
      <w:r>
        <w:rPr>
          <w:spacing w:val="10"/>
          <w:w w:val="110"/>
        </w:rPr>
        <w:t xml:space="preserve"> </w:t>
      </w:r>
      <w:r>
        <w:rPr>
          <w:spacing w:val="1"/>
          <w:w w:val="110"/>
        </w:rPr>
        <w:t>slope.</w:t>
      </w:r>
      <w:r>
        <w:rPr>
          <w:spacing w:val="50"/>
          <w:w w:val="110"/>
        </w:rPr>
        <w:t xml:space="preserve"> </w:t>
      </w:r>
      <w:r>
        <w:rPr>
          <w:w w:val="110"/>
        </w:rPr>
        <w:t>Only</w:t>
      </w:r>
      <w:r>
        <w:rPr>
          <w:spacing w:val="9"/>
          <w:w w:val="110"/>
        </w:rPr>
        <w:t xml:space="preserve"> </w:t>
      </w:r>
      <w:r>
        <w:rPr>
          <w:w w:val="110"/>
        </w:rPr>
        <w:t>29</w:t>
      </w:r>
      <w:r>
        <w:rPr>
          <w:spacing w:val="9"/>
          <w:w w:val="110"/>
        </w:rPr>
        <w:t xml:space="preserve"> </w:t>
      </w:r>
      <w:r>
        <w:rPr>
          <w:w w:val="110"/>
        </w:rPr>
        <w:t>of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9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ll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leme</w:t>
      </w:r>
      <w:r>
        <w:rPr>
          <w:spacing w:val="-1"/>
          <w:w w:val="110"/>
        </w:rPr>
        <w:t>nt</w:t>
      </w:r>
      <w:r>
        <w:rPr>
          <w:spacing w:val="9"/>
          <w:w w:val="110"/>
        </w:rPr>
        <w:t xml:space="preserve"> </w:t>
      </w:r>
      <w:r>
        <w:rPr>
          <w:w w:val="110"/>
        </w:rPr>
        <w:t>of</w:t>
      </w:r>
      <w:r>
        <w:rPr>
          <w:spacing w:val="9"/>
          <w:w w:val="110"/>
        </w:rPr>
        <w:t xml:space="preserve"> </w:t>
      </w:r>
      <w:r>
        <w:rPr>
          <w:w w:val="110"/>
        </w:rPr>
        <w:t>parameterizations</w:t>
      </w:r>
      <w:r>
        <w:rPr>
          <w:spacing w:val="10"/>
          <w:w w:val="110"/>
        </w:rPr>
        <w:t xml:space="preserve"> </w:t>
      </w:r>
      <w:r>
        <w:rPr>
          <w:w w:val="110"/>
        </w:rPr>
        <w:t>to</w:t>
      </w:r>
      <w:r>
        <w:rPr>
          <w:spacing w:val="9"/>
          <w:w w:val="110"/>
        </w:rPr>
        <w:t xml:space="preserve"> </w:t>
      </w:r>
      <w:r>
        <w:rPr>
          <w:spacing w:val="-3"/>
          <w:w w:val="110"/>
        </w:rPr>
        <w:t>allow</w:t>
      </w:r>
      <w:r>
        <w:rPr>
          <w:spacing w:val="27"/>
          <w:w w:val="99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study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relationships</w:t>
      </w:r>
      <w:r>
        <w:rPr>
          <w:spacing w:val="2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3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CMEs.</w:t>
      </w:r>
      <w:r>
        <w:rPr>
          <w:spacing w:val="35"/>
          <w:w w:val="110"/>
        </w:rPr>
        <w:t xml:space="preserve"> </w:t>
      </w:r>
      <w:r>
        <w:rPr>
          <w:w w:val="110"/>
        </w:rPr>
        <w:t>See</w:t>
      </w:r>
      <w:r>
        <w:rPr>
          <w:spacing w:val="3"/>
          <w:w w:val="110"/>
        </w:rPr>
        <w:t xml:space="preserve"> </w:t>
      </w:r>
      <w:r>
        <w:rPr>
          <w:w w:val="110"/>
        </w:rPr>
        <w:t>Appendix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for</w:t>
      </w:r>
      <w:r>
        <w:rPr>
          <w:spacing w:val="2"/>
          <w:w w:val="110"/>
        </w:rPr>
        <w:t xml:space="preserve"> </w:t>
      </w:r>
      <w:r>
        <w:rPr>
          <w:spacing w:val="-4"/>
          <w:w w:val="110"/>
        </w:rPr>
        <w:t>eve</w:t>
      </w:r>
      <w:r>
        <w:rPr>
          <w:spacing w:val="-3"/>
          <w:w w:val="110"/>
        </w:rPr>
        <w:t>nt</w:t>
      </w:r>
      <w:r>
        <w:rPr>
          <w:spacing w:val="3"/>
          <w:w w:val="110"/>
        </w:rPr>
        <w:t xml:space="preserve"> </w:t>
      </w:r>
      <w:r>
        <w:rPr>
          <w:w w:val="110"/>
        </w:rPr>
        <w:t>list</w:t>
      </w:r>
      <w:r>
        <w:rPr>
          <w:spacing w:val="2"/>
          <w:w w:val="110"/>
        </w:rPr>
        <w:t xml:space="preserve"> </w:t>
      </w:r>
      <w:r>
        <w:rPr>
          <w:w w:val="110"/>
        </w:rPr>
        <w:t>with</w:t>
      </w:r>
      <w:r>
        <w:rPr>
          <w:spacing w:val="28"/>
          <w:w w:val="110"/>
        </w:rPr>
        <w:t xml:space="preserve"> </w:t>
      </w:r>
      <w:r>
        <w:rPr>
          <w:w w:val="110"/>
        </w:rPr>
        <w:t>additional</w:t>
      </w:r>
      <w:r>
        <w:rPr>
          <w:spacing w:val="-5"/>
          <w:w w:val="110"/>
        </w:rPr>
        <w:t xml:space="preserve"> </w:t>
      </w:r>
      <w:r>
        <w:rPr>
          <w:w w:val="110"/>
        </w:rPr>
        <w:t>ancillary</w:t>
      </w:r>
      <w:r>
        <w:rPr>
          <w:spacing w:val="-5"/>
          <w:w w:val="110"/>
        </w:rPr>
        <w:t xml:space="preserve"> </w:t>
      </w:r>
      <w:r>
        <w:rPr>
          <w:w w:val="110"/>
        </w:rPr>
        <w:t>data.</w:t>
      </w:r>
    </w:p>
    <w:p w14:paraId="568EE52D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FAD553" w14:textId="77777777" w:rsidR="00521066" w:rsidRDefault="00521066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tbl>
      <w:tblPr>
        <w:tblW w:w="0" w:type="auto"/>
        <w:tblInd w:w="83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8"/>
        <w:gridCol w:w="1433"/>
        <w:gridCol w:w="1251"/>
        <w:gridCol w:w="1409"/>
        <w:gridCol w:w="1373"/>
        <w:gridCol w:w="1373"/>
      </w:tblGrid>
      <w:tr w:rsidR="00521066" w14:paraId="342E7621" w14:textId="77777777">
        <w:trPr>
          <w:trHeight w:hRule="exact" w:val="841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2BD6B32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4"/>
                <w:w w:val="125"/>
              </w:rPr>
              <w:t>Even</w:t>
            </w:r>
            <w:r>
              <w:rPr>
                <w:rFonts w:ascii="Times New Roman"/>
                <w:spacing w:val="-3"/>
                <w:w w:val="125"/>
              </w:rPr>
              <w:t>t</w:t>
            </w:r>
            <w:r>
              <w:rPr>
                <w:rFonts w:ascii="Times New Roman"/>
                <w:spacing w:val="-28"/>
                <w:w w:val="125"/>
              </w:rPr>
              <w:t xml:space="preserve"> </w:t>
            </w:r>
            <w:r>
              <w:rPr>
                <w:rFonts w:ascii="Times New Roman"/>
                <w:w w:val="125"/>
              </w:rPr>
              <w:t>#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66A3F5D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10"/>
              </w:rPr>
              <w:t>Date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3B1B6A6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Time [UT]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25CD28A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Location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4A9DCD4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EVE</w:t>
            </w:r>
          </w:p>
          <w:p w14:paraId="22D946F5" w14:textId="77777777" w:rsidR="00521066" w:rsidRDefault="007C37E1">
            <w:pPr>
              <w:pStyle w:val="TableParagraph"/>
              <w:spacing w:before="18" w:line="257" w:lineRule="auto"/>
              <w:ind w:left="115" w:right="16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3"/>
                <w:w w:val="105"/>
              </w:rPr>
              <w:t>De</w:t>
            </w:r>
            <w:r>
              <w:rPr>
                <w:rFonts w:ascii="Times New Roman"/>
                <w:spacing w:val="-2"/>
                <w:w w:val="105"/>
              </w:rPr>
              <w:t>riv</w:t>
            </w:r>
            <w:r>
              <w:rPr>
                <w:rFonts w:ascii="Times New Roman"/>
                <w:spacing w:val="-3"/>
                <w:w w:val="105"/>
              </w:rPr>
              <w:t>e</w:t>
            </w:r>
            <w:r>
              <w:rPr>
                <w:rFonts w:ascii="Times New Roman"/>
                <w:spacing w:val="-2"/>
                <w:w w:val="105"/>
              </w:rPr>
              <w:t>d</w:t>
            </w:r>
            <w:r>
              <w:rPr>
                <w:rFonts w:ascii="Times New Roman"/>
                <w:spacing w:val="26"/>
                <w:w w:val="110"/>
              </w:rPr>
              <w:t xml:space="preserve"> </w:t>
            </w:r>
            <w:r>
              <w:rPr>
                <w:rFonts w:ascii="Times New Roman"/>
                <w:spacing w:val="-1"/>
                <w:w w:val="105"/>
              </w:rPr>
              <w:t>Param</w:t>
            </w:r>
            <w:r>
              <w:rPr>
                <w:rFonts w:ascii="Times New Roman"/>
                <w:spacing w:val="-2"/>
                <w:w w:val="105"/>
              </w:rPr>
              <w:t>e</w:t>
            </w:r>
            <w:r>
              <w:rPr>
                <w:rFonts w:ascii="Times New Roman"/>
                <w:spacing w:val="-1"/>
                <w:w w:val="105"/>
              </w:rPr>
              <w:t>t</w:t>
            </w:r>
            <w:r>
              <w:rPr>
                <w:rFonts w:ascii="Times New Roman"/>
                <w:spacing w:val="-2"/>
                <w:w w:val="105"/>
              </w:rPr>
              <w:t>e</w:t>
            </w:r>
            <w:r>
              <w:rPr>
                <w:rFonts w:ascii="Times New Roman"/>
                <w:spacing w:val="-1"/>
                <w:w w:val="105"/>
              </w:rPr>
              <w:t>r</w:t>
            </w:r>
            <w:r>
              <w:rPr>
                <w:rFonts w:ascii="Times New Roman"/>
                <w:spacing w:val="-2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0483EBE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CME</w:t>
            </w:r>
          </w:p>
          <w:p w14:paraId="53FD36DC" w14:textId="77777777" w:rsidR="00521066" w:rsidRDefault="007C37E1">
            <w:pPr>
              <w:pStyle w:val="TableParagraph"/>
              <w:spacing w:before="18" w:line="257" w:lineRule="auto"/>
              <w:ind w:left="115" w:right="16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3"/>
                <w:w w:val="105"/>
              </w:rPr>
              <w:t>De</w:t>
            </w:r>
            <w:r>
              <w:rPr>
                <w:rFonts w:ascii="Times New Roman"/>
                <w:spacing w:val="-2"/>
                <w:w w:val="105"/>
              </w:rPr>
              <w:t>riv</w:t>
            </w:r>
            <w:r>
              <w:rPr>
                <w:rFonts w:ascii="Times New Roman"/>
                <w:spacing w:val="-3"/>
                <w:w w:val="105"/>
              </w:rPr>
              <w:t>e</w:t>
            </w:r>
            <w:r>
              <w:rPr>
                <w:rFonts w:ascii="Times New Roman"/>
                <w:spacing w:val="-2"/>
                <w:w w:val="105"/>
              </w:rPr>
              <w:t>d</w:t>
            </w:r>
            <w:r>
              <w:rPr>
                <w:rFonts w:ascii="Times New Roman"/>
                <w:spacing w:val="26"/>
                <w:w w:val="110"/>
              </w:rPr>
              <w:t xml:space="preserve"> </w:t>
            </w:r>
            <w:r>
              <w:rPr>
                <w:rFonts w:ascii="Times New Roman"/>
                <w:spacing w:val="-1"/>
                <w:w w:val="105"/>
              </w:rPr>
              <w:t>Param</w:t>
            </w:r>
            <w:r>
              <w:rPr>
                <w:rFonts w:ascii="Times New Roman"/>
                <w:spacing w:val="-2"/>
                <w:w w:val="105"/>
              </w:rPr>
              <w:t>e</w:t>
            </w:r>
            <w:r>
              <w:rPr>
                <w:rFonts w:ascii="Times New Roman"/>
                <w:spacing w:val="-1"/>
                <w:w w:val="105"/>
              </w:rPr>
              <w:t>t</w:t>
            </w:r>
            <w:r>
              <w:rPr>
                <w:rFonts w:ascii="Times New Roman"/>
                <w:spacing w:val="-2"/>
                <w:w w:val="105"/>
              </w:rPr>
              <w:t>e</w:t>
            </w:r>
            <w:r>
              <w:rPr>
                <w:rFonts w:ascii="Times New Roman"/>
                <w:spacing w:val="-1"/>
                <w:w w:val="105"/>
              </w:rPr>
              <w:t>r</w:t>
            </w:r>
            <w:r>
              <w:rPr>
                <w:rFonts w:ascii="Times New Roman"/>
                <w:spacing w:val="-2"/>
                <w:w w:val="105"/>
              </w:rPr>
              <w:t>s</w:t>
            </w:r>
          </w:p>
        </w:tc>
      </w:tr>
      <w:tr w:rsidR="00521066" w14:paraId="68BF7262" w14:textId="77777777">
        <w:trPr>
          <w:trHeight w:hRule="exact" w:val="299"/>
        </w:trPr>
        <w:tc>
          <w:tcPr>
            <w:tcW w:w="1048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76B28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1433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AB6CA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10</w:t>
            </w:r>
          </w:p>
        </w:tc>
        <w:tc>
          <w:tcPr>
            <w:tcW w:w="1251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7563C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07:40</w:t>
            </w:r>
          </w:p>
        </w:tc>
        <w:tc>
          <w:tcPr>
            <w:tcW w:w="1409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82440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N20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  <w:spacing w:val="-1"/>
              </w:rPr>
              <w:t>W-limb</w:t>
            </w:r>
          </w:p>
        </w:tc>
        <w:tc>
          <w:tcPr>
            <w:tcW w:w="1373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77AB8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FB8F9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43338AEB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94091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2DC25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10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85A80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13:36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8ACF6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N20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  <w:spacing w:val="-1"/>
              </w:rPr>
              <w:t>W-limb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43A69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5AD89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28497983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653B7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A6A21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11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A4203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07:46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75E1F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N20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  <w:spacing w:val="-1"/>
              </w:rPr>
              <w:t>W-limb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6A626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4CC5B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106EEBA9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C7587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4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99270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11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7AAC3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13:21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2E1CF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N60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W00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19046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C97A8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1221BF1B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536F9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5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ED9CD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11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A7F1C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21:43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F22B5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N10</w:t>
            </w:r>
            <w:r>
              <w:rPr>
                <w:rFonts w:ascii="Times New Roman"/>
                <w:spacing w:val="-1"/>
                <w:w w:val="105"/>
              </w:rPr>
              <w:t xml:space="preserve"> E</w:t>
            </w:r>
            <w:r>
              <w:rPr>
                <w:rFonts w:ascii="Times New Roman"/>
                <w:spacing w:val="-2"/>
                <w:w w:val="105"/>
              </w:rPr>
              <w:t>-li</w:t>
            </w:r>
            <w:r>
              <w:rPr>
                <w:rFonts w:ascii="Times New Roman"/>
                <w:spacing w:val="-1"/>
                <w:w w:val="105"/>
              </w:rPr>
              <w:t>mb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7490B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E1024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788A00AA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AD29B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6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25AF6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12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C6505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06:05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05F31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N30</w:t>
            </w:r>
            <w:r>
              <w:rPr>
                <w:rFonts w:ascii="Times New Roman"/>
                <w:spacing w:val="28"/>
              </w:rPr>
              <w:t xml:space="preserve"> </w:t>
            </w:r>
            <w:r>
              <w:rPr>
                <w:rFonts w:ascii="Times New Roman"/>
              </w:rPr>
              <w:t>E10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4BF4D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FC2E5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6C34E674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4863C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7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28CA6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13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E95D4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14:00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AB7B4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S10</w:t>
            </w:r>
            <w:r>
              <w:rPr>
                <w:rFonts w:ascii="Times New Roman"/>
                <w:spacing w:val="23"/>
              </w:rPr>
              <w:t xml:space="preserve"> </w:t>
            </w:r>
            <w:r>
              <w:rPr>
                <w:rFonts w:ascii="Times New Roman"/>
              </w:rPr>
              <w:t>E10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A5258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9D00C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3V,</w:t>
            </w:r>
            <w:r>
              <w:rPr>
                <w:rFonts w:ascii="Times New Roman"/>
                <w:spacing w:val="26"/>
              </w:rPr>
              <w:t xml:space="preserve"> </w:t>
            </w:r>
            <w:r>
              <w:rPr>
                <w:rFonts w:ascii="Times New Roman"/>
              </w:rPr>
              <w:t>3M</w:t>
            </w:r>
          </w:p>
        </w:tc>
      </w:tr>
      <w:tr w:rsidR="00521066" w14:paraId="7990B184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79E78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8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B300F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14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394AB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15:45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F51F4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S10</w:t>
            </w:r>
            <w:r>
              <w:rPr>
                <w:rFonts w:ascii="Times New Roman"/>
                <w:spacing w:val="24"/>
              </w:rPr>
              <w:t xml:space="preserve"> </w:t>
            </w:r>
            <w:r>
              <w:rPr>
                <w:rFonts w:ascii="Times New Roman"/>
              </w:rPr>
              <w:t>W00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BDF93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0E16E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083DE19F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F717D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9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5AECA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14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34753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17:36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81969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N30</w:t>
            </w:r>
            <w:r>
              <w:rPr>
                <w:rFonts w:ascii="Times New Roman"/>
                <w:spacing w:val="28"/>
              </w:rPr>
              <w:t xml:space="preserve"> </w:t>
            </w:r>
            <w:r>
              <w:rPr>
                <w:rFonts w:ascii="Times New Roman"/>
              </w:rPr>
              <w:t>E20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7A45D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D62B0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3V,</w:t>
            </w:r>
            <w:r>
              <w:rPr>
                <w:rFonts w:ascii="Times New Roman"/>
                <w:spacing w:val="26"/>
              </w:rPr>
              <w:t xml:space="preserve"> </w:t>
            </w:r>
            <w:r>
              <w:rPr>
                <w:rFonts w:ascii="Times New Roman"/>
              </w:rPr>
              <w:t>3M</w:t>
            </w:r>
          </w:p>
        </w:tc>
      </w:tr>
      <w:tr w:rsidR="00521066" w14:paraId="48189AE1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05531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10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50D03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15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51101E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02:07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E4410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N00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W00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9F028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2FF6B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3V,</w:t>
            </w:r>
            <w:r>
              <w:rPr>
                <w:rFonts w:ascii="Times New Roman"/>
                <w:spacing w:val="26"/>
              </w:rPr>
              <w:t xml:space="preserve"> </w:t>
            </w:r>
            <w:r>
              <w:rPr>
                <w:rFonts w:ascii="Times New Roman"/>
              </w:rPr>
              <w:t>3M</w:t>
            </w:r>
          </w:p>
        </w:tc>
      </w:tr>
      <w:tr w:rsidR="00521066" w14:paraId="3E94B131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FA7FC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11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03FD0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16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0F07B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14:40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A8530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S20</w:t>
            </w:r>
            <w:r>
              <w:rPr>
                <w:rFonts w:ascii="Times New Roman"/>
                <w:spacing w:val="24"/>
              </w:rPr>
              <w:t xml:space="preserve"> </w:t>
            </w:r>
            <w:r>
              <w:rPr>
                <w:rFonts w:ascii="Times New Roman"/>
              </w:rPr>
              <w:t>W30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85C89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6D70FE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77405076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5E8B6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12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15D54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17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A3610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00:47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CF175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E40</w:t>
            </w:r>
            <w:r>
              <w:rPr>
                <w:rFonts w:ascii="Times New Roman"/>
                <w:spacing w:val="-2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W00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BF933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7E7AF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22CAC5E7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5BACE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13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06469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18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CEA26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11:15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397FA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S10</w:t>
            </w:r>
            <w:r>
              <w:rPr>
                <w:rFonts w:ascii="Times New Roman"/>
                <w:spacing w:val="24"/>
              </w:rPr>
              <w:t xml:space="preserve"> </w:t>
            </w:r>
            <w:r>
              <w:rPr>
                <w:rFonts w:ascii="Times New Roman"/>
              </w:rPr>
              <w:t>W50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E2AD3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1AF8E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00508160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16F38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14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8A50C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17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48982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19:20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014E0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N30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W00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1A6DB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F071F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4C9B09B3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7FEA4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15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4BDC0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24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44457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07:40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28DE8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N10</w:t>
            </w:r>
            <w:r>
              <w:rPr>
                <w:rFonts w:ascii="Times New Roman"/>
                <w:spacing w:val="-1"/>
                <w:w w:val="105"/>
              </w:rPr>
              <w:t xml:space="preserve"> E</w:t>
            </w:r>
            <w:r>
              <w:rPr>
                <w:rFonts w:ascii="Times New Roman"/>
                <w:spacing w:val="-2"/>
                <w:w w:val="105"/>
              </w:rPr>
              <w:t>-li</w:t>
            </w:r>
            <w:r>
              <w:rPr>
                <w:rFonts w:ascii="Times New Roman"/>
                <w:spacing w:val="-1"/>
                <w:w w:val="105"/>
              </w:rPr>
              <w:t>mb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EE097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EE9A1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37B82807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CFF69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16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33BB2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  <w:spacing w:val="-6"/>
              </w:rPr>
              <w:t>F</w:t>
            </w:r>
            <w:r>
              <w:rPr>
                <w:rFonts w:ascii="Times New Roman"/>
                <w:spacing w:val="-7"/>
              </w:rPr>
              <w:t>e</w:t>
            </w:r>
            <w:r>
              <w:rPr>
                <w:rFonts w:ascii="Times New Roman"/>
                <w:spacing w:val="-6"/>
              </w:rPr>
              <w:t>b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25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A0695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07:00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F7019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N45</w:t>
            </w:r>
            <w:r>
              <w:rPr>
                <w:rFonts w:ascii="Times New Roman"/>
                <w:spacing w:val="28"/>
              </w:rPr>
              <w:t xml:space="preserve"> </w:t>
            </w:r>
            <w:r>
              <w:rPr>
                <w:rFonts w:ascii="Times New Roman"/>
              </w:rPr>
              <w:t>E60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04811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D8AED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74CD94F3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E457C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075E5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2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BAA6D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05:10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9F564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N05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W20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BDC96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E4EFB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4F9C1A41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D81B1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18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9377D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2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69B8C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13:00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E2177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N00</w:t>
            </w:r>
            <w:r>
              <w:rPr>
                <w:rFonts w:ascii="Times New Roman"/>
                <w:spacing w:val="-1"/>
                <w:w w:val="105"/>
              </w:rPr>
              <w:t xml:space="preserve"> E</w:t>
            </w:r>
            <w:r>
              <w:rPr>
                <w:rFonts w:ascii="Times New Roman"/>
                <w:spacing w:val="-2"/>
                <w:w w:val="105"/>
              </w:rPr>
              <w:t>-li</w:t>
            </w:r>
            <w:r>
              <w:rPr>
                <w:rFonts w:ascii="Times New Roman"/>
                <w:spacing w:val="-1"/>
                <w:w w:val="105"/>
              </w:rPr>
              <w:t>mb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ABD98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C5A01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159DF015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A7FF6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19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FE4A2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3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6F2F9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13:43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820FC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N05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W48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A3D6D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7549D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557641B5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10139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CC905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4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CB8AC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04:12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975D9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N05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W58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EE424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7137C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117CE58F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C3AA3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21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66350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4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0C619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04:41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0801B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N80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W00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35D37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FE793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</w:t>
            </w:r>
          </w:p>
        </w:tc>
      </w:tr>
      <w:tr w:rsidR="00521066" w14:paraId="4DB1EC4B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7F69B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22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07E90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5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84618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07:25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9E4EA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S30</w:t>
            </w:r>
            <w:r>
              <w:rPr>
                <w:rFonts w:ascii="Times New Roman"/>
                <w:spacing w:val="23"/>
              </w:rPr>
              <w:t xml:space="preserve"> </w:t>
            </w:r>
            <w:r>
              <w:rPr>
                <w:rFonts w:ascii="Times New Roman"/>
              </w:rPr>
              <w:t>E50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3C825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60E80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037513AD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C2E95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23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7E7E4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6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BE60AE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11:50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8F976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S14</w:t>
            </w:r>
            <w:r>
              <w:rPr>
                <w:rFonts w:ascii="Times New Roman"/>
                <w:spacing w:val="23"/>
              </w:rPr>
              <w:t xml:space="preserve"> </w:t>
            </w:r>
            <w:r>
              <w:rPr>
                <w:rFonts w:ascii="Times New Roman"/>
              </w:rPr>
              <w:t>E10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B019F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E1FB5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045CCBC6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80951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24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E5350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6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302FE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18:25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AB5D8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N05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W25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2FFA5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A447A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325917ED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022E1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25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AE126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6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05A7C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17:35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016DE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N30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  <w:spacing w:val="-1"/>
              </w:rPr>
              <w:t>W-limb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E1379E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1F6B0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4B78BF55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F79DA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26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684FF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6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CF611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22:40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CD4E7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N10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W25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48A05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3B495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3B5FD59C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50F2F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27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86252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7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4C3C3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04:00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ADA9F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N10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W55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5D7EB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D2D5C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1B82170C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92A2D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28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7E759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8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71E70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01:15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B8510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N80</w:t>
            </w:r>
            <w:r>
              <w:rPr>
                <w:rFonts w:ascii="Times New Roman"/>
                <w:spacing w:val="28"/>
              </w:rPr>
              <w:t xml:space="preserve"> </w:t>
            </w:r>
            <w:r>
              <w:rPr>
                <w:rFonts w:ascii="Times New Roman"/>
              </w:rPr>
              <w:t>E05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096BC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79BE3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5527844F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BAF88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29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DC623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8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B0299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11:00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38C21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N15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W70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7A378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B1341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39A401E9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0BA88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30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4C6CF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8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FC8B6E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17:42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7DDD0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N05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W05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95BFE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F07ACE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71066897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EA0FA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31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67428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8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6EF14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18:42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2A32C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N05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W75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EA4F1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E9D11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3V,</w:t>
            </w:r>
            <w:r>
              <w:rPr>
                <w:rFonts w:ascii="Times New Roman"/>
                <w:spacing w:val="26"/>
              </w:rPr>
              <w:t xml:space="preserve"> </w:t>
            </w:r>
            <w:r>
              <w:rPr>
                <w:rFonts w:ascii="Times New Roman"/>
              </w:rPr>
              <w:t>3M</w:t>
            </w:r>
          </w:p>
        </w:tc>
      </w:tr>
      <w:tr w:rsidR="00521066" w14:paraId="3B824867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E76CE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32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48CFA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9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53F4D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08:10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E3CF0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N15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W70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89A52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923ED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3V,</w:t>
            </w:r>
            <w:r>
              <w:rPr>
                <w:rFonts w:ascii="Times New Roman"/>
                <w:spacing w:val="26"/>
              </w:rPr>
              <w:t xml:space="preserve"> </w:t>
            </w:r>
            <w:r>
              <w:rPr>
                <w:rFonts w:ascii="Times New Roman"/>
              </w:rPr>
              <w:t>3M</w:t>
            </w:r>
          </w:p>
        </w:tc>
      </w:tr>
      <w:tr w:rsidR="00521066" w14:paraId="75ABF409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20600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33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10A06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9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E610D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09:12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20F34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S30</w:t>
            </w:r>
            <w:r>
              <w:rPr>
                <w:rFonts w:ascii="Times New Roman"/>
                <w:spacing w:val="43"/>
              </w:rPr>
              <w:t xml:space="preserve"> </w:t>
            </w:r>
            <w:r>
              <w:rPr>
                <w:rFonts w:ascii="Times New Roman"/>
                <w:spacing w:val="-1"/>
              </w:rPr>
              <w:t>E-limb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20D4B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8D2AB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16F9C6A0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BDE36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34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C989B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9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B4D3C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11:26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2E1A7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N05</w:t>
            </w:r>
            <w:r>
              <w:rPr>
                <w:rFonts w:ascii="Times New Roman"/>
                <w:spacing w:val="29"/>
              </w:rPr>
              <w:t xml:space="preserve"> </w:t>
            </w:r>
            <w:r>
              <w:rPr>
                <w:rFonts w:ascii="Times New Roman"/>
              </w:rPr>
              <w:t>W00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B9390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CD31B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09DC7E1F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45ACF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35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0A169E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19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11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12616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10:23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3044A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N00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  <w:spacing w:val="-1"/>
              </w:rPr>
              <w:t>W-limb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C67B0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6ABCD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3V,</w:t>
            </w:r>
            <w:r>
              <w:rPr>
                <w:rFonts w:ascii="Times New Roman"/>
                <w:spacing w:val="26"/>
              </w:rPr>
              <w:t xml:space="preserve"> </w:t>
            </w:r>
            <w:r>
              <w:rPr>
                <w:rFonts w:ascii="Times New Roman"/>
              </w:rPr>
              <w:t>3M</w:t>
            </w:r>
          </w:p>
        </w:tc>
      </w:tr>
      <w:tr w:rsidR="00521066" w14:paraId="4A102DC1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DF2D3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36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D5D16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19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12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CE0D3E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00:09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DED44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N45</w:t>
            </w:r>
            <w:r>
              <w:rPr>
                <w:rFonts w:ascii="Times New Roman"/>
                <w:spacing w:val="28"/>
              </w:rPr>
              <w:t xml:space="preserve"> </w:t>
            </w:r>
            <w:r>
              <w:rPr>
                <w:rFonts w:ascii="Times New Roman"/>
              </w:rPr>
              <w:t>E80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833A1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58F73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V,</w:t>
            </w:r>
            <w:r>
              <w:rPr>
                <w:rFonts w:ascii="Times New Roman"/>
                <w:spacing w:val="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M</w:t>
            </w:r>
          </w:p>
        </w:tc>
      </w:tr>
      <w:tr w:rsidR="00521066" w14:paraId="2A9F8A33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B81C5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37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251CD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2011</w:t>
            </w:r>
            <w:r>
              <w:rPr>
                <w:rFonts w:ascii="Times New Roman"/>
                <w:spacing w:val="19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12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CF292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11:13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6ADC5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N50</w:t>
            </w:r>
            <w:r>
              <w:rPr>
                <w:rFonts w:ascii="Times New Roman"/>
                <w:spacing w:val="28"/>
              </w:rPr>
              <w:t xml:space="preserve"> </w:t>
            </w:r>
            <w:r>
              <w:rPr>
                <w:rFonts w:ascii="Times New Roman"/>
              </w:rPr>
              <w:t>E70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92E1C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EC344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</w:tr>
      <w:tr w:rsidR="00521066" w14:paraId="6EB1253A" w14:textId="77777777">
        <w:trPr>
          <w:trHeight w:hRule="exact" w:val="279"/>
        </w:trPr>
        <w:tc>
          <w:tcPr>
            <w:tcW w:w="10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8595A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38</w:t>
            </w:r>
          </w:p>
        </w:tc>
        <w:tc>
          <w:tcPr>
            <w:tcW w:w="14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CAFA5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2010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Aug</w:t>
            </w:r>
            <w:r>
              <w:rPr>
                <w:rFonts w:ascii="Times New Roman"/>
                <w:spacing w:val="20"/>
              </w:rPr>
              <w:t xml:space="preserve"> </w:t>
            </w:r>
            <w:r>
              <w:rPr>
                <w:rFonts w:ascii="Times New Roman"/>
              </w:rPr>
              <w:t>7</w:t>
            </w:r>
          </w:p>
        </w:tc>
        <w:tc>
          <w:tcPr>
            <w:tcW w:w="1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F1B65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18:05</w:t>
            </w:r>
          </w:p>
        </w:tc>
        <w:tc>
          <w:tcPr>
            <w:tcW w:w="1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EC007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N05</w:t>
            </w:r>
            <w:r>
              <w:rPr>
                <w:rFonts w:ascii="Times New Roman"/>
                <w:spacing w:val="28"/>
              </w:rPr>
              <w:t xml:space="preserve"> </w:t>
            </w:r>
            <w:r>
              <w:rPr>
                <w:rFonts w:ascii="Times New Roman"/>
              </w:rPr>
              <w:t>E60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D9BFB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D,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S</w:t>
            </w:r>
          </w:p>
        </w:tc>
        <w:tc>
          <w:tcPr>
            <w:tcW w:w="13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9DF447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3V,</w:t>
            </w:r>
            <w:r>
              <w:rPr>
                <w:rFonts w:ascii="Times New Roman"/>
                <w:spacing w:val="26"/>
              </w:rPr>
              <w:t xml:space="preserve"> </w:t>
            </w:r>
            <w:r>
              <w:rPr>
                <w:rFonts w:ascii="Times New Roman"/>
              </w:rPr>
              <w:t>3M</w:t>
            </w:r>
          </w:p>
        </w:tc>
      </w:tr>
    </w:tbl>
    <w:p w14:paraId="1CEE0F51" w14:textId="77777777" w:rsidR="00521066" w:rsidRDefault="00521066">
      <w:pPr>
        <w:spacing w:line="237" w:lineRule="exact"/>
        <w:rPr>
          <w:rFonts w:ascii="Times New Roman" w:eastAsia="Times New Roman" w:hAnsi="Times New Roman" w:cs="Times New Roman"/>
        </w:rPr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73CE69F8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50C43D3D" w14:textId="77777777" w:rsidR="00521066" w:rsidRDefault="007C37E1">
      <w:pPr>
        <w:pStyle w:val="BodyText"/>
        <w:spacing w:before="58" w:line="455" w:lineRule="auto"/>
        <w:ind w:left="120" w:right="118" w:firstLine="576"/>
        <w:jc w:val="both"/>
      </w:pPr>
      <w:r>
        <w:rPr>
          <w:w w:val="110"/>
        </w:rPr>
        <w:t>Because</w:t>
      </w:r>
      <w:r>
        <w:rPr>
          <w:spacing w:val="-1"/>
          <w:w w:val="110"/>
        </w:rPr>
        <w:t xml:space="preserve"> </w:t>
      </w:r>
      <w:r>
        <w:rPr>
          <w:w w:val="110"/>
        </w:rPr>
        <w:t>EVE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irradiance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1"/>
          <w:w w:val="110"/>
        </w:rPr>
        <w:t xml:space="preserve"> </w:t>
      </w:r>
      <w:r>
        <w:rPr>
          <w:w w:val="110"/>
        </w:rPr>
        <w:t>are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spatially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egr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spacing w:val="-1"/>
          <w:w w:val="110"/>
        </w:rPr>
        <w:t xml:space="preserve"> </w:t>
      </w:r>
      <w:r>
        <w:rPr>
          <w:w w:val="110"/>
        </w:rPr>
        <w:t>from</w:t>
      </w:r>
      <w:r>
        <w:rPr>
          <w:spacing w:val="-1"/>
          <w:w w:val="110"/>
        </w:rPr>
        <w:t xml:space="preserve"> d</w:t>
      </w:r>
      <w:r>
        <w:rPr>
          <w:spacing w:val="-2"/>
          <w:w w:val="110"/>
        </w:rPr>
        <w:t>is</w:t>
      </w:r>
      <w:r>
        <w:rPr>
          <w:spacing w:val="-1"/>
          <w:w w:val="110"/>
        </w:rPr>
        <w:t>tant</w:t>
      </w:r>
      <w:r>
        <w:rPr>
          <w:w w:val="110"/>
        </w:rPr>
        <w:t xml:space="preserve"> areas</w:t>
      </w:r>
      <w:r>
        <w:rPr>
          <w:spacing w:val="35"/>
          <w:w w:val="106"/>
        </w:rPr>
        <w:t xml:space="preserve"> </w:t>
      </w:r>
      <w:r>
        <w:rPr>
          <w:w w:val="110"/>
        </w:rPr>
        <w:t>that</w:t>
      </w:r>
      <w:r>
        <w:rPr>
          <w:spacing w:val="-2"/>
          <w:w w:val="110"/>
        </w:rPr>
        <w:t xml:space="preserve"> </w:t>
      </w:r>
      <w:r>
        <w:rPr>
          <w:spacing w:val="1"/>
          <w:w w:val="110"/>
        </w:rPr>
        <w:t>occu</w:t>
      </w:r>
      <w:r>
        <w:rPr>
          <w:w w:val="110"/>
        </w:rPr>
        <w:t>r</w:t>
      </w:r>
      <w:r>
        <w:rPr>
          <w:spacing w:val="-1"/>
          <w:w w:val="110"/>
        </w:rPr>
        <w:t xml:space="preserve"> </w:t>
      </w:r>
      <w:r>
        <w:rPr>
          <w:spacing w:val="1"/>
          <w:w w:val="110"/>
        </w:rPr>
        <w:t>t</w:t>
      </w:r>
      <w:r>
        <w:rPr>
          <w:spacing w:val="2"/>
          <w:w w:val="110"/>
        </w:rPr>
        <w:t>oo</w:t>
      </w:r>
      <w:r>
        <w:rPr>
          <w:spacing w:val="-1"/>
          <w:w w:val="110"/>
        </w:rPr>
        <w:t xml:space="preserve"> </w:t>
      </w:r>
      <w:r>
        <w:rPr>
          <w:w w:val="110"/>
        </w:rPr>
        <w:t>closely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time</w:t>
      </w:r>
      <w:r>
        <w:rPr>
          <w:spacing w:val="-1"/>
          <w:w w:val="110"/>
        </w:rPr>
        <w:t xml:space="preserve"> 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l</w:t>
      </w:r>
      <w:r>
        <w:rPr>
          <w:spacing w:val="-2"/>
          <w:w w:val="110"/>
        </w:rPr>
        <w:t>ap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irradiance</w:t>
      </w:r>
      <w:r>
        <w:rPr>
          <w:spacing w:val="-2"/>
          <w:w w:val="110"/>
        </w:rPr>
        <w:t xml:space="preserve"> </w:t>
      </w:r>
      <w:r>
        <w:rPr>
          <w:w w:val="110"/>
        </w:rPr>
        <w:t>time</w:t>
      </w:r>
      <w:r>
        <w:rPr>
          <w:spacing w:val="-1"/>
          <w:w w:val="110"/>
        </w:rPr>
        <w:t xml:space="preserve"> </w:t>
      </w:r>
      <w:r>
        <w:rPr>
          <w:w w:val="110"/>
        </w:rPr>
        <w:t>series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annot</w:t>
      </w:r>
      <w:r>
        <w:rPr>
          <w:spacing w:val="-2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"/>
          <w:w w:val="110"/>
        </w:rPr>
        <w:t xml:space="preserve"> </w:t>
      </w:r>
      <w:r>
        <w:rPr>
          <w:w w:val="110"/>
        </w:rPr>
        <w:t>easily</w:t>
      </w:r>
      <w:r>
        <w:rPr>
          <w:spacing w:val="-1"/>
          <w:w w:val="110"/>
        </w:rPr>
        <w:t xml:space="preserve"> </w:t>
      </w:r>
      <w:r>
        <w:rPr>
          <w:w w:val="110"/>
        </w:rPr>
        <w:t>separated</w:t>
      </w:r>
      <w:r>
        <w:rPr>
          <w:spacing w:val="26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parameterized.</w:t>
      </w:r>
      <w:r>
        <w:rPr>
          <w:spacing w:val="16"/>
          <w:w w:val="110"/>
        </w:rPr>
        <w:t xml:space="preserve"> </w:t>
      </w:r>
      <w:r>
        <w:rPr>
          <w:spacing w:val="-2"/>
          <w:w w:val="110"/>
        </w:rPr>
        <w:t>Thu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-6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“–”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EVE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d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Param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col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n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>Tab</w:t>
      </w:r>
      <w:r>
        <w:rPr>
          <w:spacing w:val="-5"/>
          <w:w w:val="110"/>
        </w:rPr>
        <w:t>le</w:t>
      </w:r>
    </w:p>
    <w:p w14:paraId="136E279A" w14:textId="77777777" w:rsidR="00521066" w:rsidRDefault="007C37E1">
      <w:pPr>
        <w:pStyle w:val="BodyText"/>
        <w:spacing w:before="8" w:line="451" w:lineRule="auto"/>
        <w:ind w:left="120" w:right="117"/>
        <w:jc w:val="both"/>
      </w:pPr>
      <w:r>
        <w:rPr>
          <w:w w:val="110"/>
        </w:rPr>
        <w:t>5.1</w:t>
      </w:r>
      <w:r>
        <w:rPr>
          <w:spacing w:val="14"/>
          <w:w w:val="110"/>
        </w:rPr>
        <w:t xml:space="preserve"> </w:t>
      </w:r>
      <w:r>
        <w:rPr>
          <w:w w:val="110"/>
        </w:rPr>
        <w:t>and</w:t>
      </w:r>
      <w:r>
        <w:rPr>
          <w:spacing w:val="14"/>
          <w:w w:val="110"/>
        </w:rPr>
        <w:t xml:space="preserve"> </w:t>
      </w:r>
      <w:r>
        <w:rPr>
          <w:w w:val="110"/>
        </w:rPr>
        <w:t>are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excl</w:t>
      </w:r>
      <w:r>
        <w:rPr>
          <w:spacing w:val="-1"/>
          <w:w w:val="110"/>
        </w:rPr>
        <w:t>ud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14"/>
          <w:w w:val="110"/>
        </w:rPr>
        <w:t xml:space="preserve"> </w:t>
      </w:r>
      <w:r>
        <w:rPr>
          <w:w w:val="110"/>
        </w:rPr>
        <w:t>from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cor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</w:t>
      </w:r>
      <w:r>
        <w:rPr>
          <w:spacing w:val="14"/>
          <w:w w:val="110"/>
        </w:rPr>
        <w:t xml:space="preserve"> </w:t>
      </w:r>
      <w:r>
        <w:rPr>
          <w:w w:val="110"/>
        </w:rPr>
        <w:t>study</w:t>
      </w:r>
      <w:r>
        <w:rPr>
          <w:spacing w:val="15"/>
          <w:w w:val="110"/>
        </w:rPr>
        <w:t xml:space="preserve"> </w:t>
      </w:r>
      <w:r>
        <w:rPr>
          <w:w w:val="110"/>
        </w:rPr>
        <w:t>in</w:t>
      </w:r>
      <w:r>
        <w:rPr>
          <w:spacing w:val="14"/>
          <w:w w:val="110"/>
        </w:rPr>
        <w:t xml:space="preserve"> </w:t>
      </w:r>
      <w:r>
        <w:rPr>
          <w:w w:val="110"/>
        </w:rPr>
        <w:t>Section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5.6.</w:t>
      </w:r>
      <w:r>
        <w:rPr>
          <w:spacing w:val="2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is</w:t>
      </w:r>
      <w:r>
        <w:rPr>
          <w:spacing w:val="14"/>
          <w:w w:val="110"/>
        </w:rPr>
        <w:t xml:space="preserve"> </w:t>
      </w:r>
      <w:r>
        <w:rPr>
          <w:spacing w:val="-3"/>
          <w:w w:val="110"/>
        </w:rPr>
        <w:t>was</w:t>
      </w:r>
      <w:r>
        <w:rPr>
          <w:spacing w:val="14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15"/>
          <w:w w:val="110"/>
        </w:rPr>
        <w:t xml:space="preserve"> </w:t>
      </w:r>
      <w:r>
        <w:rPr>
          <w:w w:val="110"/>
        </w:rPr>
        <w:t>case</w:t>
      </w:r>
      <w:r>
        <w:rPr>
          <w:spacing w:val="14"/>
          <w:w w:val="110"/>
        </w:rPr>
        <w:t xml:space="preserve"> </w:t>
      </w:r>
      <w:r>
        <w:rPr>
          <w:w w:val="110"/>
        </w:rPr>
        <w:t>for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13"/>
          <w:w w:val="110"/>
        </w:rPr>
        <w:t xml:space="preserve"> </w:t>
      </w:r>
      <w:r>
        <w:rPr>
          <w:w w:val="110"/>
        </w:rPr>
        <w:t>9,</w:t>
      </w:r>
      <w:r>
        <w:rPr>
          <w:spacing w:val="41"/>
          <w:w w:val="102"/>
        </w:rPr>
        <w:t xml:space="preserve"> </w:t>
      </w:r>
      <w:r>
        <w:rPr>
          <w:w w:val="110"/>
        </w:rPr>
        <w:t>21,</w:t>
      </w:r>
      <w:r>
        <w:rPr>
          <w:spacing w:val="-2"/>
          <w:w w:val="110"/>
        </w:rPr>
        <w:t xml:space="preserve"> </w:t>
      </w:r>
      <w:r>
        <w:rPr>
          <w:w w:val="110"/>
        </w:rPr>
        <w:t>29,</w:t>
      </w:r>
      <w:r>
        <w:rPr>
          <w:spacing w:val="-1"/>
          <w:w w:val="110"/>
        </w:rPr>
        <w:t xml:space="preserve"> </w:t>
      </w:r>
      <w:r>
        <w:rPr>
          <w:w w:val="110"/>
        </w:rPr>
        <w:t>31,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33.</w:t>
      </w:r>
      <w:r>
        <w:rPr>
          <w:spacing w:val="24"/>
          <w:w w:val="110"/>
        </w:rPr>
        <w:t xml:space="preserve"> </w:t>
      </w:r>
      <w:r>
        <w:rPr>
          <w:spacing w:val="-3"/>
          <w:w w:val="110"/>
        </w:rPr>
        <w:t>Simil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ly</w:t>
      </w:r>
      <w:r>
        <w:rPr>
          <w:spacing w:val="-2"/>
          <w:w w:val="110"/>
        </w:rPr>
        <w:t>,</w:t>
      </w:r>
      <w:r>
        <w:rPr>
          <w:spacing w:val="-1"/>
          <w:w w:val="110"/>
        </w:rPr>
        <w:t xml:space="preserve"> </w:t>
      </w:r>
      <w:r>
        <w:rPr>
          <w:spacing w:val="-3"/>
          <w:w w:val="110"/>
        </w:rPr>
        <w:t>E</w:t>
      </w:r>
      <w:r>
        <w:rPr>
          <w:spacing w:val="-4"/>
          <w:w w:val="110"/>
        </w:rPr>
        <w:t>ve</w:t>
      </w:r>
      <w:r>
        <w:rPr>
          <w:spacing w:val="-3"/>
          <w:w w:val="110"/>
        </w:rPr>
        <w:t xml:space="preserve">nt </w:t>
      </w:r>
      <w:r>
        <w:rPr>
          <w:w w:val="110"/>
        </w:rPr>
        <w:t>22</w:t>
      </w:r>
      <w:r>
        <w:rPr>
          <w:spacing w:val="-3"/>
          <w:w w:val="110"/>
        </w:rPr>
        <w:t xml:space="preserve"> was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series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small</w:t>
      </w:r>
      <w:r>
        <w:rPr>
          <w:spacing w:val="-2"/>
          <w:w w:val="110"/>
        </w:rPr>
        <w:t xml:space="preserve"> </w:t>
      </w:r>
      <w:r>
        <w:rPr>
          <w:w w:val="110"/>
        </w:rPr>
        <w:t>eruptions</w:t>
      </w:r>
      <w:r>
        <w:rPr>
          <w:spacing w:val="-3"/>
          <w:w w:val="110"/>
        </w:rPr>
        <w:t xml:space="preserve"> </w:t>
      </w:r>
      <w:r>
        <w:rPr>
          <w:w w:val="110"/>
        </w:rPr>
        <w:t>from</w:t>
      </w:r>
      <w:r>
        <w:rPr>
          <w:spacing w:val="-3"/>
          <w:w w:val="110"/>
        </w:rPr>
        <w:t xml:space="preserve"> </w:t>
      </w:r>
      <w:r>
        <w:rPr>
          <w:w w:val="110"/>
        </w:rPr>
        <w:t>an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-3"/>
          <w:w w:val="110"/>
        </w:rPr>
        <w:t xml:space="preserve"> </w:t>
      </w:r>
      <w:r>
        <w:rPr>
          <w:w w:val="110"/>
        </w:rPr>
        <w:t>region</w:t>
      </w:r>
      <w:r>
        <w:rPr>
          <w:spacing w:val="-3"/>
          <w:w w:val="110"/>
        </w:rPr>
        <w:t xml:space="preserve"> </w:t>
      </w:r>
      <w:r>
        <w:rPr>
          <w:w w:val="110"/>
        </w:rPr>
        <w:t>with</w:t>
      </w:r>
      <w:r>
        <w:rPr>
          <w:spacing w:val="25"/>
          <w:w w:val="110"/>
        </w:rPr>
        <w:t xml:space="preserve"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le</w:t>
      </w:r>
      <w:r>
        <w:rPr>
          <w:spacing w:val="-25"/>
          <w:w w:val="110"/>
        </w:rPr>
        <w:t xml:space="preserve"> </w:t>
      </w:r>
      <w:r>
        <w:rPr>
          <w:spacing w:val="-3"/>
          <w:w w:val="110"/>
        </w:rPr>
        <w:t>slow</w:t>
      </w:r>
      <w:r>
        <w:rPr>
          <w:spacing w:val="-25"/>
          <w:w w:val="110"/>
        </w:rPr>
        <w:t xml:space="preserve"> </w:t>
      </w:r>
      <w:r>
        <w:rPr>
          <w:w w:val="110"/>
        </w:rPr>
        <w:t>CMEs</w:t>
      </w:r>
      <w:r>
        <w:rPr>
          <w:spacing w:val="-25"/>
          <w:w w:val="110"/>
        </w:rPr>
        <w:t xml:space="preserve"> </w:t>
      </w:r>
      <w:r>
        <w:rPr>
          <w:w w:val="110"/>
        </w:rPr>
        <w:t>whose</w:t>
      </w:r>
      <w:r>
        <w:rPr>
          <w:spacing w:val="-24"/>
          <w:w w:val="110"/>
        </w:rPr>
        <w:t xml:space="preserve"> </w:t>
      </w:r>
      <w:r>
        <w:rPr>
          <w:w w:val="110"/>
        </w:rPr>
        <w:t>analysis</w:t>
      </w:r>
      <w:r>
        <w:rPr>
          <w:spacing w:val="-25"/>
          <w:w w:val="110"/>
        </w:rPr>
        <w:t xml:space="preserve"> </w:t>
      </w:r>
      <w:r>
        <w:rPr>
          <w:spacing w:val="-3"/>
          <w:w w:val="110"/>
        </w:rPr>
        <w:t>woul</w:t>
      </w:r>
      <w:r>
        <w:rPr>
          <w:spacing w:val="-2"/>
          <w:w w:val="110"/>
        </w:rPr>
        <w:t>d</w:t>
      </w:r>
      <w:r>
        <w:rPr>
          <w:spacing w:val="-25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25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ohi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ively</w:t>
      </w:r>
      <w:r>
        <w:rPr>
          <w:spacing w:val="-24"/>
          <w:w w:val="110"/>
        </w:rPr>
        <w:t xml:space="preserve"> </w:t>
      </w:r>
      <w:r>
        <w:rPr>
          <w:w w:val="110"/>
        </w:rPr>
        <w:t>di</w:t>
      </w:r>
      <w:r>
        <w:rPr>
          <w:rFonts w:ascii="Apple Symbols" w:eastAsia="Apple Symbols" w:hAnsi="Apple Symbols" w:cs="Apple Symbols"/>
          <w:w w:val="110"/>
        </w:rPr>
        <w:t>ffi</w:t>
      </w:r>
      <w:r>
        <w:rPr>
          <w:w w:val="110"/>
        </w:rPr>
        <w:t>cult</w:t>
      </w:r>
      <w:r>
        <w:rPr>
          <w:spacing w:val="-25"/>
          <w:w w:val="110"/>
        </w:rPr>
        <w:t xml:space="preserve"> </w:t>
      </w:r>
      <w:r>
        <w:rPr>
          <w:w w:val="110"/>
        </w:rPr>
        <w:t>for</w:t>
      </w:r>
      <w:r>
        <w:rPr>
          <w:spacing w:val="-25"/>
          <w:w w:val="110"/>
        </w:rPr>
        <w:t xml:space="preserve"> </w:t>
      </w:r>
      <w:r>
        <w:rPr>
          <w:w w:val="110"/>
        </w:rPr>
        <w:t>a</w:t>
      </w:r>
      <w:r>
        <w:rPr>
          <w:spacing w:val="-24"/>
          <w:w w:val="110"/>
        </w:rPr>
        <w:t xml:space="preserve"> </w:t>
      </w:r>
      <w:r>
        <w:rPr>
          <w:w w:val="110"/>
        </w:rPr>
        <w:t>statistical</w:t>
      </w:r>
      <w:r>
        <w:rPr>
          <w:spacing w:val="-25"/>
          <w:w w:val="110"/>
        </w:rPr>
        <w:t xml:space="preserve"> </w:t>
      </w:r>
      <w:r>
        <w:rPr>
          <w:spacing w:val="-4"/>
          <w:w w:val="110"/>
        </w:rPr>
        <w:t>s</w:t>
      </w:r>
      <w:r>
        <w:rPr>
          <w:spacing w:val="-3"/>
          <w:w w:val="110"/>
        </w:rPr>
        <w:t>tud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-4"/>
          <w:w w:val="110"/>
        </w:rPr>
        <w:t xml:space="preserve"> Secon</w:t>
      </w:r>
      <w:r>
        <w:rPr>
          <w:spacing w:val="-3"/>
          <w:w w:val="110"/>
        </w:rPr>
        <w:t>d</w:t>
      </w:r>
      <w:r>
        <w:rPr>
          <w:spacing w:val="-4"/>
          <w:w w:val="110"/>
        </w:rPr>
        <w:t>ly</w:t>
      </w:r>
      <w:r>
        <w:rPr>
          <w:spacing w:val="-3"/>
          <w:w w:val="110"/>
        </w:rPr>
        <w:t>,</w:t>
      </w:r>
      <w:r>
        <w:rPr>
          <w:spacing w:val="43"/>
          <w:w w:val="109"/>
        </w:rPr>
        <w:t xml:space="preserve"> </w:t>
      </w:r>
      <w:r>
        <w:rPr>
          <w:w w:val="110"/>
        </w:rPr>
        <w:t xml:space="preserve">some </w:t>
      </w:r>
      <w:proofErr w:type="spellStart"/>
      <w:r>
        <w:rPr>
          <w:w w:val="110"/>
        </w:rPr>
        <w:t>dimmings</w:t>
      </w:r>
      <w:proofErr w:type="spellEnd"/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ifie</w:t>
      </w:r>
      <w:r>
        <w:rPr>
          <w:spacing w:val="-1"/>
          <w:w w:val="110"/>
        </w:rPr>
        <w:t>d</w:t>
      </w:r>
      <w:r>
        <w:rPr>
          <w:spacing w:val="2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AIA</w:t>
      </w:r>
      <w:r>
        <w:rPr>
          <w:spacing w:val="1"/>
          <w:w w:val="110"/>
        </w:rPr>
        <w:t xml:space="preserve"> </w:t>
      </w:r>
      <w:r>
        <w:rPr>
          <w:spacing w:val="-3"/>
          <w:w w:val="110"/>
        </w:rPr>
        <w:t>we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</w:t>
      </w:r>
      <w:r>
        <w:rPr>
          <w:spacing w:val="1"/>
          <w:w w:val="110"/>
        </w:rPr>
        <w:t xml:space="preserve"> </w:t>
      </w:r>
      <w:r>
        <w:rPr>
          <w:w w:val="110"/>
        </w:rPr>
        <w:t>not</w:t>
      </w:r>
      <w:r>
        <w:rPr>
          <w:spacing w:val="1"/>
          <w:w w:val="110"/>
        </w:rPr>
        <w:t xml:space="preserve"> </w:t>
      </w:r>
      <w:r>
        <w:rPr>
          <w:w w:val="110"/>
        </w:rPr>
        <w:t>detectable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EVE</w:t>
      </w:r>
      <w:r>
        <w:rPr>
          <w:spacing w:val="2"/>
          <w:w w:val="110"/>
        </w:rPr>
        <w:t xml:space="preserve"> </w:t>
      </w:r>
      <w:r>
        <w:rPr>
          <w:w w:val="110"/>
        </w:rPr>
        <w:t>data,</w:t>
      </w:r>
      <w:r>
        <w:rPr>
          <w:spacing w:val="2"/>
          <w:w w:val="110"/>
        </w:rPr>
        <w:t xml:space="preserve"> </w:t>
      </w:r>
      <w:r>
        <w:rPr>
          <w:w w:val="110"/>
        </w:rPr>
        <w:t>making</w:t>
      </w:r>
      <w:r>
        <w:rPr>
          <w:spacing w:val="2"/>
          <w:w w:val="110"/>
        </w:rPr>
        <w:t xml:space="preserve"> </w:t>
      </w:r>
      <w:r>
        <w:rPr>
          <w:spacing w:val="-1"/>
          <w:w w:val="110"/>
        </w:rPr>
        <w:t>param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iz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</w:t>
      </w:r>
      <w:r>
        <w:rPr>
          <w:spacing w:val="43"/>
          <w:w w:val="104"/>
        </w:rPr>
        <w:t xml:space="preserve"> </w:t>
      </w:r>
      <w:r>
        <w:rPr>
          <w:w w:val="110"/>
        </w:rPr>
        <w:t>impossible.</w:t>
      </w:r>
      <w:r>
        <w:rPr>
          <w:spacing w:val="14"/>
          <w:w w:val="110"/>
        </w:rPr>
        <w:t xml:space="preserve"> </w:t>
      </w:r>
      <w:r>
        <w:rPr>
          <w:w w:val="110"/>
        </w:rPr>
        <w:t>Here,</w:t>
      </w:r>
      <w:r>
        <w:rPr>
          <w:spacing w:val="-7"/>
          <w:w w:val="110"/>
        </w:rPr>
        <w:t xml:space="preserve"> </w:t>
      </w:r>
      <w:r>
        <w:rPr>
          <w:w w:val="110"/>
        </w:rPr>
        <w:t>“not</w:t>
      </w:r>
      <w:r>
        <w:rPr>
          <w:spacing w:val="-8"/>
          <w:w w:val="110"/>
        </w:rPr>
        <w:t xml:space="preserve"> </w:t>
      </w:r>
      <w:r>
        <w:rPr>
          <w:w w:val="110"/>
        </w:rPr>
        <w:t>detectable”</w:t>
      </w:r>
      <w:r>
        <w:rPr>
          <w:spacing w:val="-8"/>
          <w:w w:val="110"/>
        </w:rPr>
        <w:t xml:space="preserve"> </w:t>
      </w:r>
      <w:r>
        <w:rPr>
          <w:w w:val="110"/>
        </w:rPr>
        <w:t>simply</w:t>
      </w:r>
      <w:r>
        <w:rPr>
          <w:spacing w:val="-8"/>
          <w:w w:val="110"/>
        </w:rPr>
        <w:t xml:space="preserve"> </w:t>
      </w:r>
      <w:r>
        <w:rPr>
          <w:w w:val="110"/>
        </w:rPr>
        <w:t>means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E</w:t>
      </w:r>
      <w:r>
        <w:rPr>
          <w:spacing w:val="-2"/>
          <w:w w:val="110"/>
        </w:rPr>
        <w:t>VE</w:t>
      </w:r>
      <w:r>
        <w:rPr>
          <w:spacing w:val="-8"/>
          <w:w w:val="110"/>
        </w:rPr>
        <w:t xml:space="preserve"> </w:t>
      </w:r>
      <w:r>
        <w:rPr>
          <w:spacing w:val="-3"/>
          <w:w w:val="110"/>
        </w:rPr>
        <w:t>ligh</w:t>
      </w:r>
      <w:r>
        <w:rPr>
          <w:spacing w:val="-2"/>
          <w:w w:val="110"/>
        </w:rPr>
        <w:t>t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ves</w:t>
      </w:r>
      <w:r>
        <w:rPr>
          <w:spacing w:val="-8"/>
          <w:w w:val="110"/>
        </w:rPr>
        <w:t xml:space="preserve"> </w:t>
      </w:r>
      <w:r>
        <w:rPr>
          <w:w w:val="110"/>
        </w:rPr>
        <w:t>did</w:t>
      </w:r>
      <w:r>
        <w:rPr>
          <w:spacing w:val="-8"/>
          <w:w w:val="110"/>
        </w:rPr>
        <w:t xml:space="preserve"> </w:t>
      </w:r>
      <w:r>
        <w:rPr>
          <w:w w:val="110"/>
        </w:rPr>
        <w:t>not</w:t>
      </w:r>
      <w:r>
        <w:rPr>
          <w:spacing w:val="-8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ow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y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33"/>
          <w:w w:val="99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esem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5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y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al</w:t>
      </w:r>
      <w:r>
        <w:rPr>
          <w:spacing w:val="25"/>
          <w:w w:val="110"/>
        </w:rPr>
        <w:t xml:space="preserve"> </w:t>
      </w:r>
      <w:r>
        <w:rPr>
          <w:w w:val="110"/>
        </w:rPr>
        <w:t>dimming</w:t>
      </w:r>
      <w:r>
        <w:rPr>
          <w:spacing w:val="25"/>
          <w:w w:val="110"/>
        </w:rPr>
        <w:t xml:space="preserve"> </w:t>
      </w:r>
      <w:r>
        <w:rPr>
          <w:w w:val="110"/>
        </w:rPr>
        <w:t>near</w:t>
      </w:r>
      <w:r>
        <w:rPr>
          <w:spacing w:val="26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w w:val="110"/>
        </w:rPr>
        <w:t>time</w:t>
      </w:r>
      <w:r>
        <w:rPr>
          <w:spacing w:val="25"/>
          <w:w w:val="110"/>
        </w:rPr>
        <w:t xml:space="preserve"> </w:t>
      </w:r>
      <w:r>
        <w:rPr>
          <w:w w:val="110"/>
        </w:rPr>
        <w:t>that</w:t>
      </w:r>
      <w:r>
        <w:rPr>
          <w:spacing w:val="25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25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ifie</w:t>
      </w:r>
      <w:r>
        <w:rPr>
          <w:spacing w:val="-1"/>
          <w:w w:val="110"/>
        </w:rPr>
        <w:t>d</w:t>
      </w:r>
      <w:r>
        <w:rPr>
          <w:spacing w:val="26"/>
          <w:w w:val="110"/>
        </w:rPr>
        <w:t xml:space="preserve"> </w:t>
      </w:r>
      <w:r>
        <w:rPr>
          <w:w w:val="110"/>
        </w:rPr>
        <w:t>in</w:t>
      </w:r>
      <w:r>
        <w:rPr>
          <w:spacing w:val="25"/>
          <w:w w:val="110"/>
        </w:rPr>
        <w:t xml:space="preserve"> </w:t>
      </w:r>
      <w:r>
        <w:rPr>
          <w:w w:val="110"/>
        </w:rPr>
        <w:t>AIA.</w:t>
      </w:r>
      <w:r>
        <w:rPr>
          <w:spacing w:val="25"/>
          <w:w w:val="110"/>
        </w:rPr>
        <w:t xml:space="preserve"> </w:t>
      </w:r>
      <w:r>
        <w:rPr>
          <w:w w:val="110"/>
        </w:rPr>
        <w:t>This</w:t>
      </w:r>
      <w:r>
        <w:rPr>
          <w:spacing w:val="25"/>
          <w:w w:val="110"/>
        </w:rPr>
        <w:t xml:space="preserve"> </w:t>
      </w:r>
      <w:r>
        <w:rPr>
          <w:w w:val="110"/>
        </w:rPr>
        <w:t>implies</w:t>
      </w:r>
      <w:r>
        <w:rPr>
          <w:spacing w:val="26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37"/>
          <w:w w:val="99"/>
        </w:rPr>
        <w:t xml:space="preserve"> </w:t>
      </w:r>
      <w:r>
        <w:rPr>
          <w:w w:val="110"/>
        </w:rPr>
        <w:t>magnitude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dimming</w:t>
      </w:r>
      <w:r>
        <w:rPr>
          <w:spacing w:val="-8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-7"/>
          <w:w w:val="110"/>
        </w:rPr>
        <w:t xml:space="preserve"> </w:t>
      </w:r>
      <w:r>
        <w:rPr>
          <w:w w:val="110"/>
        </w:rPr>
        <w:t>small</w:t>
      </w:r>
      <w:r>
        <w:rPr>
          <w:spacing w:val="-7"/>
          <w:w w:val="110"/>
        </w:rPr>
        <w:t xml:space="preserve"> </w:t>
      </w:r>
      <w:r>
        <w:rPr>
          <w:w w:val="110"/>
        </w:rPr>
        <w:t>(</w:t>
      </w:r>
      <w:r>
        <w:rPr>
          <w:rFonts w:cs="Times New Roman"/>
          <w:i/>
          <w:w w:val="110"/>
        </w:rPr>
        <w:t>&lt;</w:t>
      </w:r>
      <w:r>
        <w:rPr>
          <w:rFonts w:cs="Times New Roman"/>
          <w:i/>
          <w:spacing w:val="-7"/>
          <w:w w:val="110"/>
        </w:rPr>
        <w:t xml:space="preserve"> </w:t>
      </w:r>
      <w:r>
        <w:rPr>
          <w:w w:val="110"/>
        </w:rPr>
        <w:t>1%</w:t>
      </w:r>
      <w:r>
        <w:rPr>
          <w:spacing w:val="-8"/>
          <w:w w:val="110"/>
        </w:rPr>
        <w:t xml:space="preserve"> </w:t>
      </w:r>
      <w:r>
        <w:rPr>
          <w:w w:val="110"/>
        </w:rPr>
        <w:t>impact</w:t>
      </w:r>
      <w:r>
        <w:rPr>
          <w:spacing w:val="-7"/>
          <w:w w:val="110"/>
        </w:rPr>
        <w:t xml:space="preserve"> </w:t>
      </w:r>
      <w:r>
        <w:rPr>
          <w:w w:val="110"/>
        </w:rPr>
        <w:t>on</w:t>
      </w:r>
      <w:r>
        <w:rPr>
          <w:spacing w:val="-7"/>
          <w:w w:val="110"/>
        </w:rPr>
        <w:t xml:space="preserve"> </w:t>
      </w:r>
      <w:r>
        <w:rPr>
          <w:w w:val="110"/>
        </w:rPr>
        <w:t>irradiance),</w:t>
      </w:r>
      <w:r>
        <w:rPr>
          <w:spacing w:val="-8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woul</w:t>
      </w:r>
      <w:r>
        <w:rPr>
          <w:spacing w:val="-2"/>
          <w:w w:val="110"/>
        </w:rPr>
        <w:t>d</w:t>
      </w:r>
      <w:r>
        <w:rPr>
          <w:spacing w:val="-7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case</w:t>
      </w:r>
      <w:r>
        <w:rPr>
          <w:spacing w:val="-7"/>
          <w:w w:val="110"/>
        </w:rPr>
        <w:t xml:space="preserve"> </w:t>
      </w:r>
      <w:r>
        <w:rPr>
          <w:w w:val="110"/>
        </w:rPr>
        <w:t>if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28"/>
          <w:w w:val="99"/>
        </w:rPr>
        <w:t xml:space="preserve"> </w:t>
      </w:r>
      <w:r>
        <w:rPr>
          <w:w w:val="110"/>
        </w:rPr>
        <w:t>dimming</w:t>
      </w:r>
      <w:r>
        <w:rPr>
          <w:spacing w:val="-17"/>
          <w:w w:val="110"/>
        </w:rPr>
        <w:t xml:space="preserve"> </w:t>
      </w:r>
      <w:r>
        <w:rPr>
          <w:w w:val="110"/>
        </w:rPr>
        <w:t>itself</w:t>
      </w:r>
      <w:r>
        <w:rPr>
          <w:spacing w:val="-16"/>
          <w:w w:val="110"/>
        </w:rPr>
        <w:t xml:space="preserve"> </w:t>
      </w:r>
      <w:proofErr w:type="gramStart"/>
      <w:r>
        <w:rPr>
          <w:spacing w:val="-3"/>
          <w:w w:val="110"/>
        </w:rPr>
        <w:t>was</w:t>
      </w:r>
      <w:proofErr w:type="gramEnd"/>
      <w:r>
        <w:rPr>
          <w:spacing w:val="-16"/>
          <w:w w:val="110"/>
        </w:rPr>
        <w:t xml:space="preserve"> </w:t>
      </w:r>
      <w:r>
        <w:rPr>
          <w:w w:val="110"/>
        </w:rPr>
        <w:t>not</w:t>
      </w:r>
      <w:r>
        <w:rPr>
          <w:spacing w:val="-17"/>
          <w:w w:val="110"/>
        </w:rPr>
        <w:t xml:space="preserve"> 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y</w:t>
      </w:r>
      <w:r>
        <w:rPr>
          <w:spacing w:val="-16"/>
          <w:w w:val="110"/>
        </w:rPr>
        <w:t xml:space="preserve"> </w:t>
      </w:r>
      <w:r>
        <w:rPr>
          <w:w w:val="110"/>
        </w:rPr>
        <w:t>deep</w:t>
      </w:r>
      <w:r>
        <w:rPr>
          <w:spacing w:val="-16"/>
          <w:w w:val="110"/>
        </w:rPr>
        <w:t xml:space="preserve"> </w:t>
      </w:r>
      <w:r>
        <w:rPr>
          <w:w w:val="110"/>
        </w:rPr>
        <w:t>or</w:t>
      </w:r>
      <w:r>
        <w:rPr>
          <w:spacing w:val="-16"/>
          <w:w w:val="110"/>
        </w:rPr>
        <w:t xml:space="preserve"> </w:t>
      </w:r>
      <w:r>
        <w:rPr>
          <w:w w:val="110"/>
        </w:rPr>
        <w:t>if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evol</w:t>
      </w:r>
      <w:r>
        <w:rPr>
          <w:spacing w:val="-1"/>
          <w:w w:val="110"/>
        </w:rPr>
        <w:t>ut</w:t>
      </w:r>
      <w:r>
        <w:rPr>
          <w:spacing w:val="-2"/>
          <w:w w:val="110"/>
        </w:rPr>
        <w:t>ion</w:t>
      </w:r>
      <w:r>
        <w:rPr>
          <w:spacing w:val="-16"/>
          <w:w w:val="110"/>
        </w:rPr>
        <w:t xml:space="preserve"> </w:t>
      </w:r>
      <w:r>
        <w:rPr>
          <w:w w:val="110"/>
        </w:rPr>
        <w:t>elsewhere</w:t>
      </w:r>
      <w:r>
        <w:rPr>
          <w:spacing w:val="-16"/>
          <w:w w:val="110"/>
        </w:rPr>
        <w:t xml:space="preserve"> </w:t>
      </w:r>
      <w:r>
        <w:rPr>
          <w:w w:val="110"/>
        </w:rPr>
        <w:t>on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solar</w:t>
      </w:r>
      <w:r>
        <w:rPr>
          <w:spacing w:val="-16"/>
          <w:w w:val="110"/>
        </w:rPr>
        <w:t xml:space="preserve"> </w:t>
      </w:r>
      <w:r>
        <w:rPr>
          <w:w w:val="110"/>
        </w:rPr>
        <w:t>disk</w:t>
      </w:r>
      <w:r>
        <w:rPr>
          <w:spacing w:val="-16"/>
          <w:w w:val="110"/>
        </w:rPr>
        <w:t xml:space="preserve"> </w:t>
      </w:r>
      <w:r>
        <w:rPr>
          <w:w w:val="110"/>
        </w:rPr>
        <w:t>dominated</w:t>
      </w:r>
      <w:r>
        <w:rPr>
          <w:spacing w:val="-16"/>
          <w:w w:val="110"/>
        </w:rPr>
        <w:t xml:space="preserve"> </w:t>
      </w:r>
      <w:r>
        <w:rPr>
          <w:w w:val="110"/>
        </w:rPr>
        <w:t>(e.g.,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25"/>
          <w:w w:val="99"/>
        </w:rPr>
        <w:t xml:space="preserve"> </w:t>
      </w:r>
      <w:r>
        <w:rPr>
          <w:w w:val="110"/>
        </w:rPr>
        <w:t>region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evol</w:t>
      </w:r>
      <w:r>
        <w:rPr>
          <w:spacing w:val="-1"/>
          <w:w w:val="110"/>
        </w:rPr>
        <w:t>ut</w:t>
      </w:r>
      <w:r>
        <w:rPr>
          <w:spacing w:val="-2"/>
          <w:w w:val="110"/>
        </w:rPr>
        <w:t>ion</w:t>
      </w:r>
      <w:r>
        <w:rPr>
          <w:spacing w:val="-1"/>
          <w:w w:val="110"/>
        </w:rPr>
        <w:t>).</w:t>
      </w:r>
      <w:r>
        <w:rPr>
          <w:spacing w:val="33"/>
          <w:w w:val="110"/>
        </w:rPr>
        <w:t xml:space="preserve"> </w:t>
      </w:r>
      <w:r>
        <w:rPr>
          <w:w w:val="110"/>
        </w:rPr>
        <w:t>Examples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1"/>
          <w:w w:val="110"/>
        </w:rPr>
        <w:t xml:space="preserve"> </w:t>
      </w:r>
      <w:r>
        <w:rPr>
          <w:w w:val="110"/>
        </w:rPr>
        <w:t>former</w:t>
      </w:r>
      <w:r>
        <w:rPr>
          <w:spacing w:val="2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spacing w:val="-3"/>
          <w:w w:val="110"/>
        </w:rPr>
        <w:t>E</w:t>
      </w:r>
      <w:r>
        <w:rPr>
          <w:spacing w:val="-4"/>
          <w:w w:val="110"/>
        </w:rPr>
        <w:t>ve</w:t>
      </w:r>
      <w:r>
        <w:rPr>
          <w:spacing w:val="-3"/>
          <w:w w:val="110"/>
        </w:rPr>
        <w:t>nt</w:t>
      </w:r>
      <w:r>
        <w:rPr>
          <w:spacing w:val="2"/>
          <w:w w:val="110"/>
        </w:rPr>
        <w:t xml:space="preserve"> </w:t>
      </w:r>
      <w:r>
        <w:rPr>
          <w:w w:val="110"/>
        </w:rPr>
        <w:t>24,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2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y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sligh</w:t>
      </w:r>
      <w:r>
        <w:rPr>
          <w:spacing w:val="-1"/>
          <w:w w:val="110"/>
        </w:rPr>
        <w:t>t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dar</w:t>
      </w:r>
      <w:r>
        <w:rPr>
          <w:spacing w:val="-2"/>
          <w:w w:val="110"/>
        </w:rPr>
        <w:t>ke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an</w:t>
      </w:r>
      <w:r>
        <w:rPr>
          <w:spacing w:val="41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1"/>
          <w:w w:val="110"/>
        </w:rPr>
        <w:t xml:space="preserve"> </w:t>
      </w:r>
      <w:r>
        <w:rPr>
          <w:w w:val="110"/>
        </w:rPr>
        <w:t>regions</w:t>
      </w:r>
      <w:r>
        <w:rPr>
          <w:spacing w:val="1"/>
          <w:w w:val="110"/>
        </w:rPr>
        <w:t xml:space="preserve"> </w:t>
      </w:r>
      <w:r>
        <w:rPr>
          <w:w w:val="110"/>
        </w:rPr>
        <w:t>coronal</w:t>
      </w:r>
      <w:r>
        <w:rPr>
          <w:spacing w:val="1"/>
          <w:w w:val="110"/>
        </w:rPr>
        <w:t xml:space="preserve"> loops </w:t>
      </w:r>
      <w:r>
        <w:rPr>
          <w:w w:val="110"/>
        </w:rPr>
        <w:t xml:space="preserve">with no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ifie</w:t>
      </w:r>
      <w:r>
        <w:rPr>
          <w:spacing w:val="-1"/>
          <w:w w:val="110"/>
        </w:rPr>
        <w:t>d</w:t>
      </w:r>
      <w:r>
        <w:rPr>
          <w:spacing w:val="1"/>
          <w:w w:val="110"/>
        </w:rPr>
        <w:t xml:space="preserve"> </w:t>
      </w:r>
      <w:r>
        <w:rPr>
          <w:w w:val="110"/>
        </w:rPr>
        <w:t>CME;</w:t>
      </w:r>
      <w:r>
        <w:rPr>
          <w:spacing w:val="1"/>
          <w:w w:val="110"/>
        </w:rPr>
        <w:t xml:space="preserve"> </w:t>
      </w:r>
      <w:r>
        <w:rPr>
          <w:spacing w:val="-3"/>
          <w:w w:val="110"/>
        </w:rPr>
        <w:t>E</w:t>
      </w:r>
      <w:r>
        <w:rPr>
          <w:spacing w:val="-4"/>
          <w:w w:val="110"/>
        </w:rPr>
        <w:t>ve</w:t>
      </w:r>
      <w:r>
        <w:rPr>
          <w:spacing w:val="-3"/>
          <w:w w:val="110"/>
        </w:rPr>
        <w:t>nt</w:t>
      </w:r>
      <w:r>
        <w:rPr>
          <w:w w:val="110"/>
        </w:rPr>
        <w:t xml:space="preserve"> 28,</w:t>
      </w:r>
      <w:r>
        <w:rPr>
          <w:spacing w:val="4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1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1"/>
          <w:w w:val="110"/>
        </w:rPr>
        <w:t xml:space="preserve"> </w:t>
      </w:r>
      <w:r>
        <w:rPr>
          <w:w w:val="110"/>
        </w:rPr>
        <w:t>a small</w:t>
      </w:r>
      <w:r>
        <w:rPr>
          <w:spacing w:val="1"/>
          <w:w w:val="110"/>
        </w:rPr>
        <w:t xml:space="preserve"> </w:t>
      </w:r>
      <w:r>
        <w:rPr>
          <w:w w:val="110"/>
        </w:rPr>
        <w:t>occurrence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39"/>
          <w:w w:val="95"/>
        </w:rPr>
        <w:t xml:space="preserve"> </w:t>
      </w:r>
      <w:r>
        <w:rPr>
          <w:w w:val="110"/>
        </w:rPr>
        <w:t>“coronal</w:t>
      </w:r>
      <w:r>
        <w:rPr>
          <w:spacing w:val="-1"/>
          <w:w w:val="110"/>
        </w:rPr>
        <w:t xml:space="preserve"> </w:t>
      </w:r>
      <w:r>
        <w:rPr>
          <w:w w:val="110"/>
        </w:rPr>
        <w:t>rain”,</w:t>
      </w:r>
      <w:r>
        <w:rPr>
          <w:spacing w:val="1"/>
          <w:w w:val="110"/>
        </w:rPr>
        <w:t xml:space="preserve"> </w:t>
      </w:r>
      <w:r>
        <w:rPr>
          <w:w w:val="110"/>
        </w:rPr>
        <w:t>also</w:t>
      </w:r>
      <w:r>
        <w:rPr>
          <w:spacing w:val="-1"/>
          <w:w w:val="110"/>
        </w:rPr>
        <w:t xml:space="preserve"> </w:t>
      </w:r>
      <w:r>
        <w:rPr>
          <w:w w:val="110"/>
        </w:rPr>
        <w:t>with no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ifie</w:t>
      </w:r>
      <w:r>
        <w:rPr>
          <w:spacing w:val="-1"/>
          <w:w w:val="110"/>
        </w:rPr>
        <w:t>d</w:t>
      </w:r>
      <w:r>
        <w:rPr>
          <w:w w:val="110"/>
        </w:rPr>
        <w:t xml:space="preserve"> CME; and </w:t>
      </w:r>
      <w:r>
        <w:rPr>
          <w:spacing w:val="-3"/>
          <w:w w:val="110"/>
        </w:rPr>
        <w:t>E</w:t>
      </w:r>
      <w:r>
        <w:rPr>
          <w:spacing w:val="-4"/>
          <w:w w:val="110"/>
        </w:rPr>
        <w:t>ve</w:t>
      </w:r>
      <w:r>
        <w:rPr>
          <w:spacing w:val="-3"/>
          <w:w w:val="110"/>
        </w:rPr>
        <w:t>nt</w:t>
      </w:r>
      <w:r>
        <w:rPr>
          <w:w w:val="110"/>
        </w:rPr>
        <w:t xml:space="preserve"> 25,</w:t>
      </w:r>
      <w:r>
        <w:rPr>
          <w:spacing w:val="1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w w:val="110"/>
        </w:rPr>
        <w:t xml:space="preserve"> an o</w:t>
      </w:r>
      <w:r>
        <w:rPr>
          <w:rFonts w:ascii="Apple Symbols" w:eastAsia="Apple Symbols" w:hAnsi="Apple Symbols" w:cs="Apple Symbols"/>
          <w:w w:val="110"/>
        </w:rPr>
        <w:t>↵</w:t>
      </w:r>
      <w:r>
        <w:rPr>
          <w:w w:val="110"/>
        </w:rPr>
        <w:t xml:space="preserve">-disk dimming </w:t>
      </w:r>
      <w:r>
        <w:rPr>
          <w:spacing w:val="-4"/>
          <w:w w:val="110"/>
        </w:rPr>
        <w:t>eve</w:t>
      </w:r>
      <w:r>
        <w:rPr>
          <w:spacing w:val="-3"/>
          <w:w w:val="110"/>
        </w:rPr>
        <w:t>nt</w:t>
      </w:r>
      <w:r>
        <w:rPr>
          <w:spacing w:val="31"/>
          <w:w w:val="138"/>
        </w:rPr>
        <w:t xml:space="preserve"> </w:t>
      </w:r>
      <w:r>
        <w:rPr>
          <w:w w:val="110"/>
        </w:rPr>
        <w:t>with</w:t>
      </w:r>
      <w:r>
        <w:rPr>
          <w:spacing w:val="11"/>
          <w:w w:val="110"/>
        </w:rPr>
        <w:t xml:space="preserve"> </w:t>
      </w:r>
      <w:r>
        <w:rPr>
          <w:w w:val="110"/>
        </w:rPr>
        <w:t>a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narr</w:t>
      </w:r>
      <w:r>
        <w:rPr>
          <w:spacing w:val="-3"/>
          <w:w w:val="110"/>
        </w:rPr>
        <w:t>ow</w:t>
      </w:r>
      <w:r>
        <w:rPr>
          <w:spacing w:val="11"/>
          <w:w w:val="110"/>
        </w:rPr>
        <w:t xml:space="preserve"> </w:t>
      </w:r>
      <w:r>
        <w:rPr>
          <w:w w:val="110"/>
        </w:rPr>
        <w:t>CME.</w:t>
      </w:r>
      <w:r>
        <w:rPr>
          <w:spacing w:val="11"/>
          <w:w w:val="110"/>
        </w:rPr>
        <w:t xml:space="preserve"> </w:t>
      </w:r>
      <w:r>
        <w:rPr>
          <w:w w:val="110"/>
        </w:rPr>
        <w:t>In</w:t>
      </w:r>
      <w:r>
        <w:rPr>
          <w:spacing w:val="11"/>
          <w:w w:val="110"/>
        </w:rPr>
        <w:t xml:space="preserve"> </w:t>
      </w:r>
      <w:r>
        <w:rPr>
          <w:w w:val="110"/>
        </w:rPr>
        <w:t>principle,</w:t>
      </w:r>
      <w:r>
        <w:rPr>
          <w:spacing w:val="14"/>
          <w:w w:val="110"/>
        </w:rPr>
        <w:t xml:space="preserve"> </w:t>
      </w:r>
      <w:r>
        <w:rPr>
          <w:w w:val="110"/>
        </w:rPr>
        <w:t>it</w:t>
      </w:r>
      <w:r>
        <w:rPr>
          <w:spacing w:val="11"/>
          <w:w w:val="110"/>
        </w:rPr>
        <w:t xml:space="preserve"> </w:t>
      </w:r>
      <w:r>
        <w:rPr>
          <w:w w:val="110"/>
        </w:rPr>
        <w:t>is</w:t>
      </w:r>
      <w:r>
        <w:rPr>
          <w:spacing w:val="11"/>
          <w:w w:val="110"/>
        </w:rPr>
        <w:t xml:space="preserve"> </w:t>
      </w:r>
      <w:r>
        <w:rPr>
          <w:w w:val="110"/>
        </w:rPr>
        <w:t>possible</w:t>
      </w:r>
      <w:r>
        <w:rPr>
          <w:spacing w:val="11"/>
          <w:w w:val="110"/>
        </w:rPr>
        <w:t xml:space="preserve"> </w:t>
      </w:r>
      <w:r>
        <w:rPr>
          <w:w w:val="110"/>
        </w:rPr>
        <w:t>for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o</w:t>
      </w:r>
      <w:r>
        <w:rPr>
          <w:rFonts w:ascii="Apple Symbols" w:eastAsia="Apple Symbols" w:hAnsi="Apple Symbols" w:cs="Apple Symbols"/>
          <w:spacing w:val="-1"/>
          <w:w w:val="110"/>
        </w:rPr>
        <w:t>↵</w:t>
      </w:r>
      <w:r>
        <w:rPr>
          <w:spacing w:val="-2"/>
          <w:w w:val="110"/>
        </w:rPr>
        <w:t>-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isk</w:t>
      </w:r>
      <w:r>
        <w:rPr>
          <w:spacing w:val="11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11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generate</w:t>
      </w:r>
      <w:r>
        <w:rPr>
          <w:spacing w:val="11"/>
          <w:w w:val="110"/>
        </w:rPr>
        <w:t xml:space="preserve"> </w:t>
      </w:r>
      <w:r>
        <w:rPr>
          <w:w w:val="110"/>
        </w:rPr>
        <w:t>a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ge</w:t>
      </w:r>
      <w:r>
        <w:rPr>
          <w:spacing w:val="11"/>
          <w:w w:val="110"/>
        </w:rPr>
        <w:t xml:space="preserve"> </w:t>
      </w:r>
      <w:r>
        <w:rPr>
          <w:w w:val="110"/>
        </w:rPr>
        <w:t>irradiance</w:t>
      </w:r>
      <w:r>
        <w:rPr>
          <w:spacing w:val="43"/>
          <w:w w:val="99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ge</w:t>
      </w:r>
      <w:r>
        <w:rPr>
          <w:spacing w:val="-1"/>
          <w:w w:val="110"/>
        </w:rPr>
        <w:t>,</w:t>
      </w:r>
      <w:r>
        <w:rPr>
          <w:spacing w:val="42"/>
          <w:w w:val="110"/>
        </w:rPr>
        <w:t xml:space="preserve"> </w:t>
      </w:r>
      <w:r>
        <w:rPr>
          <w:w w:val="110"/>
        </w:rPr>
        <w:t>but</w:t>
      </w:r>
      <w:r>
        <w:rPr>
          <w:spacing w:val="35"/>
          <w:w w:val="110"/>
        </w:rPr>
        <w:t xml:space="preserve"> </w:t>
      </w:r>
      <w:r>
        <w:rPr>
          <w:w w:val="110"/>
        </w:rPr>
        <w:t>in</w:t>
      </w:r>
      <w:r>
        <w:rPr>
          <w:spacing w:val="35"/>
          <w:w w:val="110"/>
        </w:rPr>
        <w:t xml:space="preserve"> </w:t>
      </w:r>
      <w:r>
        <w:rPr>
          <w:w w:val="110"/>
        </w:rPr>
        <w:t>this</w:t>
      </w:r>
      <w:r>
        <w:rPr>
          <w:spacing w:val="35"/>
          <w:w w:val="110"/>
        </w:rPr>
        <w:t xml:space="preserve"> </w:t>
      </w:r>
      <w:r>
        <w:rPr>
          <w:w w:val="110"/>
        </w:rPr>
        <w:t>case</w:t>
      </w:r>
      <w:r>
        <w:rPr>
          <w:spacing w:val="34"/>
          <w:w w:val="110"/>
        </w:rPr>
        <w:t xml:space="preserve"> </w:t>
      </w:r>
      <w:r>
        <w:rPr>
          <w:w w:val="110"/>
        </w:rPr>
        <w:t>the</w:t>
      </w:r>
      <w:r>
        <w:rPr>
          <w:spacing w:val="35"/>
          <w:w w:val="110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han</w:t>
      </w:r>
      <w:r>
        <w:rPr>
          <w:spacing w:val="-3"/>
          <w:w w:val="110"/>
        </w:rPr>
        <w:t>ge</w:t>
      </w:r>
      <w:r>
        <w:rPr>
          <w:spacing w:val="35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35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u</w:t>
      </w:r>
      <w:r>
        <w:rPr>
          <w:rFonts w:ascii="Apple Symbols" w:eastAsia="Apple Symbols" w:hAnsi="Apple Symbols" w:cs="Apple Symbols"/>
          <w:spacing w:val="-1"/>
          <w:w w:val="110"/>
        </w:rPr>
        <w:t>ffi</w:t>
      </w:r>
      <w:r>
        <w:rPr>
          <w:spacing w:val="-2"/>
          <w:w w:val="110"/>
        </w:rPr>
        <w:t>cie</w:t>
      </w:r>
      <w:r>
        <w:rPr>
          <w:spacing w:val="-1"/>
          <w:w w:val="110"/>
        </w:rPr>
        <w:t>nt</w:t>
      </w:r>
      <w:r>
        <w:rPr>
          <w:spacing w:val="34"/>
          <w:w w:val="110"/>
        </w:rPr>
        <w:t xml:space="preserve"> </w:t>
      </w:r>
      <w:r>
        <w:rPr>
          <w:w w:val="110"/>
        </w:rPr>
        <w:t>to</w:t>
      </w:r>
      <w:r>
        <w:rPr>
          <w:spacing w:val="35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35"/>
          <w:w w:val="110"/>
        </w:rPr>
        <w:t xml:space="preserve">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>le</w:t>
      </w:r>
      <w:r>
        <w:rPr>
          <w:spacing w:val="35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35"/>
          <w:w w:val="110"/>
        </w:rPr>
        <w:t xml:space="preserve"> </w:t>
      </w:r>
      <w:r>
        <w:rPr>
          <w:w w:val="110"/>
        </w:rPr>
        <w:t>EVE.</w:t>
      </w:r>
      <w:r>
        <w:rPr>
          <w:spacing w:val="34"/>
          <w:w w:val="110"/>
        </w:rPr>
        <w:t xml:space="preserve"> </w:t>
      </w:r>
      <w:r>
        <w:rPr>
          <w:w w:val="110"/>
        </w:rPr>
        <w:t>In</w:t>
      </w:r>
      <w:r>
        <w:rPr>
          <w:spacing w:val="35"/>
          <w:w w:val="110"/>
        </w:rPr>
        <w:t xml:space="preserve"> </w:t>
      </w:r>
      <w:r>
        <w:rPr>
          <w:w w:val="110"/>
        </w:rPr>
        <w:t>total,</w:t>
      </w:r>
      <w:r>
        <w:rPr>
          <w:spacing w:val="43"/>
          <w:w w:val="110"/>
        </w:rPr>
        <w:t xml:space="preserve"> </w:t>
      </w:r>
      <w:r>
        <w:rPr>
          <w:w w:val="110"/>
        </w:rPr>
        <w:t>these</w:t>
      </w:r>
      <w:r>
        <w:rPr>
          <w:spacing w:val="41"/>
          <w:w w:val="99"/>
        </w:rPr>
        <w:t xml:space="preserve"> </w:t>
      </w:r>
      <w:r>
        <w:rPr>
          <w:w w:val="110"/>
        </w:rPr>
        <w:t>criteria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EVE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meas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9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38</w:t>
      </w:r>
      <w:r>
        <w:rPr>
          <w:spacing w:val="1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1"/>
          <w:w w:val="110"/>
        </w:rPr>
        <w:t xml:space="preserve"> being </w:t>
      </w:r>
      <w:r>
        <w:rPr>
          <w:w w:val="110"/>
        </w:rPr>
        <w:t>excluded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om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correlation</w:t>
      </w:r>
      <w:r>
        <w:rPr>
          <w:spacing w:val="35"/>
          <w:w w:val="104"/>
        </w:rPr>
        <w:t xml:space="preserve"> </w:t>
      </w:r>
      <w:r>
        <w:rPr>
          <w:w w:val="110"/>
        </w:rPr>
        <w:t>analysis,</w:t>
      </w:r>
      <w:r>
        <w:rPr>
          <w:spacing w:val="19"/>
          <w:w w:val="110"/>
        </w:rPr>
        <w:t xml:space="preserve"> </w:t>
      </w:r>
      <w:r>
        <w:rPr>
          <w:spacing w:val="-2"/>
          <w:w w:val="110"/>
        </w:rPr>
        <w:t>le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vi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14"/>
          <w:w w:val="110"/>
        </w:rPr>
        <w:t xml:space="preserve"> </w:t>
      </w:r>
      <w:r>
        <w:rPr>
          <w:w w:val="110"/>
        </w:rPr>
        <w:t>29</w:t>
      </w:r>
      <w:r>
        <w:rPr>
          <w:spacing w:val="14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.</w:t>
      </w:r>
      <w:r>
        <w:rPr>
          <w:spacing w:val="15"/>
          <w:w w:val="110"/>
        </w:rPr>
        <w:t xml:space="preserve"> </w:t>
      </w:r>
      <w:r>
        <w:rPr>
          <w:w w:val="110"/>
        </w:rPr>
        <w:t>These</w:t>
      </w:r>
      <w:r>
        <w:rPr>
          <w:spacing w:val="14"/>
          <w:w w:val="110"/>
        </w:rPr>
        <w:t xml:space="preserve"> </w:t>
      </w:r>
      <w:r>
        <w:rPr>
          <w:w w:val="110"/>
        </w:rPr>
        <w:t>29</w:t>
      </w:r>
      <w:r>
        <w:rPr>
          <w:spacing w:val="14"/>
          <w:w w:val="110"/>
        </w:rPr>
        <w:t xml:space="preserve"> </w:t>
      </w:r>
      <w:r>
        <w:rPr>
          <w:w w:val="110"/>
        </w:rPr>
        <w:t>can</w:t>
      </w:r>
      <w:r>
        <w:rPr>
          <w:spacing w:val="14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14"/>
          <w:w w:val="110"/>
        </w:rPr>
        <w:t xml:space="preserve"> </w:t>
      </w:r>
      <w:r>
        <w:rPr>
          <w:w w:val="110"/>
        </w:rPr>
        <w:t>processed</w:t>
      </w:r>
      <w:r>
        <w:rPr>
          <w:spacing w:val="14"/>
          <w:w w:val="110"/>
        </w:rPr>
        <w:t xml:space="preserve"> </w:t>
      </w:r>
      <w:r>
        <w:rPr>
          <w:w w:val="110"/>
        </w:rPr>
        <w:t>using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flare-dimming</w:t>
      </w:r>
      <w:r>
        <w:rPr>
          <w:spacing w:val="14"/>
          <w:w w:val="110"/>
        </w:rPr>
        <w:t xml:space="preserve"> </w:t>
      </w:r>
      <w:proofErr w:type="spellStart"/>
      <w:r>
        <w:rPr>
          <w:spacing w:val="-1"/>
          <w:w w:val="110"/>
        </w:rPr>
        <w:t>d</w:t>
      </w:r>
      <w:r>
        <w:rPr>
          <w:spacing w:val="-2"/>
          <w:w w:val="110"/>
        </w:rPr>
        <w:t>econvol</w:t>
      </w:r>
      <w:r>
        <w:rPr>
          <w:spacing w:val="-1"/>
          <w:w w:val="110"/>
        </w:rPr>
        <w:t>ut</w:t>
      </w:r>
      <w:r>
        <w:rPr>
          <w:spacing w:val="-2"/>
          <w:w w:val="110"/>
        </w:rPr>
        <w:t>ion</w:t>
      </w:r>
      <w:proofErr w:type="spellEnd"/>
      <w:r>
        <w:rPr>
          <w:spacing w:val="29"/>
          <w:w w:val="104"/>
        </w:rPr>
        <w:t xml:space="preserve"> </w:t>
      </w:r>
      <w:r>
        <w:rPr>
          <w:spacing w:val="1"/>
          <w:w w:val="110"/>
        </w:rPr>
        <w:t>me</w:t>
      </w:r>
      <w:r>
        <w:rPr>
          <w:w w:val="110"/>
        </w:rPr>
        <w:t>t</w:t>
      </w:r>
      <w:r>
        <w:rPr>
          <w:spacing w:val="1"/>
          <w:w w:val="110"/>
        </w:rPr>
        <w:t>hod</w:t>
      </w:r>
      <w:r>
        <w:rPr>
          <w:spacing w:val="-11"/>
          <w:w w:val="110"/>
        </w:rPr>
        <w:t xml:space="preserve"> </w:t>
      </w:r>
      <w:r>
        <w:rPr>
          <w:w w:val="110"/>
        </w:rPr>
        <w:t>described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Sec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</w:t>
      </w:r>
      <w:r>
        <w:rPr>
          <w:spacing w:val="-9"/>
          <w:w w:val="110"/>
        </w:rPr>
        <w:t xml:space="preserve"> </w:t>
      </w:r>
      <w:r>
        <w:rPr>
          <w:w w:val="110"/>
        </w:rPr>
        <w:t>4.2.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ex</w:t>
      </w:r>
      <w:r>
        <w:rPr>
          <w:spacing w:val="-1"/>
          <w:w w:val="110"/>
        </w:rPr>
        <w:t>t</w:t>
      </w:r>
      <w:r>
        <w:rPr>
          <w:spacing w:val="-10"/>
          <w:w w:val="110"/>
        </w:rPr>
        <w:t xml:space="preserve"> </w:t>
      </w:r>
      <w:r>
        <w:rPr>
          <w:w w:val="110"/>
        </w:rPr>
        <w:t>section</w:t>
      </w:r>
      <w:r>
        <w:rPr>
          <w:spacing w:val="-10"/>
          <w:w w:val="110"/>
        </w:rPr>
        <w:t xml:space="preserve"> </w:t>
      </w:r>
      <w:r>
        <w:rPr>
          <w:w w:val="110"/>
        </w:rPr>
        <w:t>will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isc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ss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results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this</w:t>
      </w:r>
      <w:r>
        <w:rPr>
          <w:spacing w:val="-11"/>
          <w:w w:val="110"/>
        </w:rPr>
        <w:t xml:space="preserve"> </w:t>
      </w:r>
      <w:r>
        <w:rPr>
          <w:w w:val="110"/>
        </w:rPr>
        <w:t>process.</w:t>
      </w:r>
    </w:p>
    <w:p w14:paraId="03F1FBA4" w14:textId="77777777" w:rsidR="00521066" w:rsidRDefault="00521066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14:paraId="754F7AFF" w14:textId="77777777" w:rsidR="00521066" w:rsidRDefault="007C37E1">
      <w:pPr>
        <w:pStyle w:val="Heading1"/>
        <w:numPr>
          <w:ilvl w:val="1"/>
          <w:numId w:val="3"/>
        </w:numPr>
        <w:tabs>
          <w:tab w:val="left" w:pos="1128"/>
        </w:tabs>
        <w:jc w:val="both"/>
        <w:rPr>
          <w:b w:val="0"/>
          <w:bCs w:val="0"/>
        </w:rPr>
      </w:pPr>
      <w:bookmarkStart w:id="29" w:name="Flare-Dimming_Deconvolution_Method_Stati"/>
      <w:bookmarkEnd w:id="29"/>
      <w:r>
        <w:rPr>
          <w:w w:val="115"/>
        </w:rPr>
        <w:t>Flare-Dimming</w:t>
      </w:r>
      <w:r>
        <w:rPr>
          <w:spacing w:val="1"/>
          <w:w w:val="115"/>
        </w:rPr>
        <w:t xml:space="preserve"> </w:t>
      </w:r>
      <w:proofErr w:type="spellStart"/>
      <w:r>
        <w:rPr>
          <w:spacing w:val="-2"/>
          <w:w w:val="115"/>
        </w:rPr>
        <w:t>De</w:t>
      </w:r>
      <w:r>
        <w:rPr>
          <w:spacing w:val="-3"/>
          <w:w w:val="115"/>
        </w:rPr>
        <w:t>con</w:t>
      </w:r>
      <w:r>
        <w:rPr>
          <w:spacing w:val="-2"/>
          <w:w w:val="115"/>
        </w:rPr>
        <w:t>v</w:t>
      </w:r>
      <w:r>
        <w:rPr>
          <w:spacing w:val="-3"/>
          <w:w w:val="115"/>
        </w:rPr>
        <w:t>ol</w:t>
      </w:r>
      <w:r>
        <w:rPr>
          <w:spacing w:val="-2"/>
          <w:w w:val="115"/>
        </w:rPr>
        <w:t>ut</w:t>
      </w:r>
      <w:r>
        <w:rPr>
          <w:spacing w:val="-3"/>
          <w:w w:val="115"/>
        </w:rPr>
        <w:t>ion</w:t>
      </w:r>
      <w:proofErr w:type="spellEnd"/>
      <w:r>
        <w:rPr>
          <w:spacing w:val="2"/>
          <w:w w:val="115"/>
        </w:rPr>
        <w:t xml:space="preserve"> </w:t>
      </w:r>
      <w:r>
        <w:rPr>
          <w:spacing w:val="1"/>
          <w:w w:val="115"/>
        </w:rPr>
        <w:t>Me</w:t>
      </w:r>
      <w:r>
        <w:rPr>
          <w:w w:val="115"/>
        </w:rPr>
        <w:t>t</w:t>
      </w:r>
      <w:r>
        <w:rPr>
          <w:spacing w:val="1"/>
          <w:w w:val="115"/>
        </w:rPr>
        <w:t xml:space="preserve">hod </w:t>
      </w:r>
      <w:r>
        <w:rPr>
          <w:w w:val="115"/>
        </w:rPr>
        <w:t>Statistics</w:t>
      </w:r>
    </w:p>
    <w:p w14:paraId="052E803A" w14:textId="77777777" w:rsidR="00521066" w:rsidRDefault="007C37E1">
      <w:pPr>
        <w:pStyle w:val="BodyText"/>
        <w:spacing w:before="211" w:line="480" w:lineRule="atLeast"/>
        <w:ind w:left="120" w:right="118" w:firstLine="576"/>
        <w:jc w:val="both"/>
      </w:pPr>
      <w:r>
        <w:rPr>
          <w:w w:val="105"/>
        </w:rPr>
        <w:t>There</w:t>
      </w:r>
      <w:r>
        <w:rPr>
          <w:spacing w:val="23"/>
          <w:w w:val="105"/>
        </w:rPr>
        <w:t xml:space="preserve"> </w:t>
      </w:r>
      <w:r>
        <w:rPr>
          <w:w w:val="105"/>
        </w:rPr>
        <w:t>are</w:t>
      </w:r>
      <w:r>
        <w:rPr>
          <w:spacing w:val="23"/>
          <w:w w:val="105"/>
        </w:rPr>
        <w:t xml:space="preserve"> </w:t>
      </w:r>
      <w:r>
        <w:rPr>
          <w:w w:val="105"/>
        </w:rPr>
        <w:t>30</w:t>
      </w:r>
      <w:r>
        <w:rPr>
          <w:spacing w:val="23"/>
          <w:w w:val="105"/>
        </w:rPr>
        <w:t xml:space="preserve"> </w:t>
      </w:r>
      <w:r>
        <w:rPr>
          <w:spacing w:val="5"/>
          <w:w w:val="105"/>
        </w:rPr>
        <w:t>p</w:t>
      </w:r>
      <w:r>
        <w:rPr>
          <w:w w:val="105"/>
        </w:rPr>
        <w:t>er</w:t>
      </w:r>
      <w:r>
        <w:rPr>
          <w:spacing w:val="-7"/>
          <w:w w:val="105"/>
        </w:rPr>
        <w:t>m</w:t>
      </w:r>
      <w:r>
        <w:rPr>
          <w:w w:val="105"/>
        </w:rPr>
        <w:t>utations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dimming</w:t>
      </w:r>
      <w:r>
        <w:rPr>
          <w:spacing w:val="23"/>
          <w:w w:val="105"/>
        </w:rPr>
        <w:t xml:space="preserve"> </w:t>
      </w:r>
      <w:r>
        <w:rPr>
          <w:w w:val="105"/>
        </w:rPr>
        <w:t>emission</w:t>
      </w:r>
      <w:r>
        <w:rPr>
          <w:spacing w:val="24"/>
          <w:w w:val="105"/>
        </w:rPr>
        <w:t xml:space="preserve"> </w:t>
      </w:r>
      <w:r>
        <w:rPr>
          <w:w w:val="105"/>
        </w:rPr>
        <w:t>lines</w:t>
      </w:r>
      <w:r>
        <w:rPr>
          <w:spacing w:val="23"/>
          <w:w w:val="105"/>
        </w:rPr>
        <w:t xml:space="preserve"> </w:t>
      </w:r>
      <w:r>
        <w:rPr>
          <w:w w:val="105"/>
        </w:rPr>
        <w:t>(171,</w:t>
      </w:r>
      <w:r>
        <w:rPr>
          <w:spacing w:val="26"/>
          <w:w w:val="105"/>
        </w:rPr>
        <w:t xml:space="preserve"> </w:t>
      </w:r>
      <w:r>
        <w:rPr>
          <w:w w:val="105"/>
        </w:rPr>
        <w:t>177,</w:t>
      </w:r>
      <w:r>
        <w:rPr>
          <w:spacing w:val="26"/>
          <w:w w:val="105"/>
        </w:rPr>
        <w:t xml:space="preserve"> </w:t>
      </w:r>
      <w:r>
        <w:rPr>
          <w:w w:val="105"/>
        </w:rPr>
        <w:t>180,</w:t>
      </w:r>
      <w:r>
        <w:rPr>
          <w:spacing w:val="26"/>
          <w:w w:val="105"/>
        </w:rPr>
        <w:t xml:space="preserve"> </w:t>
      </w:r>
      <w:r>
        <w:rPr>
          <w:w w:val="105"/>
        </w:rPr>
        <w:t>195,</w:t>
      </w:r>
      <w:r>
        <w:rPr>
          <w:spacing w:val="26"/>
          <w:w w:val="105"/>
        </w:rPr>
        <w:t xml:space="preserve"> </w:t>
      </w:r>
      <w:r>
        <w:rPr>
          <w:w w:val="105"/>
        </w:rPr>
        <w:t>202,</w:t>
      </w:r>
      <w:r>
        <w:rPr>
          <w:spacing w:val="26"/>
          <w:w w:val="105"/>
        </w:rPr>
        <w:t xml:space="preserve"> </w:t>
      </w:r>
      <w:r>
        <w:rPr>
          <w:w w:val="105"/>
        </w:rPr>
        <w:t>211</w:t>
      </w:r>
      <w:r>
        <w:rPr>
          <w:spacing w:val="23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A)</w:t>
      </w:r>
      <w:r>
        <w:rPr>
          <w:w w:val="106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non-dimming</w:t>
      </w:r>
      <w:r>
        <w:rPr>
          <w:spacing w:val="14"/>
          <w:w w:val="105"/>
        </w:rPr>
        <w:t xml:space="preserve"> </w:t>
      </w:r>
      <w:r>
        <w:rPr>
          <w:w w:val="105"/>
        </w:rPr>
        <w:t>emission</w:t>
      </w:r>
      <w:r>
        <w:rPr>
          <w:spacing w:val="14"/>
          <w:w w:val="105"/>
        </w:rPr>
        <w:t xml:space="preserve"> </w:t>
      </w:r>
      <w:r>
        <w:rPr>
          <w:w w:val="105"/>
        </w:rPr>
        <w:t>lines</w:t>
      </w:r>
      <w:r>
        <w:rPr>
          <w:spacing w:val="14"/>
          <w:w w:val="105"/>
        </w:rPr>
        <w:t xml:space="preserve"> </w:t>
      </w:r>
      <w:r>
        <w:rPr>
          <w:w w:val="105"/>
        </w:rPr>
        <w:t>(211</w:t>
      </w:r>
      <w:r>
        <w:rPr>
          <w:w w:val="105"/>
          <w:position w:val="8"/>
          <w:sz w:val="16"/>
        </w:rPr>
        <w:t>1</w:t>
      </w:r>
      <w:r>
        <w:rPr>
          <w:spacing w:val="40"/>
          <w:w w:val="105"/>
          <w:position w:val="8"/>
          <w:sz w:val="16"/>
        </w:rPr>
        <w:t xml:space="preserve"> </w:t>
      </w:r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284,</w:t>
      </w:r>
      <w:r>
        <w:rPr>
          <w:spacing w:val="14"/>
          <w:w w:val="105"/>
        </w:rPr>
        <w:t xml:space="preserve"> </w:t>
      </w:r>
      <w:r>
        <w:rPr>
          <w:w w:val="105"/>
        </w:rPr>
        <w:t>335,</w:t>
      </w:r>
      <w:r>
        <w:rPr>
          <w:spacing w:val="14"/>
          <w:w w:val="105"/>
        </w:rPr>
        <w:t xml:space="preserve"> </w:t>
      </w:r>
      <w:r>
        <w:rPr>
          <w:w w:val="105"/>
        </w:rPr>
        <w:t>94,</w:t>
      </w:r>
      <w:r>
        <w:rPr>
          <w:spacing w:val="14"/>
          <w:w w:val="105"/>
        </w:rPr>
        <w:t xml:space="preserve"> </w:t>
      </w:r>
      <w:r>
        <w:rPr>
          <w:w w:val="105"/>
        </w:rPr>
        <w:t>131</w:t>
      </w:r>
      <w:r>
        <w:rPr>
          <w:spacing w:val="14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A)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correction</w:t>
      </w:r>
      <w:r>
        <w:rPr>
          <w:spacing w:val="13"/>
          <w:w w:val="105"/>
        </w:rPr>
        <w:t xml:space="preserve"> </w:t>
      </w:r>
      <w:r>
        <w:rPr>
          <w:w w:val="105"/>
        </w:rPr>
        <w:t>meth</w:t>
      </w:r>
      <w:r>
        <w:rPr>
          <w:spacing w:val="6"/>
          <w:w w:val="105"/>
        </w:rPr>
        <w:t>o</w:t>
      </w:r>
      <w:r>
        <w:rPr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Ea</w:t>
      </w:r>
      <w:r>
        <w:rPr>
          <w:spacing w:val="-7"/>
          <w:w w:val="105"/>
        </w:rPr>
        <w:t>c</w:t>
      </w:r>
      <w:r>
        <w:rPr>
          <w:w w:val="105"/>
        </w:rPr>
        <w:t>h</w:t>
      </w:r>
      <w:r>
        <w:rPr>
          <w:spacing w:val="14"/>
          <w:w w:val="105"/>
        </w:rPr>
        <w:t xml:space="preserve"> </w:t>
      </w:r>
      <w:r>
        <w:rPr>
          <w:w w:val="105"/>
        </w:rPr>
        <w:t>one</w:t>
      </w:r>
      <w:r>
        <w:rPr>
          <w:w w:val="99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processed</w:t>
      </w:r>
      <w:r>
        <w:rPr>
          <w:spacing w:val="9"/>
          <w:w w:val="105"/>
        </w:rPr>
        <w:t xml:space="preserve"> </w:t>
      </w:r>
      <w:r>
        <w:rPr>
          <w:w w:val="105"/>
        </w:rPr>
        <w:t>using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same</w:t>
      </w:r>
      <w:r>
        <w:rPr>
          <w:spacing w:val="9"/>
          <w:w w:val="105"/>
        </w:rPr>
        <w:t xml:space="preserve"> </w:t>
      </w:r>
      <w:r>
        <w:rPr>
          <w:w w:val="105"/>
        </w:rPr>
        <w:t>algorithm</w:t>
      </w:r>
      <w:r>
        <w:rPr>
          <w:spacing w:val="9"/>
          <w:w w:val="105"/>
        </w:rPr>
        <w:t xml:space="preserve"> </w:t>
      </w:r>
      <w:r>
        <w:rPr>
          <w:w w:val="105"/>
        </w:rPr>
        <w:t>described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Section</w:t>
      </w:r>
      <w:r>
        <w:rPr>
          <w:spacing w:val="9"/>
          <w:w w:val="105"/>
        </w:rPr>
        <w:t xml:space="preserve"> </w:t>
      </w:r>
      <w:r>
        <w:rPr>
          <w:w w:val="105"/>
        </w:rPr>
        <w:t>4.2.</w:t>
      </w:r>
      <w:r>
        <w:rPr>
          <w:spacing w:val="35"/>
          <w:w w:val="105"/>
        </w:rPr>
        <w:t xml:space="preserve"> </w:t>
      </w:r>
      <w:r>
        <w:rPr>
          <w:w w:val="105"/>
        </w:rPr>
        <w:t>Figure</w:t>
      </w:r>
      <w:r>
        <w:rPr>
          <w:spacing w:val="9"/>
          <w:w w:val="105"/>
        </w:rPr>
        <w:t xml:space="preserve"> </w:t>
      </w:r>
      <w:r>
        <w:rPr>
          <w:w w:val="105"/>
        </w:rPr>
        <w:t>5.2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9"/>
          <w:w w:val="105"/>
        </w:rPr>
        <w:t xml:space="preserve"> </w:t>
      </w:r>
      <w:r>
        <w:rPr>
          <w:w w:val="105"/>
        </w:rPr>
        <w:t>an</w:t>
      </w:r>
      <w:r>
        <w:rPr>
          <w:spacing w:val="9"/>
          <w:w w:val="105"/>
        </w:rPr>
        <w:t xml:space="preserve"> </w:t>
      </w:r>
      <w:r>
        <w:rPr>
          <w:w w:val="105"/>
        </w:rPr>
        <w:t>example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all</w:t>
      </w:r>
      <w:r>
        <w:rPr>
          <w:spacing w:val="28"/>
          <w:w w:val="98"/>
        </w:rPr>
        <w:t xml:space="preserve"> </w:t>
      </w:r>
      <w:r>
        <w:rPr>
          <w:w w:val="105"/>
        </w:rPr>
        <w:t>30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single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(Ev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17"/>
          <w:w w:val="105"/>
        </w:rPr>
        <w:t xml:space="preserve"> </w:t>
      </w:r>
      <w:r>
        <w:rPr>
          <w:w w:val="105"/>
        </w:rPr>
        <w:t>20).</w:t>
      </w:r>
      <w:ins w:id="30" w:author="Tom Woods" w:date="2016-02-07T14:42:00Z">
        <w:r w:rsidR="00C21351">
          <w:rPr>
            <w:w w:val="105"/>
          </w:rPr>
          <w:t xml:space="preserve"> The ideal combination </w:t>
        </w:r>
      </w:ins>
      <w:ins w:id="31" w:author="Tom Woods" w:date="2016-02-07T14:45:00Z">
        <w:r w:rsidR="0005341C">
          <w:rPr>
            <w:w w:val="105"/>
          </w:rPr>
          <w:t xml:space="preserve">of </w:t>
        </w:r>
      </w:ins>
      <w:ins w:id="32" w:author="Tom Woods" w:date="2016-02-07T14:42:00Z">
        <w:r w:rsidR="00C21351">
          <w:rPr>
            <w:w w:val="105"/>
          </w:rPr>
          <w:t xml:space="preserve">dimming line and non-dimming line is that the corrected dimming light curve will have the </w:t>
        </w:r>
      </w:ins>
      <w:ins w:id="33" w:author="Tom Woods" w:date="2016-02-07T14:45:00Z">
        <w:r w:rsidR="0005341C">
          <w:rPr>
            <w:w w:val="105"/>
          </w:rPr>
          <w:t xml:space="preserve">flare </w:t>
        </w:r>
      </w:ins>
      <w:ins w:id="34" w:author="Tom Woods" w:date="2016-02-07T14:42:00Z">
        <w:r w:rsidR="00C21351">
          <w:rPr>
            <w:w w:val="105"/>
          </w:rPr>
          <w:t xml:space="preserve">impulsive phase component removed and that </w:t>
        </w:r>
      </w:ins>
      <w:ins w:id="35" w:author="Tom Woods" w:date="2016-02-07T14:43:00Z">
        <w:r w:rsidR="0005341C">
          <w:rPr>
            <w:w w:val="105"/>
          </w:rPr>
          <w:t xml:space="preserve">the </w:t>
        </w:r>
      </w:ins>
      <w:ins w:id="36" w:author="Tom Woods" w:date="2016-02-07T14:44:00Z">
        <w:r w:rsidR="0005341C">
          <w:rPr>
            <w:w w:val="105"/>
          </w:rPr>
          <w:t xml:space="preserve">corrected </w:t>
        </w:r>
      </w:ins>
      <w:ins w:id="37" w:author="Tom Woods" w:date="2016-02-07T14:43:00Z">
        <w:r w:rsidR="0005341C">
          <w:rPr>
            <w:w w:val="105"/>
          </w:rPr>
          <w:t>dimming slope an</w:t>
        </w:r>
      </w:ins>
      <w:ins w:id="38" w:author="Tom Woods" w:date="2016-02-07T14:44:00Z">
        <w:r w:rsidR="0005341C">
          <w:rPr>
            <w:w w:val="105"/>
          </w:rPr>
          <w:t xml:space="preserve">d depth </w:t>
        </w:r>
      </w:ins>
      <w:ins w:id="39" w:author="Tom Woods" w:date="2016-02-07T14:46:00Z">
        <w:r w:rsidR="0005341C">
          <w:rPr>
            <w:w w:val="105"/>
          </w:rPr>
          <w:t xml:space="preserve">values </w:t>
        </w:r>
      </w:ins>
      <w:ins w:id="40" w:author="Tom Woods" w:date="2016-02-07T14:44:00Z">
        <w:r w:rsidR="0005341C">
          <w:rPr>
            <w:w w:val="105"/>
          </w:rPr>
          <w:t xml:space="preserve">are consistent for most of the dimming lines in </w:t>
        </w:r>
      </w:ins>
      <w:ins w:id="41" w:author="Tom Woods" w:date="2016-02-07T14:45:00Z">
        <w:r w:rsidR="0005341C">
          <w:rPr>
            <w:w w:val="105"/>
          </w:rPr>
          <w:t xml:space="preserve">the </w:t>
        </w:r>
      </w:ins>
      <w:ins w:id="42" w:author="Tom Woods" w:date="2016-02-07T14:44:00Z">
        <w:r w:rsidR="0005341C">
          <w:rPr>
            <w:w w:val="105"/>
          </w:rPr>
          <w:t xml:space="preserve">case when dimming is caused by mass loss (CME). </w:t>
        </w:r>
      </w:ins>
    </w:p>
    <w:p w14:paraId="63F9E0A6" w14:textId="77777777" w:rsidR="00521066" w:rsidRDefault="00521066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042C2743" w14:textId="77777777" w:rsidR="00521066" w:rsidRDefault="007C37E1">
      <w:pPr>
        <w:pStyle w:val="BodyText"/>
        <w:ind w:left="696"/>
      </w:pPr>
      <w:r>
        <w:rPr>
          <w:w w:val="110"/>
        </w:rPr>
        <w:t>It</w:t>
      </w:r>
      <w:r>
        <w:rPr>
          <w:spacing w:val="14"/>
          <w:w w:val="110"/>
        </w:rPr>
        <w:t xml:space="preserve"> </w:t>
      </w:r>
      <w:r>
        <w:rPr>
          <w:w w:val="110"/>
        </w:rPr>
        <w:t>can</w:t>
      </w:r>
      <w:r>
        <w:rPr>
          <w:spacing w:val="15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14"/>
          <w:w w:val="110"/>
        </w:rPr>
        <w:t xml:space="preserve"> </w:t>
      </w:r>
      <w:r>
        <w:rPr>
          <w:w w:val="110"/>
        </w:rPr>
        <w:t>seen</w:t>
      </w:r>
      <w:r>
        <w:rPr>
          <w:spacing w:val="15"/>
          <w:w w:val="110"/>
        </w:rPr>
        <w:t xml:space="preserve"> </w:t>
      </w:r>
      <w:r>
        <w:rPr>
          <w:w w:val="110"/>
        </w:rPr>
        <w:t>that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del w:id="43" w:author="Tom Woods" w:date="2016-02-07T14:35:00Z">
        <w:r w:rsidDel="00C21351">
          <w:rPr>
            <w:spacing w:val="-1"/>
            <w:w w:val="110"/>
          </w:rPr>
          <w:delText>th</w:delText>
        </w:r>
        <w:r w:rsidDel="00C21351">
          <w:rPr>
            <w:spacing w:val="-2"/>
            <w:w w:val="110"/>
          </w:rPr>
          <w:delText>e</w:delText>
        </w:r>
        <w:r w:rsidDel="00C21351">
          <w:rPr>
            <w:spacing w:val="14"/>
            <w:w w:val="110"/>
          </w:rPr>
          <w:delText xml:space="preserve"> </w:delText>
        </w:r>
      </w:del>
      <w:r>
        <w:rPr>
          <w:w w:val="110"/>
        </w:rPr>
        <w:t>higher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ionization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tat</w:t>
      </w:r>
      <w:r>
        <w:rPr>
          <w:spacing w:val="-2"/>
          <w:w w:val="110"/>
        </w:rPr>
        <w:t>e</w:t>
      </w:r>
      <w:r>
        <w:rPr>
          <w:spacing w:val="15"/>
          <w:w w:val="110"/>
        </w:rPr>
        <w:t xml:space="preserve"> </w:t>
      </w:r>
      <w:r>
        <w:rPr>
          <w:w w:val="110"/>
        </w:rPr>
        <w:t>of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non-dimming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15"/>
          <w:w w:val="110"/>
        </w:rPr>
        <w:t xml:space="preserve"> </w:t>
      </w:r>
      <w:r>
        <w:rPr>
          <w:w w:val="110"/>
        </w:rPr>
        <w:t>(blue),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</w:p>
    <w:p w14:paraId="2CEAD87C" w14:textId="77777777" w:rsidR="00521066" w:rsidRDefault="00521066">
      <w:pPr>
        <w:spacing w:before="8"/>
        <w:rPr>
          <w:rFonts w:ascii="Times New Roman" w:eastAsia="Times New Roman" w:hAnsi="Times New Roman" w:cs="Times New Roman"/>
          <w:sz w:val="12"/>
          <w:szCs w:val="12"/>
        </w:rPr>
      </w:pPr>
    </w:p>
    <w:p w14:paraId="487FC7CA" w14:textId="77777777" w:rsidR="00521066" w:rsidRDefault="007C37E1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0C16806C">
          <v:group id="_x0000_s2066" style="width:187.6pt;height:.4pt;mso-position-horizontal-relative:char;mso-position-vertical-relative:line" coordsize="3752,8">
            <v:group id="_x0000_s2067" style="position:absolute;left:4;top:4;width:3744;height:2" coordorigin="4,4" coordsize="3744,2">
              <v:shape id="_x0000_s2068" style="position:absolute;left:4;top:4;width:3744;height:2" coordorigin="4,4" coordsize="3744,0" path="m4,4l3748,4e" filled="f" strokeweight="5054emu">
                <v:path arrowok="t"/>
              </v:shape>
            </v:group>
            <w10:wrap type="none"/>
            <w10:anchorlock/>
          </v:group>
        </w:pict>
      </w:r>
    </w:p>
    <w:p w14:paraId="692079CE" w14:textId="77777777" w:rsidR="00521066" w:rsidRDefault="007C37E1">
      <w:pPr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w w:val="110"/>
          <w:position w:val="8"/>
          <w:sz w:val="12"/>
        </w:rPr>
        <w:lastRenderedPageBreak/>
        <w:t xml:space="preserve">1 </w:t>
      </w:r>
      <w:r>
        <w:rPr>
          <w:rFonts w:ascii="Times New Roman" w:hAnsi="Times New Roman"/>
          <w:spacing w:val="2"/>
          <w:w w:val="110"/>
          <w:position w:val="8"/>
          <w:sz w:val="12"/>
        </w:rPr>
        <w:t xml:space="preserve"> </w:t>
      </w:r>
      <w:r>
        <w:rPr>
          <w:rFonts w:ascii="Times New Roman" w:hAnsi="Times New Roman"/>
          <w:w w:val="110"/>
          <w:sz w:val="18"/>
        </w:rPr>
        <w:t>Recall</w:t>
      </w:r>
      <w:r>
        <w:rPr>
          <w:rFonts w:ascii="Times New Roman" w:hAnsi="Times New Roman"/>
          <w:spacing w:val="10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that</w:t>
      </w:r>
      <w:r>
        <w:rPr>
          <w:rFonts w:ascii="Times New Roman" w:hAnsi="Times New Roman"/>
          <w:spacing w:val="9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211</w:t>
      </w:r>
      <w:r>
        <w:rPr>
          <w:rFonts w:ascii="Times New Roman" w:hAnsi="Times New Roman"/>
          <w:spacing w:val="10"/>
          <w:w w:val="110"/>
          <w:sz w:val="18"/>
        </w:rPr>
        <w:t xml:space="preserve"> </w:t>
      </w:r>
      <w:r>
        <w:rPr>
          <w:rFonts w:ascii="Times New Roman" w:hAnsi="Times New Roman"/>
          <w:spacing w:val="-152"/>
          <w:w w:val="110"/>
          <w:position w:val="3"/>
          <w:sz w:val="18"/>
        </w:rPr>
        <w:t>˚</w:t>
      </w:r>
      <w:r>
        <w:rPr>
          <w:rFonts w:ascii="Times New Roman" w:hAnsi="Times New Roman"/>
          <w:w w:val="110"/>
          <w:sz w:val="18"/>
        </w:rPr>
        <w:t>A</w:t>
      </w:r>
      <w:r>
        <w:rPr>
          <w:rFonts w:ascii="Times New Roman" w:hAnsi="Times New Roman"/>
          <w:spacing w:val="9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is</w:t>
      </w:r>
      <w:r>
        <w:rPr>
          <w:rFonts w:ascii="Times New Roman" w:hAnsi="Times New Roman"/>
          <w:spacing w:val="10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included</w:t>
      </w:r>
      <w:r>
        <w:rPr>
          <w:rFonts w:ascii="Times New Roman" w:hAnsi="Times New Roman"/>
          <w:spacing w:val="9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in</w:t>
      </w:r>
      <w:r>
        <w:rPr>
          <w:rFonts w:ascii="Times New Roman" w:hAnsi="Times New Roman"/>
          <w:spacing w:val="9"/>
          <w:w w:val="110"/>
          <w:sz w:val="18"/>
        </w:rPr>
        <w:t xml:space="preserve"> </w:t>
      </w:r>
      <w:r>
        <w:rPr>
          <w:rFonts w:ascii="Times New Roman" w:hAnsi="Times New Roman"/>
          <w:spacing w:val="4"/>
          <w:w w:val="110"/>
          <w:sz w:val="18"/>
        </w:rPr>
        <w:t>b</w:t>
      </w:r>
      <w:r>
        <w:rPr>
          <w:rFonts w:ascii="Times New Roman" w:hAnsi="Times New Roman"/>
          <w:w w:val="110"/>
          <w:sz w:val="18"/>
        </w:rPr>
        <w:t>oth</w:t>
      </w:r>
      <w:r>
        <w:rPr>
          <w:rFonts w:ascii="Times New Roman" w:hAnsi="Times New Roman"/>
          <w:spacing w:val="10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dimming</w:t>
      </w:r>
      <w:r>
        <w:rPr>
          <w:rFonts w:ascii="Times New Roman" w:hAnsi="Times New Roman"/>
          <w:spacing w:val="9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and</w:t>
      </w:r>
      <w:r>
        <w:rPr>
          <w:rFonts w:ascii="Times New Roman" w:hAnsi="Times New Roman"/>
          <w:spacing w:val="10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non-dimming</w:t>
      </w:r>
      <w:r>
        <w:rPr>
          <w:rFonts w:ascii="Times New Roman" w:hAnsi="Times New Roman"/>
          <w:spacing w:val="9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categories</w:t>
      </w:r>
      <w:r>
        <w:rPr>
          <w:rFonts w:ascii="Times New Roman" w:hAnsi="Times New Roman"/>
          <w:spacing w:val="10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to</w:t>
      </w:r>
      <w:r>
        <w:rPr>
          <w:rFonts w:ascii="Times New Roman" w:hAnsi="Times New Roman"/>
          <w:spacing w:val="9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reflect</w:t>
      </w:r>
      <w:r>
        <w:rPr>
          <w:rFonts w:ascii="Times New Roman" w:hAnsi="Times New Roman"/>
          <w:spacing w:val="10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its</w:t>
      </w:r>
      <w:r>
        <w:rPr>
          <w:rFonts w:ascii="Times New Roman" w:hAnsi="Times New Roman"/>
          <w:spacing w:val="9"/>
          <w:w w:val="110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>a</w:t>
      </w:r>
      <w:r>
        <w:rPr>
          <w:rFonts w:ascii="Times New Roman" w:hAnsi="Times New Roman"/>
          <w:spacing w:val="-7"/>
          <w:w w:val="110"/>
          <w:sz w:val="18"/>
        </w:rPr>
        <w:t>m</w:t>
      </w:r>
      <w:r>
        <w:rPr>
          <w:rFonts w:ascii="Times New Roman" w:hAnsi="Times New Roman"/>
          <w:w w:val="110"/>
          <w:sz w:val="18"/>
        </w:rPr>
        <w:t>bigui</w:t>
      </w:r>
      <w:r>
        <w:rPr>
          <w:rFonts w:ascii="Times New Roman" w:hAnsi="Times New Roman"/>
          <w:spacing w:val="-4"/>
          <w:w w:val="110"/>
          <w:sz w:val="18"/>
        </w:rPr>
        <w:t>t</w:t>
      </w:r>
      <w:r>
        <w:rPr>
          <w:rFonts w:ascii="Times New Roman" w:hAnsi="Times New Roman"/>
          <w:w w:val="110"/>
          <w:sz w:val="18"/>
        </w:rPr>
        <w:t>y</w:t>
      </w:r>
    </w:p>
    <w:p w14:paraId="1DEDC37B" w14:textId="77777777" w:rsidR="00521066" w:rsidRDefault="00521066">
      <w:pPr>
        <w:rPr>
          <w:rFonts w:ascii="Times New Roman" w:eastAsia="Times New Roman" w:hAnsi="Times New Roman" w:cs="Times New Roman"/>
          <w:sz w:val="18"/>
          <w:szCs w:val="18"/>
        </w:rPr>
        <w:sectPr w:rsidR="00521066">
          <w:pgSz w:w="12240" w:h="15840"/>
          <w:pgMar w:top="1340" w:right="1320" w:bottom="280" w:left="1320" w:header="1132" w:footer="0" w:gutter="0"/>
          <w:cols w:space="720"/>
        </w:sectPr>
      </w:pPr>
    </w:p>
    <w:p w14:paraId="457111E3" w14:textId="77777777" w:rsidR="00521066" w:rsidRDefault="007C37E1">
      <w:pPr>
        <w:pStyle w:val="BodyText"/>
        <w:spacing w:before="30"/>
        <w:ind w:left="0" w:right="119"/>
        <w:jc w:val="right"/>
      </w:pPr>
      <w:r>
        <w:lastRenderedPageBreak/>
        <w:pict w14:anchorId="564979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5" type="#_x0000_t75" style="position:absolute;left:0;text-align:left;margin-left:1in;margin-top:11.75pt;width:468pt;height:439.2pt;z-index:-34504;mso-position-horizontal-relative:page">
            <v:imagedata r:id="rId11" o:title=""/>
            <w10:wrap anchorx="page"/>
          </v:shape>
        </w:pict>
      </w:r>
      <w:r>
        <w:rPr>
          <w:w w:val="95"/>
        </w:rPr>
        <w:t>55</w:t>
      </w:r>
    </w:p>
    <w:p w14:paraId="1DC800E4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CD6F2FD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34844F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C4D7F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9CFB2A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5C4018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139749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9F98B1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B1C1F4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6A66AA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F14401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CA8F56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E9C032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7EEB8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1D3CDB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B46F9C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2A632D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2B9556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0CAB82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1C5499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E6382A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058125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3832C6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009099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B8200A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B1ED09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DF3E19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5E1808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CCA14D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55023B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4363A1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651FB4B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2243FE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970F48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323D35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7631B5C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1D4AB3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C78A4D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8115436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BD863D9" w14:textId="77777777" w:rsidR="00521066" w:rsidRDefault="007C37E1">
      <w:pPr>
        <w:pStyle w:val="BodyText"/>
        <w:spacing w:before="190" w:line="257" w:lineRule="auto"/>
        <w:ind w:right="118"/>
        <w:jc w:val="both"/>
      </w:pPr>
      <w:commentRangeStart w:id="44"/>
      <w:r>
        <w:rPr>
          <w:w w:val="105"/>
        </w:rPr>
        <w:t>Figure</w:t>
      </w:r>
      <w:r>
        <w:rPr>
          <w:spacing w:val="43"/>
          <w:w w:val="105"/>
        </w:rPr>
        <w:t xml:space="preserve"> </w:t>
      </w:r>
      <w:r>
        <w:rPr>
          <w:w w:val="105"/>
        </w:rPr>
        <w:t>5.2: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Examp</w:t>
      </w:r>
      <w:r>
        <w:rPr>
          <w:spacing w:val="-2"/>
          <w:w w:val="105"/>
        </w:rPr>
        <w:t>le</w:t>
      </w:r>
      <w:r>
        <w:rPr>
          <w:spacing w:val="44"/>
          <w:w w:val="105"/>
        </w:rPr>
        <w:t xml:space="preserve"> </w:t>
      </w:r>
      <w:r>
        <w:rPr>
          <w:w w:val="105"/>
        </w:rPr>
        <w:t>of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4"/>
          <w:w w:val="105"/>
        </w:rPr>
        <w:t xml:space="preserve"> </w:t>
      </w:r>
      <w:r>
        <w:rPr>
          <w:w w:val="105"/>
        </w:rPr>
        <w:t>of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dimming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(r</w:t>
      </w:r>
      <w:r>
        <w:rPr>
          <w:spacing w:val="-3"/>
          <w:w w:val="105"/>
        </w:rPr>
        <w:t>ows</w:t>
      </w:r>
      <w:r>
        <w:rPr>
          <w:spacing w:val="-2"/>
          <w:w w:val="105"/>
        </w:rPr>
        <w:t>)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non-dimming</w:t>
      </w:r>
      <w:r>
        <w:rPr>
          <w:spacing w:val="43"/>
          <w:w w:val="105"/>
        </w:rPr>
        <w:t xml:space="preserve"> </w:t>
      </w:r>
      <w:r>
        <w:rPr>
          <w:w w:val="105"/>
        </w:rPr>
        <w:t>(columns)</w:t>
      </w:r>
      <w:r>
        <w:rPr>
          <w:spacing w:val="39"/>
          <w:w w:val="115"/>
        </w:rPr>
        <w:t xml:space="preserve"> </w:t>
      </w:r>
      <w:r>
        <w:rPr>
          <w:w w:val="105"/>
        </w:rPr>
        <w:t>emission</w:t>
      </w:r>
      <w:r>
        <w:rPr>
          <w:spacing w:val="33"/>
          <w:w w:val="105"/>
        </w:rPr>
        <w:t xml:space="preserve"> </w:t>
      </w:r>
      <w:r>
        <w:rPr>
          <w:w w:val="105"/>
        </w:rPr>
        <w:t>lines</w:t>
      </w:r>
      <w:r>
        <w:rPr>
          <w:spacing w:val="34"/>
          <w:w w:val="105"/>
        </w:rPr>
        <w:t xml:space="preserve"> </w:t>
      </w:r>
      <w:r>
        <w:rPr>
          <w:w w:val="105"/>
        </w:rPr>
        <w:t>for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onv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proofErr w:type="spellEnd"/>
      <w:r>
        <w:rPr>
          <w:spacing w:val="34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w w:val="105"/>
        </w:rPr>
        <w:t>for</w:t>
      </w:r>
      <w:r>
        <w:rPr>
          <w:spacing w:val="33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single</w:t>
      </w:r>
      <w:r>
        <w:rPr>
          <w:spacing w:val="34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(Ev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34"/>
          <w:w w:val="105"/>
        </w:rPr>
        <w:t xml:space="preserve"> </w:t>
      </w:r>
      <w:r>
        <w:rPr>
          <w:w w:val="105"/>
        </w:rPr>
        <w:t>20).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33"/>
          <w:w w:val="105"/>
        </w:rPr>
        <w:t xml:space="preserve"> </w:t>
      </w:r>
      <w:r>
        <w:rPr>
          <w:w w:val="105"/>
        </w:rPr>
        <w:t>plot,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red</w:t>
      </w:r>
      <w:r>
        <w:rPr>
          <w:spacing w:val="25"/>
          <w:w w:val="110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dimming</w:t>
      </w:r>
      <w:r>
        <w:rPr>
          <w:spacing w:val="26"/>
          <w:w w:val="105"/>
        </w:rPr>
        <w:t xml:space="preserve"> </w:t>
      </w:r>
      <w:r>
        <w:rPr>
          <w:w w:val="105"/>
        </w:rPr>
        <w:t>line,</w:t>
      </w:r>
      <w:r>
        <w:rPr>
          <w:spacing w:val="28"/>
          <w:w w:val="105"/>
        </w:rPr>
        <w:t xml:space="preserve"> </w:t>
      </w:r>
      <w:r>
        <w:rPr>
          <w:w w:val="105"/>
        </w:rPr>
        <w:t>blue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scaled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time-shifted</w:t>
      </w:r>
      <w:r>
        <w:rPr>
          <w:spacing w:val="26"/>
          <w:w w:val="105"/>
        </w:rPr>
        <w:t xml:space="preserve"> </w:t>
      </w:r>
      <w:r>
        <w:rPr>
          <w:w w:val="105"/>
        </w:rPr>
        <w:t>non-dimming</w:t>
      </w:r>
      <w:r>
        <w:rPr>
          <w:spacing w:val="26"/>
          <w:w w:val="105"/>
        </w:rPr>
        <w:t xml:space="preserve"> </w:t>
      </w:r>
      <w:r>
        <w:rPr>
          <w:w w:val="105"/>
        </w:rPr>
        <w:t>line,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result</w:t>
      </w:r>
      <w:r>
        <w:rPr>
          <w:spacing w:val="25"/>
          <w:w w:val="138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subtraction</w:t>
      </w:r>
      <w:r>
        <w:rPr>
          <w:spacing w:val="34"/>
          <w:w w:val="105"/>
        </w:rPr>
        <w:t xml:space="preserve"> </w:t>
      </w:r>
      <w:r>
        <w:rPr>
          <w:w w:val="105"/>
        </w:rPr>
        <w:t>(red</w:t>
      </w:r>
      <w:r>
        <w:rPr>
          <w:spacing w:val="34"/>
          <w:w w:val="105"/>
        </w:rPr>
        <w:t xml:space="preserve"> </w:t>
      </w:r>
      <w:r>
        <w:rPr>
          <w:w w:val="105"/>
        </w:rPr>
        <w:t>-</w:t>
      </w:r>
      <w:r>
        <w:rPr>
          <w:spacing w:val="34"/>
          <w:w w:val="105"/>
        </w:rPr>
        <w:t xml:space="preserve"> </w:t>
      </w:r>
      <w:r>
        <w:rPr>
          <w:w w:val="105"/>
        </w:rPr>
        <w:t>blue).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tran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5"/>
          <w:w w:val="105"/>
        </w:rPr>
        <w:t xml:space="preserve"> </w:t>
      </w:r>
      <w:r>
        <w:rPr>
          <w:w w:val="105"/>
        </w:rPr>
        <w:t>green</w:t>
      </w:r>
      <w:r>
        <w:rPr>
          <w:spacing w:val="35"/>
          <w:w w:val="105"/>
        </w:rPr>
        <w:t xml:space="preserve"> </w:t>
      </w:r>
      <w:r>
        <w:rPr>
          <w:w w:val="105"/>
        </w:rPr>
        <w:t>bar</w:t>
      </w:r>
      <w:r>
        <w:rPr>
          <w:spacing w:val="34"/>
          <w:w w:val="105"/>
        </w:rPr>
        <w:t xml:space="preserve"> </w:t>
      </w:r>
      <w:r>
        <w:rPr>
          <w:w w:val="105"/>
        </w:rPr>
        <w:t>indicates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time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ow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99"/>
        </w:rPr>
        <w:t xml:space="preserve"> </w:t>
      </w:r>
      <w:r>
        <w:rPr>
          <w:w w:val="105"/>
        </w:rPr>
        <w:t>algorithm</w:t>
      </w:r>
      <w:r>
        <w:rPr>
          <w:spacing w:val="43"/>
          <w:w w:val="105"/>
        </w:rPr>
        <w:t xml:space="preserve"> </w:t>
      </w:r>
      <w:r>
        <w:rPr>
          <w:w w:val="105"/>
        </w:rPr>
        <w:t>uses</w:t>
      </w:r>
      <w:r>
        <w:rPr>
          <w:spacing w:val="43"/>
          <w:w w:val="105"/>
        </w:rPr>
        <w:t xml:space="preserve"> </w:t>
      </w:r>
      <w:r>
        <w:rPr>
          <w:w w:val="105"/>
        </w:rPr>
        <w:t>for</w:t>
      </w:r>
      <w:r>
        <w:rPr>
          <w:spacing w:val="44"/>
          <w:w w:val="105"/>
        </w:rPr>
        <w:t xml:space="preserve"> </w:t>
      </w:r>
      <w:r>
        <w:rPr>
          <w:w w:val="105"/>
        </w:rPr>
        <w:t>finding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3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1"/>
          <w:w w:val="105"/>
        </w:rPr>
        <w:t>s</w:t>
      </w:r>
      <w:r>
        <w:rPr>
          <w:w w:val="105"/>
        </w:rPr>
        <w:t>.</w:t>
      </w:r>
      <w:r>
        <w:rPr>
          <w:spacing w:val="8"/>
          <w:w w:val="105"/>
        </w:rPr>
        <w:t xml:space="preserve"> </w:t>
      </w:r>
      <w:r>
        <w:rPr>
          <w:w w:val="105"/>
        </w:rPr>
        <w:t>All</w:t>
      </w:r>
      <w:r>
        <w:rPr>
          <w:spacing w:val="43"/>
          <w:w w:val="105"/>
        </w:rPr>
        <w:t xml:space="preserve"> </w:t>
      </w:r>
      <w:r>
        <w:rPr>
          <w:w w:val="105"/>
        </w:rPr>
        <w:t>emission</w:t>
      </w:r>
      <w:r>
        <w:rPr>
          <w:spacing w:val="44"/>
          <w:w w:val="105"/>
        </w:rPr>
        <w:t xml:space="preserve"> </w:t>
      </w:r>
      <w:r>
        <w:rPr>
          <w:w w:val="105"/>
        </w:rPr>
        <w:t>lines</w:t>
      </w:r>
      <w:r>
        <w:rPr>
          <w:spacing w:val="43"/>
          <w:w w:val="105"/>
        </w:rPr>
        <w:t xml:space="preserve"> </w:t>
      </w:r>
      <w:r>
        <w:rPr>
          <w:w w:val="105"/>
        </w:rPr>
        <w:t>are</w:t>
      </w:r>
      <w:r>
        <w:rPr>
          <w:spacing w:val="44"/>
          <w:w w:val="105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spacing w:val="-7"/>
          <w:w w:val="105"/>
        </w:rPr>
        <w:t>F</w:t>
      </w:r>
      <w:r>
        <w:rPr>
          <w:spacing w:val="-8"/>
          <w:w w:val="105"/>
        </w:rPr>
        <w:t>e</w:t>
      </w:r>
      <w:r>
        <w:rPr>
          <w:spacing w:val="-7"/>
          <w:w w:val="105"/>
        </w:rPr>
        <w:t>.</w:t>
      </w:r>
      <w:r>
        <w:rPr>
          <w:spacing w:val="8"/>
          <w:w w:val="105"/>
        </w:rPr>
        <w:t xml:space="preserve"> </w:t>
      </w:r>
      <w:r>
        <w:rPr>
          <w:w w:val="105"/>
        </w:rPr>
        <w:t>Ionization</w:t>
      </w:r>
      <w:r>
        <w:rPr>
          <w:spacing w:val="43"/>
          <w:w w:val="105"/>
        </w:rPr>
        <w:t xml:space="preserve"> </w:t>
      </w:r>
      <w:r>
        <w:rPr>
          <w:w w:val="105"/>
        </w:rPr>
        <w:t>state</w:t>
      </w:r>
      <w:r>
        <w:rPr>
          <w:spacing w:val="23"/>
          <w:w w:val="99"/>
        </w:rPr>
        <w:t xml:space="preserve"> </w:t>
      </w:r>
      <w:r>
        <w:rPr>
          <w:w w:val="105"/>
        </w:rPr>
        <w:t>increases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dimming</w:t>
      </w:r>
      <w:r>
        <w:rPr>
          <w:spacing w:val="15"/>
          <w:w w:val="105"/>
        </w:rPr>
        <w:t xml:space="preserve"> </w:t>
      </w:r>
      <w:r>
        <w:rPr>
          <w:w w:val="105"/>
        </w:rPr>
        <w:t>lines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ght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non-dimming</w:t>
      </w:r>
      <w:r>
        <w:rPr>
          <w:spacing w:val="15"/>
          <w:w w:val="105"/>
        </w:rPr>
        <w:t xml:space="preserve"> </w:t>
      </w:r>
      <w:r>
        <w:rPr>
          <w:w w:val="105"/>
        </w:rPr>
        <w:t>lines.</w:t>
      </w:r>
      <w:commentRangeEnd w:id="44"/>
      <w:r w:rsidR="00C21351">
        <w:rPr>
          <w:rStyle w:val="CommentReference"/>
          <w:rFonts w:asciiTheme="minorHAnsi" w:eastAsiaTheme="minorHAnsi" w:hAnsiTheme="minorHAnsi"/>
        </w:rPr>
        <w:commentReference w:id="44"/>
      </w:r>
    </w:p>
    <w:p w14:paraId="677B5991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0227F283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518F2F1B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7D0EFC65" w14:textId="77777777" w:rsidR="00521066" w:rsidRDefault="00521066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42F59A83" w14:textId="77777777" w:rsidR="00521066" w:rsidRDefault="007C37E1">
      <w:pPr>
        <w:pStyle w:val="BodyText"/>
        <w:spacing w:line="455" w:lineRule="auto"/>
        <w:ind w:right="119"/>
        <w:jc w:val="both"/>
      </w:pPr>
      <w:r>
        <w:rPr>
          <w:w w:val="105"/>
        </w:rPr>
        <w:t>“</w:t>
      </w:r>
      <w:proofErr w:type="gramStart"/>
      <w:r>
        <w:rPr>
          <w:w w:val="105"/>
        </w:rPr>
        <w:t>purer</w:t>
      </w:r>
      <w:proofErr w:type="gramEnd"/>
      <w:r>
        <w:rPr>
          <w:w w:val="105"/>
        </w:rPr>
        <w:t>”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flare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i.e.,</w:t>
      </w:r>
      <w:r>
        <w:rPr>
          <w:spacing w:val="21"/>
          <w:w w:val="105"/>
        </w:rPr>
        <w:t xml:space="preserve"> </w:t>
      </w:r>
      <w:r>
        <w:rPr>
          <w:w w:val="105"/>
        </w:rPr>
        <w:t>higher</w:t>
      </w:r>
      <w:r>
        <w:rPr>
          <w:spacing w:val="19"/>
          <w:w w:val="105"/>
        </w:rPr>
        <w:t xml:space="preserve"> </w:t>
      </w:r>
      <w:r>
        <w:rPr>
          <w:w w:val="105"/>
        </w:rPr>
        <w:t>ionization</w:t>
      </w:r>
      <w:r>
        <w:rPr>
          <w:spacing w:val="18"/>
          <w:w w:val="105"/>
        </w:rPr>
        <w:t xml:space="preserve"> </w:t>
      </w:r>
      <w:r>
        <w:rPr>
          <w:w w:val="105"/>
        </w:rPr>
        <w:t>states</w:t>
      </w:r>
      <w:r>
        <w:rPr>
          <w:spacing w:val="19"/>
          <w:w w:val="105"/>
        </w:rPr>
        <w:t xml:space="preserve"> </w:t>
      </w:r>
      <w:r>
        <w:rPr>
          <w:w w:val="105"/>
        </w:rPr>
        <w:t>return</w:t>
      </w:r>
      <w:r>
        <w:rPr>
          <w:spacing w:val="19"/>
          <w:w w:val="105"/>
        </w:rPr>
        <w:t xml:space="preserve"> </w:t>
      </w:r>
      <w:r>
        <w:rPr>
          <w:w w:val="105"/>
        </w:rPr>
        <w:t>almost</w:t>
      </w:r>
      <w:r>
        <w:rPr>
          <w:spacing w:val="19"/>
          <w:w w:val="105"/>
        </w:rPr>
        <w:t xml:space="preserve"> </w:t>
      </w:r>
      <w:r>
        <w:rPr>
          <w:w w:val="105"/>
        </w:rPr>
        <w:t>perfectly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their</w:t>
      </w:r>
      <w:r>
        <w:rPr>
          <w:spacing w:val="19"/>
          <w:w w:val="105"/>
        </w:rPr>
        <w:t xml:space="preserve"> </w:t>
      </w:r>
      <w:r>
        <w:rPr>
          <w:w w:val="105"/>
        </w:rPr>
        <w:t>pre-</w:t>
      </w:r>
      <w:r>
        <w:rPr>
          <w:spacing w:val="29"/>
          <w:w w:val="99"/>
        </w:rPr>
        <w:t xml:space="preserve"> </w:t>
      </w:r>
      <w:r>
        <w:rPr>
          <w:w w:val="105"/>
        </w:rPr>
        <w:t>flare</w:t>
      </w:r>
      <w:r>
        <w:rPr>
          <w:spacing w:val="22"/>
          <w:w w:val="105"/>
        </w:rPr>
        <w:t xml:space="preserve"> </w:t>
      </w:r>
      <w:r>
        <w:rPr>
          <w:w w:val="105"/>
        </w:rPr>
        <w:t>irradiance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le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22"/>
          <w:w w:val="105"/>
        </w:rPr>
        <w:t xml:space="preserve"> </w:t>
      </w:r>
      <w:r>
        <w:rPr>
          <w:spacing w:val="1"/>
          <w:w w:val="105"/>
        </w:rPr>
        <w:t>soon</w:t>
      </w:r>
      <w:r>
        <w:rPr>
          <w:spacing w:val="22"/>
          <w:w w:val="105"/>
        </w:rPr>
        <w:t xml:space="preserve"> </w:t>
      </w:r>
      <w:r>
        <w:rPr>
          <w:w w:val="105"/>
        </w:rPr>
        <w:t>after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22"/>
          <w:w w:val="105"/>
        </w:rPr>
        <w:t xml:space="preserve"> </w:t>
      </w:r>
      <w:r>
        <w:rPr>
          <w:w w:val="105"/>
        </w:rPr>
        <w:t>while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23"/>
          <w:w w:val="105"/>
        </w:rPr>
        <w:t xml:space="preserve"> </w:t>
      </w:r>
      <w:r>
        <w:rPr>
          <w:w w:val="105"/>
        </w:rPr>
        <w:t>ionization</w:t>
      </w:r>
      <w:r>
        <w:rPr>
          <w:spacing w:val="22"/>
          <w:w w:val="105"/>
        </w:rPr>
        <w:t xml:space="preserve"> </w:t>
      </w:r>
      <w:r>
        <w:rPr>
          <w:w w:val="105"/>
        </w:rPr>
        <w:t>states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22"/>
          <w:w w:val="105"/>
        </w:rPr>
        <w:t xml:space="preserve"> </w:t>
      </w:r>
      <w:r>
        <w:rPr>
          <w:w w:val="105"/>
        </w:rPr>
        <w:t>some</w:t>
      </w:r>
      <w:r>
        <w:rPr>
          <w:spacing w:val="22"/>
          <w:w w:val="105"/>
        </w:rPr>
        <w:t xml:space="preserve"> </w:t>
      </w:r>
      <w:r>
        <w:rPr>
          <w:w w:val="105"/>
        </w:rPr>
        <w:t>additional</w:t>
      </w:r>
      <w:r>
        <w:rPr>
          <w:spacing w:val="23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os</w:t>
      </w:r>
      <w:r>
        <w:rPr>
          <w:w w:val="105"/>
        </w:rPr>
        <w:t>t</w:t>
      </w:r>
      <w:r>
        <w:rPr>
          <w:spacing w:val="1"/>
          <w:w w:val="105"/>
        </w:rPr>
        <w:t>-</w:t>
      </w:r>
      <w:r>
        <w:rPr>
          <w:spacing w:val="23"/>
          <w:w w:val="99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response. </w:t>
      </w:r>
      <w:r>
        <w:rPr>
          <w:spacing w:val="13"/>
          <w:w w:val="105"/>
        </w:rPr>
        <w:t xml:space="preserve"> </w:t>
      </w:r>
      <w:r>
        <w:rPr>
          <w:w w:val="105"/>
        </w:rPr>
        <w:t>Because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most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se</w:t>
      </w:r>
      <w:r>
        <w:rPr>
          <w:spacing w:val="29"/>
          <w:w w:val="105"/>
        </w:rPr>
        <w:t xml:space="preserve"> </w:t>
      </w:r>
      <w:r>
        <w:rPr>
          <w:w w:val="105"/>
        </w:rPr>
        <w:t>heating</w:t>
      </w:r>
      <w:r>
        <w:rPr>
          <w:spacing w:val="27"/>
          <w:w w:val="105"/>
        </w:rPr>
        <w:t xml:space="preserve"> </w:t>
      </w:r>
      <w:r>
        <w:rPr>
          <w:w w:val="105"/>
        </w:rPr>
        <w:t>occurs</w:t>
      </w:r>
      <w:r>
        <w:rPr>
          <w:spacing w:val="28"/>
          <w:w w:val="105"/>
        </w:rPr>
        <w:t xml:space="preserve"> </w:t>
      </w:r>
      <w:r>
        <w:rPr>
          <w:w w:val="105"/>
        </w:rPr>
        <w:t>early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flare</w:t>
      </w:r>
      <w:r>
        <w:rPr>
          <w:spacing w:val="28"/>
          <w:w w:val="105"/>
        </w:rPr>
        <w:t xml:space="preserve"> </w:t>
      </w:r>
      <w:r>
        <w:rPr>
          <w:w w:val="105"/>
        </w:rPr>
        <w:t>–</w:t>
      </w:r>
      <w:r>
        <w:rPr>
          <w:spacing w:val="27"/>
          <w:w w:val="105"/>
        </w:rPr>
        <w:t xml:space="preserve"> </w:t>
      </w:r>
      <w:r>
        <w:rPr>
          <w:w w:val="105"/>
        </w:rPr>
        <w:t>during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mpu</w:t>
      </w:r>
      <w:r>
        <w:rPr>
          <w:spacing w:val="-2"/>
          <w:w w:val="105"/>
        </w:rPr>
        <w:t>lsi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</w:p>
    <w:p w14:paraId="63357C1D" w14:textId="77777777" w:rsidR="00521066" w:rsidRDefault="00521066">
      <w:pPr>
        <w:spacing w:line="455" w:lineRule="auto"/>
        <w:jc w:val="both"/>
        <w:sectPr w:rsidR="00521066">
          <w:headerReference w:type="default" r:id="rId13"/>
          <w:pgSz w:w="12240" w:h="15840"/>
          <w:pgMar w:top="1060" w:right="1320" w:bottom="280" w:left="1340" w:header="0" w:footer="0" w:gutter="0"/>
          <w:cols w:space="720"/>
        </w:sectPr>
      </w:pPr>
    </w:p>
    <w:p w14:paraId="15E74D4A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658CC0CF" w14:textId="77777777" w:rsidR="00521066" w:rsidRDefault="007C37E1">
      <w:pPr>
        <w:pStyle w:val="BodyText"/>
        <w:spacing w:before="58" w:line="455" w:lineRule="auto"/>
        <w:ind w:left="120" w:right="118"/>
        <w:jc w:val="both"/>
      </w:pPr>
      <w:proofErr w:type="gramStart"/>
      <w:r>
        <w:rPr>
          <w:w w:val="110"/>
        </w:rPr>
        <w:t>phase</w:t>
      </w:r>
      <w:proofErr w:type="gramEnd"/>
      <w:r>
        <w:rPr>
          <w:spacing w:val="-22"/>
          <w:w w:val="110"/>
        </w:rPr>
        <w:t xml:space="preserve"> </w:t>
      </w:r>
      <w:r>
        <w:rPr>
          <w:w w:val="110"/>
        </w:rPr>
        <w:t>as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d</w:t>
      </w:r>
      <w:r>
        <w:rPr>
          <w:spacing w:val="-21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22"/>
          <w:w w:val="110"/>
        </w:rPr>
        <w:t xml:space="preserve"> </w:t>
      </w:r>
      <w:r>
        <w:rPr>
          <w:w w:val="110"/>
        </w:rPr>
        <w:t>GOES</w:t>
      </w:r>
      <w:r>
        <w:rPr>
          <w:spacing w:val="-21"/>
          <w:w w:val="110"/>
        </w:rPr>
        <w:t xml:space="preserve"> </w:t>
      </w:r>
      <w:r>
        <w:rPr>
          <w:w w:val="110"/>
        </w:rPr>
        <w:t>or</w:t>
      </w:r>
      <w:r>
        <w:rPr>
          <w:spacing w:val="-21"/>
          <w:w w:val="110"/>
        </w:rPr>
        <w:t xml:space="preserve"> </w:t>
      </w:r>
      <w:r>
        <w:rPr>
          <w:w w:val="110"/>
        </w:rPr>
        <w:t>RHESSI</w:t>
      </w:r>
      <w:r>
        <w:rPr>
          <w:spacing w:val="-22"/>
          <w:w w:val="110"/>
        </w:rPr>
        <w:t xml:space="preserve"> </w:t>
      </w:r>
      <w:r>
        <w:rPr>
          <w:w w:val="110"/>
        </w:rPr>
        <w:t>HXRs</w:t>
      </w:r>
      <w:r>
        <w:rPr>
          <w:spacing w:val="-21"/>
          <w:w w:val="110"/>
        </w:rPr>
        <w:t xml:space="preserve"> </w:t>
      </w:r>
      <w:r>
        <w:rPr>
          <w:w w:val="110"/>
        </w:rPr>
        <w:t>–</w:t>
      </w:r>
      <w:r>
        <w:rPr>
          <w:spacing w:val="-21"/>
          <w:w w:val="110"/>
        </w:rPr>
        <w:t xml:space="preserve"> </w:t>
      </w:r>
      <w:r>
        <w:rPr>
          <w:w w:val="110"/>
        </w:rPr>
        <w:t>it’s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likely</w:t>
      </w:r>
      <w:r>
        <w:rPr>
          <w:spacing w:val="-22"/>
          <w:w w:val="110"/>
        </w:rPr>
        <w:t xml:space="preserve"> </w:t>
      </w:r>
      <w:r>
        <w:rPr>
          <w:w w:val="110"/>
        </w:rPr>
        <w:t>that</w:t>
      </w:r>
      <w:r>
        <w:rPr>
          <w:spacing w:val="-21"/>
          <w:w w:val="110"/>
        </w:rPr>
        <w:t xml:space="preserve"> </w:t>
      </w:r>
      <w:r>
        <w:rPr>
          <w:w w:val="110"/>
        </w:rPr>
        <w:t>the</w:t>
      </w:r>
      <w:r>
        <w:rPr>
          <w:spacing w:val="-21"/>
          <w:w w:val="110"/>
        </w:rPr>
        <w:t xml:space="preserve"> </w:t>
      </w:r>
      <w:r>
        <w:rPr>
          <w:w w:val="110"/>
        </w:rPr>
        <w:t>emission</w:t>
      </w:r>
      <w:r>
        <w:rPr>
          <w:spacing w:val="-22"/>
          <w:w w:val="110"/>
        </w:rPr>
        <w:t xml:space="preserve"> </w:t>
      </w:r>
      <w:r>
        <w:rPr>
          <w:w w:val="110"/>
        </w:rPr>
        <w:t>from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igh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ioniz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</w:t>
      </w:r>
      <w:r>
        <w:rPr>
          <w:spacing w:val="33"/>
          <w:w w:val="104"/>
        </w:rPr>
        <w:t xml:space="preserve"> </w:t>
      </w:r>
      <w:r>
        <w:rPr>
          <w:w w:val="110"/>
        </w:rPr>
        <w:t>states</w:t>
      </w:r>
      <w:r>
        <w:rPr>
          <w:spacing w:val="15"/>
          <w:w w:val="110"/>
        </w:rPr>
        <w:t xml:space="preserve"> </w:t>
      </w:r>
      <w:r>
        <w:rPr>
          <w:w w:val="110"/>
        </w:rPr>
        <w:t>disappears</w:t>
      </w:r>
      <w:r>
        <w:rPr>
          <w:spacing w:val="16"/>
          <w:w w:val="110"/>
        </w:rPr>
        <w:t xml:space="preserve"> </w:t>
      </w:r>
      <w:r>
        <w:rPr>
          <w:w w:val="110"/>
        </w:rPr>
        <w:t>due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16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16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o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next</w:t>
      </w:r>
      <w:r>
        <w:rPr>
          <w:spacing w:val="16"/>
          <w:w w:val="110"/>
        </w:rPr>
        <w:t xml:space="preserve"> </w:t>
      </w:r>
      <w:r>
        <w:rPr>
          <w:w w:val="110"/>
        </w:rPr>
        <w:t>ionization</w:t>
      </w:r>
      <w:r>
        <w:rPr>
          <w:spacing w:val="16"/>
          <w:w w:val="110"/>
        </w:rPr>
        <w:t xml:space="preserve"> </w:t>
      </w:r>
      <w:r>
        <w:rPr>
          <w:w w:val="110"/>
        </w:rPr>
        <w:t>state.</w:t>
      </w:r>
      <w:r>
        <w:rPr>
          <w:spacing w:val="55"/>
          <w:w w:val="110"/>
        </w:rPr>
        <w:t xml:space="preserve"> </w:t>
      </w:r>
      <w:r>
        <w:rPr>
          <w:w w:val="110"/>
        </w:rPr>
        <w:t>Rather,</w:t>
      </w:r>
      <w:r>
        <w:rPr>
          <w:spacing w:val="18"/>
          <w:w w:val="110"/>
        </w:rPr>
        <w:t xml:space="preserve"> </w:t>
      </w:r>
      <w:r>
        <w:rPr>
          <w:w w:val="110"/>
        </w:rPr>
        <w:t>it</w:t>
      </w:r>
      <w:r>
        <w:rPr>
          <w:spacing w:val="16"/>
          <w:w w:val="110"/>
        </w:rPr>
        <w:t xml:space="preserve"> </w:t>
      </w:r>
      <w:r>
        <w:rPr>
          <w:w w:val="110"/>
        </w:rPr>
        <w:t>returns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16"/>
          <w:w w:val="110"/>
        </w:rPr>
        <w:t xml:space="preserve"> </w:t>
      </w:r>
      <w:r>
        <w:rPr>
          <w:w w:val="110"/>
        </w:rPr>
        <w:t>its</w:t>
      </w:r>
      <w:r>
        <w:rPr>
          <w:spacing w:val="16"/>
          <w:w w:val="110"/>
        </w:rPr>
        <w:t xml:space="preserve"> </w:t>
      </w:r>
      <w:r>
        <w:rPr>
          <w:w w:val="110"/>
        </w:rPr>
        <w:t>pre-flare</w:t>
      </w:r>
      <w:r>
        <w:rPr>
          <w:spacing w:val="25"/>
          <w:w w:val="99"/>
        </w:rPr>
        <w:t xml:space="preserve"> </w:t>
      </w:r>
      <w:r>
        <w:rPr>
          <w:spacing w:val="-3"/>
          <w:w w:val="110"/>
        </w:rPr>
        <w:t>level</w:t>
      </w:r>
      <w:r>
        <w:rPr>
          <w:spacing w:val="4"/>
          <w:w w:val="110"/>
        </w:rPr>
        <w:t xml:space="preserve"> </w:t>
      </w:r>
      <w:r>
        <w:rPr>
          <w:w w:val="110"/>
        </w:rPr>
        <w:t>because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se</w:t>
      </w:r>
      <w:r>
        <w:rPr>
          <w:spacing w:val="5"/>
          <w:w w:val="110"/>
        </w:rPr>
        <w:t xml:space="preserve"> </w:t>
      </w:r>
      <w:r>
        <w:rPr>
          <w:w w:val="110"/>
        </w:rPr>
        <w:t>heating</w:t>
      </w:r>
      <w:r>
        <w:rPr>
          <w:spacing w:val="4"/>
          <w:w w:val="110"/>
        </w:rPr>
        <w:t xml:space="preserve"> </w:t>
      </w:r>
      <w:r>
        <w:rPr>
          <w:w w:val="110"/>
        </w:rPr>
        <w:t>supporting</w:t>
      </w:r>
      <w:r>
        <w:rPr>
          <w:spacing w:val="5"/>
          <w:w w:val="110"/>
        </w:rPr>
        <w:t xml:space="preserve"> </w:t>
      </w:r>
      <w:r>
        <w:rPr>
          <w:w w:val="110"/>
        </w:rPr>
        <w:t>its</w:t>
      </w:r>
      <w:r>
        <w:rPr>
          <w:spacing w:val="5"/>
          <w:w w:val="110"/>
        </w:rPr>
        <w:t xml:space="preserve"> </w:t>
      </w:r>
      <w:r>
        <w:rPr>
          <w:w w:val="110"/>
        </w:rPr>
        <w:t>existence</w:t>
      </w:r>
      <w:r>
        <w:rPr>
          <w:spacing w:val="5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spacing w:val="-5"/>
          <w:w w:val="110"/>
        </w:rPr>
        <w:t>ove</w:t>
      </w:r>
      <w:r>
        <w:rPr>
          <w:spacing w:val="-4"/>
          <w:w w:val="110"/>
        </w:rPr>
        <w:t>r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w w:val="110"/>
        </w:rPr>
        <w:t>cooling</w:t>
      </w:r>
      <w:r>
        <w:rPr>
          <w:spacing w:val="5"/>
          <w:w w:val="110"/>
        </w:rPr>
        <w:t xml:space="preserve"> </w:t>
      </w:r>
      <w:r>
        <w:rPr>
          <w:w w:val="110"/>
        </w:rPr>
        <w:t>has</w:t>
      </w:r>
      <w:r>
        <w:rPr>
          <w:spacing w:val="5"/>
          <w:w w:val="110"/>
        </w:rPr>
        <w:t xml:space="preserve"> </w:t>
      </w:r>
      <w:r>
        <w:rPr>
          <w:w w:val="110"/>
        </w:rPr>
        <w:t>set</w:t>
      </w:r>
      <w:r>
        <w:rPr>
          <w:spacing w:val="5"/>
          <w:w w:val="110"/>
        </w:rPr>
        <w:t xml:space="preserve"> </w:t>
      </w:r>
      <w:r>
        <w:rPr>
          <w:w w:val="110"/>
        </w:rPr>
        <w:t>in.</w:t>
      </w:r>
      <w:r>
        <w:rPr>
          <w:spacing w:val="43"/>
          <w:w w:val="110"/>
        </w:rPr>
        <w:t xml:space="preserve"> </w:t>
      </w:r>
      <w:r>
        <w:rPr>
          <w:w w:val="110"/>
        </w:rPr>
        <w:t>Indeed,</w:t>
      </w:r>
    </w:p>
    <w:p w14:paraId="63CDB67D" w14:textId="77777777" w:rsidR="00521066" w:rsidRDefault="007C37E1">
      <w:pPr>
        <w:pStyle w:val="BodyText"/>
        <w:spacing w:line="261" w:lineRule="exact"/>
        <w:ind w:left="120"/>
        <w:jc w:val="both"/>
      </w:pPr>
      <w:proofErr w:type="gramStart"/>
      <w:r>
        <w:rPr>
          <w:w w:val="105"/>
        </w:rPr>
        <w:t>the</w:t>
      </w:r>
      <w:proofErr w:type="gramEnd"/>
      <w:r>
        <w:rPr>
          <w:spacing w:val="40"/>
          <w:w w:val="105"/>
        </w:rPr>
        <w:t xml:space="preserve"> </w:t>
      </w:r>
      <w:r>
        <w:rPr>
          <w:w w:val="105"/>
        </w:rPr>
        <w:t>mid-ionization</w:t>
      </w:r>
      <w:r>
        <w:rPr>
          <w:spacing w:val="40"/>
          <w:w w:val="105"/>
        </w:rPr>
        <w:t xml:space="preserve"> </w:t>
      </w:r>
      <w:r>
        <w:rPr>
          <w:w w:val="105"/>
        </w:rPr>
        <w:t>states</w:t>
      </w:r>
      <w:r>
        <w:rPr>
          <w:spacing w:val="40"/>
          <w:w w:val="105"/>
        </w:rPr>
        <w:t xml:space="preserve"> </w:t>
      </w:r>
      <w:r>
        <w:rPr>
          <w:w w:val="105"/>
        </w:rPr>
        <w:t>su</w:t>
      </w:r>
      <w:r>
        <w:rPr>
          <w:spacing w:val="-8"/>
          <w:w w:val="105"/>
        </w:rPr>
        <w:t>c</w:t>
      </w:r>
      <w:r>
        <w:rPr>
          <w:w w:val="105"/>
        </w:rPr>
        <w:t>h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XVI</w:t>
      </w:r>
      <w:r>
        <w:rPr>
          <w:spacing w:val="41"/>
          <w:w w:val="105"/>
        </w:rPr>
        <w:t xml:space="preserve"> </w:t>
      </w:r>
      <w:r>
        <w:rPr>
          <w:w w:val="105"/>
        </w:rPr>
        <w:t>at</w:t>
      </w:r>
      <w:r>
        <w:rPr>
          <w:spacing w:val="40"/>
          <w:w w:val="105"/>
        </w:rPr>
        <w:t xml:space="preserve"> </w:t>
      </w:r>
      <w:r>
        <w:rPr>
          <w:w w:val="105"/>
        </w:rPr>
        <w:t>335</w:t>
      </w:r>
      <w:r>
        <w:rPr>
          <w:spacing w:val="40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sh</w:t>
      </w:r>
      <w:r>
        <w:rPr>
          <w:spacing w:val="-8"/>
          <w:w w:val="105"/>
        </w:rPr>
        <w:t>o</w:t>
      </w:r>
      <w:r>
        <w:rPr>
          <w:w w:val="105"/>
        </w:rPr>
        <w:t>w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sl</w:t>
      </w:r>
      <w:r>
        <w:rPr>
          <w:spacing w:val="-8"/>
          <w:w w:val="105"/>
        </w:rPr>
        <w:t>o</w:t>
      </w:r>
      <w:r>
        <w:rPr>
          <w:w w:val="105"/>
        </w:rPr>
        <w:t>w,</w:t>
      </w:r>
      <w:r>
        <w:rPr>
          <w:spacing w:val="46"/>
          <w:w w:val="105"/>
        </w:rPr>
        <w:t xml:space="preserve"> </w:t>
      </w:r>
      <w:r>
        <w:rPr>
          <w:w w:val="105"/>
        </w:rPr>
        <w:t>hours-long</w:t>
      </w:r>
      <w:r>
        <w:rPr>
          <w:spacing w:val="40"/>
          <w:w w:val="105"/>
        </w:rPr>
        <w:t xml:space="preserve"> </w:t>
      </w:r>
      <w:r>
        <w:rPr>
          <w:w w:val="105"/>
        </w:rPr>
        <w:t>ramp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7"/>
          <w:w w:val="105"/>
        </w:rPr>
        <w:t>o</w:t>
      </w:r>
      <w:r>
        <w:rPr>
          <w:w w:val="105"/>
        </w:rPr>
        <w:t>w</w:t>
      </w:r>
      <w:r>
        <w:rPr>
          <w:spacing w:val="-6"/>
          <w:w w:val="105"/>
        </w:rPr>
        <w:t>n</w:t>
      </w:r>
      <w:r>
        <w:rPr>
          <w:spacing w:val="-8"/>
          <w:w w:val="105"/>
        </w:rPr>
        <w:t>w</w:t>
      </w:r>
      <w:r>
        <w:rPr>
          <w:w w:val="105"/>
        </w:rPr>
        <w:t>ard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</w:p>
    <w:p w14:paraId="65DECBD3" w14:textId="77777777" w:rsidR="00521066" w:rsidRDefault="007C37E1">
      <w:pPr>
        <w:pStyle w:val="BodyText"/>
        <w:spacing w:before="48" w:line="480" w:lineRule="exact"/>
        <w:ind w:left="120" w:right="119"/>
        <w:jc w:val="both"/>
      </w:pPr>
      <w:proofErr w:type="gramStart"/>
      <w:r>
        <w:rPr>
          <w:w w:val="105"/>
        </w:rPr>
        <w:t>irradiance</w:t>
      </w:r>
      <w:proofErr w:type="gramEnd"/>
      <w:r>
        <w:rPr>
          <w:w w:val="105"/>
        </w:rPr>
        <w:t>.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fact</w:t>
      </w:r>
      <w:r>
        <w:rPr>
          <w:spacing w:val="40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05"/>
        </w:rPr>
        <w:t xml:space="preserve"> </w:t>
      </w:r>
      <w:r>
        <w:rPr>
          <w:w w:val="105"/>
        </w:rPr>
        <w:t>these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-i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iz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1"/>
          <w:w w:val="105"/>
        </w:rPr>
        <w:t xml:space="preserve"> </w:t>
      </w:r>
      <w:r>
        <w:rPr>
          <w:w w:val="105"/>
        </w:rPr>
        <w:t>states</w:t>
      </w:r>
      <w:r>
        <w:rPr>
          <w:spacing w:val="40"/>
          <w:w w:val="105"/>
        </w:rPr>
        <w:t xml:space="preserve"> </w:t>
      </w:r>
      <w:r>
        <w:rPr>
          <w:w w:val="105"/>
        </w:rPr>
        <w:t>don’t</w:t>
      </w:r>
      <w:r>
        <w:rPr>
          <w:spacing w:val="40"/>
          <w:w w:val="105"/>
        </w:rPr>
        <w:t xml:space="preserve"> </w:t>
      </w:r>
      <w:r>
        <w:rPr>
          <w:w w:val="105"/>
        </w:rPr>
        <w:t>immediately</w:t>
      </w:r>
      <w:r>
        <w:rPr>
          <w:spacing w:val="41"/>
          <w:w w:val="105"/>
        </w:rPr>
        <w:t xml:space="preserve"> </w:t>
      </w:r>
      <w:r>
        <w:rPr>
          <w:w w:val="105"/>
        </w:rPr>
        <w:t>return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40"/>
          <w:w w:val="105"/>
        </w:rPr>
        <w:t xml:space="preserve"> </w:t>
      </w:r>
      <w:r>
        <w:rPr>
          <w:w w:val="105"/>
        </w:rPr>
        <w:t>to</w:t>
      </w:r>
      <w:r>
        <w:rPr>
          <w:spacing w:val="41"/>
          <w:w w:val="105"/>
        </w:rPr>
        <w:t xml:space="preserve"> </w:t>
      </w:r>
      <w:r>
        <w:rPr>
          <w:w w:val="105"/>
        </w:rPr>
        <w:t>their</w:t>
      </w:r>
      <w:r>
        <w:rPr>
          <w:spacing w:val="40"/>
          <w:w w:val="105"/>
        </w:rPr>
        <w:t xml:space="preserve"> </w:t>
      </w:r>
      <w:r>
        <w:rPr>
          <w:w w:val="105"/>
        </w:rPr>
        <w:t>pre-</w:t>
      </w:r>
      <w:r>
        <w:rPr>
          <w:spacing w:val="29"/>
          <w:w w:val="99"/>
        </w:rPr>
        <w:t xml:space="preserve"> </w:t>
      </w:r>
      <w:r>
        <w:rPr>
          <w:w w:val="105"/>
        </w:rPr>
        <w:t xml:space="preserve">flare </w:t>
      </w:r>
      <w:r>
        <w:rPr>
          <w:spacing w:val="-3"/>
          <w:w w:val="105"/>
        </w:rPr>
        <w:t>le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indicates that</w:t>
      </w:r>
      <w:r>
        <w:rPr>
          <w:spacing w:val="1"/>
          <w:w w:val="105"/>
        </w:rPr>
        <w:t xml:space="preserve"> </w:t>
      </w:r>
      <w:r>
        <w:rPr>
          <w:w w:val="105"/>
        </w:rPr>
        <w:t>their net</w:t>
      </w:r>
      <w:r>
        <w:rPr>
          <w:spacing w:val="1"/>
          <w:w w:val="105"/>
        </w:rPr>
        <w:t xml:space="preserve"> </w:t>
      </w:r>
      <w:r>
        <w:rPr>
          <w:w w:val="105"/>
        </w:rPr>
        <w:t>cooling rate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ins w:id="45" w:author="Tom Woods" w:date="2016-02-07T14:37:00Z">
        <w:r w:rsidR="00C21351">
          <w:rPr>
            <w:spacing w:val="-3"/>
            <w:w w:val="105"/>
          </w:rPr>
          <w:t xml:space="preserve"> and/or there is moderate, but less intense, heating after the main flare peak</w:t>
        </w:r>
      </w:ins>
      <w:r>
        <w:rPr>
          <w:spacing w:val="-3"/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w w:val="105"/>
        </w:rPr>
        <w:t xml:space="preserve"> net</w:t>
      </w:r>
      <w:r>
        <w:rPr>
          <w:spacing w:val="1"/>
          <w:w w:val="105"/>
        </w:rPr>
        <w:t xml:space="preserve"> </w:t>
      </w:r>
      <w:r>
        <w:rPr>
          <w:w w:val="105"/>
        </w:rPr>
        <w:t>cooling rate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is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du</w:t>
      </w:r>
      <w:r>
        <w:rPr>
          <w:spacing w:val="-2"/>
          <w:w w:val="105"/>
        </w:rPr>
        <w:t>e</w:t>
      </w:r>
      <w:r>
        <w:rPr>
          <w:spacing w:val="1"/>
          <w:w w:val="105"/>
        </w:rPr>
        <w:t xml:space="preserve"> </w:t>
      </w:r>
      <w:r>
        <w:rPr>
          <w:w w:val="105"/>
        </w:rPr>
        <w:t>to the</w:t>
      </w:r>
      <w:r>
        <w:rPr>
          <w:spacing w:val="49"/>
          <w:w w:val="99"/>
        </w:rPr>
        <w:t xml:space="preserve"> </w:t>
      </w:r>
      <w:r>
        <w:rPr>
          <w:w w:val="105"/>
        </w:rPr>
        <w:t>higher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these</w:t>
      </w:r>
      <w:r>
        <w:rPr>
          <w:spacing w:val="25"/>
          <w:w w:val="105"/>
        </w:rPr>
        <w:t xml:space="preserve"> </w:t>
      </w:r>
      <w:r>
        <w:rPr>
          <w:w w:val="105"/>
        </w:rPr>
        <w:t>ions</w:t>
      </w:r>
      <w:r>
        <w:rPr>
          <w:spacing w:val="25"/>
          <w:w w:val="105"/>
        </w:rPr>
        <w:t xml:space="preserve"> </w:t>
      </w:r>
      <w:r>
        <w:rPr>
          <w:w w:val="105"/>
        </w:rPr>
        <w:t>where</w:t>
      </w:r>
      <w:r>
        <w:rPr>
          <w:spacing w:val="25"/>
          <w:w w:val="105"/>
        </w:rPr>
        <w:t xml:space="preserve"> </w:t>
      </w:r>
      <w:r>
        <w:rPr>
          <w:w w:val="105"/>
        </w:rPr>
        <w:t>collisional</w:t>
      </w:r>
      <w:r>
        <w:rPr>
          <w:spacing w:val="24"/>
          <w:w w:val="105"/>
        </w:rPr>
        <w:t xml:space="preserve"> </w:t>
      </w:r>
      <w:r>
        <w:rPr>
          <w:w w:val="105"/>
        </w:rPr>
        <w:t>de-excitation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plasma</w:t>
      </w:r>
      <w:r>
        <w:rPr>
          <w:spacing w:val="25"/>
          <w:w w:val="105"/>
        </w:rPr>
        <w:t xml:space="preserve"> </w:t>
      </w:r>
      <w:r>
        <w:rPr>
          <w:w w:val="105"/>
        </w:rPr>
        <w:t>competes</w:t>
      </w:r>
      <w:r>
        <w:rPr>
          <w:spacing w:val="25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1"/>
          <w:w w:val="105"/>
        </w:rPr>
        <w:t>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proofErr w:type="spellEnd"/>
      <w:r>
        <w:rPr>
          <w:spacing w:val="20"/>
          <w:w w:val="99"/>
        </w:rPr>
        <w:t xml:space="preserve"> </w:t>
      </w:r>
      <w:r>
        <w:rPr>
          <w:w w:val="105"/>
        </w:rPr>
        <w:t>c</w:t>
      </w:r>
      <w:r>
        <w:rPr>
          <w:spacing w:val="6"/>
          <w:w w:val="105"/>
        </w:rPr>
        <w:t>o</w:t>
      </w:r>
      <w:r>
        <w:rPr>
          <w:w w:val="105"/>
        </w:rPr>
        <w:t>oling.</w:t>
      </w:r>
      <w:r>
        <w:rPr>
          <w:spacing w:val="28"/>
          <w:w w:val="105"/>
        </w:rPr>
        <w:t xml:space="preserve"> </w:t>
      </w:r>
      <w:r>
        <w:rPr>
          <w:w w:val="105"/>
        </w:rPr>
        <w:t>Additionall</w:t>
      </w:r>
      <w:r>
        <w:rPr>
          <w:spacing w:val="-20"/>
          <w:w w:val="105"/>
        </w:rPr>
        <w:t>y</w:t>
      </w:r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E</w:t>
      </w:r>
      <w:r>
        <w:rPr>
          <w:spacing w:val="-2"/>
          <w:w w:val="105"/>
        </w:rPr>
        <w:t>i</w:t>
      </w:r>
      <w:r>
        <w:rPr>
          <w:w w:val="105"/>
        </w:rPr>
        <w:t>nste</w:t>
      </w:r>
      <w:r>
        <w:rPr>
          <w:spacing w:val="-2"/>
          <w:w w:val="105"/>
        </w:rPr>
        <w:t>i</w:t>
      </w:r>
      <w:r>
        <w:rPr>
          <w:w w:val="105"/>
        </w:rPr>
        <w:t>n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w w:val="105"/>
        </w:rPr>
        <w:t>c</w:t>
      </w:r>
      <w:r>
        <w:rPr>
          <w:spacing w:val="6"/>
          <w:w w:val="105"/>
        </w:rPr>
        <w:t>o</w:t>
      </w:r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cie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2"/>
          <w:w w:val="105"/>
        </w:rPr>
        <w:t xml:space="preserve"> </w:t>
      </w:r>
      <w:r>
        <w:rPr>
          <w:spacing w:val="-18"/>
          <w:w w:val="105"/>
        </w:rPr>
        <w:t>F</w:t>
      </w:r>
      <w:r>
        <w:rPr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XV</w:t>
      </w:r>
      <w:r>
        <w:rPr>
          <w:spacing w:val="5"/>
          <w:w w:val="105"/>
        </w:rPr>
        <w:t>II</w:t>
      </w:r>
      <w:r>
        <w:rPr>
          <w:w w:val="105"/>
        </w:rPr>
        <w:t>I</w:t>
      </w:r>
      <w:r>
        <w:rPr>
          <w:spacing w:val="30"/>
          <w:w w:val="105"/>
        </w:rPr>
        <w:t xml:space="preserve"> </w:t>
      </w:r>
      <w:r>
        <w:rPr>
          <w:w w:val="105"/>
        </w:rPr>
        <w:t>94</w:t>
      </w:r>
      <w:r>
        <w:rPr>
          <w:spacing w:val="31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11.4</w:t>
      </w:r>
      <w:del w:id="46" w:author="Tom Woods" w:date="2016-02-07T14:39:00Z">
        <w:r w:rsidDel="00C21351">
          <w:rPr>
            <w:w w:val="105"/>
          </w:rPr>
          <w:delText>x</w:delText>
        </w:r>
      </w:del>
      <w:r>
        <w:rPr>
          <w:rFonts w:cs="Times New Roman"/>
          <w:w w:val="105"/>
          <w:position w:val="8"/>
          <w:sz w:val="16"/>
          <w:szCs w:val="16"/>
        </w:rPr>
        <w:t>2</w:t>
      </w:r>
      <w:r>
        <w:rPr>
          <w:rFonts w:cs="Times New Roman"/>
          <w:spacing w:val="19"/>
          <w:w w:val="105"/>
          <w:position w:val="8"/>
          <w:sz w:val="16"/>
          <w:szCs w:val="16"/>
        </w:rPr>
        <w:t xml:space="preserve"> </w:t>
      </w:r>
      <w:del w:id="47" w:author="Tom Woods" w:date="2016-02-07T14:39:00Z">
        <w:r w:rsidDel="00C21351">
          <w:rPr>
            <w:w w:val="105"/>
          </w:rPr>
          <w:delText>l</w:delText>
        </w:r>
      </w:del>
      <w:ins w:id="48" w:author="Tom Woods" w:date="2016-02-07T14:39:00Z">
        <w:r w:rsidR="00C21351">
          <w:rPr>
            <w:w w:val="105"/>
          </w:rPr>
          <w:t>times l</w:t>
        </w:r>
      </w:ins>
      <w:r>
        <w:rPr>
          <w:w w:val="105"/>
        </w:rPr>
        <w:t>arger</w:t>
      </w:r>
      <w:r>
        <w:rPr>
          <w:spacing w:val="31"/>
          <w:w w:val="105"/>
        </w:rPr>
        <w:t xml:space="preserve"> </w:t>
      </w:r>
      <w:r>
        <w:rPr>
          <w:w w:val="105"/>
        </w:rPr>
        <w:t>than</w:t>
      </w:r>
      <w:r>
        <w:rPr>
          <w:spacing w:val="32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spacing w:val="-18"/>
          <w:w w:val="105"/>
        </w:rPr>
        <w:t>F</w:t>
      </w:r>
      <w:r>
        <w:rPr>
          <w:w w:val="105"/>
        </w:rPr>
        <w:t>e</w:t>
      </w:r>
      <w:r>
        <w:rPr>
          <w:w w:val="99"/>
        </w:rPr>
        <w:t xml:space="preserve"> </w:t>
      </w:r>
      <w:r>
        <w:rPr>
          <w:w w:val="105"/>
        </w:rPr>
        <w:t>XVI</w:t>
      </w:r>
      <w:r>
        <w:rPr>
          <w:spacing w:val="23"/>
          <w:w w:val="105"/>
        </w:rPr>
        <w:t xml:space="preserve"> </w:t>
      </w:r>
      <w:r>
        <w:rPr>
          <w:w w:val="105"/>
        </w:rPr>
        <w:t>335</w:t>
      </w:r>
      <w:r>
        <w:rPr>
          <w:spacing w:val="23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A,</w:t>
      </w:r>
      <w:r>
        <w:rPr>
          <w:spacing w:val="23"/>
          <w:w w:val="105"/>
        </w:rPr>
        <w:t xml:space="preserve"> </w:t>
      </w:r>
      <w:r>
        <w:rPr>
          <w:w w:val="105"/>
        </w:rPr>
        <w:t>i</w:t>
      </w:r>
      <w:r>
        <w:rPr>
          <w:spacing w:val="-1"/>
          <w:w w:val="105"/>
        </w:rPr>
        <w:t>n</w:t>
      </w:r>
      <w:r>
        <w:rPr>
          <w:w w:val="105"/>
        </w:rPr>
        <w:t>dicating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w w:val="105"/>
        </w:rPr>
        <w:t>he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radiati</w:t>
      </w:r>
      <w:r>
        <w:rPr>
          <w:spacing w:val="-7"/>
          <w:w w:val="105"/>
        </w:rPr>
        <w:t>v</w:t>
      </w:r>
      <w:r>
        <w:rPr>
          <w:w w:val="105"/>
        </w:rPr>
        <w:t>e</w:t>
      </w:r>
      <w:proofErr w:type="spellEnd"/>
      <w:r>
        <w:rPr>
          <w:spacing w:val="24"/>
          <w:w w:val="105"/>
        </w:rPr>
        <w:t xml:space="preserve"> </w:t>
      </w:r>
      <w:r>
        <w:rPr>
          <w:w w:val="105"/>
        </w:rPr>
        <w:t>c</w:t>
      </w:r>
      <w:r>
        <w:rPr>
          <w:spacing w:val="6"/>
          <w:w w:val="105"/>
        </w:rPr>
        <w:t>o</w:t>
      </w:r>
      <w:r>
        <w:rPr>
          <w:w w:val="105"/>
        </w:rPr>
        <w:t>oling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en</w:t>
      </w:r>
      <w:r>
        <w:rPr>
          <w:spacing w:val="23"/>
          <w:w w:val="105"/>
        </w:rPr>
        <w:t xml:space="preserve"> </w:t>
      </w:r>
      <w:r>
        <w:rPr>
          <w:w w:val="105"/>
        </w:rPr>
        <w:t>sl</w:t>
      </w:r>
      <w:r>
        <w:rPr>
          <w:spacing w:val="-8"/>
          <w:w w:val="105"/>
        </w:rPr>
        <w:t>ow</w:t>
      </w:r>
      <w:r>
        <w:rPr>
          <w:w w:val="105"/>
        </w:rPr>
        <w:t>er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XVI</w:t>
      </w:r>
      <w:r>
        <w:rPr>
          <w:spacing w:val="24"/>
          <w:w w:val="105"/>
        </w:rPr>
        <w:t xml:space="preserve"> </w:t>
      </w:r>
      <w:r>
        <w:rPr>
          <w:w w:val="105"/>
        </w:rPr>
        <w:t>335</w:t>
      </w:r>
      <w:r>
        <w:rPr>
          <w:spacing w:val="23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A.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blue</w:t>
      </w:r>
      <w:r>
        <w:rPr>
          <w:spacing w:val="24"/>
          <w:w w:val="105"/>
        </w:rPr>
        <w:t xml:space="preserve"> </w:t>
      </w:r>
      <w:r>
        <w:rPr>
          <w:w w:val="105"/>
        </w:rPr>
        <w:t>lig</w:t>
      </w:r>
      <w:r>
        <w:rPr>
          <w:spacing w:val="-7"/>
          <w:w w:val="105"/>
        </w:rPr>
        <w:t>h</w:t>
      </w:r>
      <w:r>
        <w:rPr>
          <w:w w:val="105"/>
        </w:rPr>
        <w:t>t</w:t>
      </w:r>
      <w:r>
        <w:rPr>
          <w:w w:val="138"/>
        </w:rPr>
        <w:t xml:space="preserve"> </w:t>
      </w:r>
      <w:r>
        <w:rPr>
          <w:w w:val="105"/>
        </w:rPr>
        <w:t>cur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proofErr w:type="spellStart"/>
      <w:r>
        <w:rPr>
          <w:spacing w:val="-17"/>
          <w:w w:val="105"/>
        </w:rPr>
        <w:t>F</w:t>
      </w:r>
      <w:r>
        <w:rPr>
          <w:w w:val="105"/>
        </w:rPr>
        <w:t>eXVI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335</w:t>
      </w:r>
      <w:r>
        <w:rPr>
          <w:spacing w:val="7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indicates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c</w:t>
      </w:r>
      <w:r>
        <w:rPr>
          <w:spacing w:val="6"/>
          <w:w w:val="105"/>
        </w:rPr>
        <w:t>o</w:t>
      </w:r>
      <w:r>
        <w:rPr>
          <w:w w:val="105"/>
        </w:rPr>
        <w:t>oli</w:t>
      </w:r>
      <w:r>
        <w:rPr>
          <w:spacing w:val="-1"/>
          <w:w w:val="105"/>
        </w:rPr>
        <w:t>n</w:t>
      </w:r>
      <w:r>
        <w:rPr>
          <w:w w:val="105"/>
        </w:rPr>
        <w:t>g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ongoing</w:t>
      </w:r>
      <w:r>
        <w:rPr>
          <w:spacing w:val="8"/>
          <w:w w:val="105"/>
        </w:rPr>
        <w:t xml:space="preserve"> </w:t>
      </w:r>
      <w:r>
        <w:rPr>
          <w:w w:val="105"/>
        </w:rPr>
        <w:t>during</w:t>
      </w:r>
      <w:r>
        <w:rPr>
          <w:spacing w:val="9"/>
          <w:w w:val="105"/>
        </w:rPr>
        <w:t xml:space="preserve"> </w:t>
      </w:r>
      <w:r>
        <w:rPr>
          <w:w w:val="105"/>
        </w:rPr>
        <w:t>this</w:t>
      </w:r>
      <w:r>
        <w:rPr>
          <w:spacing w:val="8"/>
          <w:w w:val="105"/>
        </w:rPr>
        <w:t xml:space="preserve"> </w:t>
      </w:r>
      <w:r>
        <w:rPr>
          <w:w w:val="105"/>
        </w:rPr>
        <w:t>hours-long</w:t>
      </w:r>
      <w:r>
        <w:rPr>
          <w:spacing w:val="8"/>
          <w:w w:val="105"/>
        </w:rPr>
        <w:t xml:space="preserve"> </w:t>
      </w:r>
      <w:r>
        <w:rPr>
          <w:spacing w:val="5"/>
          <w:w w:val="105"/>
        </w:rPr>
        <w:t>p</w:t>
      </w:r>
      <w:r>
        <w:rPr>
          <w:w w:val="105"/>
        </w:rPr>
        <w:t>er</w:t>
      </w:r>
      <w:r>
        <w:rPr>
          <w:spacing w:val="-2"/>
          <w:w w:val="105"/>
        </w:rPr>
        <w:t>i</w:t>
      </w:r>
      <w:r>
        <w:rPr>
          <w:spacing w:val="6"/>
          <w:w w:val="105"/>
        </w:rPr>
        <w:t>o</w:t>
      </w:r>
      <w:r>
        <w:rPr>
          <w:w w:val="105"/>
        </w:rPr>
        <w:t>d.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other</w:t>
      </w:r>
      <w:r>
        <w:rPr>
          <w:w w:val="116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arm</w:t>
      </w:r>
      <w:r>
        <w:rPr>
          <w:spacing w:val="25"/>
          <w:w w:val="105"/>
        </w:rPr>
        <w:t xml:space="preserve"> </w:t>
      </w:r>
      <w:r>
        <w:rPr>
          <w:w w:val="105"/>
        </w:rPr>
        <w:t>ions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XVI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slowl</w:t>
      </w:r>
      <w:r>
        <w:rPr>
          <w:spacing w:val="-2"/>
          <w:w w:val="105"/>
        </w:rPr>
        <w:t>y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5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elec</w:t>
      </w:r>
      <w:r>
        <w:rPr>
          <w:spacing w:val="-1"/>
          <w:w w:val="105"/>
        </w:rPr>
        <w:t>tron</w:t>
      </w:r>
      <w:r>
        <w:rPr>
          <w:spacing w:val="-2"/>
          <w:w w:val="105"/>
        </w:rPr>
        <w:t>s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acting</w:t>
      </w:r>
      <w:r>
        <w:rPr>
          <w:spacing w:val="26"/>
          <w:w w:val="105"/>
        </w:rPr>
        <w:t xml:space="preserve"> </w:t>
      </w:r>
      <w:r>
        <w:rPr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source</w:t>
      </w:r>
      <w:r>
        <w:rPr>
          <w:spacing w:val="25"/>
          <w:w w:val="105"/>
        </w:rPr>
        <w:t xml:space="preserve"> </w:t>
      </w:r>
      <w:r>
        <w:rPr>
          <w:w w:val="105"/>
        </w:rPr>
        <w:t>term</w:t>
      </w:r>
      <w:r>
        <w:rPr>
          <w:spacing w:val="51"/>
          <w:w w:val="106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cooler</w:t>
      </w:r>
      <w:r>
        <w:rPr>
          <w:spacing w:val="16"/>
          <w:w w:val="105"/>
        </w:rPr>
        <w:t xml:space="preserve"> </w:t>
      </w:r>
      <w:r>
        <w:rPr>
          <w:w w:val="105"/>
        </w:rPr>
        <w:t>ionization</w:t>
      </w:r>
      <w:r>
        <w:rPr>
          <w:spacing w:val="17"/>
          <w:w w:val="105"/>
        </w:rPr>
        <w:t xml:space="preserve"> </w:t>
      </w:r>
      <w:r>
        <w:rPr>
          <w:w w:val="105"/>
        </w:rPr>
        <w:t>populations.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Cr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“feeding”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iz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populations,</w:t>
      </w:r>
      <w:r>
        <w:rPr>
          <w:spacing w:val="65"/>
          <w:w w:val="109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45"/>
          <w:w w:val="105"/>
        </w:rPr>
        <w:t xml:space="preserve"> </w:t>
      </w:r>
      <w:r>
        <w:rPr>
          <w:spacing w:val="-10"/>
          <w:w w:val="105"/>
        </w:rPr>
        <w:t>F</w:t>
      </w:r>
      <w:r>
        <w:rPr>
          <w:spacing w:val="-11"/>
          <w:w w:val="105"/>
        </w:rPr>
        <w:t>e</w:t>
      </w:r>
      <w:r>
        <w:rPr>
          <w:spacing w:val="45"/>
          <w:w w:val="105"/>
        </w:rPr>
        <w:t xml:space="preserve"> </w:t>
      </w:r>
      <w:r>
        <w:rPr>
          <w:w w:val="105"/>
        </w:rPr>
        <w:t>IX,</w:t>
      </w:r>
      <w:r>
        <w:rPr>
          <w:spacing w:val="45"/>
          <w:w w:val="105"/>
        </w:rPr>
        <w:t xml:space="preserve"> </w:t>
      </w:r>
      <w:r>
        <w:rPr>
          <w:w w:val="105"/>
        </w:rPr>
        <w:t>is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45"/>
          <w:w w:val="105"/>
        </w:rPr>
        <w:t xml:space="preserve"> </w:t>
      </w:r>
      <w:r>
        <w:rPr>
          <w:w w:val="105"/>
        </w:rPr>
        <w:t>cooling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m,</w:t>
      </w:r>
      <w:r>
        <w:rPr>
          <w:spacing w:val="52"/>
          <w:w w:val="105"/>
        </w:rPr>
        <w:t xml:space="preserve"> </w:t>
      </w:r>
      <w:r>
        <w:rPr>
          <w:w w:val="105"/>
        </w:rPr>
        <w:t>not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45"/>
          <w:w w:val="105"/>
        </w:rPr>
        <w:t xml:space="preserve"> </w:t>
      </w:r>
      <w:r>
        <w:rPr>
          <w:w w:val="105"/>
        </w:rPr>
        <w:t>mass-loss</w:t>
      </w:r>
      <w:r>
        <w:rPr>
          <w:spacing w:val="45"/>
          <w:w w:val="105"/>
        </w:rPr>
        <w:t xml:space="preserve"> </w:t>
      </w:r>
      <w:r>
        <w:rPr>
          <w:w w:val="105"/>
        </w:rPr>
        <w:t>one.</w:t>
      </w:r>
      <w:r>
        <w:rPr>
          <w:spacing w:val="12"/>
          <w:w w:val="105"/>
        </w:rPr>
        <w:t xml:space="preserve"> </w:t>
      </w:r>
      <w:r>
        <w:rPr>
          <w:w w:val="105"/>
        </w:rPr>
        <w:t>By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5"/>
          <w:w w:val="105"/>
        </w:rPr>
        <w:t xml:space="preserve"> </w:t>
      </w:r>
      <w:r>
        <w:rPr>
          <w:w w:val="105"/>
        </w:rPr>
        <w:t>this</w:t>
      </w:r>
      <w:r>
        <w:rPr>
          <w:spacing w:val="45"/>
          <w:w w:val="105"/>
        </w:rPr>
        <w:t xml:space="preserve"> </w:t>
      </w:r>
      <w:r>
        <w:rPr>
          <w:w w:val="105"/>
        </w:rPr>
        <w:t>trend</w:t>
      </w:r>
      <w:r>
        <w:rPr>
          <w:spacing w:val="45"/>
          <w:w w:val="105"/>
        </w:rPr>
        <w:t xml:space="preserve"> </w:t>
      </w:r>
      <w:r>
        <w:rPr>
          <w:w w:val="105"/>
        </w:rPr>
        <w:t>as</w:t>
      </w:r>
      <w:r>
        <w:rPr>
          <w:spacing w:val="45"/>
          <w:w w:val="105"/>
        </w:rPr>
        <w:t xml:space="preserve"> </w:t>
      </w:r>
      <w:r>
        <w:rPr>
          <w:w w:val="105"/>
        </w:rPr>
        <w:t>indicated</w:t>
      </w:r>
      <w:r>
        <w:rPr>
          <w:spacing w:val="29"/>
          <w:w w:val="110"/>
        </w:rPr>
        <w:t xml:space="preserve"> </w:t>
      </w:r>
      <w:r>
        <w:rPr>
          <w:spacing w:val="-6"/>
          <w:w w:val="105"/>
        </w:rPr>
        <w:t>b</w:t>
      </w:r>
      <w:r>
        <w:rPr>
          <w:w w:val="105"/>
        </w:rPr>
        <w:t>y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irradiance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e.g.,</w:t>
      </w:r>
      <w:r>
        <w:rPr>
          <w:spacing w:val="32"/>
          <w:w w:val="105"/>
        </w:rPr>
        <w:t xml:space="preserve"> </w:t>
      </w:r>
      <w:r>
        <w:rPr>
          <w:spacing w:val="-18"/>
          <w:w w:val="105"/>
        </w:rPr>
        <w:t>F</w:t>
      </w:r>
      <w:r>
        <w:rPr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XV</w:t>
      </w:r>
      <w:r>
        <w:rPr>
          <w:spacing w:val="30"/>
          <w:w w:val="105"/>
        </w:rPr>
        <w:t xml:space="preserve"> </w:t>
      </w:r>
      <w:r>
        <w:rPr>
          <w:w w:val="105"/>
        </w:rPr>
        <w:t>284</w:t>
      </w:r>
      <w:r>
        <w:rPr>
          <w:spacing w:val="2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A,</w:t>
      </w:r>
      <w:r>
        <w:rPr>
          <w:spacing w:val="30"/>
          <w:w w:val="105"/>
        </w:rPr>
        <w:t xml:space="preserve"> </w:t>
      </w:r>
      <w:r>
        <w:rPr>
          <w:spacing w:val="-8"/>
          <w:w w:val="105"/>
        </w:rPr>
        <w:t>w</w:t>
      </w:r>
      <w:r>
        <w:rPr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obtain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lig</w:t>
      </w:r>
      <w:r>
        <w:rPr>
          <w:spacing w:val="-7"/>
          <w:w w:val="105"/>
        </w:rPr>
        <w:t>h</w:t>
      </w:r>
      <w:r>
        <w:rPr>
          <w:w w:val="105"/>
        </w:rPr>
        <w:t>t</w:t>
      </w:r>
      <w:r>
        <w:rPr>
          <w:spacing w:val="30"/>
          <w:w w:val="105"/>
        </w:rPr>
        <w:t xml:space="preserve"> </w:t>
      </w:r>
      <w:r>
        <w:rPr>
          <w:w w:val="105"/>
        </w:rPr>
        <w:t>cur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more</w:t>
      </w:r>
      <w:r>
        <w:rPr>
          <w:spacing w:val="29"/>
          <w:w w:val="105"/>
        </w:rPr>
        <w:t xml:space="preserve"> </w:t>
      </w:r>
      <w:r>
        <w:rPr>
          <w:w w:val="105"/>
        </w:rPr>
        <w:t>sensiti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mass-loss</w:t>
      </w:r>
      <w:r>
        <w:rPr>
          <w:spacing w:val="30"/>
          <w:w w:val="105"/>
        </w:rPr>
        <w:t xml:space="preserve"> </w:t>
      </w:r>
      <w:r>
        <w:rPr>
          <w:w w:val="105"/>
        </w:rPr>
        <w:t>than</w:t>
      </w:r>
      <w:r>
        <w:rPr>
          <w:w w:val="110"/>
        </w:rPr>
        <w:t xml:space="preserve"> </w:t>
      </w:r>
      <w:r>
        <w:rPr>
          <w:w w:val="105"/>
        </w:rPr>
        <w:t>temperature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(b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Figure</w:t>
      </w:r>
      <w:r>
        <w:rPr>
          <w:spacing w:val="28"/>
          <w:w w:val="105"/>
        </w:rPr>
        <w:t xml:space="preserve"> </w:t>
      </w:r>
      <w:r>
        <w:rPr>
          <w:w w:val="105"/>
        </w:rPr>
        <w:t>5.2).</w:t>
      </w:r>
    </w:p>
    <w:p w14:paraId="2F3E4581" w14:textId="77777777" w:rsidR="00521066" w:rsidRDefault="007C37E1">
      <w:pPr>
        <w:pStyle w:val="BodyText"/>
        <w:spacing w:line="480" w:lineRule="exact"/>
        <w:ind w:left="120" w:right="117" w:firstLine="576"/>
        <w:jc w:val="both"/>
      </w:pP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Chapter</w:t>
      </w:r>
      <w:r>
        <w:rPr>
          <w:spacing w:val="26"/>
          <w:w w:val="105"/>
        </w:rPr>
        <w:t xml:space="preserve"> </w:t>
      </w:r>
      <w:r>
        <w:rPr>
          <w:w w:val="105"/>
        </w:rPr>
        <w:t>4,</w:t>
      </w:r>
      <w:r>
        <w:rPr>
          <w:spacing w:val="28"/>
          <w:w w:val="105"/>
        </w:rPr>
        <w:t xml:space="preserve"> </w:t>
      </w:r>
      <w:r>
        <w:rPr>
          <w:w w:val="105"/>
        </w:rPr>
        <w:t>it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7"/>
          <w:w w:val="105"/>
        </w:rPr>
        <w:t xml:space="preserve"> </w:t>
      </w:r>
      <w:r>
        <w:rPr>
          <w:w w:val="105"/>
        </w:rPr>
        <w:t>found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2010</w:t>
      </w:r>
      <w:r>
        <w:rPr>
          <w:spacing w:val="25"/>
          <w:w w:val="105"/>
        </w:rPr>
        <w:t xml:space="preserve"> </w:t>
      </w:r>
      <w:r>
        <w:rPr>
          <w:w w:val="105"/>
        </w:rPr>
        <w:t>August</w:t>
      </w:r>
      <w:r>
        <w:rPr>
          <w:spacing w:val="26"/>
          <w:w w:val="105"/>
        </w:rPr>
        <w:t xml:space="preserve"> </w:t>
      </w:r>
      <w:r>
        <w:rPr>
          <w:w w:val="105"/>
        </w:rPr>
        <w:t>7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nt,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IX</w:t>
      </w:r>
      <w:r>
        <w:rPr>
          <w:spacing w:val="27"/>
          <w:w w:val="105"/>
        </w:rPr>
        <w:t xml:space="preserve"> </w:t>
      </w:r>
      <w:r>
        <w:rPr>
          <w:w w:val="105"/>
        </w:rPr>
        <w:t>171</w:t>
      </w:r>
      <w:r>
        <w:rPr>
          <w:spacing w:val="30"/>
          <w:w w:val="99"/>
        </w:rPr>
        <w:t xml:space="preserve"> </w:t>
      </w:r>
      <w:r>
        <w:rPr>
          <w:w w:val="105"/>
        </w:rPr>
        <w:t>(dimming)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XV</w:t>
      </w:r>
      <w:r>
        <w:rPr>
          <w:spacing w:val="34"/>
          <w:w w:val="105"/>
        </w:rPr>
        <w:t xml:space="preserve"> </w:t>
      </w:r>
      <w:r>
        <w:rPr>
          <w:w w:val="105"/>
        </w:rPr>
        <w:t>284</w:t>
      </w:r>
      <w:r>
        <w:rPr>
          <w:spacing w:val="9"/>
          <w:w w:val="105"/>
        </w:rPr>
        <w:t xml:space="preserve"> </w:t>
      </w:r>
      <w:r>
        <w:rPr>
          <w:w w:val="105"/>
        </w:rPr>
        <w:t>(non-dimming)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EVE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gav</w:t>
      </w:r>
      <w:r>
        <w:rPr>
          <w:spacing w:val="-4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mat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3"/>
          <w:w w:val="105"/>
        </w:rPr>
        <w:t xml:space="preserve"> </w:t>
      </w:r>
      <w:r>
        <w:rPr>
          <w:w w:val="105"/>
        </w:rPr>
        <w:t>isolated</w:t>
      </w:r>
      <w:r>
        <w:rPr>
          <w:spacing w:val="27"/>
          <w:w w:val="110"/>
        </w:rPr>
        <w:t xml:space="preserve"> </w:t>
      </w:r>
      <w:r>
        <w:rPr>
          <w:w w:val="105"/>
        </w:rPr>
        <w:t>dimming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AIA</w:t>
      </w:r>
      <w:r>
        <w:rPr>
          <w:spacing w:val="36"/>
          <w:w w:val="105"/>
        </w:rPr>
        <w:t xml:space="preserve"> </w:t>
      </w:r>
      <w:r>
        <w:rPr>
          <w:w w:val="105"/>
        </w:rPr>
        <w:t>171</w:t>
      </w:r>
      <w:r>
        <w:rPr>
          <w:spacing w:val="36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A.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only</w:t>
      </w:r>
      <w:r>
        <w:rPr>
          <w:spacing w:val="36"/>
          <w:w w:val="105"/>
        </w:rPr>
        <w:t xml:space="preserve"> </w:t>
      </w:r>
      <w:r>
        <w:rPr>
          <w:w w:val="105"/>
        </w:rPr>
        <w:t>dimming</w:t>
      </w:r>
      <w:r>
        <w:rPr>
          <w:spacing w:val="36"/>
          <w:w w:val="105"/>
        </w:rPr>
        <w:t xml:space="preserve"> </w:t>
      </w:r>
      <w:r>
        <w:rPr>
          <w:w w:val="105"/>
        </w:rPr>
        <w:t>me</w:t>
      </w:r>
      <w:r>
        <w:rPr>
          <w:spacing w:val="-8"/>
          <w:w w:val="105"/>
        </w:rPr>
        <w:t>c</w:t>
      </w:r>
      <w:r>
        <w:rPr>
          <w:w w:val="105"/>
        </w:rPr>
        <w:t>hanisms</w:t>
      </w:r>
      <w:r>
        <w:rPr>
          <w:spacing w:val="36"/>
          <w:w w:val="105"/>
        </w:rPr>
        <w:t xml:space="preserve"> </w:t>
      </w:r>
      <w:r>
        <w:rPr>
          <w:w w:val="105"/>
        </w:rPr>
        <w:t>ide</w:t>
      </w:r>
      <w:r>
        <w:rPr>
          <w:spacing w:val="-6"/>
          <w:w w:val="105"/>
        </w:rPr>
        <w:t>n</w:t>
      </w:r>
      <w:r>
        <w:rPr>
          <w:w w:val="105"/>
        </w:rPr>
        <w:t>tified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w w:val="105"/>
        </w:rPr>
        <w:t>im</w:t>
      </w:r>
      <w:r>
        <w:rPr>
          <w:spacing w:val="5"/>
          <w:w w:val="105"/>
        </w:rPr>
        <w:t>p</w:t>
      </w:r>
      <w:r>
        <w:rPr>
          <w:w w:val="105"/>
        </w:rPr>
        <w:t>o</w:t>
      </w:r>
      <w:r>
        <w:rPr>
          <w:spacing w:val="-1"/>
          <w:w w:val="105"/>
        </w:rPr>
        <w:t>r</w:t>
      </w:r>
      <w:r>
        <w:rPr>
          <w:w w:val="105"/>
        </w:rPr>
        <w:t>ta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this</w:t>
      </w:r>
      <w:r>
        <w:rPr>
          <w:spacing w:val="36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w w:val="138"/>
        </w:rPr>
        <w:t xml:space="preserve"> </w:t>
      </w:r>
      <w:r>
        <w:rPr>
          <w:spacing w:val="-8"/>
          <w:w w:val="105"/>
        </w:rPr>
        <w:t>w</w:t>
      </w:r>
      <w:r>
        <w:rPr>
          <w:w w:val="105"/>
        </w:rPr>
        <w:t>ere</w:t>
      </w:r>
      <w:r>
        <w:rPr>
          <w:spacing w:val="23"/>
          <w:w w:val="105"/>
        </w:rPr>
        <w:t xml:space="preserve"> </w:t>
      </w:r>
      <w:r>
        <w:rPr>
          <w:w w:val="105"/>
        </w:rPr>
        <w:t>mass-loss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thermal.</w:t>
      </w:r>
      <w:r>
        <w:rPr>
          <w:spacing w:val="6"/>
          <w:w w:val="105"/>
        </w:rPr>
        <w:t xml:space="preserve"> </w:t>
      </w:r>
      <w:r>
        <w:rPr>
          <w:w w:val="105"/>
        </w:rPr>
        <w:t>T</w:t>
      </w:r>
      <w:r>
        <w:rPr>
          <w:spacing w:val="-6"/>
          <w:w w:val="105"/>
        </w:rPr>
        <w:t>h</w:t>
      </w:r>
      <w:r>
        <w:rPr>
          <w:w w:val="105"/>
        </w:rPr>
        <w:t>us,</w:t>
      </w:r>
      <w:r>
        <w:rPr>
          <w:spacing w:val="25"/>
          <w:w w:val="105"/>
        </w:rPr>
        <w:t xml:space="preserve"> </w:t>
      </w:r>
      <w:r>
        <w:rPr>
          <w:w w:val="105"/>
        </w:rPr>
        <w:t>it</w:t>
      </w:r>
      <w:r>
        <w:rPr>
          <w:spacing w:val="25"/>
          <w:w w:val="105"/>
        </w:rPr>
        <w:t xml:space="preserve"> </w:t>
      </w:r>
      <w:r>
        <w:rPr>
          <w:w w:val="105"/>
        </w:rPr>
        <w:t>seems</w:t>
      </w:r>
      <w:r>
        <w:rPr>
          <w:spacing w:val="23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171</w:t>
      </w:r>
      <w:r>
        <w:rPr>
          <w:spacing w:val="23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-</w:t>
      </w:r>
      <w:r>
        <w:rPr>
          <w:spacing w:val="23"/>
          <w:w w:val="105"/>
        </w:rPr>
        <w:t xml:space="preserve"> </w:t>
      </w:r>
      <w:r>
        <w:rPr>
          <w:w w:val="105"/>
        </w:rPr>
        <w:t>284</w:t>
      </w:r>
      <w:r>
        <w:rPr>
          <w:spacing w:val="24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co</w:t>
      </w:r>
      <w:r>
        <w:rPr>
          <w:spacing w:val="-8"/>
          <w:w w:val="105"/>
        </w:rPr>
        <w:t>m</w:t>
      </w:r>
      <w:r>
        <w:rPr>
          <w:w w:val="105"/>
        </w:rPr>
        <w:t>bination</w:t>
      </w:r>
      <w:r>
        <w:rPr>
          <w:spacing w:val="23"/>
          <w:w w:val="105"/>
        </w:rPr>
        <w:t xml:space="preserve"> </w:t>
      </w:r>
      <w:r>
        <w:rPr>
          <w:w w:val="105"/>
        </w:rPr>
        <w:t>can</w:t>
      </w:r>
      <w:r>
        <w:rPr>
          <w:spacing w:val="25"/>
          <w:w w:val="105"/>
        </w:rPr>
        <w:t xml:space="preserve"> </w:t>
      </w:r>
      <w:r>
        <w:rPr>
          <w:w w:val="105"/>
        </w:rPr>
        <w:t>successfully</w:t>
      </w:r>
      <w:r>
        <w:rPr>
          <w:w w:val="104"/>
        </w:rPr>
        <w:t xml:space="preserve"> </w:t>
      </w:r>
      <w:r>
        <w:rPr>
          <w:w w:val="105"/>
        </w:rPr>
        <w:t>mitigate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>impact</w:t>
      </w:r>
      <w:r>
        <w:rPr>
          <w:spacing w:val="52"/>
          <w:w w:val="105"/>
        </w:rPr>
        <w:t xml:space="preserve"> </w:t>
      </w:r>
      <w:r>
        <w:rPr>
          <w:w w:val="105"/>
        </w:rPr>
        <w:t>of</w:t>
      </w:r>
      <w:r>
        <w:rPr>
          <w:spacing w:val="52"/>
          <w:w w:val="105"/>
        </w:rPr>
        <w:t xml:space="preserve"> </w:t>
      </w:r>
      <w:r>
        <w:rPr>
          <w:w w:val="105"/>
        </w:rPr>
        <w:t>thermal</w:t>
      </w:r>
      <w:r>
        <w:rPr>
          <w:spacing w:val="52"/>
          <w:w w:val="105"/>
        </w:rPr>
        <w:t xml:space="preserve"> </w:t>
      </w:r>
      <w:r>
        <w:rPr>
          <w:w w:val="105"/>
        </w:rPr>
        <w:t>processes</w:t>
      </w:r>
      <w:r>
        <w:rPr>
          <w:spacing w:val="53"/>
          <w:w w:val="105"/>
        </w:rPr>
        <w:t xml:space="preserve"> </w:t>
      </w:r>
      <w:r>
        <w:rPr>
          <w:w w:val="105"/>
        </w:rPr>
        <w:t>on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52"/>
          <w:w w:val="105"/>
        </w:rPr>
        <w:t xml:space="preserve"> </w:t>
      </w:r>
      <w:r>
        <w:rPr>
          <w:w w:val="105"/>
        </w:rPr>
        <w:t>line.</w:t>
      </w:r>
      <w:r>
        <w:rPr>
          <w:spacing w:val="29"/>
          <w:w w:val="105"/>
        </w:rPr>
        <w:t xml:space="preserve"> </w:t>
      </w:r>
      <w:r>
        <w:rPr>
          <w:w w:val="105"/>
        </w:rPr>
        <w:t>If</w:t>
      </w:r>
      <w:r>
        <w:rPr>
          <w:spacing w:val="52"/>
          <w:w w:val="105"/>
        </w:rPr>
        <w:t xml:space="preserve"> </w:t>
      </w:r>
      <w:r>
        <w:rPr>
          <w:w w:val="105"/>
        </w:rPr>
        <w:t>other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52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s</w:t>
      </w:r>
      <w:r>
        <w:rPr>
          <w:spacing w:val="39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ay</w:t>
      </w:r>
      <w:r>
        <w:rPr>
          <w:spacing w:val="46"/>
          <w:w w:val="105"/>
        </w:rPr>
        <w:t xml:space="preserve"> </w:t>
      </w:r>
      <w:r>
        <w:rPr>
          <w:w w:val="105"/>
        </w:rPr>
        <w:t>an</w:t>
      </w:r>
      <w:r>
        <w:rPr>
          <w:spacing w:val="46"/>
          <w:w w:val="105"/>
        </w:rPr>
        <w:t xml:space="preserve"> </w:t>
      </w:r>
      <w:r>
        <w:rPr>
          <w:w w:val="105"/>
        </w:rPr>
        <w:t>important</w:t>
      </w:r>
      <w:r>
        <w:rPr>
          <w:spacing w:val="47"/>
          <w:w w:val="105"/>
        </w:rPr>
        <w:t xml:space="preserve"> </w:t>
      </w:r>
      <w:r>
        <w:rPr>
          <w:w w:val="105"/>
        </w:rPr>
        <w:t>role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irradiance,</w:t>
      </w:r>
      <w:r>
        <w:rPr>
          <w:spacing w:val="52"/>
          <w:w w:val="105"/>
        </w:rPr>
        <w:t xml:space="preserve"> </w:t>
      </w:r>
      <w:r>
        <w:rPr>
          <w:w w:val="105"/>
        </w:rPr>
        <w:t>as</w:t>
      </w:r>
      <w:r>
        <w:rPr>
          <w:spacing w:val="47"/>
          <w:w w:val="105"/>
        </w:rPr>
        <w:t xml:space="preserve"> </w:t>
      </w:r>
      <w:r>
        <w:rPr>
          <w:w w:val="105"/>
        </w:rPr>
        <w:t>is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case</w:t>
      </w:r>
      <w:r>
        <w:rPr>
          <w:spacing w:val="46"/>
          <w:w w:val="105"/>
        </w:rPr>
        <w:t xml:space="preserve"> </w:t>
      </w:r>
      <w:r>
        <w:rPr>
          <w:w w:val="105"/>
        </w:rPr>
        <w:t>for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2011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Augu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46"/>
          <w:w w:val="105"/>
        </w:rPr>
        <w:t xml:space="preserve"> </w:t>
      </w:r>
      <w:r>
        <w:rPr>
          <w:w w:val="105"/>
        </w:rPr>
        <w:t>4</w:t>
      </w:r>
      <w:r>
        <w:rPr>
          <w:spacing w:val="46"/>
          <w:w w:val="105"/>
        </w:rPr>
        <w:t xml:space="preserve"> </w:t>
      </w:r>
      <w:r>
        <w:rPr>
          <w:w w:val="105"/>
        </w:rPr>
        <w:t>case</w:t>
      </w:r>
      <w:r>
        <w:rPr>
          <w:spacing w:val="45"/>
          <w:w w:val="105"/>
        </w:rPr>
        <w:t xml:space="preserve"> </w:t>
      </w:r>
      <w:r>
        <w:rPr>
          <w:w w:val="105"/>
        </w:rPr>
        <w:t>in</w:t>
      </w:r>
      <w:r>
        <w:rPr>
          <w:spacing w:val="47"/>
          <w:w w:val="105"/>
        </w:rPr>
        <w:t xml:space="preserve"> </w:t>
      </w:r>
      <w:r>
        <w:rPr>
          <w:w w:val="105"/>
        </w:rPr>
        <w:t>Chapter</w:t>
      </w:r>
      <w:r>
        <w:rPr>
          <w:spacing w:val="27"/>
          <w:w w:val="116"/>
        </w:rPr>
        <w:t xml:space="preserve"> </w:t>
      </w:r>
      <w:r>
        <w:rPr>
          <w:w w:val="105"/>
        </w:rPr>
        <w:t>4,</w:t>
      </w:r>
      <w:r>
        <w:rPr>
          <w:spacing w:val="45"/>
          <w:w w:val="105"/>
        </w:rPr>
        <w:t xml:space="preserve"> </w:t>
      </w:r>
      <w:r>
        <w:rPr>
          <w:w w:val="105"/>
        </w:rPr>
        <w:t>it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may</w:t>
      </w:r>
      <w:r>
        <w:rPr>
          <w:spacing w:val="4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necessary</w:t>
      </w:r>
      <w:r>
        <w:rPr>
          <w:spacing w:val="40"/>
          <w:w w:val="105"/>
        </w:rPr>
        <w:t xml:space="preserve"> </w:t>
      </w:r>
      <w:r>
        <w:rPr>
          <w:w w:val="105"/>
        </w:rPr>
        <w:t>to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ount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40"/>
          <w:w w:val="105"/>
        </w:rPr>
        <w:t xml:space="preserve"> </w:t>
      </w:r>
      <w:r>
        <w:rPr>
          <w:w w:val="105"/>
        </w:rPr>
        <w:t>them,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impact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95"/>
        </w:rPr>
        <w:t xml:space="preserve"> </w:t>
      </w:r>
      <w:r>
        <w:rPr>
          <w:w w:val="105"/>
        </w:rPr>
        <w:t>obscuration</w:t>
      </w:r>
      <w:r>
        <w:rPr>
          <w:spacing w:val="23"/>
          <w:w w:val="105"/>
        </w:rPr>
        <w:t xml:space="preserve"> </w:t>
      </w:r>
      <w:r>
        <w:rPr>
          <w:w w:val="105"/>
        </w:rPr>
        <w:t>dimming.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Unt</w:t>
      </w:r>
      <w:r>
        <w:rPr>
          <w:spacing w:val="-3"/>
          <w:w w:val="105"/>
        </w:rPr>
        <w:t>il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 xml:space="preserve"> </w:t>
      </w:r>
      <w:r>
        <w:rPr>
          <w:w w:val="105"/>
        </w:rPr>
        <w:t>an</w:t>
      </w:r>
      <w:r>
        <w:rPr>
          <w:spacing w:val="23"/>
          <w:w w:val="105"/>
        </w:rPr>
        <w:t xml:space="preserve"> </w:t>
      </w:r>
      <w:r>
        <w:rPr>
          <w:w w:val="105"/>
        </w:rPr>
        <w:t>analysis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performed,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we</w:t>
      </w:r>
      <w:r>
        <w:rPr>
          <w:spacing w:val="24"/>
          <w:w w:val="105"/>
        </w:rPr>
        <w:t xml:space="preserve"> </w:t>
      </w:r>
      <w:r>
        <w:rPr>
          <w:w w:val="105"/>
        </w:rPr>
        <w:t>apply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onv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proofErr w:type="spellEnd"/>
      <w:r>
        <w:rPr>
          <w:spacing w:val="23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99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additional</w:t>
      </w:r>
      <w:r>
        <w:rPr>
          <w:spacing w:val="37"/>
          <w:w w:val="105"/>
        </w:rPr>
        <w:t xml:space="preserve"> </w:t>
      </w:r>
      <w:r>
        <w:rPr>
          <w:w w:val="105"/>
        </w:rPr>
        <w:t>28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7"/>
          <w:w w:val="105"/>
        </w:rPr>
        <w:t xml:space="preserve"> </w:t>
      </w:r>
      <w:r>
        <w:rPr>
          <w:w w:val="105"/>
        </w:rPr>
        <w:t>with</w:t>
      </w:r>
      <w:r>
        <w:rPr>
          <w:spacing w:val="36"/>
          <w:w w:val="105"/>
        </w:rPr>
        <w:t xml:space="preserve"> </w:t>
      </w:r>
      <w:r>
        <w:rPr>
          <w:w w:val="105"/>
        </w:rPr>
        <w:t>viable</w:t>
      </w:r>
      <w:r>
        <w:rPr>
          <w:spacing w:val="37"/>
          <w:w w:val="105"/>
        </w:rPr>
        <w:t xml:space="preserve"> </w:t>
      </w:r>
      <w:r>
        <w:rPr>
          <w:w w:val="105"/>
        </w:rPr>
        <w:t>EVE</w:t>
      </w:r>
      <w:r>
        <w:rPr>
          <w:spacing w:val="36"/>
          <w:w w:val="105"/>
        </w:rPr>
        <w:t xml:space="preserve"> </w:t>
      </w:r>
      <w:r>
        <w:rPr>
          <w:w w:val="105"/>
        </w:rPr>
        <w:t>data,</w:t>
      </w:r>
      <w:r>
        <w:rPr>
          <w:spacing w:val="41"/>
          <w:w w:val="105"/>
        </w:rPr>
        <w:t xml:space="preserve"> </w:t>
      </w:r>
      <w:r>
        <w:rPr>
          <w:w w:val="105"/>
        </w:rPr>
        <w:t>using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clean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val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flare</w:t>
      </w:r>
      <w:r>
        <w:rPr>
          <w:spacing w:val="37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37"/>
          <w:w w:val="105"/>
        </w:rPr>
        <w:t xml:space="preserve"> </w:t>
      </w:r>
      <w:r>
        <w:rPr>
          <w:w w:val="105"/>
        </w:rPr>
        <w:t>as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99"/>
        </w:rPr>
        <w:t xml:space="preserve"> </w:t>
      </w:r>
      <w:r>
        <w:rPr>
          <w:w w:val="105"/>
        </w:rPr>
        <w:t>criteria</w:t>
      </w:r>
      <w:r>
        <w:rPr>
          <w:spacing w:val="33"/>
          <w:w w:val="105"/>
        </w:rPr>
        <w:t xml:space="preserve"> </w:t>
      </w:r>
      <w:r>
        <w:rPr>
          <w:w w:val="105"/>
        </w:rPr>
        <w:t>for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g-</w:t>
      </w:r>
      <w:r>
        <w:rPr>
          <w:spacing w:val="-1"/>
          <w:w w:val="105"/>
        </w:rPr>
        <w:t>non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3"/>
          <w:w w:val="105"/>
        </w:rPr>
        <w:t xml:space="preserve"> </w:t>
      </w:r>
      <w:r>
        <w:rPr>
          <w:w w:val="105"/>
        </w:rPr>
        <w:t>line.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other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75"/>
          <w:w w:val="99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1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dimming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scaled/time-shifted</w:t>
      </w:r>
      <w:r>
        <w:rPr>
          <w:spacing w:val="15"/>
          <w:w w:val="105"/>
        </w:rPr>
        <w:t xml:space="preserve"> </w:t>
      </w:r>
      <w:r>
        <w:rPr>
          <w:w w:val="105"/>
        </w:rPr>
        <w:t>non-dimming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ins w:id="49" w:author="Tom Woods" w:date="2016-02-07T14:51:00Z">
        <w:r w:rsidR="0005341C">
          <w:rPr>
            <w:spacing w:val="-2"/>
            <w:w w:val="105"/>
          </w:rPr>
          <w:t xml:space="preserve"> </w:t>
        </w:r>
      </w:ins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es</w:t>
      </w:r>
      <w:r>
        <w:rPr>
          <w:spacing w:val="15"/>
          <w:w w:val="105"/>
        </w:rPr>
        <w:t xml:space="preserve"> </w:t>
      </w:r>
      <w:r>
        <w:rPr>
          <w:w w:val="105"/>
        </w:rPr>
        <w:t>should</w:t>
      </w:r>
      <w:r>
        <w:rPr>
          <w:spacing w:val="1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similar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hap</w:t>
      </w:r>
      <w:r>
        <w:rPr>
          <w:spacing w:val="1"/>
          <w:w w:val="105"/>
        </w:rPr>
        <w:t>e</w:t>
      </w:r>
      <w:r>
        <w:rPr>
          <w:w w:val="105"/>
        </w:rPr>
        <w:t>.</w:t>
      </w:r>
    </w:p>
    <w:p w14:paraId="02FD3644" w14:textId="77777777" w:rsidR="00521066" w:rsidRDefault="00521066">
      <w:pPr>
        <w:spacing w:before="6"/>
        <w:rPr>
          <w:rFonts w:ascii="Times New Roman" w:eastAsia="Times New Roman" w:hAnsi="Times New Roman" w:cs="Times New Roman"/>
          <w:sz w:val="8"/>
          <w:szCs w:val="8"/>
        </w:rPr>
      </w:pPr>
    </w:p>
    <w:p w14:paraId="47177E5B" w14:textId="77777777" w:rsidR="00521066" w:rsidRDefault="007C37E1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23D4D219">
          <v:group id="_x0000_s2062" style="width:187.6pt;height:.4pt;mso-position-horizontal-relative:char;mso-position-vertical-relative:line" coordsize="3752,8">
            <v:group id="_x0000_s2063" style="position:absolute;left:4;top:4;width:3744;height:2" coordorigin="4,4" coordsize="3744,2">
              <v:shape id="_x0000_s2064" style="position:absolute;left:4;top:4;width:3744;height:2" coordorigin="4,4" coordsize="3744,0" path="m4,4l3748,4e" filled="f" strokeweight="5054emu">
                <v:path arrowok="t"/>
              </v:shape>
            </v:group>
            <w10:wrap type="none"/>
            <w10:anchorlock/>
          </v:group>
        </w:pict>
      </w:r>
    </w:p>
    <w:p w14:paraId="6B5756FA" w14:textId="77777777" w:rsidR="00521066" w:rsidRDefault="007C37E1">
      <w:pPr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w w:val="110"/>
          <w:position w:val="8"/>
          <w:sz w:val="12"/>
        </w:rPr>
        <w:t xml:space="preserve">2 </w:t>
      </w:r>
      <w:r>
        <w:rPr>
          <w:rFonts w:ascii="Times New Roman"/>
          <w:spacing w:val="10"/>
          <w:w w:val="110"/>
          <w:position w:val="8"/>
          <w:sz w:val="12"/>
        </w:rPr>
        <w:t xml:space="preserve"> </w:t>
      </w:r>
      <w:r>
        <w:rPr>
          <w:rFonts w:ascii="Times New Roman"/>
          <w:w w:val="110"/>
          <w:sz w:val="18"/>
        </w:rPr>
        <w:t>Determined</w:t>
      </w:r>
      <w:r>
        <w:rPr>
          <w:rFonts w:ascii="Times New Roman"/>
          <w:spacing w:val="1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with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  <w:r>
        <w:rPr>
          <w:rFonts w:ascii="Times New Roman"/>
          <w:spacing w:val="1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NIST</w:t>
      </w:r>
      <w:r>
        <w:rPr>
          <w:rFonts w:ascii="Times New Roman"/>
          <w:spacing w:val="1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online</w:t>
      </w:r>
      <w:r>
        <w:rPr>
          <w:rFonts w:ascii="Times New Roman"/>
          <w:spacing w:val="1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database</w:t>
      </w:r>
    </w:p>
    <w:p w14:paraId="10B0B793" w14:textId="77777777" w:rsidR="00521066" w:rsidRDefault="00521066">
      <w:pPr>
        <w:rPr>
          <w:rFonts w:ascii="Times New Roman" w:eastAsia="Times New Roman" w:hAnsi="Times New Roman" w:cs="Times New Roman"/>
          <w:sz w:val="18"/>
          <w:szCs w:val="18"/>
        </w:rPr>
        <w:sectPr w:rsidR="00521066">
          <w:headerReference w:type="even" r:id="rId14"/>
          <w:headerReference w:type="default" r:id="rId15"/>
          <w:pgSz w:w="12240" w:h="15840"/>
          <w:pgMar w:top="1340" w:right="1320" w:bottom="280" w:left="1320" w:header="1132" w:footer="0" w:gutter="0"/>
          <w:pgNumType w:start="56"/>
          <w:cols w:space="720"/>
        </w:sectPr>
      </w:pPr>
    </w:p>
    <w:p w14:paraId="667F3487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390F0CBD" w14:textId="77777777" w:rsidR="00521066" w:rsidDel="00C739C0" w:rsidRDefault="007C37E1" w:rsidP="00C739C0">
      <w:pPr>
        <w:pStyle w:val="BodyText"/>
        <w:spacing w:before="58" w:line="455" w:lineRule="auto"/>
        <w:ind w:right="117"/>
        <w:jc w:val="both"/>
        <w:rPr>
          <w:del w:id="50" w:author="Tom Woods" w:date="2016-02-07T14:57:00Z"/>
        </w:rPr>
        <w:pPrChange w:id="51" w:author="Tom Woods" w:date="2016-02-07T14:57:00Z">
          <w:pPr>
            <w:pStyle w:val="BodyText"/>
            <w:spacing w:before="58" w:line="455" w:lineRule="auto"/>
            <w:ind w:right="117"/>
            <w:jc w:val="both"/>
          </w:pPr>
        </w:pPrChange>
      </w:pPr>
      <w:r>
        <w:rPr>
          <w:w w:val="105"/>
        </w:rPr>
        <w:t>Figure</w:t>
      </w:r>
      <w:r>
        <w:rPr>
          <w:spacing w:val="35"/>
          <w:w w:val="105"/>
        </w:rPr>
        <w:t xml:space="preserve"> </w:t>
      </w:r>
      <w:r>
        <w:rPr>
          <w:w w:val="105"/>
        </w:rPr>
        <w:t>5.2</w:t>
      </w:r>
      <w:r>
        <w:rPr>
          <w:spacing w:val="35"/>
          <w:w w:val="105"/>
        </w:rPr>
        <w:t xml:space="preserve"> </w:t>
      </w:r>
      <w:proofErr w:type="gramStart"/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that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36"/>
          <w:w w:val="105"/>
        </w:rPr>
        <w:t xml:space="preserve"> </w:t>
      </w:r>
      <w:r>
        <w:rPr>
          <w:w w:val="105"/>
        </w:rPr>
        <w:t>meet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th</w:t>
      </w:r>
      <w:ins w:id="52" w:author="Tom Woods" w:date="2016-02-07T14:53:00Z">
        <w:r w:rsidR="0005341C">
          <w:rPr>
            <w:spacing w:val="-2"/>
            <w:w w:val="105"/>
          </w:rPr>
          <w:t>ese</w:t>
        </w:r>
      </w:ins>
      <w:del w:id="53" w:author="Tom Woods" w:date="2016-02-07T14:53:00Z">
        <w:r w:rsidDel="0005341C">
          <w:rPr>
            <w:spacing w:val="-2"/>
            <w:w w:val="105"/>
          </w:rPr>
          <w:delText>is</w:delText>
        </w:r>
      </w:del>
      <w:r>
        <w:rPr>
          <w:spacing w:val="36"/>
          <w:w w:val="105"/>
        </w:rPr>
        <w:t xml:space="preserve"> </w:t>
      </w:r>
      <w:r>
        <w:rPr>
          <w:w w:val="105"/>
        </w:rPr>
        <w:t>criteria.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next</w:t>
      </w:r>
      <w:r>
        <w:rPr>
          <w:spacing w:val="36"/>
          <w:w w:val="105"/>
        </w:rPr>
        <w:t xml:space="preserve"> </w:t>
      </w:r>
      <w:r>
        <w:rPr>
          <w:w w:val="105"/>
        </w:rPr>
        <w:t>determining</w:t>
      </w:r>
      <w:r>
        <w:rPr>
          <w:spacing w:val="33"/>
          <w:w w:val="99"/>
        </w:rPr>
        <w:t xml:space="preserve"> </w:t>
      </w:r>
      <w:r>
        <w:rPr>
          <w:w w:val="105"/>
        </w:rPr>
        <w:t>factor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depth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dimming.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Ev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14"/>
          <w:w w:val="105"/>
        </w:rPr>
        <w:t xml:space="preserve"> </w:t>
      </w:r>
      <w:r>
        <w:rPr>
          <w:w w:val="105"/>
        </w:rPr>
        <w:t>20</w:t>
      </w:r>
      <w:r>
        <w:rPr>
          <w:spacing w:val="14"/>
          <w:w w:val="105"/>
        </w:rPr>
        <w:t xml:space="preserve"> </w:t>
      </w:r>
      <w:r>
        <w:rPr>
          <w:w w:val="105"/>
        </w:rPr>
        <w:t>had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sis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4"/>
          <w:w w:val="105"/>
        </w:rPr>
        <w:t xml:space="preserve"> </w:t>
      </w:r>
      <w:r>
        <w:rPr>
          <w:w w:val="105"/>
        </w:rPr>
        <w:t>depth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dimming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all</w:t>
      </w:r>
      <w:r>
        <w:rPr>
          <w:spacing w:val="14"/>
          <w:w w:val="105"/>
        </w:rPr>
        <w:t xml:space="preserve"> </w:t>
      </w:r>
      <w:r>
        <w:rPr>
          <w:w w:val="105"/>
        </w:rPr>
        <w:t>dimming</w:t>
      </w:r>
      <w:r>
        <w:rPr>
          <w:spacing w:val="23"/>
          <w:w w:val="99"/>
        </w:rPr>
        <w:t xml:space="preserve"> </w:t>
      </w:r>
      <w:r>
        <w:rPr>
          <w:w w:val="105"/>
        </w:rPr>
        <w:t>lines,</w:t>
      </w:r>
      <w:r>
        <w:rPr>
          <w:spacing w:val="50"/>
          <w:w w:val="105"/>
        </w:rPr>
        <w:t xml:space="preserve"> </w:t>
      </w:r>
      <w:r>
        <w:rPr>
          <w:w w:val="105"/>
        </w:rPr>
        <w:t>but</w:t>
      </w:r>
      <w:r>
        <w:rPr>
          <w:spacing w:val="44"/>
          <w:w w:val="105"/>
        </w:rPr>
        <w:t xml:space="preserve"> </w:t>
      </w:r>
      <w:r>
        <w:rPr>
          <w:w w:val="105"/>
        </w:rPr>
        <w:t>this</w:t>
      </w:r>
      <w:r>
        <w:rPr>
          <w:spacing w:val="45"/>
          <w:w w:val="105"/>
        </w:rPr>
        <w:t xml:space="preserve"> </w:t>
      </w:r>
      <w:r>
        <w:rPr>
          <w:w w:val="105"/>
        </w:rPr>
        <w:t>is</w:t>
      </w:r>
      <w:r>
        <w:rPr>
          <w:spacing w:val="44"/>
          <w:w w:val="105"/>
        </w:rPr>
        <w:t xml:space="preserve"> </w:t>
      </w:r>
      <w:r>
        <w:rPr>
          <w:w w:val="105"/>
        </w:rPr>
        <w:t>not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case</w:t>
      </w:r>
      <w:r>
        <w:rPr>
          <w:spacing w:val="44"/>
          <w:w w:val="105"/>
        </w:rPr>
        <w:t xml:space="preserve"> </w:t>
      </w:r>
      <w:r>
        <w:rPr>
          <w:w w:val="105"/>
        </w:rPr>
        <w:t>for</w:t>
      </w:r>
      <w:r>
        <w:rPr>
          <w:spacing w:val="44"/>
          <w:w w:val="105"/>
        </w:rPr>
        <w:t xml:space="preserve"> </w:t>
      </w:r>
      <w:r>
        <w:rPr>
          <w:w w:val="105"/>
        </w:rPr>
        <w:t>all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G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51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44"/>
          <w:w w:val="105"/>
        </w:rPr>
        <w:t xml:space="preserve"> </w:t>
      </w:r>
      <w:r>
        <w:rPr>
          <w:w w:val="105"/>
        </w:rPr>
        <w:t>prefer</w:t>
      </w:r>
      <w:r>
        <w:rPr>
          <w:spacing w:val="44"/>
          <w:w w:val="105"/>
        </w:rPr>
        <w:t xml:space="preserve"> </w:t>
      </w:r>
      <w:r>
        <w:rPr>
          <w:w w:val="105"/>
        </w:rPr>
        <w:t>a</w:t>
      </w:r>
      <w:r>
        <w:rPr>
          <w:spacing w:val="45"/>
          <w:w w:val="105"/>
        </w:rPr>
        <w:t xml:space="preserve"> </w:t>
      </w:r>
      <w:r>
        <w:rPr>
          <w:w w:val="105"/>
        </w:rPr>
        <w:t>larger</w:t>
      </w:r>
      <w:r>
        <w:rPr>
          <w:spacing w:val="44"/>
          <w:w w:val="105"/>
        </w:rPr>
        <w:t xml:space="preserve"> </w:t>
      </w:r>
      <w:r>
        <w:rPr>
          <w:w w:val="105"/>
        </w:rPr>
        <w:t>magnitude</w:t>
      </w:r>
      <w:r>
        <w:rPr>
          <w:spacing w:val="44"/>
          <w:w w:val="105"/>
        </w:rPr>
        <w:t xml:space="preserve"> </w:t>
      </w:r>
      <w:proofErr w:type="gramStart"/>
      <w:r>
        <w:rPr>
          <w:w w:val="105"/>
        </w:rPr>
        <w:t>dimming</w:t>
      </w:r>
      <w:proofErr w:type="gramEnd"/>
      <w:r>
        <w:rPr>
          <w:spacing w:val="26"/>
          <w:w w:val="99"/>
        </w:rPr>
        <w:t xml:space="preserve"> </w:t>
      </w:r>
      <w:r>
        <w:rPr>
          <w:w w:val="105"/>
        </w:rPr>
        <w:t>as</w:t>
      </w:r>
      <w:r>
        <w:rPr>
          <w:spacing w:val="36"/>
          <w:w w:val="105"/>
        </w:rPr>
        <w:t xml:space="preserve"> </w:t>
      </w:r>
      <w:r>
        <w:rPr>
          <w:w w:val="105"/>
        </w:rPr>
        <w:t>its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7"/>
          <w:w w:val="105"/>
        </w:rPr>
        <w:t xml:space="preserve"> </w:t>
      </w:r>
      <w:r>
        <w:rPr>
          <w:w w:val="105"/>
        </w:rPr>
        <w:t>is</w:t>
      </w:r>
      <w:r>
        <w:rPr>
          <w:spacing w:val="36"/>
          <w:w w:val="105"/>
        </w:rPr>
        <w:t xml:space="preserve"> </w:t>
      </w:r>
      <w:r>
        <w:rPr>
          <w:w w:val="105"/>
        </w:rPr>
        <w:t>less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amb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guou</w:t>
      </w:r>
      <w:r>
        <w:rPr>
          <w:spacing w:val="-2"/>
          <w:w w:val="105"/>
        </w:rPr>
        <w:t>s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less</w:t>
      </w:r>
      <w:r>
        <w:rPr>
          <w:spacing w:val="36"/>
          <w:w w:val="105"/>
        </w:rPr>
        <w:t xml:space="preserve"> </w:t>
      </w:r>
      <w:r>
        <w:rPr>
          <w:w w:val="105"/>
        </w:rPr>
        <w:t>susceptible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ei</w:t>
      </w:r>
      <w:r>
        <w:rPr>
          <w:w w:val="105"/>
        </w:rPr>
        <w:t>n</w:t>
      </w:r>
      <w:r>
        <w:rPr>
          <w:spacing w:val="1"/>
          <w:w w:val="105"/>
        </w:rPr>
        <w:t>g</w:t>
      </w:r>
      <w:r>
        <w:rPr>
          <w:spacing w:val="35"/>
          <w:w w:val="105"/>
        </w:rPr>
        <w:t xml:space="preserve"> </w:t>
      </w:r>
      <w:r>
        <w:rPr>
          <w:w w:val="105"/>
        </w:rPr>
        <w:t>dominated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7"/>
          <w:w w:val="105"/>
        </w:rPr>
        <w:t xml:space="preserve"> </w:t>
      </w:r>
      <w:r>
        <w:rPr>
          <w:w w:val="105"/>
        </w:rPr>
        <w:t>other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27"/>
          <w:w w:val="106"/>
        </w:rPr>
        <w:t xml:space="preserve"> </w:t>
      </w:r>
      <w:r>
        <w:rPr>
          <w:w w:val="105"/>
        </w:rPr>
        <w:t>processes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41"/>
          <w:w w:val="105"/>
        </w:rPr>
        <w:t xml:space="preserve"> </w:t>
      </w:r>
      <w:r>
        <w:rPr>
          <w:w w:val="105"/>
        </w:rPr>
        <w:t>as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w w:val="105"/>
        </w:rPr>
        <w:t>region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  <w:r>
        <w:rPr>
          <w:w w:val="105"/>
        </w:rPr>
        <w:t xml:space="preserve">  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41"/>
          <w:w w:val="105"/>
        </w:rPr>
        <w:t xml:space="preserve"> </w:t>
      </w:r>
      <w:ins w:id="54" w:author="Tom Woods" w:date="2016-02-07T14:55:00Z">
        <w:r w:rsidR="00C739C0">
          <w:rPr>
            <w:spacing w:val="41"/>
            <w:w w:val="105"/>
          </w:rPr>
          <w:t xml:space="preserve">illustrated in Figure 5.2, </w:t>
        </w:r>
      </w:ins>
      <w:ins w:id="55" w:author="Tom Woods" w:date="2016-02-07T14:56:00Z">
        <w:r w:rsidR="00C739C0">
          <w:rPr>
            <w:spacing w:val="41"/>
            <w:w w:val="105"/>
          </w:rPr>
          <w:t xml:space="preserve">the </w:t>
        </w:r>
      </w:ins>
      <w:ins w:id="56" w:author="Tom Woods" w:date="2016-02-07T14:55:00Z">
        <w:r w:rsidR="00C739C0">
          <w:rPr>
            <w:spacing w:val="41"/>
            <w:w w:val="105"/>
          </w:rPr>
          <w:t xml:space="preserve">Fe IX – Fe XI </w:t>
        </w:r>
      </w:ins>
      <w:ins w:id="57" w:author="Tom Woods" w:date="2016-02-07T14:57:00Z">
        <w:r w:rsidR="00C739C0">
          <w:rPr>
            <w:spacing w:val="41"/>
            <w:w w:val="105"/>
          </w:rPr>
          <w:t xml:space="preserve">lines </w:t>
        </w:r>
      </w:ins>
      <w:ins w:id="58" w:author="Tom Woods" w:date="2016-02-07T14:55:00Z">
        <w:r w:rsidR="00C739C0">
          <w:rPr>
            <w:spacing w:val="41"/>
            <w:w w:val="105"/>
          </w:rPr>
          <w:t xml:space="preserve">have similar dimming depth, and then the dimming depth decreases with higher </w:t>
        </w:r>
      </w:ins>
      <w:del w:id="59" w:author="Tom Woods" w:date="2016-02-07T14:55:00Z">
        <w:r w:rsidDel="00C739C0">
          <w:rPr>
            <w:spacing w:val="-3"/>
            <w:w w:val="105"/>
          </w:rPr>
          <w:delText>w</w:delText>
        </w:r>
        <w:r w:rsidDel="00C739C0">
          <w:rPr>
            <w:spacing w:val="-2"/>
            <w:w w:val="105"/>
          </w:rPr>
          <w:delText>as</w:delText>
        </w:r>
        <w:r w:rsidDel="00C739C0">
          <w:rPr>
            <w:spacing w:val="41"/>
            <w:w w:val="105"/>
          </w:rPr>
          <w:delText xml:space="preserve"> </w:delText>
        </w:r>
        <w:r w:rsidDel="00C739C0">
          <w:rPr>
            <w:spacing w:val="-3"/>
            <w:w w:val="105"/>
          </w:rPr>
          <w:delText>s</w:delText>
        </w:r>
        <w:r w:rsidDel="00C739C0">
          <w:rPr>
            <w:spacing w:val="-2"/>
            <w:w w:val="105"/>
          </w:rPr>
          <w:delText>h</w:delText>
        </w:r>
        <w:r w:rsidDel="00C739C0">
          <w:rPr>
            <w:spacing w:val="-3"/>
            <w:w w:val="105"/>
          </w:rPr>
          <w:delText>ow</w:delText>
        </w:r>
        <w:r w:rsidDel="00C739C0">
          <w:rPr>
            <w:spacing w:val="-2"/>
            <w:w w:val="105"/>
          </w:rPr>
          <w:delText>n</w:delText>
        </w:r>
        <w:r w:rsidDel="00C739C0">
          <w:rPr>
            <w:spacing w:val="41"/>
            <w:w w:val="105"/>
          </w:rPr>
          <w:delText xml:space="preserve"> </w:delText>
        </w:r>
        <w:r w:rsidDel="00C739C0">
          <w:rPr>
            <w:w w:val="105"/>
          </w:rPr>
          <w:delText>in</w:delText>
        </w:r>
        <w:r w:rsidDel="00C739C0">
          <w:rPr>
            <w:spacing w:val="42"/>
            <w:w w:val="105"/>
          </w:rPr>
          <w:delText xml:space="preserve"> </w:delText>
        </w:r>
        <w:r w:rsidDel="00C739C0">
          <w:rPr>
            <w:w w:val="105"/>
          </w:rPr>
          <w:delText>Chapter</w:delText>
        </w:r>
        <w:r w:rsidDel="00C739C0">
          <w:rPr>
            <w:spacing w:val="41"/>
            <w:w w:val="105"/>
          </w:rPr>
          <w:delText xml:space="preserve"> </w:delText>
        </w:r>
        <w:r w:rsidRPr="00C739C0" w:rsidDel="00C739C0">
          <w:rPr>
            <w:b/>
            <w:w w:val="105"/>
            <w:highlight w:val="yellow"/>
            <w:rPrChange w:id="60" w:author="Tom Woods" w:date="2016-02-07T14:53:00Z">
              <w:rPr>
                <w:b/>
                <w:w w:val="105"/>
              </w:rPr>
            </w:rPrChange>
          </w:rPr>
          <w:delText>??</w:delText>
        </w:r>
        <w:r w:rsidDel="00C739C0">
          <w:rPr>
            <w:w w:val="105"/>
          </w:rPr>
          <w:delText>,</w:delText>
        </w:r>
        <w:r w:rsidDel="00C739C0">
          <w:rPr>
            <w:spacing w:val="47"/>
            <w:w w:val="105"/>
          </w:rPr>
          <w:delText xml:space="preserve"> </w:delText>
        </w:r>
      </w:del>
      <w:del w:id="61" w:author="Tom Woods" w:date="2016-02-07T14:56:00Z">
        <w:r w:rsidDel="00C739C0">
          <w:rPr>
            <w:w w:val="105"/>
          </w:rPr>
          <w:delText>the</w:delText>
        </w:r>
        <w:r w:rsidDel="00C739C0">
          <w:rPr>
            <w:spacing w:val="41"/>
            <w:w w:val="105"/>
          </w:rPr>
          <w:delText xml:space="preserve"> </w:delText>
        </w:r>
      </w:del>
      <w:r>
        <w:rPr>
          <w:w w:val="105"/>
        </w:rPr>
        <w:t>ionization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le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42"/>
          <w:w w:val="105"/>
        </w:rPr>
        <w:t xml:space="preserve"> </w:t>
      </w:r>
      <w:ins w:id="62" w:author="Tom Woods" w:date="2016-02-07T14:56:00Z">
        <w:r w:rsidR="00C739C0">
          <w:rPr>
            <w:spacing w:val="42"/>
            <w:w w:val="105"/>
          </w:rPr>
          <w:t>(Fe XII – Fe XIV)</w:t>
        </w:r>
      </w:ins>
      <w:ins w:id="63" w:author="Tom Woods" w:date="2016-02-07T14:57:00Z">
        <w:r w:rsidR="00C739C0">
          <w:rPr>
            <w:spacing w:val="42"/>
            <w:w w:val="105"/>
          </w:rPr>
          <w:t>.</w:t>
        </w:r>
        <w:r w:rsidR="00C739C0" w:rsidRPr="00C739C0">
          <w:rPr>
            <w:spacing w:val="6"/>
            <w:w w:val="105"/>
          </w:rPr>
          <w:t xml:space="preserve"> </w:t>
        </w:r>
      </w:ins>
      <w:del w:id="64" w:author="Tom Woods" w:date="2016-02-07T14:57:00Z">
        <w:r w:rsidDel="00C739C0">
          <w:rPr>
            <w:w w:val="105"/>
          </w:rPr>
          <w:delText>is</w:delText>
        </w:r>
      </w:del>
    </w:p>
    <w:p w14:paraId="11688581" w14:textId="77777777" w:rsidR="00521066" w:rsidRDefault="007C37E1" w:rsidP="00C739C0">
      <w:pPr>
        <w:pStyle w:val="BodyText"/>
        <w:spacing w:before="58" w:line="455" w:lineRule="auto"/>
        <w:ind w:right="117"/>
        <w:jc w:val="both"/>
        <w:pPrChange w:id="65" w:author="Tom Woods" w:date="2016-02-07T14:57:00Z">
          <w:pPr>
            <w:pStyle w:val="BodyText"/>
            <w:spacing w:line="261" w:lineRule="exact"/>
            <w:jc w:val="both"/>
          </w:pPr>
        </w:pPrChange>
      </w:pPr>
      <w:del w:id="66" w:author="Tom Woods" w:date="2016-02-07T14:57:00Z">
        <w:r w:rsidDel="00C739C0">
          <w:rPr>
            <w:w w:val="105"/>
          </w:rPr>
          <w:delText>i</w:delText>
        </w:r>
        <w:r w:rsidDel="00C739C0">
          <w:rPr>
            <w:spacing w:val="-6"/>
            <w:w w:val="105"/>
          </w:rPr>
          <w:delText>n</w:delText>
        </w:r>
        <w:r w:rsidDel="00C739C0">
          <w:rPr>
            <w:spacing w:val="-7"/>
            <w:w w:val="105"/>
          </w:rPr>
          <w:delText>v</w:delText>
        </w:r>
        <w:r w:rsidDel="00C739C0">
          <w:rPr>
            <w:w w:val="105"/>
          </w:rPr>
          <w:delText>ersely</w:delText>
        </w:r>
        <w:r w:rsidDel="00C739C0">
          <w:rPr>
            <w:spacing w:val="35"/>
            <w:w w:val="105"/>
          </w:rPr>
          <w:delText xml:space="preserve"> </w:delText>
        </w:r>
        <w:r w:rsidDel="00C739C0">
          <w:rPr>
            <w:spacing w:val="-1"/>
            <w:w w:val="105"/>
          </w:rPr>
          <w:delText>p</w:delText>
        </w:r>
        <w:r w:rsidDel="00C739C0">
          <w:rPr>
            <w:w w:val="105"/>
          </w:rPr>
          <w:delText>ro</w:delText>
        </w:r>
        <w:r w:rsidDel="00C739C0">
          <w:rPr>
            <w:spacing w:val="6"/>
            <w:w w:val="105"/>
          </w:rPr>
          <w:delText>p</w:delText>
        </w:r>
        <w:r w:rsidDel="00C739C0">
          <w:rPr>
            <w:w w:val="105"/>
          </w:rPr>
          <w:delText>ortional</w:delText>
        </w:r>
        <w:r w:rsidDel="00C739C0">
          <w:rPr>
            <w:spacing w:val="35"/>
            <w:w w:val="105"/>
          </w:rPr>
          <w:delText xml:space="preserve"> </w:delText>
        </w:r>
        <w:r w:rsidDel="00C739C0">
          <w:rPr>
            <w:w w:val="105"/>
          </w:rPr>
          <w:delText>to</w:delText>
        </w:r>
        <w:r w:rsidDel="00C739C0">
          <w:rPr>
            <w:spacing w:val="35"/>
            <w:w w:val="105"/>
          </w:rPr>
          <w:delText xml:space="preserve"> </w:delText>
        </w:r>
        <w:r w:rsidDel="00C739C0">
          <w:rPr>
            <w:w w:val="105"/>
          </w:rPr>
          <w:delText>depth</w:delText>
        </w:r>
        <w:r w:rsidDel="00C739C0">
          <w:rPr>
            <w:spacing w:val="35"/>
            <w:w w:val="105"/>
          </w:rPr>
          <w:delText xml:space="preserve"> </w:delText>
        </w:r>
        <w:r w:rsidDel="00C739C0">
          <w:rPr>
            <w:w w:val="105"/>
          </w:rPr>
          <w:delText>of</w:delText>
        </w:r>
        <w:r w:rsidDel="00C739C0">
          <w:rPr>
            <w:spacing w:val="35"/>
            <w:w w:val="105"/>
          </w:rPr>
          <w:delText xml:space="preserve"> </w:delText>
        </w:r>
        <w:r w:rsidDel="00C739C0">
          <w:rPr>
            <w:w w:val="105"/>
          </w:rPr>
          <w:delText xml:space="preserve">dimming. </w:delText>
        </w:r>
        <w:r w:rsidDel="00C739C0">
          <w:rPr>
            <w:spacing w:val="38"/>
            <w:w w:val="105"/>
          </w:rPr>
          <w:delText xml:space="preserve"> </w:delText>
        </w:r>
      </w:del>
      <w:r>
        <w:rPr>
          <w:w w:val="105"/>
        </w:rPr>
        <w:t>T</w:t>
      </w:r>
      <w:r>
        <w:rPr>
          <w:spacing w:val="-6"/>
          <w:w w:val="105"/>
        </w:rPr>
        <w:t>h</w:t>
      </w:r>
      <w:r>
        <w:rPr>
          <w:w w:val="105"/>
        </w:rPr>
        <w:t>us,</w:t>
      </w:r>
      <w:r>
        <w:rPr>
          <w:spacing w:val="39"/>
          <w:w w:val="105"/>
        </w:rPr>
        <w:t xml:space="preserve"> </w:t>
      </w:r>
      <w:r>
        <w:rPr>
          <w:w w:val="105"/>
        </w:rPr>
        <w:t>171</w:t>
      </w:r>
      <w:r>
        <w:rPr>
          <w:spacing w:val="3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5"/>
          <w:w w:val="105"/>
        </w:rPr>
        <w:t xml:space="preserve"> </w:t>
      </w:r>
      <w:r>
        <w:rPr>
          <w:w w:val="105"/>
        </w:rPr>
        <w:t>generally</w:t>
      </w:r>
      <w:r>
        <w:rPr>
          <w:spacing w:val="35"/>
          <w:w w:val="105"/>
        </w:rPr>
        <w:t xml:space="preserve"> </w:t>
      </w:r>
      <w:r>
        <w:rPr>
          <w:w w:val="105"/>
        </w:rPr>
        <w:t>preferred</w:t>
      </w:r>
      <w:r>
        <w:rPr>
          <w:spacing w:val="35"/>
          <w:w w:val="105"/>
        </w:rPr>
        <w:t xml:space="preserve"> </w:t>
      </w:r>
      <w:r>
        <w:rPr>
          <w:w w:val="105"/>
        </w:rPr>
        <w:t>as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dimming</w:t>
      </w:r>
    </w:p>
    <w:p w14:paraId="71D66D58" w14:textId="77777777" w:rsidR="00521066" w:rsidRDefault="007C37E1">
      <w:pPr>
        <w:pStyle w:val="BodyText"/>
        <w:spacing w:before="227" w:line="421" w:lineRule="auto"/>
        <w:ind w:right="118"/>
        <w:jc w:val="both"/>
      </w:pPr>
      <w:proofErr w:type="gramStart"/>
      <w:r>
        <w:rPr>
          <w:w w:val="105"/>
        </w:rPr>
        <w:t>line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but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valuat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23"/>
          <w:w w:val="105"/>
        </w:rPr>
        <w:t xml:space="preserve"> </w:t>
      </w:r>
      <w:r>
        <w:rPr>
          <w:w w:val="105"/>
        </w:rPr>
        <w:t>on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case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3"/>
          <w:w w:val="105"/>
        </w:rPr>
        <w:t xml:space="preserve"> </w:t>
      </w:r>
      <w:r>
        <w:rPr>
          <w:w w:val="105"/>
        </w:rPr>
        <w:t>case</w:t>
      </w:r>
      <w:r>
        <w:rPr>
          <w:spacing w:val="24"/>
          <w:w w:val="105"/>
        </w:rPr>
        <w:t xml:space="preserve"> </w:t>
      </w:r>
      <w:r>
        <w:rPr>
          <w:w w:val="105"/>
        </w:rPr>
        <w:t>basis</w:t>
      </w:r>
      <w:r>
        <w:rPr>
          <w:spacing w:val="23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studied</w:t>
      </w:r>
      <w:r>
        <w:rPr>
          <w:spacing w:val="23"/>
          <w:w w:val="105"/>
        </w:rPr>
        <w:t xml:space="preserve"> </w:t>
      </w:r>
      <w:r>
        <w:rPr>
          <w:w w:val="105"/>
        </w:rPr>
        <w:t>here.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nal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26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23"/>
          <w:w w:val="105"/>
        </w:rPr>
        <w:t xml:space="preserve"> </w:t>
      </w:r>
      <w:r>
        <w:rPr>
          <w:w w:val="105"/>
        </w:rPr>
        <w:t>prefer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use</w:t>
      </w:r>
      <w:r>
        <w:rPr>
          <w:spacing w:val="23"/>
          <w:w w:val="99"/>
        </w:rPr>
        <w:t xml:space="preserve"> </w:t>
      </w:r>
      <w:r>
        <w:rPr>
          <w:w w:val="105"/>
        </w:rPr>
        <w:t>284</w:t>
      </w:r>
      <w:r>
        <w:rPr>
          <w:spacing w:val="14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non-dimming</w:t>
      </w:r>
      <w:r>
        <w:rPr>
          <w:spacing w:val="15"/>
          <w:w w:val="105"/>
        </w:rPr>
        <w:t xml:space="preserve"> </w:t>
      </w:r>
      <w:r>
        <w:rPr>
          <w:w w:val="105"/>
        </w:rPr>
        <w:t>line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deco</w:t>
      </w:r>
      <w:r>
        <w:rPr>
          <w:spacing w:val="-7"/>
          <w:w w:val="105"/>
        </w:rPr>
        <w:t>nv</w:t>
      </w:r>
      <w:r>
        <w:rPr>
          <w:w w:val="105"/>
        </w:rPr>
        <w:t>olution</w:t>
      </w:r>
      <w:proofErr w:type="spellEnd"/>
      <w:r>
        <w:rPr>
          <w:spacing w:val="14"/>
          <w:w w:val="105"/>
        </w:rPr>
        <w:t xml:space="preserve"> </w:t>
      </w:r>
      <w:r>
        <w:rPr>
          <w:w w:val="105"/>
        </w:rPr>
        <w:t>based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</w:t>
      </w:r>
      <w:r>
        <w:rPr>
          <w:spacing w:val="-6"/>
          <w:w w:val="105"/>
        </w:rPr>
        <w:t>h</w:t>
      </w:r>
      <w:r>
        <w:rPr>
          <w:w w:val="105"/>
        </w:rPr>
        <w:t>ysical</w:t>
      </w:r>
      <w:r>
        <w:rPr>
          <w:spacing w:val="14"/>
          <w:w w:val="105"/>
        </w:rPr>
        <w:t xml:space="preserve"> </w:t>
      </w:r>
      <w:r>
        <w:rPr>
          <w:w w:val="105"/>
        </w:rPr>
        <w:t>moti</w:t>
      </w:r>
      <w:r>
        <w:rPr>
          <w:spacing w:val="-14"/>
          <w:w w:val="105"/>
        </w:rPr>
        <w:t>v</w:t>
      </w:r>
      <w:r>
        <w:rPr>
          <w:w w:val="105"/>
        </w:rPr>
        <w:t>ation</w:t>
      </w:r>
      <w:r>
        <w:rPr>
          <w:spacing w:val="14"/>
          <w:w w:val="105"/>
        </w:rPr>
        <w:t xml:space="preserve"> </w:t>
      </w:r>
      <w:r>
        <w:rPr>
          <w:w w:val="105"/>
        </w:rPr>
        <w:t>pr</w:t>
      </w:r>
      <w:r>
        <w:rPr>
          <w:spacing w:val="-7"/>
          <w:w w:val="105"/>
        </w:rPr>
        <w:t>o</w:t>
      </w:r>
      <w:r>
        <w:rPr>
          <w:w w:val="105"/>
        </w:rPr>
        <w:t>v</w:t>
      </w:r>
      <w:r>
        <w:rPr>
          <w:spacing w:val="-2"/>
          <w:w w:val="105"/>
        </w:rPr>
        <w:t>i</w:t>
      </w:r>
      <w:r>
        <w:rPr>
          <w:w w:val="105"/>
        </w:rPr>
        <w:t>ded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</w:t>
      </w:r>
      <w:r>
        <w:rPr>
          <w:spacing w:val="-1"/>
          <w:w w:val="105"/>
        </w:rPr>
        <w:t>h</w:t>
      </w:r>
      <w:r>
        <w:rPr>
          <w:w w:val="105"/>
        </w:rPr>
        <w:t>e</w:t>
      </w:r>
      <w:r>
        <w:rPr>
          <w:w w:val="99"/>
        </w:rPr>
        <w:t xml:space="preserve"> </w:t>
      </w:r>
      <w:proofErr w:type="gramStart"/>
      <w:r>
        <w:rPr>
          <w:w w:val="105"/>
        </w:rPr>
        <w:t xml:space="preserve">paragraph 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proofErr w:type="gramEnd"/>
      <w:r>
        <w:rPr>
          <w:spacing w:val="-2"/>
          <w:w w:val="105"/>
        </w:rPr>
        <w:t>.</w:t>
      </w:r>
      <w:ins w:id="67" w:author="Tom Woods" w:date="2016-02-07T14:57:00Z">
        <w:r w:rsidR="00C739C0">
          <w:rPr>
            <w:spacing w:val="-2"/>
            <w:w w:val="105"/>
          </w:rPr>
          <w:t xml:space="preserve"> </w:t>
        </w:r>
        <w:r w:rsidR="00C739C0">
          <w:rPr>
            <w:spacing w:val="6"/>
            <w:w w:val="105"/>
          </w:rPr>
          <w:t xml:space="preserve">Other dimming line and non-dimming line combinations, as shown in Figure 5.2, can also provide acceptable dimming slope and depth results, but the </w:t>
        </w:r>
        <w:r w:rsidR="00C739C0">
          <w:rPr>
            <w:w w:val="105"/>
          </w:rPr>
          <w:t>171</w:t>
        </w:r>
        <w:r w:rsidR="00C739C0">
          <w:rPr>
            <w:spacing w:val="23"/>
            <w:w w:val="105"/>
          </w:rPr>
          <w:t xml:space="preserve"> </w:t>
        </w:r>
        <w:r w:rsidR="00C739C0">
          <w:rPr>
            <w:spacing w:val="-172"/>
            <w:w w:val="105"/>
            <w:position w:val="4"/>
          </w:rPr>
          <w:t>˚</w:t>
        </w:r>
        <w:r w:rsidR="00C739C0">
          <w:rPr>
            <w:w w:val="105"/>
          </w:rPr>
          <w:t>A</w:t>
        </w:r>
        <w:r w:rsidR="00C739C0">
          <w:rPr>
            <w:spacing w:val="23"/>
            <w:w w:val="105"/>
          </w:rPr>
          <w:t xml:space="preserve"> </w:t>
        </w:r>
        <w:r w:rsidR="00C739C0">
          <w:rPr>
            <w:w w:val="105"/>
          </w:rPr>
          <w:t>-</w:t>
        </w:r>
        <w:r w:rsidR="00C739C0">
          <w:rPr>
            <w:spacing w:val="23"/>
            <w:w w:val="105"/>
          </w:rPr>
          <w:t xml:space="preserve"> </w:t>
        </w:r>
        <w:r w:rsidR="00C739C0">
          <w:rPr>
            <w:w w:val="105"/>
          </w:rPr>
          <w:t>284</w:t>
        </w:r>
        <w:r w:rsidR="00C739C0">
          <w:rPr>
            <w:spacing w:val="24"/>
            <w:w w:val="105"/>
          </w:rPr>
          <w:t xml:space="preserve"> </w:t>
        </w:r>
        <w:r w:rsidR="00C739C0">
          <w:rPr>
            <w:spacing w:val="-172"/>
            <w:w w:val="105"/>
            <w:position w:val="4"/>
          </w:rPr>
          <w:t>˚</w:t>
        </w:r>
        <w:r w:rsidR="00C739C0">
          <w:rPr>
            <w:w w:val="105"/>
          </w:rPr>
          <w:t>A</w:t>
        </w:r>
        <w:r w:rsidR="00C739C0">
          <w:rPr>
            <w:spacing w:val="23"/>
            <w:w w:val="105"/>
          </w:rPr>
          <w:t xml:space="preserve"> combination appears better for more events and so is chosen for this analysis here. </w:t>
        </w:r>
      </w:ins>
    </w:p>
    <w:p w14:paraId="4A2DADBF" w14:textId="77777777" w:rsidR="00521066" w:rsidRDefault="007C37E1">
      <w:pPr>
        <w:pStyle w:val="BodyText"/>
        <w:spacing w:before="42" w:line="439" w:lineRule="auto"/>
        <w:ind w:right="117" w:firstLine="576"/>
        <w:jc w:val="both"/>
      </w:pPr>
      <w:r>
        <w:rPr>
          <w:w w:val="110"/>
        </w:rPr>
        <w:t>This</w:t>
      </w:r>
      <w:r>
        <w:rPr>
          <w:spacing w:val="-1"/>
          <w:w w:val="110"/>
        </w:rPr>
        <w:t xml:space="preserve"> </w:t>
      </w:r>
      <w:r>
        <w:rPr>
          <w:w w:val="110"/>
        </w:rPr>
        <w:t>methodology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has </w:t>
      </w:r>
      <w:r>
        <w:rPr>
          <w:spacing w:val="1"/>
          <w:w w:val="110"/>
        </w:rPr>
        <w:t>been</w:t>
      </w:r>
      <w:r>
        <w:rPr>
          <w:spacing w:val="-1"/>
          <w:w w:val="110"/>
        </w:rPr>
        <w:t xml:space="preserve"> </w:t>
      </w:r>
      <w:r>
        <w:rPr>
          <w:w w:val="110"/>
        </w:rPr>
        <w:t>applied to</w:t>
      </w:r>
      <w:r>
        <w:rPr>
          <w:spacing w:val="-1"/>
          <w:w w:val="110"/>
        </w:rPr>
        <w:t xml:space="preserve"> </w:t>
      </w:r>
      <w:r>
        <w:rPr>
          <w:w w:val="110"/>
        </w:rPr>
        <w:t>the 28</w:t>
      </w:r>
      <w:r>
        <w:rPr>
          <w:spacing w:val="-1"/>
          <w:w w:val="110"/>
        </w:rPr>
        <w:t xml:space="preserve"> </w:t>
      </w:r>
      <w:r>
        <w:rPr>
          <w:w w:val="110"/>
        </w:rPr>
        <w:t>unique EVE</w:t>
      </w:r>
      <w:r>
        <w:rPr>
          <w:spacing w:val="-1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fou</w:t>
      </w:r>
      <w:r>
        <w:rPr>
          <w:spacing w:val="-1"/>
          <w:w w:val="110"/>
        </w:rPr>
        <w:t>nd</w:t>
      </w:r>
      <w:r>
        <w:rPr>
          <w:w w:val="110"/>
        </w:rPr>
        <w:t xml:space="preserve"> </w:t>
      </w:r>
      <w:r>
        <w:rPr>
          <w:spacing w:val="-1"/>
          <w:w w:val="110"/>
        </w:rPr>
        <w:t>dur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1"/>
          <w:w w:val="110"/>
        </w:rPr>
        <w:t xml:space="preserve"> </w:t>
      </w:r>
      <w:r>
        <w:rPr>
          <w:w w:val="110"/>
        </w:rPr>
        <w:t>the four</w:t>
      </w:r>
      <w:r>
        <w:rPr>
          <w:spacing w:val="34"/>
          <w:w w:val="116"/>
        </w:rPr>
        <w:t xml:space="preserve"> </w:t>
      </w:r>
      <w:r>
        <w:rPr>
          <w:spacing w:val="-8"/>
          <w:w w:val="110"/>
        </w:rPr>
        <w:t>w</w:t>
      </w:r>
      <w:r>
        <w:rPr>
          <w:w w:val="110"/>
        </w:rPr>
        <w:t>eeks</w:t>
      </w:r>
      <w:r>
        <w:rPr>
          <w:spacing w:val="-21"/>
          <w:w w:val="110"/>
        </w:rPr>
        <w:t xml:space="preserve"> </w:t>
      </w:r>
      <w:r>
        <w:rPr>
          <w:w w:val="110"/>
        </w:rPr>
        <w:t>studied.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-21"/>
          <w:w w:val="110"/>
        </w:rPr>
        <w:t xml:space="preserve"> </w:t>
      </w:r>
      <w:r>
        <w:rPr>
          <w:w w:val="110"/>
        </w:rPr>
        <w:t>these,</w:t>
      </w:r>
      <w:r>
        <w:rPr>
          <w:spacing w:val="-19"/>
          <w:w w:val="110"/>
        </w:rPr>
        <w:t xml:space="preserve"> </w:t>
      </w:r>
      <w:r>
        <w:rPr>
          <w:w w:val="110"/>
        </w:rPr>
        <w:t>all</w:t>
      </w:r>
      <w:r>
        <w:rPr>
          <w:spacing w:val="-21"/>
          <w:w w:val="110"/>
        </w:rPr>
        <w:t xml:space="preserve"> </w:t>
      </w:r>
      <w:r>
        <w:rPr>
          <w:w w:val="110"/>
        </w:rPr>
        <w:t>28</w:t>
      </w:r>
      <w:r>
        <w:rPr>
          <w:spacing w:val="-21"/>
          <w:w w:val="110"/>
        </w:rPr>
        <w:t xml:space="preserve"> </w:t>
      </w:r>
      <w:r>
        <w:rPr>
          <w:spacing w:val="-8"/>
          <w:w w:val="110"/>
        </w:rPr>
        <w:t>w</w:t>
      </w:r>
      <w:r>
        <w:rPr>
          <w:w w:val="110"/>
        </w:rPr>
        <w:t>ere</w:t>
      </w:r>
      <w:r>
        <w:rPr>
          <w:spacing w:val="-21"/>
          <w:w w:val="110"/>
        </w:rPr>
        <w:t xml:space="preserve"> </w:t>
      </w:r>
      <w:r>
        <w:rPr>
          <w:w w:val="110"/>
        </w:rPr>
        <w:t>found</w:t>
      </w:r>
      <w:r>
        <w:rPr>
          <w:spacing w:val="-20"/>
          <w:w w:val="110"/>
        </w:rPr>
        <w:t xml:space="preserve"> </w:t>
      </w:r>
      <w:r>
        <w:rPr>
          <w:w w:val="110"/>
        </w:rPr>
        <w:t>to</w:t>
      </w:r>
      <w:r>
        <w:rPr>
          <w:spacing w:val="-21"/>
          <w:w w:val="110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</w:t>
      </w:r>
      <w:r>
        <w:rPr>
          <w:spacing w:val="-21"/>
          <w:w w:val="110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est</w:t>
      </w:r>
      <w:r>
        <w:rPr>
          <w:spacing w:val="-21"/>
          <w:w w:val="110"/>
        </w:rPr>
        <w:t xml:space="preserve"> </w:t>
      </w:r>
      <w:r>
        <w:rPr>
          <w:w w:val="110"/>
        </w:rPr>
        <w:t>represe</w:t>
      </w:r>
      <w:r>
        <w:rPr>
          <w:spacing w:val="-6"/>
          <w:w w:val="110"/>
        </w:rPr>
        <w:t>n</w:t>
      </w:r>
      <w:r>
        <w:rPr>
          <w:w w:val="110"/>
        </w:rPr>
        <w:t>ted</w:t>
      </w:r>
      <w:r>
        <w:rPr>
          <w:spacing w:val="-21"/>
          <w:w w:val="110"/>
        </w:rPr>
        <w:t xml:space="preserve"> </w:t>
      </w:r>
      <w:r>
        <w:rPr>
          <w:spacing w:val="-6"/>
          <w:w w:val="110"/>
        </w:rPr>
        <w:t>b</w:t>
      </w:r>
      <w:r>
        <w:rPr>
          <w:w w:val="110"/>
        </w:rPr>
        <w:t>y</w:t>
      </w:r>
      <w:r>
        <w:rPr>
          <w:spacing w:val="-21"/>
          <w:w w:val="110"/>
        </w:rPr>
        <w:t xml:space="preserve"> </w:t>
      </w:r>
      <w:r>
        <w:rPr>
          <w:w w:val="110"/>
        </w:rPr>
        <w:t>the</w:t>
      </w:r>
      <w:r>
        <w:rPr>
          <w:spacing w:val="-21"/>
          <w:w w:val="110"/>
        </w:rPr>
        <w:t xml:space="preserve"> </w:t>
      </w:r>
      <w:r>
        <w:rPr>
          <w:w w:val="110"/>
        </w:rPr>
        <w:t>171</w:t>
      </w:r>
      <w:r>
        <w:rPr>
          <w:spacing w:val="-21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proofErr w:type="gramStart"/>
      <w:r>
        <w:rPr>
          <w:w w:val="110"/>
        </w:rPr>
        <w:t>A</w:t>
      </w:r>
      <w:proofErr w:type="gramEnd"/>
      <w:r>
        <w:rPr>
          <w:spacing w:val="-21"/>
          <w:w w:val="110"/>
        </w:rPr>
        <w:t xml:space="preserve"> </w:t>
      </w:r>
      <w:r>
        <w:rPr>
          <w:w w:val="110"/>
        </w:rPr>
        <w:t>-</w:t>
      </w:r>
      <w:r>
        <w:rPr>
          <w:spacing w:val="-21"/>
          <w:w w:val="110"/>
        </w:rPr>
        <w:t xml:space="preserve"> </w:t>
      </w:r>
      <w:r>
        <w:rPr>
          <w:w w:val="110"/>
        </w:rPr>
        <w:t>284</w:t>
      </w:r>
      <w:r>
        <w:rPr>
          <w:spacing w:val="-21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-20"/>
          <w:w w:val="110"/>
        </w:rPr>
        <w:t xml:space="preserve"> </w:t>
      </w:r>
      <w:r>
        <w:rPr>
          <w:w w:val="110"/>
        </w:rPr>
        <w:t>co</w:t>
      </w:r>
      <w:r>
        <w:rPr>
          <w:spacing w:val="-8"/>
          <w:w w:val="110"/>
        </w:rPr>
        <w:t>m</w:t>
      </w:r>
      <w:r>
        <w:rPr>
          <w:w w:val="110"/>
        </w:rPr>
        <w:t>bination.</w:t>
      </w:r>
      <w:r>
        <w:rPr>
          <w:w w:val="109"/>
        </w:rPr>
        <w:t xml:space="preserve"> </w:t>
      </w:r>
      <w:r>
        <w:rPr>
          <w:spacing w:val="-10"/>
          <w:w w:val="110"/>
        </w:rPr>
        <w:t>We</w:t>
      </w:r>
      <w:r>
        <w:rPr>
          <w:spacing w:val="-35"/>
          <w:w w:val="110"/>
        </w:rPr>
        <w:t xml:space="preserve"> </w:t>
      </w:r>
      <w:r>
        <w:rPr>
          <w:w w:val="110"/>
        </w:rPr>
        <w:t>will</w:t>
      </w:r>
      <w:r>
        <w:rPr>
          <w:spacing w:val="-34"/>
          <w:w w:val="110"/>
        </w:rPr>
        <w:t xml:space="preserve"> </w:t>
      </w:r>
      <w:r>
        <w:rPr>
          <w:w w:val="110"/>
        </w:rPr>
        <w:t>gain</w:t>
      </w:r>
      <w:r>
        <w:rPr>
          <w:spacing w:val="-34"/>
          <w:w w:val="110"/>
        </w:rPr>
        <w:t xml:space="preserve"> </w:t>
      </w:r>
      <w:r>
        <w:rPr>
          <w:w w:val="110"/>
        </w:rPr>
        <w:t>additional</w:t>
      </w:r>
      <w:r>
        <w:rPr>
          <w:spacing w:val="-35"/>
          <w:w w:val="110"/>
        </w:rPr>
        <w:t xml:space="preserve"> </w:t>
      </w:r>
      <w:r>
        <w:rPr>
          <w:w w:val="110"/>
        </w:rPr>
        <w:t>confidence</w:t>
      </w:r>
      <w:r>
        <w:rPr>
          <w:spacing w:val="-34"/>
          <w:w w:val="110"/>
        </w:rPr>
        <w:t xml:space="preserve"> </w:t>
      </w:r>
      <w:r>
        <w:rPr>
          <w:w w:val="110"/>
        </w:rPr>
        <w:t>in</w:t>
      </w:r>
      <w:r>
        <w:rPr>
          <w:spacing w:val="-34"/>
          <w:w w:val="110"/>
        </w:rPr>
        <w:t xml:space="preserve"> </w:t>
      </w:r>
      <w:r>
        <w:rPr>
          <w:w w:val="110"/>
        </w:rPr>
        <w:t>the</w:t>
      </w:r>
      <w:r>
        <w:rPr>
          <w:spacing w:val="-34"/>
          <w:w w:val="110"/>
        </w:rPr>
        <w:t xml:space="preserve"> </w:t>
      </w:r>
      <w:proofErr w:type="spellStart"/>
      <w:r>
        <w:rPr>
          <w:spacing w:val="-2"/>
          <w:w w:val="110"/>
        </w:rPr>
        <w:t>e</w:t>
      </w:r>
      <w:r>
        <w:rPr>
          <w:rFonts w:ascii="Apple Symbols" w:eastAsia="Apple Symbols" w:hAnsi="Apple Symbols" w:cs="Apple Symbols"/>
          <w:spacing w:val="-1"/>
          <w:w w:val="110"/>
        </w:rPr>
        <w:t>↵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ess</w:t>
      </w:r>
      <w:proofErr w:type="spellEnd"/>
      <w:r>
        <w:rPr>
          <w:spacing w:val="-35"/>
          <w:w w:val="110"/>
        </w:rPr>
        <w:t xml:space="preserve"> </w:t>
      </w:r>
      <w:r>
        <w:rPr>
          <w:w w:val="110"/>
        </w:rPr>
        <w:t>of</w:t>
      </w:r>
      <w:r>
        <w:rPr>
          <w:spacing w:val="-34"/>
          <w:w w:val="110"/>
        </w:rPr>
        <w:t xml:space="preserve"> </w:t>
      </w:r>
      <w:r>
        <w:rPr>
          <w:w w:val="110"/>
        </w:rPr>
        <w:t>this</w:t>
      </w:r>
      <w:r>
        <w:rPr>
          <w:spacing w:val="-34"/>
          <w:w w:val="110"/>
        </w:rPr>
        <w:t xml:space="preserve"> </w:t>
      </w:r>
      <w:r>
        <w:rPr>
          <w:w w:val="110"/>
        </w:rPr>
        <w:t>line</w:t>
      </w:r>
      <w:r>
        <w:rPr>
          <w:spacing w:val="-34"/>
          <w:w w:val="110"/>
        </w:rPr>
        <w:t xml:space="preserve"> </w:t>
      </w:r>
      <w:r>
        <w:rPr>
          <w:w w:val="110"/>
        </w:rPr>
        <w:t>pairing</w:t>
      </w:r>
      <w:r>
        <w:rPr>
          <w:spacing w:val="-35"/>
          <w:w w:val="110"/>
        </w:rPr>
        <w:t xml:space="preserve"> </w:t>
      </w:r>
      <w:r>
        <w:rPr>
          <w:w w:val="110"/>
        </w:rPr>
        <w:t>for</w:t>
      </w:r>
      <w:r>
        <w:rPr>
          <w:spacing w:val="-34"/>
          <w:w w:val="110"/>
        </w:rPr>
        <w:t xml:space="preserve"> </w:t>
      </w:r>
      <w:r>
        <w:rPr>
          <w:w w:val="110"/>
        </w:rPr>
        <w:t>EVE</w:t>
      </w:r>
      <w:r>
        <w:rPr>
          <w:spacing w:val="-34"/>
          <w:w w:val="110"/>
        </w:rPr>
        <w:t xml:space="preserve"> </w:t>
      </w:r>
      <w:r>
        <w:rPr>
          <w:w w:val="110"/>
        </w:rPr>
        <w:t>if</w:t>
      </w:r>
      <w:r>
        <w:rPr>
          <w:spacing w:val="-34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-35"/>
          <w:w w:val="110"/>
        </w:rPr>
        <w:t xml:space="preserve"> </w:t>
      </w:r>
      <w:r>
        <w:rPr>
          <w:w w:val="110"/>
        </w:rPr>
        <w:t>find</w:t>
      </w:r>
      <w:r>
        <w:rPr>
          <w:spacing w:val="-34"/>
          <w:w w:val="110"/>
        </w:rPr>
        <w:t xml:space="preserve"> </w:t>
      </w:r>
      <w:r>
        <w:rPr>
          <w:w w:val="110"/>
        </w:rPr>
        <w:t>a</w:t>
      </w:r>
      <w:r>
        <w:rPr>
          <w:spacing w:val="-34"/>
          <w:w w:val="110"/>
        </w:rPr>
        <w:t xml:space="preserve"> </w:t>
      </w:r>
      <w:r>
        <w:rPr>
          <w:w w:val="110"/>
        </w:rPr>
        <w:t>positive</w:t>
      </w:r>
      <w:r>
        <w:rPr>
          <w:spacing w:val="26"/>
          <w:w w:val="99"/>
        </w:rPr>
        <w:t xml:space="preserve"> </w:t>
      </w:r>
      <w:r>
        <w:rPr>
          <w:w w:val="110"/>
        </w:rPr>
        <w:t>and</w:t>
      </w:r>
      <w:r>
        <w:rPr>
          <w:spacing w:val="17"/>
          <w:w w:val="110"/>
        </w:rPr>
        <w:t xml:space="preserve"> </w:t>
      </w:r>
      <w:r>
        <w:rPr>
          <w:w w:val="110"/>
        </w:rPr>
        <w:t>statistically</w:t>
      </w:r>
      <w:r>
        <w:rPr>
          <w:spacing w:val="18"/>
          <w:w w:val="110"/>
        </w:rPr>
        <w:t xml:space="preserve"> </w:t>
      </w:r>
      <w:r>
        <w:rPr>
          <w:spacing w:val="-2"/>
          <w:w w:val="110"/>
        </w:rPr>
        <w:t>signific</w:t>
      </w:r>
      <w:r>
        <w:rPr>
          <w:spacing w:val="-1"/>
          <w:w w:val="110"/>
        </w:rPr>
        <w:t>ant</w:t>
      </w:r>
      <w:r>
        <w:rPr>
          <w:spacing w:val="18"/>
          <w:w w:val="110"/>
        </w:rPr>
        <w:t xml:space="preserve"> </w:t>
      </w:r>
      <w:r>
        <w:rPr>
          <w:w w:val="110"/>
        </w:rPr>
        <w:t>correlation</w:t>
      </w:r>
      <w:r>
        <w:rPr>
          <w:spacing w:val="17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17"/>
          <w:w w:val="110"/>
        </w:rPr>
        <w:t xml:space="preserve"> </w:t>
      </w:r>
      <w:r>
        <w:rPr>
          <w:w w:val="110"/>
        </w:rPr>
        <w:t>corrected</w:t>
      </w:r>
      <w:r>
        <w:rPr>
          <w:spacing w:val="17"/>
          <w:w w:val="110"/>
        </w:rPr>
        <w:t xml:space="preserve"> </w:t>
      </w:r>
      <w:r>
        <w:rPr>
          <w:w w:val="110"/>
        </w:rPr>
        <w:t>EVE</w:t>
      </w:r>
      <w:r>
        <w:rPr>
          <w:spacing w:val="18"/>
          <w:w w:val="110"/>
        </w:rPr>
        <w:t xml:space="preserve"> </w:t>
      </w:r>
      <w:r>
        <w:rPr>
          <w:spacing w:val="-3"/>
          <w:w w:val="110"/>
        </w:rPr>
        <w:t>ligh</w:t>
      </w:r>
      <w:r>
        <w:rPr>
          <w:spacing w:val="-2"/>
          <w:w w:val="110"/>
        </w:rPr>
        <w:t>t</w:t>
      </w:r>
      <w:r>
        <w:rPr>
          <w:spacing w:val="17"/>
          <w:w w:val="110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ur</w:t>
      </w:r>
      <w:r>
        <w:rPr>
          <w:spacing w:val="-3"/>
          <w:w w:val="110"/>
        </w:rPr>
        <w:t>ve</w:t>
      </w:r>
      <w:r>
        <w:rPr>
          <w:spacing w:val="17"/>
          <w:w w:val="110"/>
        </w:rPr>
        <w:t xml:space="preserve"> </w:t>
      </w:r>
      <w:r>
        <w:rPr>
          <w:w w:val="110"/>
        </w:rPr>
        <w:t>parameterizations</w:t>
      </w:r>
      <w:r>
        <w:rPr>
          <w:spacing w:val="17"/>
          <w:w w:val="110"/>
        </w:rPr>
        <w:t xml:space="preserve"> </w:t>
      </w:r>
      <w:r>
        <w:rPr>
          <w:w w:val="110"/>
        </w:rPr>
        <w:t>to</w:t>
      </w:r>
      <w:r>
        <w:rPr>
          <w:spacing w:val="27"/>
          <w:w w:val="99"/>
        </w:rPr>
        <w:t xml:space="preserve"> </w:t>
      </w:r>
      <w:r>
        <w:rPr>
          <w:w w:val="110"/>
        </w:rPr>
        <w:t>independently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d</w:t>
      </w:r>
      <w:r>
        <w:rPr>
          <w:spacing w:val="-8"/>
          <w:w w:val="110"/>
        </w:rPr>
        <w:t xml:space="preserve"> </w:t>
      </w:r>
      <w:r>
        <w:rPr>
          <w:w w:val="110"/>
        </w:rPr>
        <w:t>CME</w:t>
      </w:r>
      <w:r>
        <w:rPr>
          <w:spacing w:val="-7"/>
          <w:w w:val="110"/>
        </w:rPr>
        <w:t xml:space="preserve"> </w:t>
      </w:r>
      <w:r>
        <w:rPr>
          <w:w w:val="110"/>
        </w:rPr>
        <w:t>mass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spacing w:val="-4"/>
          <w:w w:val="110"/>
        </w:rPr>
        <w:t>veloci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first</w:t>
      </w:r>
      <w:r>
        <w:rPr>
          <w:spacing w:val="-7"/>
          <w:w w:val="110"/>
        </w:rPr>
        <w:t xml:space="preserve"> </w:t>
      </w:r>
      <w:r>
        <w:rPr>
          <w:w w:val="110"/>
        </w:rPr>
        <w:t>step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7"/>
          <w:w w:val="110"/>
        </w:rPr>
        <w:t xml:space="preserve"> </w:t>
      </w:r>
      <w:r>
        <w:rPr>
          <w:w w:val="110"/>
        </w:rPr>
        <w:t>process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fit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E</w:t>
      </w:r>
      <w:r>
        <w:rPr>
          <w:spacing w:val="-2"/>
          <w:w w:val="110"/>
        </w:rPr>
        <w:t>VE</w:t>
      </w:r>
      <w:ins w:id="68" w:author="Tom Woods" w:date="2016-02-07T14:58:00Z">
        <w:r w:rsidR="00C739C0">
          <w:rPr>
            <w:spacing w:val="-2"/>
            <w:w w:val="110"/>
          </w:rPr>
          <w:t xml:space="preserve"> </w:t>
        </w:r>
      </w:ins>
      <w:r>
        <w:rPr>
          <w:spacing w:val="-2"/>
          <w:w w:val="110"/>
        </w:rPr>
        <w:t>ligh</w:t>
      </w:r>
      <w:r>
        <w:rPr>
          <w:spacing w:val="-1"/>
          <w:w w:val="110"/>
        </w:rPr>
        <w:t>t</w:t>
      </w:r>
      <w:r>
        <w:rPr>
          <w:spacing w:val="21"/>
          <w:w w:val="138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ves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preparation</w:t>
      </w:r>
      <w:r>
        <w:rPr>
          <w:spacing w:val="-12"/>
          <w:w w:val="110"/>
        </w:rPr>
        <w:t xml:space="preserve"> </w:t>
      </w:r>
      <w:r>
        <w:rPr>
          <w:w w:val="110"/>
        </w:rPr>
        <w:t>for</w:t>
      </w:r>
      <w:r>
        <w:rPr>
          <w:spacing w:val="-12"/>
          <w:w w:val="110"/>
        </w:rPr>
        <w:t xml:space="preserve"> </w:t>
      </w:r>
      <w:r>
        <w:rPr>
          <w:w w:val="110"/>
        </w:rPr>
        <w:t>dimming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param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iz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</w:t>
      </w:r>
      <w:r>
        <w:rPr>
          <w:spacing w:val="-1"/>
          <w:w w:val="110"/>
        </w:rPr>
        <w:t>.</w:t>
      </w:r>
    </w:p>
    <w:p w14:paraId="556F5E10" w14:textId="77777777" w:rsidR="00521066" w:rsidRDefault="00521066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2C78784F" w14:textId="77777777" w:rsidR="00521066" w:rsidRDefault="007C37E1">
      <w:pPr>
        <w:pStyle w:val="Heading1"/>
        <w:numPr>
          <w:ilvl w:val="1"/>
          <w:numId w:val="3"/>
        </w:numPr>
        <w:tabs>
          <w:tab w:val="left" w:pos="1108"/>
        </w:tabs>
        <w:ind w:left="1107"/>
        <w:jc w:val="both"/>
        <w:rPr>
          <w:b w:val="0"/>
          <w:bCs w:val="0"/>
        </w:rPr>
      </w:pPr>
      <w:bookmarkStart w:id="69" w:name="Dimming_Light_Curve_Fitting_Method"/>
      <w:bookmarkEnd w:id="69"/>
      <w:r>
        <w:rPr>
          <w:w w:val="115"/>
        </w:rPr>
        <w:t>Dimming</w:t>
      </w:r>
      <w:r>
        <w:rPr>
          <w:spacing w:val="4"/>
          <w:w w:val="115"/>
        </w:rPr>
        <w:t xml:space="preserve"> </w:t>
      </w:r>
      <w:r>
        <w:rPr>
          <w:spacing w:val="-3"/>
          <w:w w:val="115"/>
        </w:rPr>
        <w:t>Ligh</w:t>
      </w:r>
      <w:r>
        <w:rPr>
          <w:spacing w:val="-2"/>
          <w:w w:val="115"/>
        </w:rPr>
        <w:t>t</w:t>
      </w:r>
      <w:r>
        <w:rPr>
          <w:spacing w:val="5"/>
          <w:w w:val="115"/>
        </w:rPr>
        <w:t xml:space="preserve"> </w:t>
      </w:r>
      <w:r>
        <w:rPr>
          <w:spacing w:val="-3"/>
          <w:w w:val="115"/>
        </w:rPr>
        <w:t>Cur</w:t>
      </w:r>
      <w:r>
        <w:rPr>
          <w:spacing w:val="-2"/>
          <w:w w:val="115"/>
        </w:rPr>
        <w:t>ve</w:t>
      </w:r>
      <w:r>
        <w:rPr>
          <w:spacing w:val="4"/>
          <w:w w:val="115"/>
        </w:rPr>
        <w:t xml:space="preserve"> </w:t>
      </w:r>
      <w:r>
        <w:rPr>
          <w:w w:val="115"/>
        </w:rPr>
        <w:t>Fitting</w:t>
      </w:r>
      <w:r>
        <w:rPr>
          <w:spacing w:val="5"/>
          <w:w w:val="115"/>
        </w:rPr>
        <w:t xml:space="preserve"> </w:t>
      </w:r>
      <w:r>
        <w:rPr>
          <w:spacing w:val="1"/>
          <w:w w:val="115"/>
        </w:rPr>
        <w:t>Me</w:t>
      </w:r>
      <w:r>
        <w:rPr>
          <w:w w:val="115"/>
        </w:rPr>
        <w:t>t</w:t>
      </w:r>
      <w:r>
        <w:rPr>
          <w:spacing w:val="1"/>
          <w:w w:val="115"/>
        </w:rPr>
        <w:t>hod</w:t>
      </w:r>
    </w:p>
    <w:p w14:paraId="24AC4924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07EA6C6" w14:textId="77777777" w:rsidR="00521066" w:rsidRDefault="007C37E1">
      <w:pPr>
        <w:pStyle w:val="Heading2"/>
        <w:numPr>
          <w:ilvl w:val="2"/>
          <w:numId w:val="3"/>
        </w:numPr>
        <w:tabs>
          <w:tab w:val="left" w:pos="1214"/>
        </w:tabs>
        <w:spacing w:before="162"/>
        <w:jc w:val="both"/>
        <w:rPr>
          <w:b w:val="0"/>
          <w:bCs w:val="0"/>
        </w:rPr>
      </w:pPr>
      <w:bookmarkStart w:id="70" w:name="Physics_Motivation_and_Fit_Types"/>
      <w:bookmarkEnd w:id="70"/>
      <w:r>
        <w:rPr>
          <w:spacing w:val="-1"/>
          <w:w w:val="115"/>
        </w:rPr>
        <w:t>Physics</w:t>
      </w:r>
      <w:r>
        <w:rPr>
          <w:spacing w:val="32"/>
          <w:w w:val="115"/>
        </w:rPr>
        <w:t xml:space="preserve"> </w:t>
      </w:r>
      <w:r>
        <w:rPr>
          <w:spacing w:val="-2"/>
          <w:w w:val="115"/>
        </w:rPr>
        <w:t>Mot</w:t>
      </w:r>
      <w:r>
        <w:rPr>
          <w:spacing w:val="-3"/>
          <w:w w:val="115"/>
        </w:rPr>
        <w:t>i</w:t>
      </w:r>
      <w:r>
        <w:rPr>
          <w:spacing w:val="-2"/>
          <w:w w:val="115"/>
        </w:rPr>
        <w:t>vat</w:t>
      </w:r>
      <w:r>
        <w:rPr>
          <w:spacing w:val="-3"/>
          <w:w w:val="115"/>
        </w:rPr>
        <w:t>ion</w:t>
      </w:r>
      <w:r>
        <w:rPr>
          <w:spacing w:val="32"/>
          <w:w w:val="115"/>
        </w:rPr>
        <w:t xml:space="preserve"> </w:t>
      </w:r>
      <w:r>
        <w:rPr>
          <w:w w:val="115"/>
        </w:rPr>
        <w:t>and</w:t>
      </w:r>
      <w:r>
        <w:rPr>
          <w:spacing w:val="32"/>
          <w:w w:val="115"/>
        </w:rPr>
        <w:t xml:space="preserve"> </w:t>
      </w:r>
      <w:r>
        <w:rPr>
          <w:w w:val="115"/>
        </w:rPr>
        <w:t>Fit</w:t>
      </w:r>
      <w:r>
        <w:rPr>
          <w:spacing w:val="33"/>
          <w:w w:val="115"/>
        </w:rPr>
        <w:t xml:space="preserve"> </w:t>
      </w:r>
      <w:r>
        <w:rPr>
          <w:w w:val="115"/>
        </w:rPr>
        <w:t>Types</w:t>
      </w:r>
    </w:p>
    <w:p w14:paraId="15D0B25B" w14:textId="77777777" w:rsidR="00521066" w:rsidRDefault="00521066">
      <w:pPr>
        <w:spacing w:before="6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0256F7EC" w14:textId="77777777" w:rsidR="00521066" w:rsidRDefault="007C37E1">
      <w:pPr>
        <w:pStyle w:val="BodyText"/>
        <w:spacing w:line="346" w:lineRule="auto"/>
        <w:ind w:right="118" w:firstLine="576"/>
        <w:jc w:val="both"/>
      </w:pP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rFonts w:ascii="メイリオ"/>
          <w:i/>
          <w:w w:val="95"/>
        </w:rPr>
        <w:t>f3</w:t>
      </w:r>
      <w:r>
        <w:rPr>
          <w:rFonts w:ascii="メイリオ"/>
          <w:i/>
          <w:spacing w:val="50"/>
          <w:w w:val="95"/>
        </w:rPr>
        <w:t xml:space="preserve"> </w:t>
      </w:r>
      <w:r>
        <w:rPr>
          <w:w w:val="105"/>
        </w:rPr>
        <w:t>parameter</w:t>
      </w:r>
      <w:r>
        <w:rPr>
          <w:spacing w:val="51"/>
          <w:w w:val="105"/>
        </w:rPr>
        <w:t xml:space="preserve"> </w:t>
      </w:r>
      <w:r>
        <w:rPr>
          <w:w w:val="105"/>
        </w:rPr>
        <w:t>for</w:t>
      </w:r>
      <w:r>
        <w:rPr>
          <w:spacing w:val="51"/>
          <w:w w:val="105"/>
        </w:rPr>
        <w:t xml:space="preserve"> </w:t>
      </w:r>
      <w:proofErr w:type="gramStart"/>
      <w:r>
        <w:rPr>
          <w:w w:val="105"/>
        </w:rPr>
        <w:t>a</w:t>
      </w:r>
      <w:r>
        <w:rPr>
          <w:spacing w:val="51"/>
          <w:w w:val="105"/>
        </w:rPr>
        <w:t xml:space="preserve"> </w:t>
      </w:r>
      <w:r>
        <w:rPr>
          <w:w w:val="105"/>
        </w:rPr>
        <w:t>plasma</w:t>
      </w:r>
      <w:proofErr w:type="gramEnd"/>
      <w:r>
        <w:rPr>
          <w:spacing w:val="51"/>
          <w:w w:val="105"/>
        </w:rPr>
        <w:t xml:space="preserve"> </w:t>
      </w:r>
      <w:r>
        <w:rPr>
          <w:w w:val="105"/>
        </w:rPr>
        <w:t>is</w:t>
      </w:r>
      <w:r>
        <w:rPr>
          <w:spacing w:val="52"/>
          <w:w w:val="105"/>
        </w:rPr>
        <w:t xml:space="preserve"> </w:t>
      </w:r>
      <w:r>
        <w:rPr>
          <w:w w:val="105"/>
        </w:rPr>
        <w:t>an</w:t>
      </w:r>
      <w:r>
        <w:rPr>
          <w:spacing w:val="51"/>
          <w:w w:val="105"/>
        </w:rPr>
        <w:t xml:space="preserve"> </w:t>
      </w:r>
      <w:r>
        <w:rPr>
          <w:w w:val="105"/>
        </w:rPr>
        <w:t>indicator</w:t>
      </w:r>
      <w:r>
        <w:rPr>
          <w:spacing w:val="51"/>
          <w:w w:val="105"/>
        </w:rPr>
        <w:t xml:space="preserve"> </w:t>
      </w:r>
      <w:r>
        <w:rPr>
          <w:w w:val="105"/>
        </w:rPr>
        <w:t>of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52"/>
          <w:w w:val="105"/>
        </w:rPr>
        <w:t xml:space="preserve"> </w:t>
      </w:r>
      <w:r>
        <w:rPr>
          <w:w w:val="105"/>
        </w:rPr>
        <w:t>importance</w:t>
      </w:r>
      <w:r>
        <w:rPr>
          <w:spacing w:val="51"/>
          <w:w w:val="105"/>
        </w:rPr>
        <w:t xml:space="preserve"> </w:t>
      </w:r>
      <w:r>
        <w:rPr>
          <w:w w:val="105"/>
        </w:rPr>
        <w:t>of</w:t>
      </w:r>
      <w:r>
        <w:rPr>
          <w:spacing w:val="51"/>
          <w:w w:val="105"/>
        </w:rPr>
        <w:t xml:space="preserve"> </w:t>
      </w:r>
      <w:r>
        <w:rPr>
          <w:w w:val="105"/>
        </w:rPr>
        <w:t>plasma</w:t>
      </w:r>
      <w:r>
        <w:rPr>
          <w:spacing w:val="51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10"/>
        </w:rPr>
        <w:t xml:space="preserve"> </w:t>
      </w:r>
      <w:r>
        <w:rPr>
          <w:w w:val="105"/>
        </w:rPr>
        <w:t>magnetic</w:t>
      </w:r>
      <w:r>
        <w:rPr>
          <w:spacing w:val="16"/>
          <w:w w:val="105"/>
        </w:rPr>
        <w:t xml:space="preserve"> </w:t>
      </w:r>
      <w:r>
        <w:rPr>
          <w:w w:val="105"/>
        </w:rPr>
        <w:t>pressures,</w:t>
      </w:r>
      <w:r>
        <w:rPr>
          <w:spacing w:val="18"/>
          <w:w w:val="105"/>
        </w:rPr>
        <w:t xml:space="preserve"> </w:t>
      </w:r>
      <w:r>
        <w:rPr>
          <w:w w:val="105"/>
        </w:rPr>
        <w:t>expressed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</w:p>
    <w:p w14:paraId="5D71D3D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D7C829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5B26D424" w14:textId="77777777" w:rsidR="00521066" w:rsidRDefault="00521066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14:paraId="7BA53DAB" w14:textId="77777777" w:rsidR="00521066" w:rsidRDefault="007C37E1">
      <w:pPr>
        <w:jc w:val="right"/>
        <w:rPr>
          <w:rFonts w:ascii="Times New Roman" w:eastAsia="Times New Roman" w:hAnsi="Times New Roman" w:cs="Times New Roman"/>
        </w:rPr>
      </w:pPr>
      <w:proofErr w:type="gramStart"/>
      <w:r>
        <w:rPr>
          <w:rFonts w:ascii="メイリオ"/>
          <w:i/>
          <w:w w:val="85"/>
        </w:rPr>
        <w:t>f3</w:t>
      </w:r>
      <w:proofErr w:type="gramEnd"/>
      <w:r>
        <w:rPr>
          <w:rFonts w:ascii="メイリオ"/>
          <w:i/>
          <w:spacing w:val="-23"/>
          <w:w w:val="85"/>
        </w:rPr>
        <w:t xml:space="preserve"> </w:t>
      </w:r>
      <w:r>
        <w:rPr>
          <w:rFonts w:ascii="Times New Roman"/>
          <w:w w:val="115"/>
        </w:rPr>
        <w:t>=</w:t>
      </w:r>
    </w:p>
    <w:p w14:paraId="0D3BCC19" w14:textId="77777777" w:rsidR="00521066" w:rsidRDefault="007C37E1">
      <w:pPr>
        <w:spacing w:before="212" w:line="264" w:lineRule="auto"/>
        <w:ind w:left="154" w:hanging="11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10"/>
        </w:rPr>
        <w:br w:type="column"/>
      </w:r>
      <w:r>
        <w:rPr>
          <w:rFonts w:ascii="Times New Roman"/>
          <w:i/>
          <w:w w:val="110"/>
          <w:position w:val="4"/>
          <w:u w:val="single" w:color="000000"/>
        </w:rPr>
        <w:lastRenderedPageBreak/>
        <w:t>p</w:t>
      </w:r>
      <w:proofErr w:type="gramStart"/>
      <w:r>
        <w:rPr>
          <w:rFonts w:ascii="Times New Roman"/>
          <w:i/>
          <w:w w:val="110"/>
          <w:sz w:val="16"/>
          <w:u w:val="single" w:color="000000"/>
        </w:rPr>
        <w:t>plasma</w:t>
      </w:r>
      <w:proofErr w:type="gramEnd"/>
      <w:r>
        <w:rPr>
          <w:rFonts w:ascii="Times New Roman"/>
          <w:i/>
          <w:w w:val="122"/>
          <w:sz w:val="16"/>
        </w:rPr>
        <w:t xml:space="preserve"> </w:t>
      </w:r>
      <w:r>
        <w:rPr>
          <w:rFonts w:ascii="Times New Roman"/>
          <w:i/>
          <w:w w:val="110"/>
          <w:position w:val="3"/>
        </w:rPr>
        <w:t>p</w:t>
      </w:r>
      <w:r>
        <w:rPr>
          <w:rFonts w:ascii="Times New Roman"/>
          <w:i/>
          <w:w w:val="110"/>
          <w:sz w:val="16"/>
        </w:rPr>
        <w:t>mag</w:t>
      </w:r>
    </w:p>
    <w:p w14:paraId="4A11A20A" w14:textId="77777777" w:rsidR="00521066" w:rsidRDefault="007C37E1">
      <w:pPr>
        <w:tabs>
          <w:tab w:val="left" w:pos="1193"/>
        </w:tabs>
        <w:spacing w:before="221" w:line="348" w:lineRule="exact"/>
        <w:ind w:left="54"/>
        <w:rPr>
          <w:rFonts w:ascii="Times New Roman" w:eastAsia="Times New Roman" w:hAnsi="Times New Roman" w:cs="Times New Roman"/>
        </w:rPr>
      </w:pPr>
      <w:r>
        <w:rPr>
          <w:w w:val="120"/>
        </w:rPr>
        <w:br w:type="column"/>
      </w:r>
      <w:r>
        <w:rPr>
          <w:rFonts w:ascii="Times New Roman"/>
          <w:w w:val="120"/>
          <w:position w:val="-14"/>
        </w:rPr>
        <w:lastRenderedPageBreak/>
        <w:t xml:space="preserve">=  </w:t>
      </w:r>
      <w:r>
        <w:rPr>
          <w:rFonts w:ascii="Times New Roman"/>
          <w:spacing w:val="55"/>
          <w:w w:val="120"/>
          <w:position w:val="-14"/>
        </w:rPr>
        <w:t xml:space="preserve"> </w:t>
      </w:r>
      <w:proofErr w:type="spellStart"/>
      <w:proofErr w:type="gramStart"/>
      <w:r>
        <w:rPr>
          <w:rFonts w:ascii="Times New Roman"/>
          <w:i/>
          <w:spacing w:val="2"/>
          <w:w w:val="120"/>
          <w:u w:val="single" w:color="000000"/>
        </w:rPr>
        <w:t>nk</w:t>
      </w:r>
      <w:proofErr w:type="spellEnd"/>
      <w:proofErr w:type="gramEnd"/>
      <w:r>
        <w:rPr>
          <w:rFonts w:ascii="Times New Roman"/>
          <w:i/>
          <w:spacing w:val="2"/>
          <w:w w:val="120"/>
          <w:position w:val="-3"/>
          <w:sz w:val="16"/>
          <w:u w:val="single" w:color="000000"/>
        </w:rPr>
        <w:t>b</w:t>
      </w:r>
      <w:r>
        <w:rPr>
          <w:rFonts w:ascii="Times New Roman"/>
          <w:i/>
          <w:spacing w:val="2"/>
          <w:w w:val="120"/>
          <w:u w:val="single" w:color="000000"/>
        </w:rPr>
        <w:t>T</w:t>
      </w:r>
      <w:r>
        <w:rPr>
          <w:rFonts w:ascii="Times New Roman"/>
          <w:w w:val="99"/>
          <w:u w:val="single" w:color="000000"/>
        </w:rPr>
        <w:t xml:space="preserve"> </w:t>
      </w:r>
      <w:r>
        <w:rPr>
          <w:rFonts w:ascii="Times New Roman"/>
          <w:u w:val="single" w:color="000000"/>
        </w:rPr>
        <w:tab/>
      </w:r>
    </w:p>
    <w:p w14:paraId="21823400" w14:textId="77777777" w:rsidR="00521066" w:rsidRDefault="007C37E1">
      <w:pPr>
        <w:spacing w:line="219" w:lineRule="exact"/>
        <w:ind w:left="308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spacing w:val="2"/>
          <w:w w:val="115"/>
        </w:rPr>
        <w:t>B</w:t>
      </w:r>
      <w:r>
        <w:rPr>
          <w:rFonts w:ascii="Times New Roman" w:hAnsi="Times New Roman"/>
          <w:spacing w:val="3"/>
          <w:w w:val="115"/>
          <w:position w:val="6"/>
          <w:sz w:val="16"/>
        </w:rPr>
        <w:t>2</w:t>
      </w:r>
      <w:r>
        <w:rPr>
          <w:rFonts w:ascii="Times New Roman" w:hAnsi="Times New Roman"/>
          <w:i/>
          <w:spacing w:val="1"/>
          <w:w w:val="115"/>
        </w:rPr>
        <w:t>/</w:t>
      </w:r>
      <w:r>
        <w:rPr>
          <w:rFonts w:ascii="Times New Roman" w:hAnsi="Times New Roman"/>
          <w:spacing w:val="3"/>
          <w:w w:val="115"/>
        </w:rPr>
        <w:t>(2</w:t>
      </w:r>
      <w:r>
        <w:rPr>
          <w:rFonts w:ascii="Times New Roman" w:hAnsi="Times New Roman"/>
          <w:i/>
          <w:spacing w:val="3"/>
          <w:w w:val="115"/>
        </w:rPr>
        <w:t>µ</w:t>
      </w:r>
      <w:r>
        <w:rPr>
          <w:rFonts w:ascii="Times New Roman" w:hAnsi="Times New Roman"/>
          <w:spacing w:val="3"/>
          <w:w w:val="115"/>
          <w:position w:val="-2"/>
          <w:sz w:val="16"/>
        </w:rPr>
        <w:t>0</w:t>
      </w:r>
      <w:r>
        <w:rPr>
          <w:rFonts w:ascii="Times New Roman" w:hAnsi="Times New Roman"/>
          <w:spacing w:val="3"/>
          <w:w w:val="115"/>
        </w:rPr>
        <w:t>)</w:t>
      </w:r>
    </w:p>
    <w:p w14:paraId="1B1199BA" w14:textId="77777777" w:rsidR="00521066" w:rsidRDefault="00521066">
      <w:pPr>
        <w:spacing w:line="219" w:lineRule="exact"/>
        <w:rPr>
          <w:rFonts w:ascii="Times New Roman" w:eastAsia="Times New Roman" w:hAnsi="Times New Roman" w:cs="Times New Roman"/>
        </w:rPr>
        <w:sectPr w:rsidR="00521066">
          <w:type w:val="continuous"/>
          <w:pgSz w:w="12240" w:h="15840"/>
          <w:pgMar w:top="1500" w:right="1320" w:bottom="280" w:left="1340" w:header="720" w:footer="720" w:gutter="0"/>
          <w:cols w:num="3" w:space="720" w:equalWidth="0">
            <w:col w:w="3964" w:space="40"/>
            <w:col w:w="701" w:space="40"/>
            <w:col w:w="4835"/>
          </w:cols>
        </w:sectPr>
      </w:pPr>
    </w:p>
    <w:p w14:paraId="0D43311E" w14:textId="77777777" w:rsidR="00521066" w:rsidRDefault="00521066">
      <w:pPr>
        <w:spacing w:before="10"/>
        <w:rPr>
          <w:rFonts w:ascii="Times New Roman" w:eastAsia="Times New Roman" w:hAnsi="Times New Roman" w:cs="Times New Roman"/>
          <w:sz w:val="8"/>
          <w:szCs w:val="8"/>
        </w:rPr>
      </w:pPr>
    </w:p>
    <w:p w14:paraId="65BFF661" w14:textId="77777777" w:rsidR="00521066" w:rsidRDefault="007C37E1">
      <w:pPr>
        <w:pStyle w:val="BodyText"/>
        <w:spacing w:before="58" w:line="327" w:lineRule="auto"/>
        <w:ind w:right="73"/>
      </w:pPr>
      <w:proofErr w:type="gramStart"/>
      <w:r>
        <w:rPr>
          <w:w w:val="105"/>
        </w:rPr>
        <w:t>where</w:t>
      </w:r>
      <w:proofErr w:type="gramEnd"/>
      <w:r>
        <w:rPr>
          <w:spacing w:val="55"/>
          <w:w w:val="105"/>
        </w:rPr>
        <w:t xml:space="preserve"> </w:t>
      </w:r>
      <w:r>
        <w:rPr>
          <w:rFonts w:cs="Times New Roman"/>
          <w:i/>
          <w:w w:val="105"/>
        </w:rPr>
        <w:t>p</w:t>
      </w:r>
      <w:r>
        <w:rPr>
          <w:rFonts w:cs="Times New Roman"/>
          <w:i/>
          <w:spacing w:val="55"/>
          <w:w w:val="105"/>
        </w:rPr>
        <w:t xml:space="preserve"> </w:t>
      </w:r>
      <w:r>
        <w:rPr>
          <w:w w:val="105"/>
        </w:rPr>
        <w:t>is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pressure,</w:t>
      </w:r>
      <w:r>
        <w:rPr>
          <w:w w:val="105"/>
        </w:rPr>
        <w:t xml:space="preserve"> </w:t>
      </w:r>
      <w:r>
        <w:rPr>
          <w:spacing w:val="6"/>
          <w:w w:val="105"/>
        </w:rPr>
        <w:t xml:space="preserve"> </w:t>
      </w:r>
      <w:r>
        <w:rPr>
          <w:rFonts w:cs="Times New Roman"/>
          <w:i/>
          <w:w w:val="105"/>
        </w:rPr>
        <w:t>n</w:t>
      </w:r>
      <w:r>
        <w:rPr>
          <w:rFonts w:cs="Times New Roman"/>
          <w:i/>
          <w:spacing w:val="55"/>
          <w:w w:val="105"/>
        </w:rPr>
        <w:t xml:space="preserve"> </w:t>
      </w:r>
      <w:r>
        <w:rPr>
          <w:w w:val="105"/>
        </w:rPr>
        <w:t>is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number</w:t>
      </w:r>
      <w:r>
        <w:rPr>
          <w:spacing w:val="56"/>
          <w:w w:val="105"/>
        </w:rPr>
        <w:t xml:space="preserve"> </w:t>
      </w:r>
      <w:r>
        <w:rPr>
          <w:spacing w:val="-3"/>
          <w:w w:val="105"/>
        </w:rPr>
        <w:t>density,</w:t>
      </w:r>
      <w:r>
        <w:rPr>
          <w:w w:val="105"/>
        </w:rPr>
        <w:t xml:space="preserve"> </w:t>
      </w:r>
      <w:r>
        <w:rPr>
          <w:spacing w:val="5"/>
          <w:w w:val="105"/>
        </w:rPr>
        <w:t xml:space="preserve"> </w:t>
      </w:r>
      <w:r>
        <w:rPr>
          <w:rFonts w:cs="Times New Roman"/>
          <w:i/>
          <w:w w:val="105"/>
        </w:rPr>
        <w:t>k</w:t>
      </w:r>
      <w:r>
        <w:rPr>
          <w:rFonts w:cs="Times New Roman"/>
          <w:i/>
          <w:w w:val="105"/>
          <w:position w:val="-3"/>
          <w:sz w:val="16"/>
          <w:szCs w:val="16"/>
        </w:rPr>
        <w:t xml:space="preserve">b </w:t>
      </w:r>
      <w:r>
        <w:rPr>
          <w:rFonts w:cs="Times New Roman"/>
          <w:i/>
          <w:spacing w:val="40"/>
          <w:w w:val="105"/>
          <w:position w:val="-3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55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z</w:t>
      </w:r>
      <w:r>
        <w:rPr>
          <w:spacing w:val="-1"/>
          <w:w w:val="105"/>
        </w:rPr>
        <w:t>mann</w:t>
      </w:r>
      <w:r>
        <w:rPr>
          <w:spacing w:val="-2"/>
          <w:w w:val="105"/>
        </w:rPr>
        <w:t>’s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tant,</w:t>
      </w:r>
      <w:r>
        <w:rPr>
          <w:w w:val="105"/>
        </w:rPr>
        <w:t xml:space="preserve"> </w:t>
      </w:r>
      <w:r>
        <w:rPr>
          <w:spacing w:val="6"/>
          <w:w w:val="105"/>
        </w:rPr>
        <w:t xml:space="preserve"> </w:t>
      </w:r>
      <w:r>
        <w:rPr>
          <w:rFonts w:cs="Times New Roman"/>
          <w:i/>
          <w:w w:val="105"/>
        </w:rPr>
        <w:t xml:space="preserve">T </w:t>
      </w:r>
      <w:r>
        <w:rPr>
          <w:rFonts w:cs="Times New Roman"/>
          <w:i/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55"/>
          <w:w w:val="105"/>
        </w:rPr>
        <w:t xml:space="preserve"> </w:t>
      </w:r>
      <w:r>
        <w:rPr>
          <w:w w:val="105"/>
        </w:rPr>
        <w:t xml:space="preserve">temperature, </w:t>
      </w:r>
      <w:r>
        <w:rPr>
          <w:spacing w:val="6"/>
          <w:w w:val="105"/>
        </w:rPr>
        <w:t xml:space="preserve"> </w:t>
      </w:r>
      <w:r>
        <w:rPr>
          <w:rFonts w:cs="Times New Roman"/>
          <w:i/>
          <w:w w:val="105"/>
        </w:rPr>
        <w:t xml:space="preserve">B </w:t>
      </w:r>
      <w:r>
        <w:rPr>
          <w:rFonts w:cs="Times New Roman"/>
          <w:i/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65"/>
          <w:w w:val="99"/>
        </w:rPr>
        <w:t xml:space="preserve"> </w:t>
      </w:r>
      <w:r>
        <w:rPr>
          <w:w w:val="105"/>
        </w:rPr>
        <w:lastRenderedPageBreak/>
        <w:t>magnetic</w:t>
      </w:r>
      <w:r>
        <w:rPr>
          <w:spacing w:val="10"/>
          <w:w w:val="105"/>
        </w:rPr>
        <w:t xml:space="preserve"> </w:t>
      </w:r>
      <w:r>
        <w:rPr>
          <w:w w:val="105"/>
        </w:rPr>
        <w:t>field</w:t>
      </w:r>
      <w:r>
        <w:rPr>
          <w:spacing w:val="10"/>
          <w:w w:val="105"/>
        </w:rPr>
        <w:t xml:space="preserve"> </w:t>
      </w:r>
      <w:r>
        <w:rPr>
          <w:w w:val="105"/>
        </w:rPr>
        <w:t>strength,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rFonts w:cs="Times New Roman"/>
          <w:i/>
          <w:w w:val="105"/>
        </w:rPr>
        <w:t>µ</w:t>
      </w:r>
      <w:r>
        <w:rPr>
          <w:rFonts w:cs="Times New Roman"/>
          <w:w w:val="105"/>
          <w:position w:val="-2"/>
          <w:sz w:val="16"/>
          <w:szCs w:val="16"/>
        </w:rPr>
        <w:t>0</w:t>
      </w:r>
      <w:r>
        <w:rPr>
          <w:rFonts w:cs="Times New Roman"/>
          <w:spacing w:val="36"/>
          <w:w w:val="105"/>
          <w:position w:val="-2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permeability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free</w:t>
      </w:r>
      <w:r>
        <w:rPr>
          <w:spacing w:val="10"/>
          <w:w w:val="105"/>
        </w:rPr>
        <w:t xml:space="preserve"> </w:t>
      </w:r>
      <w:r>
        <w:rPr>
          <w:w w:val="105"/>
        </w:rPr>
        <w:t>space.</w:t>
      </w:r>
      <w:r>
        <w:rPr>
          <w:spacing w:val="37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solar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orona,</w:t>
      </w:r>
      <w:r>
        <w:rPr>
          <w:spacing w:val="11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95"/>
        </w:rPr>
        <w:t>f3</w:t>
      </w:r>
      <w:r>
        <w:rPr>
          <w:rFonts w:ascii="メイリオ" w:eastAsia="メイリオ" w:hAnsi="メイリオ" w:cs="メイリオ"/>
          <w:i/>
          <w:spacing w:val="9"/>
          <w:w w:val="9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</w:p>
    <w:p w14:paraId="105BE712" w14:textId="77777777" w:rsidR="00521066" w:rsidRDefault="007C37E1">
      <w:pPr>
        <w:pStyle w:val="BodyText"/>
        <w:spacing w:before="57" w:line="455" w:lineRule="auto"/>
        <w:ind w:right="73"/>
      </w:pPr>
      <w:r>
        <w:rPr>
          <w:i/>
          <w:w w:val="105"/>
        </w:rPr>
        <w:t>&lt;</w:t>
      </w:r>
      <w:r>
        <w:rPr>
          <w:i/>
          <w:spacing w:val="31"/>
          <w:w w:val="105"/>
        </w:rPr>
        <w:t xml:space="preserve"> </w:t>
      </w:r>
      <w:r>
        <w:rPr>
          <w:w w:val="105"/>
        </w:rPr>
        <w:t>1,</w:t>
      </w:r>
      <w:r>
        <w:rPr>
          <w:spacing w:val="35"/>
          <w:w w:val="105"/>
        </w:rPr>
        <w:t xml:space="preserve"> </w:t>
      </w:r>
      <w:r>
        <w:rPr>
          <w:w w:val="105"/>
        </w:rPr>
        <w:t>indicating</w:t>
      </w:r>
      <w:r>
        <w:rPr>
          <w:spacing w:val="32"/>
          <w:w w:val="105"/>
        </w:rPr>
        <w:t xml:space="preserve"> </w:t>
      </w:r>
      <w:r>
        <w:rPr>
          <w:w w:val="105"/>
        </w:rPr>
        <w:t>that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magn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ic</w:t>
      </w:r>
      <w:r>
        <w:rPr>
          <w:spacing w:val="32"/>
          <w:w w:val="105"/>
        </w:rPr>
        <w:t xml:space="preserve"> </w:t>
      </w:r>
      <w:r>
        <w:rPr>
          <w:w w:val="105"/>
        </w:rPr>
        <w:t>field</w:t>
      </w:r>
      <w:r>
        <w:rPr>
          <w:spacing w:val="32"/>
          <w:w w:val="105"/>
        </w:rPr>
        <w:t xml:space="preserve"> </w:t>
      </w:r>
      <w:r>
        <w:rPr>
          <w:w w:val="105"/>
        </w:rPr>
        <w:t>dominates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flow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plasma,</w:t>
      </w:r>
      <w:r>
        <w:rPr>
          <w:spacing w:val="36"/>
          <w:w w:val="105"/>
        </w:rPr>
        <w:t xml:space="preserve"> </w:t>
      </w:r>
      <w:r>
        <w:rPr>
          <w:w w:val="105"/>
        </w:rPr>
        <w:t>i.e</w:t>
      </w:r>
      <w:proofErr w:type="gramStart"/>
      <w:r>
        <w:rPr>
          <w:w w:val="105"/>
        </w:rPr>
        <w:t xml:space="preserve">. </w:t>
      </w:r>
      <w:r>
        <w:rPr>
          <w:spacing w:val="29"/>
          <w:w w:val="105"/>
        </w:rPr>
        <w:t xml:space="preserve"> </w:t>
      </w:r>
      <w:r>
        <w:rPr>
          <w:w w:val="105"/>
        </w:rPr>
        <w:t>plasma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confined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8"/>
          <w:w w:val="104"/>
        </w:rPr>
        <w:t xml:space="preserve"> </w:t>
      </w:r>
      <w:r>
        <w:rPr>
          <w:w w:val="105"/>
        </w:rPr>
        <w:t>magnetic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fields. 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initiation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CME</w:t>
      </w:r>
      <w:r>
        <w:rPr>
          <w:spacing w:val="29"/>
          <w:w w:val="105"/>
        </w:rPr>
        <w:t xml:space="preserve"> </w:t>
      </w:r>
      <w:r>
        <w:rPr>
          <w:w w:val="105"/>
        </w:rPr>
        <w:t>where</w:t>
      </w:r>
      <w:r>
        <w:rPr>
          <w:spacing w:val="29"/>
          <w:w w:val="105"/>
        </w:rPr>
        <w:t xml:space="preserve"> </w:t>
      </w:r>
      <w:r>
        <w:rPr>
          <w:w w:val="105"/>
        </w:rPr>
        <w:t>magnetic</w:t>
      </w:r>
      <w:r>
        <w:rPr>
          <w:spacing w:val="29"/>
          <w:w w:val="105"/>
        </w:rPr>
        <w:t xml:space="preserve"> </w:t>
      </w:r>
      <w:r>
        <w:rPr>
          <w:w w:val="105"/>
        </w:rPr>
        <w:t>fields</w:t>
      </w:r>
      <w:r>
        <w:rPr>
          <w:spacing w:val="30"/>
          <w:w w:val="105"/>
        </w:rPr>
        <w:t xml:space="preserve"> </w:t>
      </w:r>
      <w:r>
        <w:rPr>
          <w:w w:val="105"/>
        </w:rPr>
        <w:t>are</w:t>
      </w:r>
      <w:r>
        <w:rPr>
          <w:spacing w:val="29"/>
          <w:w w:val="105"/>
        </w:rPr>
        <w:t xml:space="preserve"> </w:t>
      </w:r>
      <w:r>
        <w:rPr>
          <w:w w:val="105"/>
        </w:rPr>
        <w:t>propelled</w:t>
      </w:r>
      <w:r>
        <w:rPr>
          <w:spacing w:val="29"/>
          <w:w w:val="105"/>
        </w:rPr>
        <w:t xml:space="preserve"> </w:t>
      </w:r>
      <w:r>
        <w:rPr>
          <w:w w:val="105"/>
        </w:rPr>
        <w:t>out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</w:p>
    <w:p w14:paraId="30BC4C5F" w14:textId="77777777" w:rsidR="00521066" w:rsidRDefault="00521066">
      <w:pPr>
        <w:spacing w:line="455" w:lineRule="auto"/>
        <w:sectPr w:rsidR="00521066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42CAA025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726E77CA" w14:textId="77777777" w:rsidR="00521066" w:rsidRDefault="007C37E1">
      <w:pPr>
        <w:pStyle w:val="BodyText"/>
        <w:spacing w:before="58" w:line="455" w:lineRule="auto"/>
        <w:ind w:right="118"/>
        <w:jc w:val="both"/>
      </w:pPr>
      <w:proofErr w:type="gramStart"/>
      <w:r>
        <w:rPr>
          <w:w w:val="105"/>
        </w:rPr>
        <w:t>corona</w:t>
      </w:r>
      <w:proofErr w:type="gramEnd"/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w w:val="105"/>
        </w:rPr>
        <w:t>expand</w:t>
      </w:r>
      <w:r>
        <w:rPr>
          <w:spacing w:val="28"/>
          <w:w w:val="105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they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o</w:t>
      </w:r>
      <w:r>
        <w:rPr>
          <w:spacing w:val="28"/>
          <w:w w:val="105"/>
        </w:rPr>
        <w:t xml:space="preserve"> </w:t>
      </w:r>
      <w:r>
        <w:rPr>
          <w:w w:val="105"/>
        </w:rPr>
        <w:t>so,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plasma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enclosed</w:t>
      </w:r>
      <w:r>
        <w:rPr>
          <w:spacing w:val="30"/>
          <w:w w:val="105"/>
        </w:rPr>
        <w:t xml:space="preserve"> </w:t>
      </w:r>
      <w:r>
        <w:rPr>
          <w:w w:val="105"/>
        </w:rPr>
        <w:t>bubble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CME</w:t>
      </w:r>
      <w:r>
        <w:rPr>
          <w:spacing w:val="30"/>
          <w:w w:val="105"/>
        </w:rPr>
        <w:t xml:space="preserve"> </w:t>
      </w:r>
      <w:r>
        <w:rPr>
          <w:w w:val="105"/>
        </w:rPr>
        <w:t>experiences</w:t>
      </w:r>
      <w:r>
        <w:rPr>
          <w:spacing w:val="29"/>
          <w:w w:val="105"/>
        </w:rPr>
        <w:t xml:space="preserve"> </w:t>
      </w:r>
      <w:r>
        <w:rPr>
          <w:w w:val="105"/>
        </w:rPr>
        <w:t>an</w:t>
      </w:r>
      <w:r>
        <w:rPr>
          <w:spacing w:val="29"/>
          <w:w w:val="110"/>
        </w:rPr>
        <w:t xml:space="preserve"> </w:t>
      </w:r>
      <w:r>
        <w:rPr>
          <w:w w:val="105"/>
        </w:rPr>
        <w:t>adiabatic</w:t>
      </w:r>
      <w:r>
        <w:rPr>
          <w:spacing w:val="25"/>
          <w:w w:val="105"/>
        </w:rPr>
        <w:t xml:space="preserve"> </w:t>
      </w:r>
      <w:r>
        <w:rPr>
          <w:w w:val="105"/>
        </w:rPr>
        <w:t>expansion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26"/>
          <w:w w:val="105"/>
        </w:rPr>
        <w:t xml:space="preserve"> </w:t>
      </w:r>
      <w:r>
        <w:rPr>
          <w:w w:val="105"/>
        </w:rPr>
        <w:t>decrease</w:t>
      </w:r>
      <w:r>
        <w:rPr>
          <w:spacing w:val="26"/>
          <w:w w:val="105"/>
        </w:rPr>
        <w:t xml:space="preserve"> </w:t>
      </w:r>
      <w:r>
        <w:rPr>
          <w:w w:val="105"/>
        </w:rPr>
        <w:t>(Figure</w:t>
      </w:r>
      <w:r>
        <w:rPr>
          <w:spacing w:val="26"/>
          <w:w w:val="105"/>
        </w:rPr>
        <w:t xml:space="preserve"> </w:t>
      </w:r>
      <w:r>
        <w:rPr>
          <w:w w:val="105"/>
        </w:rPr>
        <w:t>5.3).</w:t>
      </w:r>
    </w:p>
    <w:p w14:paraId="12F6841C" w14:textId="77777777" w:rsidR="00521066" w:rsidRDefault="00521066">
      <w:pPr>
        <w:spacing w:before="5"/>
        <w:rPr>
          <w:rFonts w:ascii="Times New Roman" w:eastAsia="Times New Roman" w:hAnsi="Times New Roman" w:cs="Times New Roman"/>
          <w:sz w:val="2"/>
          <w:szCs w:val="2"/>
        </w:rPr>
      </w:pPr>
    </w:p>
    <w:p w14:paraId="1636E63D" w14:textId="77777777" w:rsidR="00521066" w:rsidRDefault="007C37E1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68CD79C" wp14:editId="54383CEF">
            <wp:extent cx="5957697" cy="4958715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697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7140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44A47BD7" w14:textId="77777777" w:rsidR="00521066" w:rsidRDefault="007C37E1">
      <w:pPr>
        <w:pStyle w:val="BodyText"/>
        <w:spacing w:before="151" w:line="255" w:lineRule="auto"/>
        <w:ind w:right="118"/>
        <w:jc w:val="both"/>
      </w:pPr>
      <w:r>
        <w:rPr>
          <w:w w:val="105"/>
        </w:rPr>
        <w:t>Figure</w:t>
      </w:r>
      <w:r>
        <w:rPr>
          <w:spacing w:val="27"/>
          <w:w w:val="105"/>
        </w:rPr>
        <w:t xml:space="preserve"> </w:t>
      </w:r>
      <w:r>
        <w:rPr>
          <w:w w:val="105"/>
        </w:rPr>
        <w:t>5.3:</w:t>
      </w:r>
      <w:r>
        <w:rPr>
          <w:spacing w:val="7"/>
          <w:w w:val="105"/>
        </w:rPr>
        <w:t xml:space="preserve"> </w:t>
      </w:r>
      <w:r>
        <w:rPr>
          <w:w w:val="105"/>
        </w:rPr>
        <w:t>Example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CME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bubb</w:t>
      </w:r>
      <w:r>
        <w:rPr>
          <w:spacing w:val="-2"/>
          <w:w w:val="105"/>
        </w:rPr>
        <w:t>le</w:t>
      </w:r>
      <w:r>
        <w:rPr>
          <w:spacing w:val="28"/>
          <w:w w:val="105"/>
        </w:rPr>
        <w:t xml:space="preserve"> </w:t>
      </w:r>
      <w:r>
        <w:rPr>
          <w:w w:val="105"/>
        </w:rPr>
        <w:t>expansion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associated</w:t>
      </w:r>
      <w:r>
        <w:rPr>
          <w:spacing w:val="28"/>
          <w:w w:val="105"/>
        </w:rPr>
        <w:t xml:space="preserve"> </w:t>
      </w:r>
      <w:r>
        <w:rPr>
          <w:w w:val="105"/>
        </w:rPr>
        <w:t>EUV</w:t>
      </w:r>
      <w:r>
        <w:rPr>
          <w:spacing w:val="28"/>
          <w:w w:val="105"/>
        </w:rPr>
        <w:t xml:space="preserve"> </w:t>
      </w:r>
      <w:r>
        <w:rPr>
          <w:w w:val="105"/>
        </w:rPr>
        <w:t>dimming.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(T</w:t>
      </w:r>
      <w:r>
        <w:rPr>
          <w:spacing w:val="-5"/>
          <w:w w:val="105"/>
        </w:rPr>
        <w:t>op</w:t>
      </w:r>
      <w:r>
        <w:rPr>
          <w:spacing w:val="-4"/>
          <w:w w:val="105"/>
        </w:rPr>
        <w:t>)</w:t>
      </w:r>
      <w:r>
        <w:rPr>
          <w:spacing w:val="29"/>
          <w:w w:val="105"/>
        </w:rPr>
        <w:t xml:space="preserve"> </w:t>
      </w:r>
      <w:r>
        <w:rPr>
          <w:w w:val="105"/>
        </w:rPr>
        <w:t>Soft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31"/>
          <w:w w:val="104"/>
        </w:rPr>
        <w:t xml:space="preserve"> </w:t>
      </w:r>
      <w:r>
        <w:rPr>
          <w:w w:val="105"/>
        </w:rPr>
        <w:t>(GOES/Lo</w:t>
      </w:r>
      <w:r>
        <w:rPr>
          <w:spacing w:val="11"/>
          <w:w w:val="105"/>
        </w:rPr>
        <w:t xml:space="preserve"> </w:t>
      </w:r>
      <w:r>
        <w:rPr>
          <w:w w:val="105"/>
        </w:rPr>
        <w:t>0.5</w:t>
      </w:r>
      <w:ins w:id="71" w:author="Tom Woods" w:date="2016-02-07T15:00:00Z">
        <w:r w:rsidR="00C739C0">
          <w:rPr>
            <w:spacing w:val="24"/>
            <w:w w:val="105"/>
          </w:rPr>
          <w:t>-</w:t>
        </w:r>
      </w:ins>
      <w:del w:id="72" w:author="Tom Woods" w:date="2016-02-07T15:00:00Z">
        <w:r w:rsidDel="00C739C0">
          <w:rPr>
            <w:spacing w:val="24"/>
            <w:w w:val="105"/>
          </w:rPr>
          <w:delText xml:space="preserve"> </w:delText>
        </w:r>
      </w:del>
      <w:r>
        <w:rPr>
          <w:w w:val="105"/>
        </w:rPr>
        <w:t>4</w:t>
      </w:r>
      <w:r>
        <w:rPr>
          <w:spacing w:val="23"/>
          <w:w w:val="105"/>
        </w:rPr>
        <w:t xml:space="preserve"> </w:t>
      </w:r>
      <w:ins w:id="73" w:author="Tom Woods" w:date="2016-02-07T15:00:00Z">
        <w:r w:rsidR="00C739C0">
          <w:rPr>
            <w:spacing w:val="23"/>
            <w:w w:val="105"/>
          </w:rPr>
          <w:t xml:space="preserve">Å </w:t>
        </w:r>
      </w:ins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1</w:t>
      </w:r>
      <w:ins w:id="74" w:author="Tom Woods" w:date="2016-02-07T15:01:00Z">
        <w:r w:rsidR="00C739C0">
          <w:rPr>
            <w:spacing w:val="24"/>
            <w:w w:val="105"/>
          </w:rPr>
          <w:t>-</w:t>
        </w:r>
      </w:ins>
      <w:del w:id="75" w:author="Tom Woods" w:date="2016-02-07T15:01:00Z">
        <w:r w:rsidDel="00C739C0">
          <w:rPr>
            <w:spacing w:val="24"/>
            <w:w w:val="105"/>
          </w:rPr>
          <w:delText xml:space="preserve"> </w:delText>
        </w:r>
      </w:del>
      <w:r>
        <w:rPr>
          <w:w w:val="105"/>
        </w:rPr>
        <w:t>8</w:t>
      </w:r>
      <w:r>
        <w:rPr>
          <w:spacing w:val="11"/>
          <w:w w:val="105"/>
        </w:rPr>
        <w:t xml:space="preserve"> </w:t>
      </w:r>
      <w:ins w:id="76" w:author="Tom Woods" w:date="2016-02-07T15:01:00Z">
        <w:r w:rsidR="00C739C0">
          <w:rPr>
            <w:spacing w:val="11"/>
            <w:w w:val="105"/>
          </w:rPr>
          <w:t>Å</w:t>
        </w:r>
      </w:ins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thin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)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EUV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TEREO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A/EUVI,</w:t>
      </w:r>
      <w:r>
        <w:rPr>
          <w:spacing w:val="11"/>
          <w:w w:val="105"/>
        </w:rPr>
        <w:t xml:space="preserve"> </w:t>
      </w:r>
      <w:r>
        <w:rPr>
          <w:w w:val="105"/>
        </w:rPr>
        <w:t>diamonds)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10"/>
        </w:rPr>
        <w:t xml:space="preserve"> </w:t>
      </w:r>
      <w:r>
        <w:rPr>
          <w:w w:val="105"/>
        </w:rPr>
        <w:t>time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proofErr w:type="spellStart"/>
      <w:proofErr w:type="gramStart"/>
      <w:r>
        <w:rPr>
          <w:w w:val="105"/>
        </w:rPr>
        <w:t>dI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t)/</w:t>
      </w:r>
      <w:proofErr w:type="spellStart"/>
      <w:r>
        <w:rPr>
          <w:w w:val="105"/>
        </w:rPr>
        <w:t>dt</w:t>
      </w:r>
      <w:proofErr w:type="spellEnd"/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harder</w:t>
      </w:r>
      <w:r>
        <w:rPr>
          <w:spacing w:val="36"/>
          <w:w w:val="105"/>
        </w:rPr>
        <w:t xml:space="preserve"> </w:t>
      </w:r>
      <w:r>
        <w:rPr>
          <w:w w:val="105"/>
        </w:rPr>
        <w:t>soft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(th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k</w:t>
      </w:r>
      <w:r>
        <w:rPr>
          <w:spacing w:val="36"/>
          <w:w w:val="105"/>
        </w:rPr>
        <w:t xml:space="preserve"> </w:t>
      </w:r>
      <w:r>
        <w:rPr>
          <w:w w:val="105"/>
        </w:rPr>
        <w:t>solid</w:t>
      </w:r>
      <w:r>
        <w:rPr>
          <w:spacing w:val="36"/>
          <w:w w:val="105"/>
        </w:rPr>
        <w:t xml:space="preserve"> </w:t>
      </w:r>
      <w:r>
        <w:rPr>
          <w:w w:val="105"/>
        </w:rPr>
        <w:t>line)</w:t>
      </w:r>
      <w:r>
        <w:rPr>
          <w:spacing w:val="36"/>
          <w:w w:val="105"/>
        </w:rPr>
        <w:t xml:space="preserve"> </w:t>
      </w:r>
      <w:r>
        <w:rPr>
          <w:w w:val="105"/>
        </w:rPr>
        <w:t>for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flare/CME</w:t>
      </w:r>
      <w:r>
        <w:rPr>
          <w:spacing w:val="39"/>
          <w:w w:val="110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47"/>
          <w:w w:val="105"/>
        </w:rPr>
        <w:t xml:space="preserve"> </w:t>
      </w:r>
      <w:r>
        <w:rPr>
          <w:w w:val="105"/>
        </w:rPr>
        <w:t>on</w:t>
      </w:r>
      <w:r>
        <w:rPr>
          <w:spacing w:val="46"/>
          <w:w w:val="105"/>
        </w:rPr>
        <w:t xml:space="preserve"> </w:t>
      </w:r>
      <w:r>
        <w:rPr>
          <w:w w:val="105"/>
        </w:rPr>
        <w:t>2008</w:t>
      </w:r>
      <w:r>
        <w:rPr>
          <w:spacing w:val="47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46"/>
          <w:w w:val="105"/>
        </w:rPr>
        <w:t xml:space="preserve"> </w:t>
      </w:r>
      <w:r>
        <w:rPr>
          <w:w w:val="105"/>
        </w:rPr>
        <w:t>25</w:t>
      </w:r>
      <w:r>
        <w:rPr>
          <w:spacing w:val="46"/>
          <w:w w:val="105"/>
        </w:rPr>
        <w:t xml:space="preserve"> </w:t>
      </w:r>
      <w:r>
        <w:rPr>
          <w:w w:val="105"/>
        </w:rPr>
        <w:t>at</w:t>
      </w:r>
      <w:r>
        <w:rPr>
          <w:spacing w:val="48"/>
          <w:w w:val="105"/>
        </w:rPr>
        <w:t xml:space="preserve"> </w:t>
      </w:r>
      <w:r>
        <w:rPr>
          <w:w w:val="105"/>
        </w:rPr>
        <w:t>18:30</w:t>
      </w:r>
      <w:r>
        <w:rPr>
          <w:spacing w:val="46"/>
          <w:w w:val="105"/>
        </w:rPr>
        <w:t xml:space="preserve"> </w:t>
      </w:r>
      <w:r>
        <w:rPr>
          <w:w w:val="105"/>
        </w:rPr>
        <w:t>UT.</w:t>
      </w:r>
      <w:r>
        <w:rPr>
          <w:spacing w:val="47"/>
          <w:w w:val="105"/>
        </w:rPr>
        <w:t xml:space="preserve"> </w:t>
      </w:r>
      <w:r>
        <w:rPr>
          <w:w w:val="105"/>
        </w:rPr>
        <w:t>(Bottom)</w:t>
      </w:r>
      <w:r>
        <w:rPr>
          <w:spacing w:val="47"/>
          <w:w w:val="105"/>
        </w:rPr>
        <w:t xml:space="preserve"> </w:t>
      </w:r>
      <w:commentRangeStart w:id="77"/>
      <w:proofErr w:type="gramStart"/>
      <w:r>
        <w:rPr>
          <w:spacing w:val="-5"/>
          <w:w w:val="105"/>
        </w:rPr>
        <w:t>F</w:t>
      </w:r>
      <w:r>
        <w:rPr>
          <w:spacing w:val="-6"/>
          <w:w w:val="105"/>
        </w:rPr>
        <w:t>ou</w:t>
      </w:r>
      <w:r>
        <w:rPr>
          <w:spacing w:val="-5"/>
          <w:w w:val="105"/>
        </w:rPr>
        <w:t>r</w:t>
      </w:r>
      <w:r>
        <w:rPr>
          <w:spacing w:val="46"/>
          <w:w w:val="105"/>
        </w:rPr>
        <w:t xml:space="preserve"> </w:t>
      </w:r>
      <w:r>
        <w:rPr>
          <w:w w:val="105"/>
        </w:rPr>
        <w:t>STEREO-A/EUVI</w:t>
      </w:r>
      <w:r>
        <w:rPr>
          <w:spacing w:val="47"/>
          <w:w w:val="105"/>
        </w:rPr>
        <w:t xml:space="preserve"> </w:t>
      </w:r>
      <w:r>
        <w:rPr>
          <w:w w:val="105"/>
        </w:rPr>
        <w:t>images</w:t>
      </w:r>
      <w:r>
        <w:rPr>
          <w:spacing w:val="46"/>
          <w:w w:val="105"/>
        </w:rPr>
        <w:t xml:space="preserve"> </w:t>
      </w:r>
      <w:r>
        <w:rPr>
          <w:w w:val="105"/>
        </w:rPr>
        <w:t>(top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)</w:t>
      </w:r>
      <w:r>
        <w:rPr>
          <w:spacing w:val="48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10"/>
        </w:rPr>
        <w:t xml:space="preserve"> </w:t>
      </w:r>
      <w:proofErr w:type="spellStart"/>
      <w:r>
        <w:rPr>
          <w:w w:val="105"/>
        </w:rPr>
        <w:t>running-di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images</w:t>
      </w:r>
      <w:r>
        <w:rPr>
          <w:spacing w:val="36"/>
          <w:w w:val="105"/>
        </w:rPr>
        <w:t xml:space="preserve"> </w:t>
      </w:r>
      <w:r>
        <w:rPr>
          <w:w w:val="105"/>
        </w:rPr>
        <w:t>(bottom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).</w:t>
      </w:r>
      <w:commentRangeEnd w:id="77"/>
      <w:proofErr w:type="gramEnd"/>
      <w:r w:rsidR="0094265A">
        <w:rPr>
          <w:rStyle w:val="CommentReference"/>
          <w:rFonts w:asciiTheme="minorHAnsi" w:eastAsiaTheme="minorHAnsi" w:hAnsiTheme="minorHAnsi"/>
        </w:rPr>
        <w:commentReference w:id="77"/>
      </w:r>
      <w:r>
        <w:rPr>
          <w:spacing w:val="34"/>
          <w:w w:val="105"/>
        </w:rPr>
        <w:t xml:space="preserve"> </w:t>
      </w:r>
      <w:r>
        <w:rPr>
          <w:w w:val="105"/>
        </w:rPr>
        <w:t>Note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tron</w:t>
      </w:r>
      <w:r>
        <w:rPr>
          <w:spacing w:val="-2"/>
          <w:w w:val="105"/>
        </w:rPr>
        <w:t>g</w:t>
      </w:r>
      <w:r>
        <w:rPr>
          <w:spacing w:val="37"/>
          <w:w w:val="105"/>
        </w:rPr>
        <w:t xml:space="preserve"> </w:t>
      </w:r>
      <w:r>
        <w:rPr>
          <w:w w:val="105"/>
        </w:rPr>
        <w:t>dimming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EUV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99"/>
        </w:rPr>
        <w:t xml:space="preserve"> </w:t>
      </w:r>
      <w:r>
        <w:rPr>
          <w:w w:val="105"/>
        </w:rPr>
        <w:t>diamond</w:t>
      </w:r>
      <w:r>
        <w:rPr>
          <w:spacing w:val="9"/>
          <w:w w:val="105"/>
        </w:rPr>
        <w:t xml:space="preserve"> </w:t>
      </w:r>
      <w:r>
        <w:rPr>
          <w:w w:val="105"/>
        </w:rPr>
        <w:t>symbols</w:t>
      </w:r>
      <w:r>
        <w:rPr>
          <w:spacing w:val="10"/>
          <w:w w:val="105"/>
        </w:rPr>
        <w:t xml:space="preserve"> </w:t>
      </w:r>
      <w:r>
        <w:rPr>
          <w:w w:val="105"/>
        </w:rPr>
        <w:t>mark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es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EUV</w:t>
      </w:r>
      <w:r>
        <w:rPr>
          <w:spacing w:val="10"/>
          <w:w w:val="105"/>
        </w:rPr>
        <w:t xml:space="preserve"> </w:t>
      </w:r>
      <w:r>
        <w:rPr>
          <w:w w:val="105"/>
        </w:rPr>
        <w:t>images;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selected</w:t>
      </w:r>
      <w:r>
        <w:rPr>
          <w:spacing w:val="10"/>
          <w:w w:val="105"/>
        </w:rPr>
        <w:t xml:space="preserve"> </w:t>
      </w:r>
      <w:r>
        <w:rPr>
          <w:w w:val="105"/>
        </w:rPr>
        <w:t>images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0"/>
          <w:w w:val="105"/>
        </w:rPr>
        <w:t xml:space="preserve"> </w:t>
      </w:r>
      <w:r>
        <w:rPr>
          <w:w w:val="105"/>
        </w:rPr>
        <w:t>below</w:t>
      </w:r>
      <w:r>
        <w:rPr>
          <w:spacing w:val="10"/>
          <w:w w:val="105"/>
        </w:rPr>
        <w:t xml:space="preserve"> </w:t>
      </w:r>
      <w:r>
        <w:rPr>
          <w:w w:val="105"/>
        </w:rPr>
        <w:t>are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mark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</w:p>
    <w:p w14:paraId="752FCDE7" w14:textId="77777777" w:rsidR="00521066" w:rsidRDefault="007C37E1">
      <w:pPr>
        <w:pStyle w:val="BodyText"/>
        <w:spacing w:line="289" w:lineRule="exact"/>
        <w:jc w:val="both"/>
      </w:pPr>
      <w:proofErr w:type="gramStart"/>
      <w:r>
        <w:rPr>
          <w:w w:val="105"/>
        </w:rPr>
        <w:t>with</w:t>
      </w:r>
      <w:proofErr w:type="gramEnd"/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11"/>
          <w:w w:val="105"/>
        </w:rPr>
        <w:t xml:space="preserve"> </w:t>
      </w:r>
      <w:r>
        <w:rPr>
          <w:w w:val="105"/>
        </w:rPr>
        <w:t>lines.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11"/>
          <w:w w:val="105"/>
        </w:rPr>
        <w:t xml:space="preserve"> </w:t>
      </w:r>
      <w:r>
        <w:rPr>
          <w:w w:val="105"/>
        </w:rPr>
        <w:t>EUV</w:t>
      </w:r>
      <w:r>
        <w:rPr>
          <w:spacing w:val="11"/>
          <w:w w:val="105"/>
        </w:rPr>
        <w:t xml:space="preserve"> </w:t>
      </w:r>
      <w:r>
        <w:rPr>
          <w:w w:val="105"/>
        </w:rPr>
        <w:t>flux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rFonts w:cs="Times New Roman"/>
          <w:i/>
          <w:w w:val="105"/>
        </w:rPr>
        <w:t>F</w:t>
      </w:r>
      <w:r>
        <w:rPr>
          <w:rFonts w:cs="Times New Roman"/>
          <w:i/>
          <w:spacing w:val="35"/>
          <w:w w:val="105"/>
        </w:rPr>
        <w:t xml:space="preserve"> </w:t>
      </w:r>
      <w:r>
        <w:rPr>
          <w:w w:val="105"/>
        </w:rPr>
        <w:t>=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5</w:t>
      </w:r>
      <w:r>
        <w:rPr>
          <w:rFonts w:cs="Times New Roman"/>
          <w:i/>
          <w:spacing w:val="-1"/>
          <w:w w:val="105"/>
        </w:rPr>
        <w:t>.</w:t>
      </w:r>
      <w:r>
        <w:rPr>
          <w:spacing w:val="-2"/>
          <w:w w:val="105"/>
        </w:rPr>
        <w:t>6</w:t>
      </w:r>
      <w:r>
        <w:rPr>
          <w:spacing w:val="-22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41"/>
          <w:w w:val="105"/>
        </w:rPr>
        <w:t xml:space="preserve"> </w:t>
      </w:r>
      <w:r>
        <w:rPr>
          <w:spacing w:val="5"/>
          <w:w w:val="105"/>
        </w:rPr>
        <w:t>10</w:t>
      </w:r>
      <w:r>
        <w:rPr>
          <w:rFonts w:cs="Times New Roman"/>
          <w:spacing w:val="5"/>
          <w:w w:val="105"/>
          <w:position w:val="8"/>
          <w:sz w:val="16"/>
          <w:szCs w:val="16"/>
        </w:rPr>
        <w:t>6</w:t>
      </w:r>
      <w:r>
        <w:rPr>
          <w:rFonts w:cs="Times New Roman"/>
          <w:i/>
          <w:spacing w:val="4"/>
          <w:w w:val="105"/>
        </w:rPr>
        <w:t>DNs</w:t>
      </w:r>
      <w:r>
        <w:rPr>
          <w:rFonts w:cs="Times New Roman"/>
          <w:spacing w:val="5"/>
          <w:w w:val="105"/>
          <w:position w:val="8"/>
          <w:sz w:val="16"/>
          <w:szCs w:val="16"/>
        </w:rPr>
        <w:t>1</w:t>
      </w:r>
      <w:r>
        <w:rPr>
          <w:rFonts w:cs="Times New Roman"/>
          <w:spacing w:val="37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(or</w:t>
      </w:r>
      <w:r>
        <w:rPr>
          <w:spacing w:val="10"/>
          <w:w w:val="105"/>
        </w:rPr>
        <w:t xml:space="preserve"> </w:t>
      </w:r>
      <w:r>
        <w:rPr>
          <w:w w:val="105"/>
        </w:rPr>
        <w:t>7.8%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total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ux).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field</w:t>
      </w:r>
    </w:p>
    <w:p w14:paraId="45FB1F36" w14:textId="77777777" w:rsidR="00521066" w:rsidRDefault="007C37E1">
      <w:pPr>
        <w:pStyle w:val="BodyText"/>
        <w:spacing w:line="237" w:lineRule="exact"/>
        <w:jc w:val="both"/>
      </w:pPr>
      <w:proofErr w:type="gramStart"/>
      <w:r>
        <w:rPr>
          <w:w w:val="105"/>
        </w:rPr>
        <w:t>of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view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images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512</w:t>
      </w:r>
      <w:r>
        <w:rPr>
          <w:spacing w:val="10"/>
          <w:w w:val="105"/>
        </w:rPr>
        <w:t xml:space="preserve"> </w:t>
      </w:r>
      <w:r>
        <w:rPr>
          <w:w w:val="105"/>
        </w:rPr>
        <w:t>EUVI</w:t>
      </w:r>
      <w:r>
        <w:rPr>
          <w:spacing w:val="10"/>
          <w:w w:val="105"/>
        </w:rPr>
        <w:t xml:space="preserve"> </w:t>
      </w:r>
      <w:r>
        <w:rPr>
          <w:w w:val="105"/>
        </w:rPr>
        <w:t>pixels</w:t>
      </w:r>
      <w:r>
        <w:rPr>
          <w:spacing w:val="11"/>
          <w:w w:val="105"/>
        </w:rPr>
        <w:t xml:space="preserve"> </w:t>
      </w:r>
      <w:r>
        <w:rPr>
          <w:w w:val="105"/>
        </w:rPr>
        <w:t>(600</w:t>
      </w:r>
      <w:r>
        <w:rPr>
          <w:spacing w:val="10"/>
          <w:w w:val="105"/>
        </w:rPr>
        <w:t xml:space="preserve"> </w:t>
      </w:r>
      <w:r>
        <w:rPr>
          <w:w w:val="105"/>
        </w:rPr>
        <w:t>Mm).</w:t>
      </w:r>
      <w:r>
        <w:rPr>
          <w:spacing w:val="34"/>
          <w:w w:val="105"/>
        </w:rPr>
        <w:t xml:space="preserve"> </w:t>
      </w:r>
      <w:r>
        <w:rPr>
          <w:w w:val="105"/>
        </w:rPr>
        <w:t>Adapted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3"/>
          <w:w w:val="105"/>
        </w:rPr>
        <w:t>Asc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et</w:t>
      </w:r>
      <w:r>
        <w:rPr>
          <w:spacing w:val="12"/>
          <w:w w:val="105"/>
        </w:rPr>
        <w:t xml:space="preserve"> </w:t>
      </w:r>
      <w:r>
        <w:rPr>
          <w:w w:val="105"/>
        </w:rPr>
        <w:t>al.</w:t>
      </w:r>
      <w:r>
        <w:rPr>
          <w:spacing w:val="10"/>
          <w:w w:val="105"/>
        </w:rPr>
        <w:t xml:space="preserve"> </w:t>
      </w:r>
      <w:r>
        <w:rPr>
          <w:w w:val="105"/>
        </w:rPr>
        <w:t>(2009b).</w:t>
      </w:r>
    </w:p>
    <w:p w14:paraId="4DE9440A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08E42348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332A26FF" w14:textId="77777777" w:rsidR="00521066" w:rsidRDefault="007C37E1">
      <w:pPr>
        <w:pStyle w:val="BodyText"/>
        <w:spacing w:before="186" w:line="455" w:lineRule="auto"/>
        <w:ind w:right="73" w:firstLine="576"/>
      </w:pPr>
      <w:proofErr w:type="spellStart"/>
      <w:r>
        <w:rPr>
          <w:spacing w:val="-3"/>
          <w:w w:val="110"/>
        </w:rPr>
        <w:t>Asc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and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proofErr w:type="spellEnd"/>
      <w:r>
        <w:rPr>
          <w:spacing w:val="25"/>
          <w:w w:val="110"/>
        </w:rPr>
        <w:t xml:space="preserve"> </w:t>
      </w:r>
      <w:r>
        <w:rPr>
          <w:w w:val="110"/>
        </w:rPr>
        <w:t>et</w:t>
      </w:r>
      <w:r>
        <w:rPr>
          <w:spacing w:val="26"/>
          <w:w w:val="110"/>
        </w:rPr>
        <w:t xml:space="preserve"> </w:t>
      </w:r>
      <w:r>
        <w:rPr>
          <w:w w:val="110"/>
        </w:rPr>
        <w:t>al.</w:t>
      </w:r>
      <w:r>
        <w:rPr>
          <w:spacing w:val="25"/>
          <w:w w:val="110"/>
        </w:rPr>
        <w:t xml:space="preserve"> </w:t>
      </w:r>
      <w:r>
        <w:rPr>
          <w:w w:val="110"/>
        </w:rPr>
        <w:t>(2009b)</w:t>
      </w:r>
      <w:r>
        <w:rPr>
          <w:spacing w:val="26"/>
          <w:w w:val="110"/>
        </w:rPr>
        <w:t xml:space="preserve"> </w:t>
      </w:r>
      <w:r>
        <w:rPr>
          <w:w w:val="110"/>
        </w:rPr>
        <w:t>described</w:t>
      </w:r>
      <w:r>
        <w:rPr>
          <w:spacing w:val="25"/>
          <w:w w:val="110"/>
        </w:rPr>
        <w:t xml:space="preserve"> </w:t>
      </w:r>
      <w:r>
        <w:rPr>
          <w:w w:val="110"/>
        </w:rPr>
        <w:t>this</w:t>
      </w:r>
      <w:r>
        <w:rPr>
          <w:spacing w:val="26"/>
          <w:w w:val="110"/>
        </w:rPr>
        <w:t xml:space="preserve"> </w:t>
      </w:r>
      <w:r>
        <w:rPr>
          <w:w w:val="110"/>
        </w:rPr>
        <w:t>process</w:t>
      </w:r>
      <w:r>
        <w:rPr>
          <w:spacing w:val="25"/>
          <w:w w:val="110"/>
        </w:rPr>
        <w:t xml:space="preserve"> </w:t>
      </w:r>
      <w:r>
        <w:rPr>
          <w:w w:val="110"/>
        </w:rPr>
        <w:t>and</w:t>
      </w:r>
      <w:r>
        <w:rPr>
          <w:spacing w:val="26"/>
          <w:w w:val="110"/>
        </w:rPr>
        <w:t xml:space="preserve"> </w:t>
      </w:r>
      <w:r>
        <w:rPr>
          <w:w w:val="110"/>
        </w:rPr>
        <w:t>here</w:t>
      </w:r>
      <w:r>
        <w:rPr>
          <w:spacing w:val="25"/>
          <w:w w:val="110"/>
        </w:rPr>
        <w:t xml:space="preserve"> </w:t>
      </w:r>
      <w:r>
        <w:rPr>
          <w:spacing w:val="-5"/>
          <w:w w:val="110"/>
        </w:rPr>
        <w:t>we</w:t>
      </w:r>
      <w:r>
        <w:rPr>
          <w:spacing w:val="26"/>
          <w:w w:val="110"/>
        </w:rPr>
        <w:t xml:space="preserve"> </w:t>
      </w:r>
      <w:r>
        <w:rPr>
          <w:w w:val="110"/>
        </w:rPr>
        <w:t>adapt</w:t>
      </w:r>
      <w:r>
        <w:rPr>
          <w:spacing w:val="25"/>
          <w:w w:val="110"/>
        </w:rPr>
        <w:t xml:space="preserve"> </w:t>
      </w:r>
      <w:r>
        <w:rPr>
          <w:w w:val="110"/>
        </w:rPr>
        <w:t>it</w:t>
      </w:r>
      <w:r>
        <w:rPr>
          <w:spacing w:val="26"/>
          <w:w w:val="110"/>
        </w:rPr>
        <w:t xml:space="preserve"> </w:t>
      </w:r>
      <w:r>
        <w:rPr>
          <w:w w:val="110"/>
        </w:rPr>
        <w:t>for</w:t>
      </w:r>
      <w:r>
        <w:rPr>
          <w:spacing w:val="25"/>
          <w:w w:val="110"/>
        </w:rPr>
        <w:t xml:space="preserve"> </w:t>
      </w:r>
      <w:r>
        <w:rPr>
          <w:w w:val="110"/>
        </w:rPr>
        <w:t>the</w:t>
      </w:r>
      <w:r>
        <w:rPr>
          <w:spacing w:val="26"/>
          <w:w w:val="110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</w:t>
      </w:r>
      <w:r>
        <w:rPr>
          <w:spacing w:val="39"/>
          <w:w w:val="104"/>
        </w:rPr>
        <w:t xml:space="preserve"> </w:t>
      </w:r>
      <w:r>
        <w:rPr>
          <w:w w:val="110"/>
        </w:rPr>
        <w:t>of</w:t>
      </w:r>
      <w:r>
        <w:rPr>
          <w:spacing w:val="14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si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y</w:t>
      </w:r>
      <w:r>
        <w:rPr>
          <w:spacing w:val="15"/>
          <w:w w:val="110"/>
        </w:rPr>
        <w:t xml:space="preserve"> </w:t>
      </w:r>
      <w:r>
        <w:rPr>
          <w:w w:val="110"/>
        </w:rPr>
        <w:t>in</w:t>
      </w:r>
      <w:r>
        <w:rPr>
          <w:spacing w:val="15"/>
          <w:w w:val="110"/>
        </w:rPr>
        <w:t xml:space="preserve"> </w:t>
      </w:r>
      <w:proofErr w:type="spellStart"/>
      <w:r>
        <w:rPr>
          <w:w w:val="110"/>
        </w:rPr>
        <w:t>collisionally</w:t>
      </w:r>
      <w:proofErr w:type="spellEnd"/>
      <w:r>
        <w:rPr>
          <w:w w:val="110"/>
        </w:rPr>
        <w:t>-excited</w:t>
      </w:r>
      <w:r>
        <w:rPr>
          <w:spacing w:val="14"/>
          <w:w w:val="110"/>
        </w:rPr>
        <w:t xml:space="preserve"> </w:t>
      </w:r>
      <w:r>
        <w:rPr>
          <w:w w:val="110"/>
        </w:rPr>
        <w:t>lines</w:t>
      </w:r>
      <w:r>
        <w:rPr>
          <w:spacing w:val="15"/>
          <w:w w:val="110"/>
        </w:rPr>
        <w:t xml:space="preserve"> </w:t>
      </w:r>
      <w:r>
        <w:rPr>
          <w:w w:val="110"/>
        </w:rPr>
        <w:t>as</w:t>
      </w:r>
      <w:r>
        <w:rPr>
          <w:spacing w:val="15"/>
          <w:w w:val="110"/>
        </w:rPr>
        <w:t xml:space="preserve"> </w:t>
      </w:r>
      <w:r>
        <w:rPr>
          <w:w w:val="110"/>
        </w:rPr>
        <w:t>a</w:t>
      </w:r>
      <w:r>
        <w:rPr>
          <w:spacing w:val="14"/>
          <w:w w:val="110"/>
        </w:rPr>
        <w:t xml:space="preserve"> </w:t>
      </w:r>
      <w:r>
        <w:rPr>
          <w:w w:val="110"/>
        </w:rPr>
        <w:t>function</w:t>
      </w:r>
      <w:r>
        <w:rPr>
          <w:spacing w:val="15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eigh</w:t>
      </w:r>
      <w:r>
        <w:rPr>
          <w:spacing w:val="-1"/>
          <w:w w:val="110"/>
        </w:rPr>
        <w:t>t</w:t>
      </w:r>
      <w:r>
        <w:rPr>
          <w:spacing w:val="14"/>
          <w:w w:val="110"/>
        </w:rPr>
        <w:t xml:space="preserve"> </w:t>
      </w:r>
      <w:r>
        <w:rPr>
          <w:w w:val="110"/>
        </w:rPr>
        <w:t>for</w:t>
      </w:r>
      <w:r>
        <w:rPr>
          <w:spacing w:val="15"/>
          <w:w w:val="110"/>
        </w:rPr>
        <w:t xml:space="preserve"> </w:t>
      </w:r>
      <w:r>
        <w:rPr>
          <w:w w:val="110"/>
        </w:rPr>
        <w:t>a</w:t>
      </w:r>
      <w:r>
        <w:rPr>
          <w:spacing w:val="15"/>
          <w:w w:val="110"/>
        </w:rPr>
        <w:t xml:space="preserve"> </w:t>
      </w:r>
      <w:r>
        <w:rPr>
          <w:w w:val="110"/>
        </w:rPr>
        <w:t>constant-temperature</w:t>
      </w:r>
      <w:r>
        <w:rPr>
          <w:spacing w:val="14"/>
          <w:w w:val="110"/>
        </w:rPr>
        <w:t xml:space="preserve"> </w:t>
      </w:r>
      <w:r>
        <w:rPr>
          <w:w w:val="110"/>
        </w:rPr>
        <w:t>and</w:t>
      </w:r>
    </w:p>
    <w:p w14:paraId="7326D40F" w14:textId="77777777" w:rsidR="00521066" w:rsidRDefault="00521066">
      <w:pPr>
        <w:spacing w:line="455" w:lineRule="auto"/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33A231F8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7063CDEF" w14:textId="77777777" w:rsidR="00521066" w:rsidRDefault="007C37E1">
      <w:pPr>
        <w:pStyle w:val="BodyText"/>
        <w:spacing w:before="58"/>
      </w:pPr>
      <w:proofErr w:type="gramStart"/>
      <w:r>
        <w:rPr>
          <w:w w:val="105"/>
        </w:rPr>
        <w:t>expanding</w:t>
      </w:r>
      <w:proofErr w:type="gramEnd"/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um</w:t>
      </w:r>
      <w:r>
        <w:rPr>
          <w:spacing w:val="-2"/>
          <w:w w:val="105"/>
        </w:rPr>
        <w:t>e:</w:t>
      </w:r>
    </w:p>
    <w:p w14:paraId="3FE037AB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7C4800D" w14:textId="77777777" w:rsidR="00521066" w:rsidRDefault="00521066">
      <w:pPr>
        <w:spacing w:before="2"/>
        <w:rPr>
          <w:rFonts w:ascii="Times New Roman" w:eastAsia="Times New Roman" w:hAnsi="Times New Roman" w:cs="Times New Roman"/>
          <w:sz w:val="18"/>
          <w:szCs w:val="18"/>
        </w:rPr>
      </w:pPr>
    </w:p>
    <w:p w14:paraId="68713FE6" w14:textId="77777777" w:rsidR="00521066" w:rsidRDefault="00521066">
      <w:pPr>
        <w:rPr>
          <w:rFonts w:ascii="Times New Roman" w:eastAsia="Times New Roman" w:hAnsi="Times New Roman" w:cs="Times New Roman"/>
          <w:sz w:val="18"/>
          <w:szCs w:val="18"/>
        </w:rPr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5BAD37D7" w14:textId="77777777" w:rsidR="00521066" w:rsidRDefault="007C37E1">
      <w:pPr>
        <w:spacing w:before="120" w:line="152" w:lineRule="exact"/>
        <w:ind w:right="252"/>
        <w:jc w:val="right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/>
          <w:i/>
          <w:spacing w:val="3"/>
          <w:w w:val="120"/>
          <w:u w:val="single" w:color="000000"/>
        </w:rPr>
        <w:lastRenderedPageBreak/>
        <w:t>I</w:t>
      </w:r>
      <w:r>
        <w:rPr>
          <w:rFonts w:ascii="Times New Roman"/>
          <w:spacing w:val="4"/>
          <w:w w:val="120"/>
          <w:u w:val="single" w:color="000000"/>
        </w:rPr>
        <w:t>(</w:t>
      </w:r>
      <w:proofErr w:type="gramEnd"/>
      <w:r>
        <w:rPr>
          <w:rFonts w:ascii="Times New Roman"/>
          <w:i/>
          <w:spacing w:val="3"/>
          <w:w w:val="120"/>
          <w:u w:val="single" w:color="000000"/>
        </w:rPr>
        <w:t>t</w:t>
      </w:r>
      <w:r>
        <w:rPr>
          <w:rFonts w:ascii="Times New Roman"/>
          <w:spacing w:val="4"/>
          <w:w w:val="120"/>
          <w:u w:val="single" w:color="000000"/>
        </w:rPr>
        <w:t>)</w:t>
      </w:r>
    </w:p>
    <w:p w14:paraId="1F44126B" w14:textId="77777777" w:rsidR="00521066" w:rsidRDefault="007C37E1">
      <w:pPr>
        <w:spacing w:line="416" w:lineRule="exact"/>
        <w:jc w:val="right"/>
        <w:rPr>
          <w:rFonts w:ascii="メイリオ" w:eastAsia="メイリオ" w:hAnsi="メイリオ" w:cs="メイリオ"/>
        </w:rPr>
      </w:pPr>
      <w:r>
        <w:rPr>
          <w:rFonts w:ascii="Times New Roman"/>
          <w:i/>
          <w:w w:val="135"/>
          <w:position w:val="-14"/>
        </w:rPr>
        <w:t>I</w:t>
      </w:r>
      <w:r>
        <w:rPr>
          <w:rFonts w:ascii="Times New Roman"/>
          <w:w w:val="135"/>
          <w:position w:val="-17"/>
          <w:sz w:val="16"/>
        </w:rPr>
        <w:t xml:space="preserve">0  </w:t>
      </w:r>
      <w:r>
        <w:rPr>
          <w:rFonts w:ascii="Times New Roman"/>
          <w:spacing w:val="11"/>
          <w:w w:val="135"/>
          <w:position w:val="-17"/>
          <w:sz w:val="16"/>
        </w:rPr>
        <w:t xml:space="preserve"> </w:t>
      </w:r>
      <w:r>
        <w:rPr>
          <w:rFonts w:ascii="メイリオ"/>
          <w:i/>
          <w:w w:val="150"/>
        </w:rPr>
        <w:t>/</w:t>
      </w:r>
    </w:p>
    <w:p w14:paraId="11834826" w14:textId="77777777" w:rsidR="00521066" w:rsidRDefault="007C37E1">
      <w:pPr>
        <w:spacing w:line="390" w:lineRule="exact"/>
        <w:ind w:left="20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05"/>
        </w:rPr>
        <w:br w:type="column"/>
      </w:r>
      <w:r>
        <w:rPr>
          <w:rFonts w:ascii="AppleMyungjo" w:eastAsia="AppleMyungjo" w:hAnsi="AppleMyungjo" w:cs="AppleMyungjo"/>
          <w:spacing w:val="9"/>
          <w:w w:val="105"/>
        </w:rPr>
        <w:lastRenderedPageBreak/>
        <w:t>✓</w:t>
      </w:r>
      <w:r>
        <w:rPr>
          <w:rFonts w:ascii="AppleMyungjo" w:eastAsia="AppleMyungjo" w:hAnsi="AppleMyungjo" w:cs="AppleMyungjo"/>
          <w:spacing w:val="-25"/>
          <w:w w:val="105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position w:val="-15"/>
          <w:u w:val="single" w:color="000000"/>
        </w:rPr>
        <w:t>h</w:t>
      </w:r>
      <w:r>
        <w:rPr>
          <w:rFonts w:ascii="Times New Roman" w:eastAsia="Times New Roman" w:hAnsi="Times New Roman" w:cs="Times New Roman"/>
          <w:w w:val="105"/>
          <w:position w:val="-18"/>
          <w:sz w:val="16"/>
          <w:szCs w:val="16"/>
          <w:u w:val="single" w:color="000000"/>
        </w:rPr>
        <w:t xml:space="preserve">0 </w:t>
      </w:r>
      <w:r>
        <w:rPr>
          <w:rFonts w:ascii="Times New Roman" w:eastAsia="Times New Roman" w:hAnsi="Times New Roman" w:cs="Times New Roman"/>
          <w:spacing w:val="14"/>
          <w:w w:val="105"/>
          <w:position w:val="-18"/>
          <w:sz w:val="16"/>
          <w:szCs w:val="16"/>
          <w:u w:val="single" w:color="000000"/>
        </w:rPr>
        <w:t xml:space="preserve"> </w:t>
      </w:r>
      <w:r>
        <w:rPr>
          <w:rFonts w:ascii="AppleMyungjo" w:eastAsia="AppleMyungjo" w:hAnsi="AppleMyungjo" w:cs="AppleMyungjo"/>
        </w:rPr>
        <w:t>◆</w:t>
      </w:r>
      <w:r>
        <w:rPr>
          <w:rFonts w:ascii="Times New Roman" w:eastAsia="Times New Roman" w:hAnsi="Times New Roman" w:cs="Times New Roman"/>
          <w:position w:val="-4"/>
          <w:sz w:val="16"/>
          <w:szCs w:val="16"/>
        </w:rPr>
        <w:t>3</w:t>
      </w:r>
    </w:p>
    <w:p w14:paraId="747392E6" w14:textId="77777777" w:rsidR="00521066" w:rsidRDefault="007C37E1">
      <w:pPr>
        <w:spacing w:before="27"/>
        <w:ind w:right="62"/>
        <w:jc w:val="center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/>
          <w:i/>
          <w:w w:val="115"/>
        </w:rPr>
        <w:t>h</w:t>
      </w:r>
      <w:proofErr w:type="gramEnd"/>
      <w:r>
        <w:rPr>
          <w:rFonts w:ascii="Times New Roman"/>
          <w:w w:val="115"/>
        </w:rPr>
        <w:t>(</w:t>
      </w:r>
      <w:r>
        <w:rPr>
          <w:rFonts w:ascii="Times New Roman"/>
          <w:i/>
          <w:w w:val="115"/>
        </w:rPr>
        <w:t>t</w:t>
      </w:r>
      <w:r>
        <w:rPr>
          <w:rFonts w:ascii="Times New Roman"/>
          <w:w w:val="115"/>
        </w:rPr>
        <w:t>)</w:t>
      </w:r>
    </w:p>
    <w:p w14:paraId="10D76B22" w14:textId="77777777" w:rsidR="00521066" w:rsidRDefault="007C37E1">
      <w:pPr>
        <w:spacing w:before="3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</w:p>
    <w:p w14:paraId="3335A848" w14:textId="77777777" w:rsidR="00521066" w:rsidRDefault="007C37E1">
      <w:pPr>
        <w:pStyle w:val="BodyText"/>
        <w:ind w:left="0" w:right="118"/>
        <w:jc w:val="right"/>
      </w:pPr>
      <w:r>
        <w:rPr>
          <w:w w:val="105"/>
        </w:rPr>
        <w:t>(5.1)</w:t>
      </w:r>
    </w:p>
    <w:p w14:paraId="2C859D16" w14:textId="77777777" w:rsidR="00521066" w:rsidRDefault="00521066">
      <w:pPr>
        <w:jc w:val="right"/>
        <w:sectPr w:rsidR="00521066">
          <w:type w:val="continuous"/>
          <w:pgSz w:w="12240" w:h="15840"/>
          <w:pgMar w:top="1500" w:right="1320" w:bottom="280" w:left="1340" w:header="720" w:footer="720" w:gutter="0"/>
          <w:cols w:num="3" w:space="720" w:equalWidth="0">
            <w:col w:w="4651" w:space="40"/>
            <w:col w:w="849" w:space="40"/>
            <w:col w:w="4000"/>
          </w:cols>
        </w:sectPr>
      </w:pPr>
    </w:p>
    <w:p w14:paraId="1CE8210C" w14:textId="77777777" w:rsidR="00521066" w:rsidRDefault="00521066">
      <w:pPr>
        <w:spacing w:before="5"/>
        <w:rPr>
          <w:rFonts w:ascii="Times New Roman" w:eastAsia="Times New Roman" w:hAnsi="Times New Roman" w:cs="Times New Roman"/>
          <w:sz w:val="11"/>
          <w:szCs w:val="11"/>
        </w:rPr>
      </w:pPr>
    </w:p>
    <w:p w14:paraId="10488ADA" w14:textId="77777777" w:rsidR="00521066" w:rsidRDefault="007C37E1">
      <w:pPr>
        <w:pStyle w:val="BodyText"/>
        <w:spacing w:before="58" w:line="450" w:lineRule="auto"/>
        <w:ind w:right="118"/>
        <w:jc w:val="both"/>
      </w:pPr>
      <w:proofErr w:type="gramStart"/>
      <w:r>
        <w:rPr>
          <w:w w:val="110"/>
        </w:rPr>
        <w:t>where</w:t>
      </w:r>
      <w:proofErr w:type="gramEnd"/>
      <w:r>
        <w:rPr>
          <w:spacing w:val="-3"/>
          <w:w w:val="110"/>
        </w:rPr>
        <w:t xml:space="preserve"> </w:t>
      </w:r>
      <w:r>
        <w:rPr>
          <w:i/>
          <w:spacing w:val="3"/>
          <w:w w:val="110"/>
        </w:rPr>
        <w:t>I</w:t>
      </w:r>
      <w:r>
        <w:rPr>
          <w:spacing w:val="3"/>
          <w:w w:val="110"/>
        </w:rPr>
        <w:t>(</w:t>
      </w:r>
      <w:r>
        <w:rPr>
          <w:i/>
          <w:spacing w:val="3"/>
          <w:w w:val="110"/>
        </w:rPr>
        <w:t>t</w:t>
      </w:r>
      <w:r>
        <w:rPr>
          <w:spacing w:val="3"/>
          <w:w w:val="110"/>
        </w:rPr>
        <w:t>)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bubble</w:t>
      </w:r>
      <w:r>
        <w:rPr>
          <w:spacing w:val="-3"/>
          <w:w w:val="110"/>
        </w:rPr>
        <w:t xml:space="preserve"> 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si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 xml:space="preserve">y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function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ime</w:t>
      </w:r>
      <w:r>
        <w:rPr>
          <w:spacing w:val="-3"/>
          <w:w w:val="110"/>
        </w:rPr>
        <w:t xml:space="preserve"> </w:t>
      </w:r>
      <w:r>
        <w:rPr>
          <w:i/>
          <w:w w:val="110"/>
        </w:rPr>
        <w:t>t</w:t>
      </w:r>
      <w:r>
        <w:rPr>
          <w:w w:val="110"/>
        </w:rPr>
        <w:t>,</w:t>
      </w:r>
      <w:r>
        <w:rPr>
          <w:spacing w:val="-1"/>
          <w:w w:val="110"/>
        </w:rPr>
        <w:t xml:space="preserve"> </w:t>
      </w:r>
      <w:r>
        <w:rPr>
          <w:i/>
          <w:w w:val="110"/>
        </w:rPr>
        <w:t>I</w:t>
      </w:r>
      <w:r>
        <w:rPr>
          <w:w w:val="110"/>
          <w:position w:val="-2"/>
          <w:sz w:val="16"/>
        </w:rPr>
        <w:t>0</w:t>
      </w:r>
      <w:r>
        <w:rPr>
          <w:spacing w:val="23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si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 xml:space="preserve">y </w:t>
      </w:r>
      <w:r>
        <w:rPr>
          <w:w w:val="110"/>
        </w:rPr>
        <w:t>at</w:t>
      </w:r>
      <w:r>
        <w:rPr>
          <w:spacing w:val="-3"/>
          <w:w w:val="110"/>
        </w:rPr>
        <w:t xml:space="preserve"> </w:t>
      </w:r>
      <w:r>
        <w:rPr>
          <w:w w:val="110"/>
        </w:rPr>
        <w:t>an</w:t>
      </w:r>
      <w:r>
        <w:rPr>
          <w:spacing w:val="-3"/>
          <w:w w:val="110"/>
        </w:rPr>
        <w:t xml:space="preserve"> </w:t>
      </w:r>
      <w:r>
        <w:rPr>
          <w:w w:val="110"/>
        </w:rPr>
        <w:t>initial</w:t>
      </w:r>
      <w:r>
        <w:rPr>
          <w:spacing w:val="-4"/>
          <w:w w:val="110"/>
        </w:rPr>
        <w:t xml:space="preserve"> </w:t>
      </w:r>
      <w:r>
        <w:rPr>
          <w:w w:val="110"/>
        </w:rPr>
        <w:t>time,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i/>
          <w:w w:val="110"/>
        </w:rPr>
        <w:t>h</w:t>
      </w:r>
      <w:r>
        <w:rPr>
          <w:i/>
          <w:spacing w:val="33"/>
          <w:w w:val="114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corresponding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eigh</w:t>
      </w:r>
      <w:r>
        <w:rPr>
          <w:spacing w:val="-1"/>
          <w:w w:val="110"/>
        </w:rPr>
        <w:t>t</w:t>
      </w:r>
      <w:r>
        <w:rPr>
          <w:spacing w:val="-14"/>
          <w:w w:val="110"/>
        </w:rPr>
        <w:t xml:space="preserve"> </w:t>
      </w:r>
      <w:r>
        <w:rPr>
          <w:w w:val="110"/>
        </w:rPr>
        <w:t>from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photosphere.</w:t>
      </w:r>
      <w:r>
        <w:rPr>
          <w:spacing w:val="10"/>
          <w:w w:val="110"/>
        </w:rPr>
        <w:t xml:space="preserve"> </w:t>
      </w:r>
      <w:r>
        <w:rPr>
          <w:w w:val="110"/>
        </w:rPr>
        <w:t>Note</w:t>
      </w:r>
      <w:r>
        <w:rPr>
          <w:spacing w:val="-14"/>
          <w:w w:val="110"/>
        </w:rPr>
        <w:t xml:space="preserve"> </w:t>
      </w:r>
      <w:r>
        <w:rPr>
          <w:w w:val="110"/>
        </w:rPr>
        <w:t>that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eigh</w:t>
      </w:r>
      <w:r>
        <w:rPr>
          <w:spacing w:val="-1"/>
          <w:w w:val="110"/>
        </w:rPr>
        <w:t>t</w:t>
      </w:r>
      <w:r>
        <w:rPr>
          <w:spacing w:val="-14"/>
          <w:w w:val="110"/>
        </w:rPr>
        <w:t xml:space="preserve"> </w:t>
      </w:r>
      <w:r>
        <w:rPr>
          <w:w w:val="110"/>
        </w:rPr>
        <w:t>as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function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ime</w:t>
      </w:r>
      <w:r>
        <w:rPr>
          <w:spacing w:val="-14"/>
          <w:w w:val="110"/>
        </w:rPr>
        <w:t xml:space="preserve"> </w:t>
      </w:r>
      <w:ins w:id="78" w:author="Tom Woods" w:date="2016-02-07T15:03:00Z">
        <w:r w:rsidR="00C739C0">
          <w:rPr>
            <w:w w:val="110"/>
          </w:rPr>
          <w:t>provides the projected</w:t>
        </w:r>
      </w:ins>
      <w:del w:id="79" w:author="Tom Woods" w:date="2016-02-07T15:03:00Z">
        <w:r w:rsidDel="00C739C0">
          <w:rPr>
            <w:w w:val="110"/>
          </w:rPr>
          <w:delText>is</w:delText>
        </w:r>
      </w:del>
      <w:r>
        <w:rPr>
          <w:spacing w:val="-14"/>
          <w:w w:val="110"/>
        </w:rPr>
        <w:t xml:space="preserve"> </w:t>
      </w:r>
      <w:del w:id="80" w:author="Tom Woods" w:date="2016-02-07T15:03:00Z">
        <w:r w:rsidDel="00C739C0">
          <w:rPr>
            <w:w w:val="110"/>
          </w:rPr>
          <w:delText>a</w:delText>
        </w:r>
        <w:r w:rsidDel="00C739C0">
          <w:rPr>
            <w:spacing w:val="-14"/>
            <w:w w:val="110"/>
          </w:rPr>
          <w:delText xml:space="preserve"> </w:delText>
        </w:r>
      </w:del>
      <w:r>
        <w:rPr>
          <w:spacing w:val="1"/>
          <w:w w:val="110"/>
        </w:rPr>
        <w:t>speed</w:t>
      </w:r>
      <w:ins w:id="81" w:author="Tom Woods" w:date="2016-02-07T15:03:00Z">
        <w:r w:rsidR="00C739C0">
          <w:rPr>
            <w:spacing w:val="1"/>
            <w:w w:val="110"/>
          </w:rPr>
          <w:t xml:space="preserve"> for the CME</w:t>
        </w:r>
      </w:ins>
      <w:r>
        <w:rPr>
          <w:spacing w:val="1"/>
          <w:w w:val="110"/>
        </w:rPr>
        <w:t>.</w:t>
      </w:r>
      <w:r>
        <w:rPr>
          <w:spacing w:val="28"/>
          <w:w w:val="109"/>
        </w:rPr>
        <w:t xml:space="preserve"> </w:t>
      </w:r>
      <w:r>
        <w:rPr>
          <w:w w:val="110"/>
        </w:rPr>
        <w:t>This</w:t>
      </w:r>
      <w:r>
        <w:rPr>
          <w:spacing w:val="-24"/>
          <w:w w:val="110"/>
        </w:rPr>
        <w:t xml:space="preserve"> </w:t>
      </w:r>
      <w:r>
        <w:rPr>
          <w:w w:val="110"/>
        </w:rPr>
        <w:t>simple</w:t>
      </w:r>
      <w:r>
        <w:rPr>
          <w:spacing w:val="-23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owe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-l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w</w:t>
      </w:r>
      <w:r>
        <w:rPr>
          <w:spacing w:val="-23"/>
          <w:w w:val="110"/>
        </w:rPr>
        <w:t xml:space="preserve"> </w:t>
      </w:r>
      <w:r>
        <w:rPr>
          <w:w w:val="110"/>
        </w:rPr>
        <w:t>description</w:t>
      </w:r>
      <w:r>
        <w:rPr>
          <w:spacing w:val="-23"/>
          <w:w w:val="110"/>
        </w:rPr>
        <w:t xml:space="preserve"> </w:t>
      </w:r>
      <w:r>
        <w:rPr>
          <w:spacing w:val="1"/>
          <w:w w:val="110"/>
        </w:rPr>
        <w:t>does</w:t>
      </w:r>
      <w:r>
        <w:rPr>
          <w:spacing w:val="-23"/>
          <w:w w:val="110"/>
        </w:rPr>
        <w:t xml:space="preserve"> </w:t>
      </w:r>
      <w:r>
        <w:rPr>
          <w:w w:val="110"/>
        </w:rPr>
        <w:t>not</w:t>
      </w:r>
      <w:r>
        <w:rPr>
          <w:spacing w:val="-23"/>
          <w:w w:val="110"/>
        </w:rPr>
        <w:t xml:space="preserve"> </w:t>
      </w:r>
      <w:r>
        <w:rPr>
          <w:spacing w:val="-2"/>
          <w:w w:val="110"/>
        </w:rPr>
        <w:t>accou</w:t>
      </w:r>
      <w:r>
        <w:rPr>
          <w:spacing w:val="-1"/>
          <w:w w:val="110"/>
        </w:rPr>
        <w:t>nt</w:t>
      </w:r>
      <w:r>
        <w:rPr>
          <w:spacing w:val="-23"/>
          <w:w w:val="110"/>
        </w:rPr>
        <w:t xml:space="preserve"> </w:t>
      </w:r>
      <w:r>
        <w:rPr>
          <w:w w:val="110"/>
        </w:rPr>
        <w:t>for</w:t>
      </w:r>
      <w:r>
        <w:rPr>
          <w:spacing w:val="-23"/>
          <w:w w:val="110"/>
        </w:rPr>
        <w:t xml:space="preserve"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lic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23"/>
          <w:w w:val="110"/>
        </w:rPr>
        <w:t xml:space="preserve"> </w:t>
      </w:r>
      <w:r>
        <w:rPr>
          <w:w w:val="110"/>
        </w:rPr>
        <w:t>factors</w:t>
      </w:r>
      <w:r>
        <w:rPr>
          <w:spacing w:val="-23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23"/>
          <w:w w:val="110"/>
        </w:rPr>
        <w:t xml:space="preserve"> </w:t>
      </w:r>
      <w:r>
        <w:rPr>
          <w:w w:val="110"/>
        </w:rPr>
        <w:t>as</w:t>
      </w:r>
      <w:r>
        <w:rPr>
          <w:spacing w:val="-23"/>
          <w:w w:val="110"/>
        </w:rPr>
        <w:t xml:space="preserve"> </w:t>
      </w:r>
      <w:r>
        <w:rPr>
          <w:w w:val="110"/>
        </w:rPr>
        <w:t>thermally-</w:t>
      </w:r>
      <w:r>
        <w:rPr>
          <w:spacing w:val="35"/>
          <w:w w:val="99"/>
        </w:rPr>
        <w:t xml:space="preserve"> </w:t>
      </w:r>
      <w:r>
        <w:rPr>
          <w:w w:val="110"/>
        </w:rPr>
        <w:t>induced</w:t>
      </w:r>
      <w:r>
        <w:rPr>
          <w:spacing w:val="-7"/>
          <w:w w:val="110"/>
        </w:rPr>
        <w:t xml:space="preserve"> </w:t>
      </w:r>
      <w:r>
        <w:rPr>
          <w:w w:val="110"/>
        </w:rPr>
        <w:t>emission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ges</w:t>
      </w:r>
      <w:r>
        <w:rPr>
          <w:spacing w:val="-1"/>
          <w:w w:val="110"/>
        </w:rPr>
        <w:t>,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</w:t>
      </w:r>
      <w:r>
        <w:rPr>
          <w:spacing w:val="-7"/>
          <w:w w:val="110"/>
        </w:rPr>
        <w:t xml:space="preserve"> </w:t>
      </w:r>
      <w:r>
        <w:rPr>
          <w:w w:val="110"/>
        </w:rPr>
        <w:t>with</w:t>
      </w:r>
      <w:r>
        <w:rPr>
          <w:spacing w:val="-6"/>
          <w:w w:val="110"/>
        </w:rPr>
        <w:t xml:space="preserve"> 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lyi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g</w:t>
      </w:r>
      <w:r>
        <w:rPr>
          <w:spacing w:val="-7"/>
          <w:w w:val="110"/>
        </w:rPr>
        <w:t xml:space="preserve"> </w:t>
      </w:r>
      <w:r>
        <w:rPr>
          <w:w w:val="110"/>
        </w:rPr>
        <w:t>coronal</w:t>
      </w:r>
      <w:r>
        <w:rPr>
          <w:spacing w:val="-7"/>
          <w:w w:val="110"/>
        </w:rPr>
        <w:t xml:space="preserve"> </w:t>
      </w:r>
      <w:r>
        <w:rPr>
          <w:w w:val="110"/>
        </w:rPr>
        <w:t>magnetic</w:t>
      </w:r>
      <w:r>
        <w:rPr>
          <w:spacing w:val="-6"/>
          <w:w w:val="110"/>
        </w:rPr>
        <w:t xml:space="preserve"> </w:t>
      </w:r>
      <w:r>
        <w:rPr>
          <w:w w:val="110"/>
        </w:rPr>
        <w:t>fields,</w:t>
      </w:r>
      <w:r>
        <w:rPr>
          <w:spacing w:val="-5"/>
          <w:w w:val="110"/>
        </w:rPr>
        <w:t xml:space="preserve"> </w:t>
      </w:r>
      <w:r>
        <w:rPr>
          <w:w w:val="110"/>
        </w:rPr>
        <w:t>or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ecove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y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37"/>
          <w:w w:val="95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regional</w:t>
      </w:r>
      <w:r>
        <w:rPr>
          <w:spacing w:val="4"/>
          <w:w w:val="110"/>
        </w:rPr>
        <w:t xml:space="preserve"> </w:t>
      </w:r>
      <w:r>
        <w:rPr>
          <w:w w:val="110"/>
        </w:rPr>
        <w:t>emission.</w:t>
      </w:r>
      <w:r>
        <w:rPr>
          <w:spacing w:val="52"/>
          <w:w w:val="110"/>
        </w:rPr>
        <w:t xml:space="preserve"> </w:t>
      </w:r>
      <w:proofErr w:type="spellStart"/>
      <w:r>
        <w:rPr>
          <w:spacing w:val="-3"/>
          <w:w w:val="110"/>
        </w:rPr>
        <w:t>Asc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and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proofErr w:type="spellEnd"/>
      <w:r>
        <w:rPr>
          <w:spacing w:val="3"/>
          <w:w w:val="110"/>
        </w:rPr>
        <w:t xml:space="preserve"> </w:t>
      </w:r>
      <w:r>
        <w:rPr>
          <w:w w:val="110"/>
        </w:rPr>
        <w:t>(2009)</w:t>
      </w:r>
      <w:r>
        <w:rPr>
          <w:spacing w:val="3"/>
          <w:w w:val="110"/>
        </w:rPr>
        <w:t xml:space="preserve"> </w:t>
      </w:r>
      <w:r>
        <w:rPr>
          <w:w w:val="110"/>
        </w:rPr>
        <w:t>developed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2"/>
          <w:w w:val="110"/>
        </w:rPr>
        <w:t xml:space="preserve"> </w:t>
      </w:r>
      <w:r>
        <w:rPr>
          <w:w w:val="110"/>
        </w:rPr>
        <w:t>more</w:t>
      </w:r>
      <w:r>
        <w:rPr>
          <w:spacing w:val="3"/>
          <w:w w:val="110"/>
        </w:rPr>
        <w:t xml:space="preserve"> </w:t>
      </w:r>
      <w:r>
        <w:rPr>
          <w:w w:val="110"/>
        </w:rPr>
        <w:t>sophisticated</w:t>
      </w:r>
      <w:r>
        <w:rPr>
          <w:spacing w:val="3"/>
          <w:w w:val="110"/>
        </w:rPr>
        <w:t xml:space="preserve"> </w:t>
      </w:r>
      <w:r>
        <w:rPr>
          <w:spacing w:val="1"/>
          <w:w w:val="110"/>
        </w:rPr>
        <w:t>model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w w:val="110"/>
        </w:rPr>
        <w:t>,</w:t>
      </w:r>
      <w:r>
        <w:rPr>
          <w:spacing w:val="22"/>
          <w:w w:val="109"/>
        </w:rPr>
        <w:t xml:space="preserve"> </w:t>
      </w:r>
      <w:r>
        <w:rPr>
          <w:w w:val="110"/>
        </w:rPr>
        <w:t>including</w:t>
      </w:r>
      <w:r>
        <w:rPr>
          <w:spacing w:val="-19"/>
          <w:w w:val="110"/>
        </w:rPr>
        <w:t xml:space="preserve"> </w:t>
      </w:r>
      <w:r>
        <w:rPr>
          <w:w w:val="110"/>
        </w:rPr>
        <w:t>adiabatic</w:t>
      </w:r>
      <w:r>
        <w:rPr>
          <w:spacing w:val="-19"/>
          <w:w w:val="110"/>
        </w:rPr>
        <w:t xml:space="preserve"> </w:t>
      </w:r>
      <w:r>
        <w:rPr>
          <w:w w:val="110"/>
        </w:rPr>
        <w:t>expansion</w:t>
      </w:r>
      <w:r>
        <w:rPr>
          <w:spacing w:val="-19"/>
          <w:w w:val="110"/>
        </w:rPr>
        <w:t xml:space="preserve"> </w:t>
      </w:r>
      <w:r>
        <w:rPr>
          <w:w w:val="110"/>
        </w:rPr>
        <w:t>and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gr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vi</w:t>
      </w:r>
      <w:r>
        <w:rPr>
          <w:spacing w:val="-1"/>
          <w:w w:val="110"/>
        </w:rPr>
        <w:t>tat</w:t>
      </w:r>
      <w:r>
        <w:rPr>
          <w:spacing w:val="-2"/>
          <w:w w:val="110"/>
        </w:rPr>
        <w:t>ional</w:t>
      </w:r>
      <w:r>
        <w:rPr>
          <w:spacing w:val="-19"/>
          <w:w w:val="110"/>
        </w:rPr>
        <w:t xml:space="preserve"> </w:t>
      </w:r>
      <w:r>
        <w:rPr>
          <w:w w:val="110"/>
        </w:rPr>
        <w:t xml:space="preserve">stratification. </w:t>
      </w:r>
      <w:r>
        <w:rPr>
          <w:spacing w:val="-4"/>
          <w:w w:val="110"/>
        </w:rPr>
        <w:t>Howeve</w:t>
      </w:r>
      <w:r>
        <w:rPr>
          <w:spacing w:val="-3"/>
          <w:w w:val="110"/>
        </w:rPr>
        <w:t>r,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spacing w:val="1"/>
          <w:w w:val="110"/>
        </w:rPr>
        <w:t>model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</w:t>
      </w:r>
      <w:r>
        <w:rPr>
          <w:spacing w:val="-19"/>
          <w:w w:val="110"/>
        </w:rPr>
        <w:t xml:space="preserve"> </w:t>
      </w:r>
      <w:r>
        <w:rPr>
          <w:w w:val="110"/>
        </w:rPr>
        <w:t>14</w:t>
      </w:r>
      <w:r>
        <w:rPr>
          <w:spacing w:val="-19"/>
          <w:w w:val="110"/>
        </w:rPr>
        <w:t xml:space="preserve"> </w:t>
      </w:r>
      <w:r>
        <w:rPr>
          <w:w w:val="110"/>
        </w:rPr>
        <w:t>free</w:t>
      </w:r>
      <w:r>
        <w:rPr>
          <w:spacing w:val="27"/>
          <w:w w:val="99"/>
        </w:rPr>
        <w:t xml:space="preserve"> </w:t>
      </w:r>
      <w:r>
        <w:rPr>
          <w:w w:val="110"/>
        </w:rPr>
        <w:t>parameters</w:t>
      </w:r>
      <w:r>
        <w:rPr>
          <w:spacing w:val="-13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more</w:t>
      </w:r>
      <w:r>
        <w:rPr>
          <w:spacing w:val="-12"/>
          <w:w w:val="110"/>
        </w:rPr>
        <w:t xml:space="preserve"> </w:t>
      </w:r>
      <w:r>
        <w:rPr>
          <w:w w:val="110"/>
        </w:rPr>
        <w:t>suited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case-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y-case</w:t>
      </w:r>
      <w:r>
        <w:rPr>
          <w:spacing w:val="-13"/>
          <w:w w:val="110"/>
        </w:rPr>
        <w:t xml:space="preserve"> </w:t>
      </w:r>
      <w:r>
        <w:rPr>
          <w:w w:val="110"/>
        </w:rPr>
        <w:t>study</w:t>
      </w:r>
      <w:r>
        <w:rPr>
          <w:spacing w:val="-12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dimming</w:t>
      </w:r>
      <w:r>
        <w:rPr>
          <w:spacing w:val="-13"/>
          <w:w w:val="110"/>
        </w:rPr>
        <w:t xml:space="preserve"> </w:t>
      </w:r>
      <w:r>
        <w:rPr>
          <w:w w:val="110"/>
        </w:rPr>
        <w:t>morphologies.</w:t>
      </w:r>
      <w:r>
        <w:rPr>
          <w:spacing w:val="6"/>
          <w:w w:val="110"/>
        </w:rPr>
        <w:t xml:space="preserve"> </w:t>
      </w: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purposes</w:t>
      </w:r>
    </w:p>
    <w:p w14:paraId="4A03773B" w14:textId="77777777" w:rsidR="00521066" w:rsidRDefault="007C37E1">
      <w:pPr>
        <w:pStyle w:val="BodyText"/>
        <w:spacing w:before="13" w:line="448" w:lineRule="auto"/>
        <w:ind w:right="118"/>
        <w:jc w:val="both"/>
      </w:pPr>
      <w:proofErr w:type="gramStart"/>
      <w:r>
        <w:rPr>
          <w:w w:val="105"/>
        </w:rPr>
        <w:t>of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our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tudy,</w:t>
      </w:r>
      <w:r>
        <w:rPr>
          <w:spacing w:val="17"/>
          <w:w w:val="105"/>
        </w:rPr>
        <w:t xml:space="preserve"> </w:t>
      </w: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reasonable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assume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decrease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emission</w:t>
      </w:r>
      <w:r>
        <w:rPr>
          <w:spacing w:val="17"/>
          <w:w w:val="105"/>
        </w:rPr>
        <w:t xml:space="preserve"> </w:t>
      </w:r>
      <w:r>
        <w:rPr>
          <w:w w:val="105"/>
        </w:rPr>
        <w:t>due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um</w:t>
      </w:r>
      <w:r>
        <w:rPr>
          <w:spacing w:val="-2"/>
          <w:w w:val="105"/>
        </w:rPr>
        <w:t>e</w:t>
      </w:r>
      <w:r>
        <w:rPr>
          <w:spacing w:val="25"/>
          <w:w w:val="99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ty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more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17"/>
          <w:w w:val="105"/>
        </w:rPr>
        <w:t xml:space="preserve"> </w:t>
      </w:r>
      <w:r>
        <w:rPr>
          <w:w w:val="105"/>
        </w:rPr>
        <w:t>than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rmal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nhom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ty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ects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2"/>
          <w:w w:val="105"/>
        </w:rPr>
        <w:t>e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proofErr w:type="spellEnd"/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41"/>
          <w:w w:val="138"/>
        </w:rPr>
        <w:t xml:space="preserve"> </w:t>
      </w:r>
      <w:r>
        <w:rPr>
          <w:w w:val="105"/>
        </w:rPr>
        <w:t>scale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CME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most</w:t>
      </w:r>
      <w:r>
        <w:rPr>
          <w:spacing w:val="29"/>
          <w:w w:val="105"/>
        </w:rPr>
        <w:t xml:space="preserve"> </w:t>
      </w:r>
      <w:r>
        <w:rPr>
          <w:w w:val="105"/>
        </w:rPr>
        <w:t>important</w:t>
      </w:r>
      <w:r>
        <w:rPr>
          <w:spacing w:val="29"/>
          <w:w w:val="105"/>
        </w:rPr>
        <w:t xml:space="preserve"> </w:t>
      </w:r>
      <w:r>
        <w:rPr>
          <w:w w:val="105"/>
        </w:rPr>
        <w:t>parameter.</w:t>
      </w:r>
    </w:p>
    <w:p w14:paraId="0201E875" w14:textId="77777777" w:rsidR="00521066" w:rsidRDefault="007C37E1">
      <w:pPr>
        <w:pStyle w:val="BodyText"/>
        <w:spacing w:before="15" w:line="455" w:lineRule="auto"/>
        <w:ind w:right="117" w:firstLine="576"/>
        <w:jc w:val="both"/>
      </w:pPr>
      <w:r>
        <w:rPr>
          <w:w w:val="105"/>
        </w:rPr>
        <w:t>In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Equat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3"/>
          <w:w w:val="105"/>
        </w:rPr>
        <w:t xml:space="preserve"> </w:t>
      </w:r>
      <w:r>
        <w:rPr>
          <w:w w:val="105"/>
        </w:rPr>
        <w:t>5.1,</w:t>
      </w:r>
      <w:r>
        <w:rPr>
          <w:spacing w:val="49"/>
          <w:w w:val="105"/>
        </w:rPr>
        <w:t xml:space="preserve"> </w:t>
      </w:r>
      <w:r>
        <w:rPr>
          <w:w w:val="105"/>
        </w:rPr>
        <w:t>as</w:t>
      </w:r>
      <w:r>
        <w:rPr>
          <w:spacing w:val="44"/>
          <w:w w:val="105"/>
        </w:rPr>
        <w:t xml:space="preserve"> </w:t>
      </w:r>
      <w:r>
        <w:rPr>
          <w:w w:val="105"/>
        </w:rPr>
        <w:t>time</w:t>
      </w:r>
      <w:r>
        <w:rPr>
          <w:spacing w:val="43"/>
          <w:w w:val="105"/>
        </w:rPr>
        <w:t xml:space="preserve"> </w:t>
      </w:r>
      <w:r>
        <w:rPr>
          <w:w w:val="105"/>
        </w:rPr>
        <w:t>tends</w:t>
      </w:r>
      <w:r>
        <w:rPr>
          <w:spacing w:val="42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fi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ty,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spacing w:val="1"/>
          <w:w w:val="105"/>
        </w:rPr>
        <w:t>local</w:t>
      </w:r>
      <w:r>
        <w:rPr>
          <w:spacing w:val="43"/>
          <w:w w:val="105"/>
        </w:rPr>
        <w:t xml:space="preserve"> </w:t>
      </w:r>
      <w:r>
        <w:rPr>
          <w:w w:val="105"/>
        </w:rPr>
        <w:t>emission</w:t>
      </w:r>
      <w:r>
        <w:rPr>
          <w:spacing w:val="43"/>
          <w:w w:val="105"/>
        </w:rPr>
        <w:t xml:space="preserve"> </w:t>
      </w:r>
      <w:r>
        <w:rPr>
          <w:spacing w:val="1"/>
          <w:w w:val="105"/>
        </w:rPr>
        <w:t>goes</w:t>
      </w:r>
      <w:r>
        <w:rPr>
          <w:spacing w:val="43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zero.</w:t>
      </w:r>
      <w:r>
        <w:rPr>
          <w:spacing w:val="4"/>
          <w:w w:val="105"/>
        </w:rPr>
        <w:t xml:space="preserve"> </w:t>
      </w:r>
      <w:r>
        <w:rPr>
          <w:spacing w:val="-4"/>
          <w:w w:val="105"/>
        </w:rPr>
        <w:t>Howe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99"/>
        </w:rPr>
        <w:t xml:space="preserve"> </w:t>
      </w:r>
      <w:r>
        <w:rPr>
          <w:w w:val="105"/>
        </w:rPr>
        <w:t>solar</w:t>
      </w:r>
      <w:r>
        <w:rPr>
          <w:spacing w:val="20"/>
          <w:w w:val="105"/>
        </w:rPr>
        <w:t xml:space="preserve"> </w:t>
      </w:r>
      <w:r>
        <w:rPr>
          <w:w w:val="105"/>
        </w:rPr>
        <w:t>irradiance,</w:t>
      </w:r>
      <w:r>
        <w:rPr>
          <w:spacing w:val="21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0"/>
          <w:w w:val="105"/>
        </w:rPr>
        <w:t xml:space="preserve"> </w:t>
      </w:r>
      <w:r>
        <w:rPr>
          <w:w w:val="105"/>
        </w:rPr>
        <w:t>EVE,</w:t>
      </w:r>
      <w:r>
        <w:rPr>
          <w:spacing w:val="20"/>
          <w:w w:val="105"/>
        </w:rPr>
        <w:t xml:space="preserve"> </w:t>
      </w:r>
      <w:r>
        <w:rPr>
          <w:w w:val="105"/>
        </w:rPr>
        <w:t>decreases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background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w w:val="105"/>
        </w:rPr>
        <w:t>during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dimming</w:t>
      </w:r>
      <w:r>
        <w:rPr>
          <w:spacing w:val="30"/>
          <w:w w:val="99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simple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-l</w:t>
      </w:r>
      <w:r>
        <w:rPr>
          <w:spacing w:val="-2"/>
          <w:w w:val="105"/>
        </w:rPr>
        <w:t>a</w:t>
      </w:r>
      <w:r>
        <w:rPr>
          <w:spacing w:val="-3"/>
          <w:w w:val="105"/>
        </w:rPr>
        <w:t>w</w:t>
      </w:r>
      <w:r>
        <w:rPr>
          <w:spacing w:val="17"/>
          <w:w w:val="105"/>
        </w:rPr>
        <w:t xml:space="preserve"> </w:t>
      </w:r>
      <w:r>
        <w:rPr>
          <w:w w:val="105"/>
        </w:rPr>
        <w:t>fit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EVE</w:t>
      </w:r>
      <w:r>
        <w:rPr>
          <w:spacing w:val="17"/>
          <w:w w:val="105"/>
        </w:rPr>
        <w:t xml:space="preserve"> </w:t>
      </w:r>
      <w:r>
        <w:rPr>
          <w:w w:val="105"/>
        </w:rPr>
        <w:t>dimming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expected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spacing w:val="1"/>
          <w:w w:val="105"/>
        </w:rPr>
        <w:t>p</w:t>
      </w:r>
      <w:r>
        <w:rPr>
          <w:spacing w:val="2"/>
          <w:w w:val="105"/>
        </w:rPr>
        <w:t>o</w:t>
      </w:r>
      <w:r>
        <w:rPr>
          <w:spacing w:val="1"/>
          <w:w w:val="105"/>
        </w:rPr>
        <w:t>or,</w:t>
      </w:r>
    </w:p>
    <w:p w14:paraId="1E3F71B3" w14:textId="77777777" w:rsidR="00521066" w:rsidRDefault="007C37E1">
      <w:pPr>
        <w:pStyle w:val="BodyText"/>
        <w:spacing w:line="311" w:lineRule="exact"/>
        <w:jc w:val="both"/>
      </w:pPr>
      <w:proofErr w:type="gramStart"/>
      <w:r>
        <w:rPr>
          <w:w w:val="105"/>
        </w:rPr>
        <w:t>i</w:t>
      </w:r>
      <w:proofErr w:type="gramEnd"/>
      <w:r>
        <w:rPr>
          <w:w w:val="105"/>
        </w:rPr>
        <w:t>.e.,</w:t>
      </w:r>
      <w:r>
        <w:rPr>
          <w:spacing w:val="27"/>
          <w:w w:val="105"/>
        </w:rPr>
        <w:t xml:space="preserve"> </w:t>
      </w:r>
      <w:r>
        <w:rPr>
          <w:w w:val="105"/>
        </w:rPr>
        <w:t>large</w:t>
      </w:r>
      <w:r>
        <w:rPr>
          <w:spacing w:val="27"/>
          <w:w w:val="105"/>
        </w:rPr>
        <w:t xml:space="preserve"> </w:t>
      </w:r>
      <w:r>
        <w:rPr>
          <w:rFonts w:ascii="メイリオ" w:eastAsia="メイリオ" w:hAnsi="メイリオ" w:cs="メイリオ"/>
          <w:i/>
          <w:spacing w:val="2"/>
          <w:w w:val="105"/>
        </w:rPr>
        <w:t>x</w:t>
      </w:r>
      <w:r>
        <w:rPr>
          <w:rFonts w:cs="Times New Roman"/>
          <w:spacing w:val="3"/>
          <w:w w:val="105"/>
          <w:position w:val="8"/>
          <w:sz w:val="16"/>
          <w:szCs w:val="16"/>
        </w:rPr>
        <w:t>2</w:t>
      </w:r>
      <w:r>
        <w:rPr>
          <w:spacing w:val="2"/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spacing w:val="-2"/>
          <w:w w:val="105"/>
        </w:rPr>
        <w:t>Furth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rmor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time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not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well</w:t>
      </w:r>
      <w:r>
        <w:rPr>
          <w:spacing w:val="25"/>
          <w:w w:val="105"/>
        </w:rPr>
        <w:t xml:space="preserve"> </w:t>
      </w:r>
      <w:r>
        <w:rPr>
          <w:w w:val="105"/>
        </w:rPr>
        <w:t>established,</w:t>
      </w:r>
      <w:r>
        <w:rPr>
          <w:spacing w:val="28"/>
          <w:w w:val="105"/>
        </w:rPr>
        <w:t xml:space="preserve"> </w:t>
      </w:r>
      <w:r>
        <w:rPr>
          <w:w w:val="105"/>
        </w:rPr>
        <w:t>so</w:t>
      </w:r>
      <w:r>
        <w:rPr>
          <w:spacing w:val="26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</w:p>
    <w:p w14:paraId="02F9A56B" w14:textId="77777777" w:rsidR="00521066" w:rsidRDefault="007C37E1">
      <w:pPr>
        <w:pStyle w:val="BodyText"/>
        <w:spacing w:before="177" w:line="455" w:lineRule="auto"/>
        <w:ind w:right="118"/>
        <w:jc w:val="both"/>
      </w:pPr>
      <w:proofErr w:type="gramStart"/>
      <w:r>
        <w:rPr>
          <w:w w:val="105"/>
        </w:rPr>
        <w:t>functions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fitted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o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EVE</w:t>
      </w:r>
      <w:r>
        <w:rPr>
          <w:spacing w:val="32"/>
          <w:w w:val="105"/>
        </w:rPr>
        <w:t xml:space="preserve"> </w:t>
      </w:r>
      <w:r>
        <w:rPr>
          <w:w w:val="105"/>
        </w:rPr>
        <w:t>dimming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explore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2"/>
          <w:w w:val="105"/>
        </w:rPr>
        <w:t xml:space="preserve"> </w:t>
      </w:r>
      <w:r>
        <w:rPr>
          <w:w w:val="105"/>
        </w:rPr>
        <w:t>functions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more</w:t>
      </w:r>
      <w:r>
        <w:rPr>
          <w:spacing w:val="32"/>
          <w:w w:val="105"/>
        </w:rPr>
        <w:t xml:space="preserve"> </w:t>
      </w:r>
      <w:r>
        <w:rPr>
          <w:w w:val="105"/>
        </w:rPr>
        <w:t>optimal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24"/>
          <w:w w:val="106"/>
        </w:rPr>
        <w:t xml:space="preserve"> </w:t>
      </w:r>
      <w:r>
        <w:rPr>
          <w:w w:val="105"/>
        </w:rPr>
        <w:t>determining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42"/>
          <w:w w:val="105"/>
        </w:rPr>
        <w:t xml:space="preserve"> </w:t>
      </w:r>
      <w:r>
        <w:rPr>
          <w:w w:val="105"/>
        </w:rPr>
        <w:t>parameters</w:t>
      </w:r>
      <w:r>
        <w:rPr>
          <w:spacing w:val="43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depth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w w:val="105"/>
        </w:rPr>
        <w:t xml:space="preserve">. 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Expon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owe</w:t>
      </w:r>
      <w:r>
        <w:rPr>
          <w:spacing w:val="-2"/>
          <w:w w:val="105"/>
        </w:rPr>
        <w:t>r</w:t>
      </w:r>
      <w:r>
        <w:rPr>
          <w:spacing w:val="42"/>
          <w:w w:val="105"/>
        </w:rPr>
        <w:t xml:space="preserve"> 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a</w:t>
      </w:r>
      <w:r>
        <w:rPr>
          <w:spacing w:val="-4"/>
          <w:w w:val="105"/>
        </w:rPr>
        <w:t>w</w:t>
      </w:r>
      <w:r>
        <w:rPr>
          <w:spacing w:val="42"/>
          <w:w w:val="105"/>
        </w:rPr>
        <w:t xml:space="preserve"> </w:t>
      </w:r>
      <w:r>
        <w:rPr>
          <w:w w:val="105"/>
        </w:rPr>
        <w:t>fits</w:t>
      </w:r>
    </w:p>
    <w:p w14:paraId="3E4BA5A1" w14:textId="77777777" w:rsidR="00521066" w:rsidRDefault="007C37E1">
      <w:pPr>
        <w:pStyle w:val="BodyText"/>
        <w:spacing w:line="311" w:lineRule="exact"/>
        <w:jc w:val="both"/>
      </w:pPr>
      <w:proofErr w:type="gramStart"/>
      <w:r>
        <w:rPr>
          <w:spacing w:val="-1"/>
          <w:w w:val="105"/>
        </w:rPr>
        <w:t>tend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re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ult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22"/>
          <w:w w:val="105"/>
        </w:rPr>
        <w:t xml:space="preserve"> </w:t>
      </w:r>
      <w:r>
        <w:rPr>
          <w:rFonts w:ascii="メイリオ"/>
          <w:i/>
          <w:w w:val="105"/>
        </w:rPr>
        <w:t>x</w:t>
      </w:r>
      <w:r>
        <w:rPr>
          <w:w w:val="105"/>
          <w:position w:val="8"/>
          <w:sz w:val="16"/>
        </w:rPr>
        <w:t>2</w:t>
      </w:r>
      <w:r>
        <w:rPr>
          <w:spacing w:val="38"/>
          <w:w w:val="105"/>
          <w:position w:val="8"/>
          <w:sz w:val="16"/>
        </w:rPr>
        <w:t xml:space="preserve"> </w:t>
      </w:r>
      <w:r>
        <w:rPr>
          <w:i/>
          <w:w w:val="105"/>
        </w:rPr>
        <w:t>&gt;</w:t>
      </w:r>
      <w:r>
        <w:rPr>
          <w:i/>
          <w:spacing w:val="11"/>
          <w:w w:val="105"/>
        </w:rPr>
        <w:t xml:space="preserve"> </w:t>
      </w:r>
      <w:r>
        <w:rPr>
          <w:w w:val="105"/>
        </w:rPr>
        <w:t>20,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2"/>
          <w:w w:val="105"/>
        </w:rPr>
        <w:t xml:space="preserve"> </w:t>
      </w:r>
      <w:r>
        <w:rPr>
          <w:w w:val="105"/>
        </w:rPr>
        <w:t>they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22"/>
          <w:w w:val="105"/>
        </w:rPr>
        <w:t xml:space="preserve"> </w:t>
      </w:r>
      <w:r>
        <w:rPr>
          <w:spacing w:val="2"/>
          <w:w w:val="105"/>
        </w:rPr>
        <w:t>p</w:t>
      </w:r>
      <w:r>
        <w:rPr>
          <w:spacing w:val="3"/>
          <w:w w:val="105"/>
        </w:rPr>
        <w:t>o</w:t>
      </w:r>
      <w:r>
        <w:rPr>
          <w:spacing w:val="2"/>
          <w:w w:val="105"/>
        </w:rPr>
        <w:t>or</w:t>
      </w:r>
      <w:r>
        <w:rPr>
          <w:spacing w:val="22"/>
          <w:w w:val="105"/>
        </w:rPr>
        <w:t xml:space="preserve"> </w:t>
      </w:r>
      <w:r>
        <w:rPr>
          <w:w w:val="105"/>
        </w:rPr>
        <w:t>fits.</w:t>
      </w:r>
      <w:r>
        <w:rPr>
          <w:spacing w:val="54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ynom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al</w:t>
      </w:r>
      <w:r>
        <w:rPr>
          <w:spacing w:val="22"/>
          <w:w w:val="105"/>
        </w:rPr>
        <w:t xml:space="preserve"> </w:t>
      </w:r>
      <w:r>
        <w:rPr>
          <w:w w:val="105"/>
        </w:rPr>
        <w:t>fits</w:t>
      </w:r>
      <w:r>
        <w:rPr>
          <w:spacing w:val="22"/>
          <w:w w:val="105"/>
        </w:rPr>
        <w:t xml:space="preserve"> </w:t>
      </w:r>
      <w:r>
        <w:rPr>
          <w:w w:val="105"/>
        </w:rPr>
        <w:t>up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order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fi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</w:p>
    <w:p w14:paraId="771DEE53" w14:textId="77777777" w:rsidR="00521066" w:rsidRDefault="007C37E1">
      <w:pPr>
        <w:pStyle w:val="BodyText"/>
        <w:spacing w:before="177" w:line="455" w:lineRule="auto"/>
        <w:ind w:right="118"/>
        <w:jc w:val="both"/>
      </w:pPr>
      <w:proofErr w:type="gramStart"/>
      <w:r>
        <w:rPr>
          <w:w w:val="105"/>
        </w:rPr>
        <w:t>also</w:t>
      </w:r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computed,</w:t>
      </w:r>
      <w:r>
        <w:rPr>
          <w:spacing w:val="40"/>
          <w:w w:val="105"/>
        </w:rPr>
        <w:t xml:space="preserve"> </w:t>
      </w:r>
      <w:r>
        <w:rPr>
          <w:w w:val="105"/>
        </w:rPr>
        <w:t>with</w:t>
      </w:r>
      <w:r>
        <w:rPr>
          <w:spacing w:val="37"/>
          <w:w w:val="105"/>
        </w:rPr>
        <w:t xml:space="preserve"> </w:t>
      </w:r>
      <w:r>
        <w:rPr>
          <w:w w:val="105"/>
        </w:rPr>
        <w:t>5th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3rd</w:t>
      </w:r>
      <w:r>
        <w:rPr>
          <w:spacing w:val="36"/>
          <w:w w:val="105"/>
        </w:rPr>
        <w:t xml:space="preserve"> </w:t>
      </w:r>
      <w:r>
        <w:rPr>
          <w:w w:val="105"/>
        </w:rPr>
        <w:t>orders</w:t>
      </w:r>
      <w:r>
        <w:rPr>
          <w:spacing w:val="36"/>
          <w:w w:val="105"/>
        </w:rPr>
        <w:t xml:space="preserve"> </w:t>
      </w:r>
      <w:r>
        <w:rPr>
          <w:w w:val="105"/>
        </w:rPr>
        <w:t>appearing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37"/>
          <w:w w:val="105"/>
        </w:rPr>
        <w:t xml:space="preserve"> </w:t>
      </w:r>
      <w:r>
        <w:rPr>
          <w:w w:val="105"/>
        </w:rPr>
        <w:t>describe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hap</w:t>
      </w:r>
      <w:r>
        <w:rPr>
          <w:spacing w:val="1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42"/>
        </w:rPr>
        <w:t xml:space="preserve"> </w:t>
      </w:r>
      <w:r>
        <w:rPr>
          <w:w w:val="105"/>
        </w:rPr>
        <w:t>(see</w:t>
      </w:r>
      <w:r>
        <w:rPr>
          <w:spacing w:val="27"/>
          <w:w w:val="105"/>
        </w:rPr>
        <w:t xml:space="preserve"> </w:t>
      </w:r>
      <w:r>
        <w:rPr>
          <w:w w:val="105"/>
        </w:rPr>
        <w:t>Figures</w:t>
      </w:r>
      <w:r>
        <w:rPr>
          <w:spacing w:val="28"/>
          <w:w w:val="105"/>
        </w:rPr>
        <w:t xml:space="preserve"> </w:t>
      </w:r>
      <w:r>
        <w:rPr>
          <w:w w:val="105"/>
        </w:rPr>
        <w:t>5.4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5.</w:t>
      </w:r>
      <w:r>
        <w:rPr>
          <w:spacing w:val="-1"/>
          <w:w w:val="105"/>
        </w:rPr>
        <w:t>5).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Al</w:t>
      </w:r>
      <w:r>
        <w:rPr>
          <w:spacing w:val="-1"/>
          <w:w w:val="105"/>
        </w:rPr>
        <w:t>though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3rd</w:t>
      </w:r>
      <w:r>
        <w:rPr>
          <w:spacing w:val="28"/>
          <w:w w:val="105"/>
        </w:rPr>
        <w:t xml:space="preserve"> </w:t>
      </w:r>
      <w:r>
        <w:rPr>
          <w:w w:val="105"/>
        </w:rPr>
        <w:t>order</w:t>
      </w:r>
      <w:r>
        <w:rPr>
          <w:spacing w:val="28"/>
          <w:w w:val="105"/>
        </w:rPr>
        <w:t xml:space="preserve"> </w:t>
      </w:r>
      <w:r>
        <w:rPr>
          <w:w w:val="105"/>
        </w:rPr>
        <w:t>polynomial</w:t>
      </w:r>
      <w:r>
        <w:rPr>
          <w:spacing w:val="27"/>
          <w:w w:val="105"/>
        </w:rPr>
        <w:t xml:space="preserve"> </w:t>
      </w:r>
      <w:r>
        <w:rPr>
          <w:w w:val="105"/>
        </w:rPr>
        <w:t>function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w w:val="105"/>
        </w:rPr>
        <w:t>expected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tt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44"/>
          <w:w w:val="116"/>
        </w:rPr>
        <w:t xml:space="preserve"> </w:t>
      </w:r>
      <w:r>
        <w:rPr>
          <w:spacing w:val="-2"/>
          <w:w w:val="105"/>
        </w:rPr>
        <w:t>mat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ory,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proofErr w:type="gramStart"/>
      <w:r>
        <w:rPr>
          <w:spacing w:val="-1"/>
          <w:w w:val="105"/>
        </w:rPr>
        <w:t>manual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-2"/>
          <w:w w:val="105"/>
        </w:rPr>
        <w:t>-selec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best-fit</w:t>
      </w:r>
      <w:r>
        <w:rPr>
          <w:spacing w:val="18"/>
          <w:w w:val="105"/>
        </w:rPr>
        <w:t xml:space="preserve"> </w:t>
      </w:r>
      <w:r>
        <w:rPr>
          <w:w w:val="105"/>
        </w:rPr>
        <w:t>function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used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deriving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dimming</w:t>
      </w:r>
      <w:r>
        <w:rPr>
          <w:spacing w:val="17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49"/>
          <w:w w:val="99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depth</w:t>
      </w:r>
      <w:r>
        <w:rPr>
          <w:spacing w:val="20"/>
          <w:w w:val="105"/>
        </w:rPr>
        <w:t xml:space="preserve"> </w:t>
      </w:r>
      <w:r>
        <w:rPr>
          <w:w w:val="105"/>
        </w:rPr>
        <w:t>(see</w:t>
      </w:r>
      <w:r>
        <w:rPr>
          <w:spacing w:val="19"/>
          <w:w w:val="105"/>
        </w:rPr>
        <w:t xml:space="preserve"> </w:t>
      </w:r>
      <w:r>
        <w:rPr>
          <w:w w:val="105"/>
        </w:rPr>
        <w:t>Section</w:t>
      </w:r>
      <w:r>
        <w:rPr>
          <w:spacing w:val="20"/>
          <w:w w:val="105"/>
        </w:rPr>
        <w:t xml:space="preserve"> </w:t>
      </w:r>
      <w:r>
        <w:rPr>
          <w:w w:val="105"/>
        </w:rPr>
        <w:t>5.5</w:t>
      </w:r>
      <w:ins w:id="82" w:author="Tom Woods" w:date="2016-02-07T15:10:00Z">
        <w:r w:rsidR="0094265A">
          <w:rPr>
            <w:w w:val="105"/>
          </w:rPr>
          <w:t>)</w:t>
        </w:r>
      </w:ins>
      <w:r>
        <w:rPr>
          <w:w w:val="105"/>
        </w:rPr>
        <w:t>.</w:t>
      </w:r>
    </w:p>
    <w:p w14:paraId="524CD904" w14:textId="77777777" w:rsidR="00521066" w:rsidRDefault="00521066">
      <w:pPr>
        <w:spacing w:line="455" w:lineRule="auto"/>
        <w:jc w:val="both"/>
        <w:sectPr w:rsidR="00521066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692E59D3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38D8A8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DC792D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218C84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185D45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BF1E8C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003ABB6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DF5091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29049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06108B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DB57E09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B0FB6E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AA94D7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1CA278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91AF7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0406FF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8D3E07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9177C6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ACA9B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F6BF12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0CFDB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B6D3535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9F1E27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54873A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D4735E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5AB8F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759639" w14:textId="77777777" w:rsidR="00521066" w:rsidRDefault="00521066">
      <w:pPr>
        <w:spacing w:before="10"/>
        <w:rPr>
          <w:rFonts w:ascii="Times New Roman" w:eastAsia="Times New Roman" w:hAnsi="Times New Roman" w:cs="Times New Roman"/>
          <w:sz w:val="24"/>
          <w:szCs w:val="24"/>
        </w:rPr>
      </w:pPr>
    </w:p>
    <w:p w14:paraId="5110C3AD" w14:textId="77777777" w:rsidR="00521066" w:rsidRDefault="007C37E1">
      <w:pPr>
        <w:pStyle w:val="BodyText"/>
        <w:spacing w:line="164" w:lineRule="auto"/>
        <w:ind w:right="73"/>
      </w:pPr>
      <w:r>
        <w:pict w14:anchorId="0C867EAF">
          <v:shape id="_x0000_s2061" type="#_x0000_t75" style="position:absolute;left:0;text-align:left;margin-left:178.4pt;margin-top:-315.95pt;width:255.1pt;height:291.6pt;z-index:1096;mso-position-horizontal-relative:page">
            <v:imagedata r:id="rId17" o:title=""/>
            <w10:wrap anchorx="page"/>
          </v:shape>
        </w:pict>
      </w:r>
      <w:r>
        <w:rPr>
          <w:w w:val="105"/>
        </w:rPr>
        <w:t>Figure</w:t>
      </w:r>
      <w:r>
        <w:rPr>
          <w:spacing w:val="20"/>
          <w:w w:val="105"/>
        </w:rPr>
        <w:t xml:space="preserve"> </w:t>
      </w:r>
      <w:r>
        <w:rPr>
          <w:w w:val="105"/>
        </w:rPr>
        <w:t>5.4:</w:t>
      </w:r>
      <w:r>
        <w:rPr>
          <w:spacing w:val="50"/>
          <w:w w:val="105"/>
        </w:rPr>
        <w:t xml:space="preserve"> </w:t>
      </w:r>
      <w:r>
        <w:rPr>
          <w:w w:val="105"/>
        </w:rPr>
        <w:t>(grey)</w:t>
      </w:r>
      <w:r>
        <w:rPr>
          <w:spacing w:val="22"/>
          <w:w w:val="105"/>
        </w:rPr>
        <w:t xml:space="preserve"> </w:t>
      </w:r>
      <w:r>
        <w:rPr>
          <w:w w:val="105"/>
        </w:rPr>
        <w:t>Statistics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manual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2"/>
          <w:w w:val="105"/>
        </w:rPr>
        <w:t xml:space="preserve"> </w:t>
      </w:r>
      <w:r>
        <w:rPr>
          <w:w w:val="105"/>
        </w:rPr>
        <w:t>selected</w:t>
      </w:r>
      <w:r>
        <w:rPr>
          <w:spacing w:val="21"/>
          <w:w w:val="105"/>
        </w:rPr>
        <w:t xml:space="preserve"> </w:t>
      </w:r>
      <w:r>
        <w:rPr>
          <w:w w:val="105"/>
        </w:rPr>
        <w:t>“b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22"/>
          <w:w w:val="105"/>
        </w:rPr>
        <w:t xml:space="preserve"> </w:t>
      </w:r>
      <w:r>
        <w:rPr>
          <w:w w:val="105"/>
        </w:rPr>
        <w:t>fit”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all</w:t>
      </w:r>
      <w:r>
        <w:rPr>
          <w:spacing w:val="22"/>
          <w:w w:val="105"/>
        </w:rPr>
        <w:t xml:space="preserve"> </w:t>
      </w:r>
      <w:r>
        <w:rPr>
          <w:w w:val="105"/>
        </w:rPr>
        <w:t>unique</w:t>
      </w:r>
      <w:r>
        <w:rPr>
          <w:spacing w:val="21"/>
          <w:w w:val="105"/>
        </w:rPr>
        <w:t xml:space="preserve"> </w:t>
      </w:r>
      <w:r>
        <w:rPr>
          <w:w w:val="105"/>
        </w:rPr>
        <w:t>EVE</w:t>
      </w:r>
      <w:r>
        <w:rPr>
          <w:spacing w:val="21"/>
          <w:w w:val="105"/>
        </w:rPr>
        <w:t xml:space="preserve"> </w:t>
      </w:r>
      <w:r>
        <w:rPr>
          <w:w w:val="105"/>
        </w:rPr>
        <w:t>dimming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10"/>
        </w:rPr>
        <w:t xml:space="preserve"> </w:t>
      </w:r>
      <w:r>
        <w:rPr>
          <w:w w:val="105"/>
        </w:rPr>
        <w:t>4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wee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studied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(red)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reduced</w:t>
      </w:r>
      <w:r>
        <w:rPr>
          <w:spacing w:val="26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x</w:t>
      </w:r>
      <w:r>
        <w:rPr>
          <w:rFonts w:cs="Times New Roman"/>
          <w:w w:val="105"/>
          <w:position w:val="8"/>
          <w:sz w:val="16"/>
          <w:szCs w:val="16"/>
        </w:rPr>
        <w:t xml:space="preserve">2 </w:t>
      </w:r>
      <w:r>
        <w:rPr>
          <w:rFonts w:cs="Times New Roman"/>
          <w:spacing w:val="10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27"/>
          <w:w w:val="105"/>
        </w:rPr>
        <w:t xml:space="preserve"> </w:t>
      </w:r>
      <w:r>
        <w:rPr>
          <w:w w:val="105"/>
        </w:rPr>
        <w:t xml:space="preserve">fits. 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3rd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5th</w:t>
      </w:r>
      <w:r>
        <w:rPr>
          <w:spacing w:val="26"/>
          <w:w w:val="105"/>
        </w:rPr>
        <w:t xml:space="preserve"> </w:t>
      </w:r>
      <w:r>
        <w:rPr>
          <w:w w:val="105"/>
        </w:rPr>
        <w:t>order</w:t>
      </w:r>
      <w:r>
        <w:rPr>
          <w:spacing w:val="26"/>
          <w:w w:val="105"/>
        </w:rPr>
        <w:t xml:space="preserve"> </w:t>
      </w:r>
      <w:r>
        <w:rPr>
          <w:w w:val="105"/>
        </w:rPr>
        <w:t>polynomial</w:t>
      </w:r>
      <w:r>
        <w:rPr>
          <w:spacing w:val="26"/>
          <w:w w:val="105"/>
        </w:rPr>
        <w:t xml:space="preserve"> </w:t>
      </w:r>
      <w:r>
        <w:rPr>
          <w:w w:val="105"/>
        </w:rPr>
        <w:t>fits</w:t>
      </w:r>
    </w:p>
    <w:p w14:paraId="0B2F9BD1" w14:textId="77777777" w:rsidR="00521066" w:rsidRDefault="007C37E1">
      <w:pPr>
        <w:pStyle w:val="BodyText"/>
        <w:spacing w:line="252" w:lineRule="exact"/>
      </w:pPr>
      <w:proofErr w:type="gramStart"/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largest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numb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24"/>
          <w:w w:val="105"/>
        </w:rPr>
        <w:t xml:space="preserve"> </w:t>
      </w:r>
      <w:r>
        <w:rPr>
          <w:w w:val="105"/>
        </w:rPr>
        <w:t>fits.</w:t>
      </w:r>
    </w:p>
    <w:p w14:paraId="3C795DD8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1711F4CC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26E8FAF8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52F0D329" w14:textId="77777777" w:rsidR="00521066" w:rsidRDefault="00521066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7BE1A847" w14:textId="77777777" w:rsidR="00521066" w:rsidRDefault="007C37E1">
      <w:pPr>
        <w:pStyle w:val="Heading2"/>
        <w:numPr>
          <w:ilvl w:val="2"/>
          <w:numId w:val="3"/>
        </w:numPr>
        <w:tabs>
          <w:tab w:val="left" w:pos="1214"/>
        </w:tabs>
        <w:rPr>
          <w:b w:val="0"/>
          <w:bCs w:val="0"/>
        </w:rPr>
      </w:pPr>
      <w:bookmarkStart w:id="83" w:name="Dimming_Fit_Uncertainty_Computation"/>
      <w:bookmarkEnd w:id="83"/>
      <w:r>
        <w:rPr>
          <w:w w:val="115"/>
        </w:rPr>
        <w:t>Dimming</w:t>
      </w:r>
      <w:r>
        <w:rPr>
          <w:spacing w:val="34"/>
          <w:w w:val="115"/>
        </w:rPr>
        <w:t xml:space="preserve"> </w:t>
      </w:r>
      <w:r>
        <w:rPr>
          <w:w w:val="115"/>
        </w:rPr>
        <w:t>Fit</w:t>
      </w:r>
      <w:r>
        <w:rPr>
          <w:spacing w:val="35"/>
          <w:w w:val="115"/>
        </w:rPr>
        <w:t xml:space="preserve"> </w:t>
      </w:r>
      <w:r>
        <w:rPr>
          <w:spacing w:val="-2"/>
          <w:w w:val="115"/>
        </w:rPr>
        <w:t>U</w:t>
      </w:r>
      <w:r>
        <w:rPr>
          <w:spacing w:val="-3"/>
          <w:w w:val="115"/>
        </w:rPr>
        <w:t>n</w:t>
      </w:r>
      <w:r>
        <w:rPr>
          <w:spacing w:val="-2"/>
          <w:w w:val="115"/>
        </w:rPr>
        <w:t>ce</w:t>
      </w:r>
      <w:r>
        <w:rPr>
          <w:spacing w:val="-3"/>
          <w:w w:val="115"/>
        </w:rPr>
        <w:t>r</w:t>
      </w:r>
      <w:r>
        <w:rPr>
          <w:spacing w:val="-2"/>
          <w:w w:val="115"/>
        </w:rPr>
        <w:t>t</w:t>
      </w:r>
      <w:r>
        <w:rPr>
          <w:spacing w:val="-3"/>
          <w:w w:val="115"/>
        </w:rPr>
        <w:t>ain</w:t>
      </w:r>
      <w:r>
        <w:rPr>
          <w:spacing w:val="-2"/>
          <w:w w:val="115"/>
        </w:rPr>
        <w:t>ty</w:t>
      </w:r>
      <w:r>
        <w:rPr>
          <w:spacing w:val="35"/>
          <w:w w:val="115"/>
        </w:rPr>
        <w:t xml:space="preserve"> </w:t>
      </w:r>
      <w:r>
        <w:rPr>
          <w:w w:val="115"/>
        </w:rPr>
        <w:t>Computation</w:t>
      </w:r>
    </w:p>
    <w:p w14:paraId="1B01AA93" w14:textId="77777777" w:rsidR="00521066" w:rsidRDefault="007C37E1">
      <w:pPr>
        <w:pStyle w:val="BodyText"/>
        <w:spacing w:before="189" w:line="480" w:lineRule="exact"/>
        <w:ind w:right="117" w:firstLine="576"/>
        <w:jc w:val="both"/>
      </w:pPr>
      <w:r>
        <w:pict w14:anchorId="1EB6BB98">
          <v:group id="_x0000_s2059" style="position:absolute;left:0;text-align:left;margin-left:468.2pt;margin-top:52.4pt;width:3.35pt;height:.1pt;z-index:-34432;mso-position-horizontal-relative:page" coordorigin="9364,1049" coordsize="67,2">
            <v:shape id="_x0000_s2060" style="position:absolute;left:9364;top:1049;width:67;height:2" coordorigin="9364,1049" coordsize="67,0" path="m9364,1049l9431,1049e" filled="f" strokeweight="5054emu">
              <v:path arrowok="t"/>
            </v:shape>
            <w10:wrap anchorx="page"/>
          </v:group>
        </w:pict>
      </w:r>
      <w:r>
        <w:pict w14:anchorId="63477CA6">
          <v:group id="_x0000_s2057" style="position:absolute;left:0;text-align:left;margin-left:195.95pt;margin-top:76.4pt;width:3.35pt;height:.1pt;z-index:-34408;mso-position-horizontal-relative:page" coordorigin="3919,1529" coordsize="67,2">
            <v:shape id="_x0000_s2058" style="position:absolute;left:3919;top:1529;width:67;height:2" coordorigin="3919,1529" coordsize="67,0" path="m3919,1529l3986,1529e" filled="f" strokeweight="5054emu">
              <v:path arrowok="t"/>
            </v:shape>
            <w10:wrap anchorx="page"/>
          </v:group>
        </w:pict>
      </w:r>
      <w:r>
        <w:pict w14:anchorId="4885E29E">
          <v:group id="_x0000_s2055" style="position:absolute;left:0;text-align:left;margin-left:477.2pt;margin-top:100.4pt;width:3.35pt;height:.1pt;z-index:-34384;mso-position-horizontal-relative:page" coordorigin="9545,2009" coordsize="67,2">
            <v:shape id="_x0000_s2056" style="position:absolute;left:9545;top:2009;width:67;height:2" coordorigin="9545,2009" coordsize="67,0" path="m9545,2009l9612,2009e" filled="f" strokeweight="5054emu">
              <v:path arrowok="t"/>
            </v:shape>
            <w10:wrap anchorx="page"/>
          </v:group>
        </w:pic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rtaint</w:t>
      </w:r>
      <w:r>
        <w:rPr>
          <w:spacing w:val="-2"/>
          <w:w w:val="105"/>
        </w:rPr>
        <w:t>ies</w:t>
      </w:r>
      <w:r>
        <w:rPr>
          <w:spacing w:val="35"/>
          <w:w w:val="105"/>
        </w:rPr>
        <w:t xml:space="preserve"> </w:t>
      </w:r>
      <w:r>
        <w:rPr>
          <w:w w:val="105"/>
        </w:rPr>
        <w:t>from</w:t>
      </w:r>
      <w:r>
        <w:rPr>
          <w:spacing w:val="35"/>
          <w:w w:val="105"/>
        </w:rPr>
        <w:t xml:space="preserve"> </w:t>
      </w:r>
      <w:r>
        <w:rPr>
          <w:w w:val="105"/>
        </w:rPr>
        <w:t>Section</w:t>
      </w:r>
      <w:r>
        <w:rPr>
          <w:spacing w:val="34"/>
          <w:w w:val="105"/>
        </w:rPr>
        <w:t xml:space="preserve"> </w:t>
      </w:r>
      <w:r>
        <w:rPr>
          <w:w w:val="105"/>
        </w:rPr>
        <w:t>4.3</w:t>
      </w:r>
      <w:r>
        <w:rPr>
          <w:spacing w:val="35"/>
          <w:w w:val="105"/>
        </w:rPr>
        <w:t xml:space="preserve"> </w:t>
      </w:r>
      <w:r>
        <w:rPr>
          <w:w w:val="105"/>
        </w:rPr>
        <w:t>correspond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onv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proofErr w:type="spellEnd"/>
      <w:r>
        <w:rPr>
          <w:spacing w:val="-1"/>
          <w:w w:val="105"/>
        </w:rPr>
        <w:t>/corr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5"/>
          <w:w w:val="105"/>
        </w:rPr>
        <w:t xml:space="preserve"> </w:t>
      </w:r>
      <w:r>
        <w:rPr>
          <w:w w:val="105"/>
        </w:rPr>
        <w:t>EVE</w:t>
      </w:r>
      <w:r>
        <w:rPr>
          <w:spacing w:val="35"/>
          <w:w w:val="105"/>
        </w:rPr>
        <w:t xml:space="preserve"> </w:t>
      </w:r>
      <w:r>
        <w:rPr>
          <w:w w:val="105"/>
        </w:rPr>
        <w:t>dimming</w:t>
      </w:r>
      <w:r>
        <w:rPr>
          <w:spacing w:val="33"/>
          <w:w w:val="99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>
          <w:w w:val="105"/>
        </w:rPr>
        <w:t xml:space="preserve">  Those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42"/>
          <w:w w:val="105"/>
        </w:rPr>
        <w:t xml:space="preserve"> </w:t>
      </w:r>
      <w:r>
        <w:rPr>
          <w:w w:val="105"/>
        </w:rPr>
        <w:t>are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input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fitting</w:t>
      </w:r>
      <w:r>
        <w:rPr>
          <w:spacing w:val="42"/>
          <w:w w:val="105"/>
        </w:rPr>
        <w:t xml:space="preserve"> </w:t>
      </w:r>
      <w:r>
        <w:rPr>
          <w:w w:val="105"/>
        </w:rPr>
        <w:t>function,</w:t>
      </w:r>
      <w:r>
        <w:rPr>
          <w:spacing w:val="48"/>
          <w:w w:val="105"/>
        </w:rPr>
        <w:t xml:space="preserve"> </w:t>
      </w:r>
      <w:r>
        <w:rPr>
          <w:w w:val="105"/>
        </w:rPr>
        <w:t>IDL’s</w:t>
      </w:r>
      <w:r>
        <w:rPr>
          <w:spacing w:val="41"/>
          <w:w w:val="105"/>
        </w:rPr>
        <w:t xml:space="preserve"> </w:t>
      </w:r>
      <w:r>
        <w:rPr>
          <w:rFonts w:cs="Times New Roman"/>
          <w:i/>
          <w:spacing w:val="-4"/>
          <w:w w:val="105"/>
        </w:rPr>
        <w:t>pol</w:t>
      </w:r>
      <w:r>
        <w:rPr>
          <w:rFonts w:cs="Times New Roman"/>
          <w:i/>
          <w:spacing w:val="-3"/>
          <w:w w:val="105"/>
        </w:rPr>
        <w:t>y</w:t>
      </w:r>
      <w:r>
        <w:rPr>
          <w:rFonts w:cs="Times New Roman"/>
          <w:i/>
          <w:spacing w:val="26"/>
          <w:w w:val="105"/>
        </w:rPr>
        <w:t xml:space="preserve"> </w:t>
      </w:r>
      <w:r>
        <w:rPr>
          <w:rFonts w:cs="Times New Roman"/>
          <w:i/>
          <w:w w:val="105"/>
        </w:rPr>
        <w:t>fit</w:t>
      </w:r>
      <w:r>
        <w:rPr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42"/>
          <w:w w:val="105"/>
        </w:rPr>
        <w:t xml:space="preserve"> </w:t>
      </w:r>
      <w:r>
        <w:rPr>
          <w:w w:val="105"/>
        </w:rPr>
        <w:t>also</w:t>
      </w:r>
      <w:r>
        <w:rPr>
          <w:spacing w:val="23"/>
          <w:w w:val="99"/>
        </w:rPr>
        <w:t xml:space="preserve"> </w:t>
      </w:r>
      <w:r>
        <w:rPr>
          <w:w w:val="105"/>
        </w:rPr>
        <w:t>accepts</w:t>
      </w:r>
      <w:r>
        <w:rPr>
          <w:spacing w:val="34"/>
          <w:w w:val="105"/>
        </w:rPr>
        <w:t xml:space="preserve"> </w:t>
      </w:r>
      <w:proofErr w:type="gramStart"/>
      <w:r>
        <w:rPr>
          <w:w w:val="105"/>
        </w:rPr>
        <w:t>an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nput</w:t>
      </w:r>
      <w:r>
        <w:rPr>
          <w:spacing w:val="35"/>
          <w:w w:val="105"/>
        </w:rPr>
        <w:t xml:space="preserve"> </w:t>
      </w:r>
      <w:r>
        <w:rPr>
          <w:rFonts w:cs="Times New Roman"/>
          <w:i/>
          <w:spacing w:val="-4"/>
          <w:w w:val="105"/>
        </w:rPr>
        <w:t>me</w:t>
      </w:r>
      <w:r>
        <w:rPr>
          <w:rFonts w:cs="Times New Roman"/>
          <w:i/>
          <w:spacing w:val="-5"/>
          <w:w w:val="105"/>
        </w:rPr>
        <w:t>a</w:t>
      </w:r>
      <w:r>
        <w:rPr>
          <w:rFonts w:cs="Times New Roman"/>
          <w:i/>
          <w:spacing w:val="-4"/>
          <w:w w:val="105"/>
        </w:rPr>
        <w:t>sur</w:t>
      </w:r>
      <w:r>
        <w:rPr>
          <w:rFonts w:cs="Times New Roman"/>
          <w:i/>
          <w:spacing w:val="-5"/>
          <w:w w:val="105"/>
        </w:rPr>
        <w:t>e</w:t>
      </w:r>
      <w:r>
        <w:rPr>
          <w:rFonts w:cs="Times New Roman"/>
          <w:i/>
          <w:spacing w:val="25"/>
          <w:w w:val="105"/>
        </w:rPr>
        <w:t xml:space="preserve"> </w:t>
      </w:r>
      <w:r>
        <w:rPr>
          <w:rFonts w:cs="Times New Roman"/>
          <w:i/>
          <w:spacing w:val="-2"/>
          <w:w w:val="105"/>
        </w:rPr>
        <w:t>err</w:t>
      </w:r>
      <w:r>
        <w:rPr>
          <w:rFonts w:cs="Times New Roman"/>
          <w:i/>
          <w:spacing w:val="-3"/>
          <w:w w:val="105"/>
        </w:rPr>
        <w:t>o</w:t>
      </w:r>
      <w:r>
        <w:rPr>
          <w:rFonts w:cs="Times New Roman"/>
          <w:i/>
          <w:spacing w:val="-2"/>
          <w:w w:val="105"/>
        </w:rPr>
        <w:t>rs</w:t>
      </w:r>
      <w:proofErr w:type="gramEnd"/>
      <w:r>
        <w:rPr>
          <w:rFonts w:cs="Times New Roman"/>
          <w:i/>
          <w:spacing w:val="53"/>
          <w:w w:val="105"/>
        </w:rPr>
        <w:t xml:space="preserve"> </w:t>
      </w:r>
      <w:r>
        <w:rPr>
          <w:w w:val="105"/>
        </w:rPr>
        <w:t>for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rtaint</w:t>
      </w:r>
      <w:r>
        <w:rPr>
          <w:spacing w:val="-2"/>
          <w:w w:val="105"/>
        </w:rPr>
        <w:t>ies</w:t>
      </w:r>
      <w:r>
        <w:rPr>
          <w:spacing w:val="-1"/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</w:rPr>
        <w:t>Figure</w:t>
      </w:r>
      <w:r>
        <w:rPr>
          <w:spacing w:val="35"/>
          <w:w w:val="105"/>
        </w:rPr>
        <w:t xml:space="preserve"> </w:t>
      </w:r>
      <w:r>
        <w:rPr>
          <w:w w:val="105"/>
        </w:rPr>
        <w:t>5.5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35"/>
          <w:w w:val="105"/>
        </w:rPr>
        <w:t xml:space="preserve"> </w:t>
      </w:r>
      <w:r>
        <w:rPr>
          <w:w w:val="105"/>
        </w:rPr>
        <w:t>polynomial</w:t>
      </w:r>
      <w:r>
        <w:rPr>
          <w:spacing w:val="34"/>
          <w:w w:val="105"/>
        </w:rPr>
        <w:t xml:space="preserve"> </w:t>
      </w:r>
      <w:r>
        <w:rPr>
          <w:w w:val="105"/>
        </w:rPr>
        <w:t>fits</w:t>
      </w:r>
      <w:r>
        <w:rPr>
          <w:spacing w:val="35"/>
          <w:w w:val="105"/>
        </w:rPr>
        <w:t xml:space="preserve"> </w:t>
      </w:r>
      <w:r>
        <w:rPr>
          <w:w w:val="105"/>
        </w:rPr>
        <w:t>from</w:t>
      </w:r>
      <w:r>
        <w:rPr>
          <w:spacing w:val="34"/>
          <w:w w:val="105"/>
        </w:rPr>
        <w:t xml:space="preserve"> </w:t>
      </w:r>
      <w:r>
        <w:rPr>
          <w:w w:val="105"/>
        </w:rPr>
        <w:t>2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w w:val="105"/>
        </w:rPr>
        <w:t>5</w:t>
      </w:r>
      <w:r>
        <w:rPr>
          <w:spacing w:val="53"/>
          <w:w w:val="99"/>
        </w:rPr>
        <w:t xml:space="preserve"> </w:t>
      </w:r>
      <w:r>
        <w:rPr>
          <w:w w:val="105"/>
        </w:rPr>
        <w:t>with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50"/>
          <w:w w:val="105"/>
        </w:rPr>
        <w:t xml:space="preserve"> </w:t>
      </w:r>
      <w:r>
        <w:rPr>
          <w:w w:val="105"/>
        </w:rPr>
        <w:t>errors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tant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1</w:t>
      </w:r>
      <w:r>
        <w:rPr>
          <w:rFonts w:ascii="メイリオ" w:eastAsia="メイリオ" w:hAnsi="メイリオ" w:cs="メイリオ"/>
          <w:i/>
          <w:spacing w:val="-2"/>
          <w:w w:val="105"/>
        </w:rPr>
        <w:t>O</w:t>
      </w:r>
      <w:r>
        <w:rPr>
          <w:rFonts w:ascii="メイリオ" w:eastAsia="メイリオ" w:hAnsi="メイリオ" w:cs="メイリオ"/>
          <w:i/>
          <w:spacing w:val="38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rtaint</w:t>
      </w:r>
      <w:r>
        <w:rPr>
          <w:spacing w:val="-2"/>
          <w:w w:val="105"/>
        </w:rPr>
        <w:t>ies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omput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50"/>
          <w:w w:val="105"/>
        </w:rPr>
        <w:t xml:space="preserve"> </w:t>
      </w:r>
      <w:r>
        <w:rPr>
          <w:rFonts w:cs="Times New Roman"/>
          <w:i/>
          <w:spacing w:val="-4"/>
          <w:w w:val="105"/>
        </w:rPr>
        <w:t>pol</w:t>
      </w:r>
      <w:r>
        <w:rPr>
          <w:rFonts w:cs="Times New Roman"/>
          <w:i/>
          <w:spacing w:val="-3"/>
          <w:w w:val="105"/>
        </w:rPr>
        <w:t>y</w:t>
      </w:r>
      <w:r>
        <w:rPr>
          <w:rFonts w:cs="Times New Roman"/>
          <w:i/>
          <w:spacing w:val="32"/>
          <w:w w:val="105"/>
        </w:rPr>
        <w:t xml:space="preserve"> </w:t>
      </w:r>
      <w:r>
        <w:rPr>
          <w:rFonts w:cs="Times New Roman"/>
          <w:i/>
          <w:w w:val="105"/>
        </w:rPr>
        <w:t>fit</w:t>
      </w:r>
      <w:r>
        <w:rPr>
          <w:w w:val="105"/>
        </w:rPr>
        <w:t>.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50"/>
          <w:w w:val="105"/>
        </w:rPr>
        <w:t xml:space="preserve"> </w:t>
      </w:r>
      <w:r>
        <w:rPr>
          <w:w w:val="105"/>
        </w:rPr>
        <w:t>fits</w:t>
      </w:r>
      <w:r>
        <w:rPr>
          <w:spacing w:val="55"/>
        </w:rPr>
        <w:t xml:space="preserve"> </w:t>
      </w:r>
      <w:r>
        <w:rPr>
          <w:spacing w:val="-2"/>
          <w:w w:val="105"/>
        </w:rPr>
        <w:t>ach</w:t>
      </w:r>
      <w:r>
        <w:rPr>
          <w:spacing w:val="-3"/>
          <w:w w:val="105"/>
        </w:rPr>
        <w:t>ie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desired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</w:t>
      </w:r>
      <w:proofErr w:type="spellEnd"/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du</w:t>
      </w:r>
      <w:r>
        <w:rPr>
          <w:spacing w:val="-2"/>
          <w:w w:val="105"/>
        </w:rPr>
        <w:t>ci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19"/>
          <w:w w:val="105"/>
        </w:rPr>
        <w:t xml:space="preserve"> </w:t>
      </w:r>
      <w:r>
        <w:rPr>
          <w:w w:val="105"/>
        </w:rPr>
        <w:t>further</w:t>
      </w:r>
      <w:r>
        <w:rPr>
          <w:spacing w:val="18"/>
          <w:w w:val="105"/>
        </w:rPr>
        <w:t xml:space="preserve"> </w:t>
      </w:r>
      <w:r>
        <w:rPr>
          <w:w w:val="105"/>
        </w:rPr>
        <w:t>than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2-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nut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agi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EVE</w:t>
      </w:r>
      <w:r>
        <w:rPr>
          <w:spacing w:val="53"/>
          <w:w w:val="106"/>
        </w:rPr>
        <w:t xml:space="preserve"> </w:t>
      </w:r>
      <w:r>
        <w:rPr>
          <w:w w:val="105"/>
        </w:rPr>
        <w:t>data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3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spacing w:val="1"/>
          <w:w w:val="105"/>
        </w:rPr>
        <w:t>smo</w:t>
      </w:r>
      <w:r>
        <w:rPr>
          <w:w w:val="105"/>
        </w:rPr>
        <w:t>oth</w:t>
      </w:r>
      <w:r>
        <w:rPr>
          <w:spacing w:val="33"/>
          <w:w w:val="105"/>
        </w:rPr>
        <w:t xml:space="preserve"> </w:t>
      </w:r>
      <w:r>
        <w:rPr>
          <w:w w:val="105"/>
        </w:rPr>
        <w:t>function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parameterize.</w:t>
      </w:r>
    </w:p>
    <w:p w14:paraId="29F989C4" w14:textId="77777777" w:rsidR="00521066" w:rsidRDefault="00521066">
      <w:pPr>
        <w:spacing w:line="480" w:lineRule="exact"/>
        <w:jc w:val="both"/>
        <w:sectPr w:rsidR="00521066">
          <w:headerReference w:type="even" r:id="rId18"/>
          <w:headerReference w:type="default" r:id="rId19"/>
          <w:pgSz w:w="12240" w:h="15840"/>
          <w:pgMar w:top="1340" w:right="1320" w:bottom="280" w:left="1340" w:header="1132" w:footer="0" w:gutter="0"/>
          <w:pgNumType w:start="60"/>
          <w:cols w:space="720"/>
        </w:sectPr>
      </w:pPr>
    </w:p>
    <w:p w14:paraId="6526FF2A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17DBBB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5556DF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F27CDB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7ACC137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97D24C9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F909A3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F38B27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2E485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98E32E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50257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B92FB4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67C317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B413C2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66E17A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E4E3A8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FE71CF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60DA8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AB6B91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4A785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F6585A" w14:textId="77777777" w:rsidR="00521066" w:rsidRDefault="00521066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33A82C85" w14:textId="77777777" w:rsidR="00521066" w:rsidRDefault="007C37E1">
      <w:pPr>
        <w:pStyle w:val="BodyText"/>
        <w:spacing w:before="58" w:line="257" w:lineRule="auto"/>
        <w:ind w:right="118"/>
        <w:jc w:val="both"/>
      </w:pPr>
      <w:r>
        <w:pict w14:anchorId="535399F8">
          <v:shape id="_x0000_s2054" type="#_x0000_t75" style="position:absolute;left:0;text-align:left;margin-left:164.25pt;margin-top:-244.8pt;width:283.45pt;height:226.6pt;z-index:1192;mso-position-horizontal-relative:page">
            <v:imagedata r:id="rId20" o:title=""/>
            <w10:wrap anchorx="page"/>
          </v:shape>
        </w:pict>
      </w:r>
      <w:r>
        <w:rPr>
          <w:w w:val="110"/>
        </w:rPr>
        <w:t>Figure</w:t>
      </w:r>
      <w:r>
        <w:rPr>
          <w:spacing w:val="4"/>
          <w:w w:val="110"/>
        </w:rPr>
        <w:t xml:space="preserve"> </w:t>
      </w:r>
      <w:r>
        <w:rPr>
          <w:w w:val="110"/>
        </w:rPr>
        <w:t>5.5:</w:t>
      </w:r>
      <w:r>
        <w:rPr>
          <w:spacing w:val="32"/>
          <w:w w:val="110"/>
        </w:rPr>
        <w:t xml:space="preserve"> </w:t>
      </w:r>
      <w:r>
        <w:rPr>
          <w:w w:val="110"/>
        </w:rPr>
        <w:t>A</w:t>
      </w:r>
      <w:r>
        <w:rPr>
          <w:spacing w:val="5"/>
          <w:w w:val="110"/>
        </w:rPr>
        <w:t xml:space="preserve"> </w:t>
      </w:r>
      <w:r>
        <w:rPr>
          <w:w w:val="110"/>
        </w:rPr>
        <w:t>single</w:t>
      </w:r>
      <w:r>
        <w:rPr>
          <w:spacing w:val="5"/>
          <w:w w:val="110"/>
        </w:rPr>
        <w:t xml:space="preserve"> </w:t>
      </w:r>
      <w:r>
        <w:rPr>
          <w:w w:val="110"/>
        </w:rPr>
        <w:t>dimming</w:t>
      </w:r>
      <w:r>
        <w:rPr>
          <w:spacing w:val="4"/>
          <w:w w:val="110"/>
        </w:rPr>
        <w:t xml:space="preserve"> </w:t>
      </w:r>
      <w:r>
        <w:rPr>
          <w:spacing w:val="-4"/>
          <w:w w:val="110"/>
        </w:rPr>
        <w:t>eve</w:t>
      </w:r>
      <w:r>
        <w:rPr>
          <w:spacing w:val="-3"/>
          <w:w w:val="110"/>
        </w:rPr>
        <w:t>nt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(E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nt</w:t>
      </w:r>
      <w:r>
        <w:rPr>
          <w:spacing w:val="5"/>
          <w:w w:val="110"/>
        </w:rPr>
        <w:t xml:space="preserve"> </w:t>
      </w:r>
      <w:r>
        <w:rPr>
          <w:w w:val="110"/>
        </w:rPr>
        <w:t>15)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owi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reduction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ies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5"/>
          <w:w w:val="110"/>
        </w:rPr>
        <w:t xml:space="preserve"> </w:t>
      </w:r>
      <w:r>
        <w:rPr>
          <w:w w:val="110"/>
        </w:rPr>
        <w:t>fits</w:t>
      </w:r>
      <w:r>
        <w:rPr>
          <w:spacing w:val="25"/>
        </w:rPr>
        <w:t xml:space="preserve"> </w:t>
      </w:r>
      <w:r>
        <w:rPr>
          <w:w w:val="110"/>
        </w:rPr>
        <w:t>compared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EVE</w:t>
      </w:r>
      <w:r>
        <w:rPr>
          <w:spacing w:val="-3"/>
          <w:w w:val="110"/>
        </w:rPr>
        <w:t xml:space="preserve"> </w:t>
      </w:r>
      <w:r>
        <w:rPr>
          <w:w w:val="110"/>
        </w:rPr>
        <w:t>data.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arr</w:t>
      </w:r>
      <w:r>
        <w:rPr>
          <w:spacing w:val="-3"/>
          <w:w w:val="110"/>
        </w:rPr>
        <w:t>ow</w:t>
      </w:r>
      <w:r>
        <w:rPr>
          <w:spacing w:val="-2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 xml:space="preserve">ows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location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dimming</w:t>
      </w:r>
      <w:r>
        <w:rPr>
          <w:spacing w:val="-3"/>
          <w:w w:val="110"/>
        </w:rPr>
        <w:t xml:space="preserve"> </w:t>
      </w:r>
      <w:r>
        <w:rPr>
          <w:w w:val="110"/>
        </w:rPr>
        <w:t>depth</w:t>
      </w:r>
      <w:r>
        <w:rPr>
          <w:spacing w:val="-2"/>
          <w:w w:val="110"/>
        </w:rPr>
        <w:t xml:space="preserve"> </w:t>
      </w:r>
      <w:r>
        <w:rPr>
          <w:w w:val="110"/>
        </w:rPr>
        <w:t>parameterization</w:t>
      </w:r>
      <w:r>
        <w:rPr>
          <w:spacing w:val="-3"/>
          <w:w w:val="110"/>
        </w:rPr>
        <w:t xml:space="preserve"> </w:t>
      </w:r>
      <w:r>
        <w:rPr>
          <w:w w:val="110"/>
        </w:rPr>
        <w:t>for</w:t>
      </w:r>
      <w:r>
        <w:rPr>
          <w:spacing w:val="25"/>
          <w:w w:val="106"/>
        </w:rPr>
        <w:t xml:space="preserve"> </w:t>
      </w:r>
      <w:r>
        <w:rPr>
          <w:w w:val="110"/>
        </w:rPr>
        <w:t>this</w:t>
      </w:r>
      <w:r>
        <w:rPr>
          <w:spacing w:val="8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nt,</w:t>
      </w:r>
      <w:r>
        <w:rPr>
          <w:spacing w:val="11"/>
          <w:w w:val="110"/>
        </w:rPr>
        <w:t xml:space="preserve"> </w:t>
      </w:r>
      <w:r>
        <w:rPr>
          <w:w w:val="110"/>
        </w:rPr>
        <w:t>and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5"/>
          <w:w w:val="110"/>
        </w:rPr>
        <w:t>wo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fille</w:t>
      </w:r>
      <w:r>
        <w:rPr>
          <w:spacing w:val="-1"/>
          <w:w w:val="110"/>
        </w:rPr>
        <w:t>d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ci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cles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ic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range</w:t>
      </w:r>
      <w:r>
        <w:rPr>
          <w:spacing w:val="9"/>
          <w:w w:val="110"/>
        </w:rPr>
        <w:t xml:space="preserve"> </w:t>
      </w:r>
      <w:r>
        <w:rPr>
          <w:w w:val="110"/>
        </w:rPr>
        <w:t>where</w:t>
      </w:r>
      <w:r>
        <w:rPr>
          <w:spacing w:val="8"/>
          <w:w w:val="110"/>
        </w:rPr>
        <w:t xml:space="preserve"> </w:t>
      </w:r>
      <w:r>
        <w:rPr>
          <w:spacing w:val="1"/>
          <w:w w:val="110"/>
        </w:rPr>
        <w:t>slope</w:t>
      </w:r>
      <w:r>
        <w:rPr>
          <w:spacing w:val="8"/>
          <w:w w:val="110"/>
        </w:rPr>
        <w:t xml:space="preserve"> </w:t>
      </w:r>
      <w:r>
        <w:rPr>
          <w:spacing w:val="-3"/>
          <w:w w:val="110"/>
        </w:rPr>
        <w:t>was</w:t>
      </w:r>
      <w:r>
        <w:rPr>
          <w:spacing w:val="8"/>
          <w:w w:val="110"/>
        </w:rPr>
        <w:t xml:space="preserve"> </w:t>
      </w:r>
      <w:r>
        <w:rPr>
          <w:w w:val="110"/>
        </w:rPr>
        <w:t>computed.</w:t>
      </w:r>
      <w:r>
        <w:rPr>
          <w:spacing w:val="52"/>
          <w:w w:val="110"/>
        </w:rPr>
        <w:t xml:space="preserve"> </w:t>
      </w:r>
      <w:r>
        <w:rPr>
          <w:w w:val="110"/>
        </w:rPr>
        <w:t>Their</w:t>
      </w:r>
      <w:r>
        <w:rPr>
          <w:spacing w:val="8"/>
          <w:w w:val="110"/>
        </w:rPr>
        <w:t xml:space="preserve"> </w:t>
      </w:r>
      <w:r>
        <w:rPr>
          <w:w w:val="110"/>
        </w:rPr>
        <w:t>colors</w:t>
      </w:r>
    </w:p>
    <w:p w14:paraId="55C0AA28" w14:textId="77777777" w:rsidR="00521066" w:rsidRDefault="007C37E1">
      <w:pPr>
        <w:pStyle w:val="BodyText"/>
        <w:spacing w:line="287" w:lineRule="exact"/>
        <w:jc w:val="both"/>
      </w:pPr>
      <w:proofErr w:type="gramStart"/>
      <w:r>
        <w:rPr>
          <w:w w:val="110"/>
        </w:rPr>
        <w:t>correspond</w:t>
      </w:r>
      <w:proofErr w:type="gramEnd"/>
      <w:r>
        <w:rPr>
          <w:spacing w:val="10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fit</w:t>
      </w:r>
      <w:r>
        <w:rPr>
          <w:spacing w:val="10"/>
          <w:w w:val="110"/>
        </w:rPr>
        <w:t xml:space="preserve"> </w:t>
      </w:r>
      <w:r>
        <w:rPr>
          <w:w w:val="110"/>
        </w:rPr>
        <w:t>types</w:t>
      </w:r>
      <w:r>
        <w:rPr>
          <w:spacing w:val="11"/>
          <w:w w:val="110"/>
        </w:rPr>
        <w:t xml:space="preserve"> </w:t>
      </w:r>
      <w:r>
        <w:rPr>
          <w:w w:val="110"/>
        </w:rPr>
        <w:t>in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legend.</w:t>
      </w:r>
      <w:r>
        <w:rPr>
          <w:spacing w:val="49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spacing w:val="-4"/>
          <w:w w:val="110"/>
        </w:rPr>
        <w:t>lowes</w:t>
      </w:r>
      <w:r>
        <w:rPr>
          <w:spacing w:val="-3"/>
          <w:w w:val="110"/>
        </w:rPr>
        <w:t>t</w:t>
      </w:r>
      <w:r>
        <w:rPr>
          <w:spacing w:val="11"/>
          <w:w w:val="110"/>
        </w:rPr>
        <w:t xml:space="preserve"> </w:t>
      </w:r>
      <w:r>
        <w:rPr>
          <w:rFonts w:ascii="メイリオ"/>
          <w:i/>
          <w:w w:val="110"/>
        </w:rPr>
        <w:t>x</w:t>
      </w:r>
      <w:r>
        <w:rPr>
          <w:w w:val="110"/>
          <w:position w:val="8"/>
          <w:sz w:val="16"/>
        </w:rPr>
        <w:t>2</w:t>
      </w:r>
      <w:r>
        <w:rPr>
          <w:spacing w:val="35"/>
          <w:w w:val="110"/>
          <w:position w:val="8"/>
          <w:sz w:val="16"/>
        </w:rPr>
        <w:t xml:space="preserve"> </w:t>
      </w:r>
      <w:r>
        <w:rPr>
          <w:w w:val="110"/>
        </w:rPr>
        <w:t>indicates</w:t>
      </w:r>
      <w:r>
        <w:rPr>
          <w:spacing w:val="11"/>
          <w:w w:val="110"/>
        </w:rPr>
        <w:t xml:space="preserve"> </w:t>
      </w:r>
      <w:r>
        <w:rPr>
          <w:w w:val="110"/>
        </w:rPr>
        <w:t>that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5th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or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11"/>
          <w:w w:val="110"/>
        </w:rPr>
        <w:t xml:space="preserve"> </w:t>
      </w:r>
      <w:r>
        <w:rPr>
          <w:w w:val="110"/>
        </w:rPr>
        <w:t>polynomial</w:t>
      </w:r>
    </w:p>
    <w:p w14:paraId="5B4C9114" w14:textId="77777777" w:rsidR="00521066" w:rsidRDefault="007C37E1">
      <w:pPr>
        <w:pStyle w:val="BodyText"/>
        <w:spacing w:line="237" w:lineRule="exact"/>
        <w:jc w:val="both"/>
      </w:pPr>
      <w:proofErr w:type="gramStart"/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23"/>
          <w:w w:val="105"/>
        </w:rPr>
        <w:t xml:space="preserve"> </w:t>
      </w:r>
      <w:r>
        <w:rPr>
          <w:w w:val="105"/>
        </w:rPr>
        <w:t>fit</w:t>
      </w:r>
      <w:r>
        <w:rPr>
          <w:spacing w:val="23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nt,</w:t>
      </w:r>
      <w:r>
        <w:rPr>
          <w:spacing w:val="23"/>
          <w:w w:val="105"/>
        </w:rPr>
        <w:t xml:space="preserve"> </w:t>
      </w:r>
      <w:r>
        <w:rPr>
          <w:w w:val="105"/>
        </w:rPr>
        <w:t>but</w:t>
      </w:r>
      <w:r>
        <w:rPr>
          <w:spacing w:val="23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23"/>
          <w:w w:val="105"/>
        </w:rPr>
        <w:t xml:space="preserve"> </w:t>
      </w:r>
      <w:r>
        <w:rPr>
          <w:w w:val="105"/>
        </w:rPr>
        <w:t>note</w:t>
      </w:r>
      <w:r>
        <w:rPr>
          <w:spacing w:val="23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results</w:t>
      </w:r>
      <w:r>
        <w:rPr>
          <w:spacing w:val="23"/>
          <w:w w:val="105"/>
        </w:rPr>
        <w:t xml:space="preserve"> </w:t>
      </w:r>
      <w:r>
        <w:rPr>
          <w:w w:val="105"/>
        </w:rPr>
        <w:t>from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other</w:t>
      </w:r>
      <w:r>
        <w:rPr>
          <w:spacing w:val="23"/>
          <w:w w:val="105"/>
        </w:rPr>
        <w:t xml:space="preserve"> </w:t>
      </w:r>
      <w:r>
        <w:rPr>
          <w:w w:val="105"/>
        </w:rPr>
        <w:t>polynomial</w:t>
      </w:r>
      <w:r>
        <w:rPr>
          <w:spacing w:val="23"/>
          <w:w w:val="105"/>
        </w:rPr>
        <w:t xml:space="preserve"> </w:t>
      </w:r>
      <w:r>
        <w:rPr>
          <w:w w:val="105"/>
        </w:rPr>
        <w:t>fits</w:t>
      </w:r>
      <w:r>
        <w:rPr>
          <w:spacing w:val="23"/>
          <w:w w:val="105"/>
        </w:rPr>
        <w:t xml:space="preserve"> </w:t>
      </w:r>
      <w:r>
        <w:rPr>
          <w:w w:val="105"/>
        </w:rPr>
        <w:t>are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</w:p>
    <w:p w14:paraId="23669039" w14:textId="77777777" w:rsidR="00521066" w:rsidRDefault="007C37E1">
      <w:pPr>
        <w:pStyle w:val="BodyText"/>
        <w:spacing w:before="18"/>
        <w:jc w:val="both"/>
      </w:pPr>
      <w:proofErr w:type="gramStart"/>
      <w:r>
        <w:rPr>
          <w:w w:val="105"/>
        </w:rPr>
        <w:t>similar</w:t>
      </w:r>
      <w:proofErr w:type="gramEnd"/>
      <w:r>
        <w:rPr>
          <w:w w:val="105"/>
        </w:rPr>
        <w:t>.</w:t>
      </w:r>
    </w:p>
    <w:p w14:paraId="30B79A06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0E9C9E51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29723D81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1EAE3A8F" w14:textId="77777777" w:rsidR="00521066" w:rsidRDefault="00521066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14:paraId="1D09385F" w14:textId="77777777" w:rsidR="00521066" w:rsidRDefault="007C37E1">
      <w:pPr>
        <w:pStyle w:val="Heading1"/>
        <w:numPr>
          <w:ilvl w:val="1"/>
          <w:numId w:val="2"/>
        </w:numPr>
        <w:tabs>
          <w:tab w:val="left" w:pos="1108"/>
        </w:tabs>
        <w:jc w:val="both"/>
        <w:rPr>
          <w:b w:val="0"/>
          <w:bCs w:val="0"/>
        </w:rPr>
      </w:pPr>
      <w:bookmarkStart w:id="84" w:name="Parameterization_Methods"/>
      <w:bookmarkEnd w:id="84"/>
      <w:r>
        <w:rPr>
          <w:spacing w:val="-1"/>
          <w:w w:val="115"/>
        </w:rPr>
        <w:t>P</w:t>
      </w:r>
      <w:r>
        <w:rPr>
          <w:spacing w:val="-2"/>
          <w:w w:val="115"/>
        </w:rPr>
        <w:t>aram</w:t>
      </w:r>
      <w:r>
        <w:rPr>
          <w:spacing w:val="-1"/>
          <w:w w:val="115"/>
        </w:rPr>
        <w:t>ete</w:t>
      </w:r>
      <w:r>
        <w:rPr>
          <w:spacing w:val="-2"/>
          <w:w w:val="115"/>
        </w:rPr>
        <w:t>riza</w:t>
      </w:r>
      <w:r>
        <w:rPr>
          <w:spacing w:val="-1"/>
          <w:w w:val="115"/>
        </w:rPr>
        <w:t>t</w:t>
      </w:r>
      <w:r>
        <w:rPr>
          <w:spacing w:val="-2"/>
          <w:w w:val="115"/>
        </w:rPr>
        <w:t>ion</w:t>
      </w:r>
      <w:r>
        <w:rPr>
          <w:spacing w:val="-19"/>
          <w:w w:val="115"/>
        </w:rPr>
        <w:t xml:space="preserve"> </w:t>
      </w:r>
      <w:r>
        <w:rPr>
          <w:spacing w:val="1"/>
          <w:w w:val="115"/>
        </w:rPr>
        <w:t>Me</w:t>
      </w:r>
      <w:r>
        <w:rPr>
          <w:w w:val="115"/>
        </w:rPr>
        <w:t>t</w:t>
      </w:r>
      <w:r>
        <w:rPr>
          <w:spacing w:val="1"/>
          <w:w w:val="115"/>
        </w:rPr>
        <w:t>hods</w:t>
      </w:r>
    </w:p>
    <w:p w14:paraId="05C465BD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A7FB33D" w14:textId="77777777" w:rsidR="00521066" w:rsidRDefault="007C37E1">
      <w:pPr>
        <w:pStyle w:val="BodyText"/>
        <w:spacing w:before="162" w:line="455" w:lineRule="auto"/>
        <w:ind w:right="117" w:firstLine="576"/>
        <w:jc w:val="both"/>
      </w:pPr>
      <w:r>
        <w:rPr>
          <w:w w:val="110"/>
        </w:rPr>
        <w:t>Dimming</w:t>
      </w:r>
      <w:r>
        <w:rPr>
          <w:spacing w:val="-24"/>
          <w:w w:val="110"/>
        </w:rPr>
        <w:t xml:space="preserve"> </w:t>
      </w:r>
      <w:r>
        <w:rPr>
          <w:w w:val="110"/>
        </w:rPr>
        <w:t>and</w:t>
      </w:r>
      <w:r>
        <w:rPr>
          <w:spacing w:val="-24"/>
          <w:w w:val="110"/>
        </w:rPr>
        <w:t xml:space="preserve"> </w:t>
      </w:r>
      <w:r>
        <w:rPr>
          <w:w w:val="110"/>
        </w:rPr>
        <w:t>CMEs</w:t>
      </w:r>
      <w:r>
        <w:rPr>
          <w:spacing w:val="-23"/>
          <w:w w:val="110"/>
        </w:rPr>
        <w:t xml:space="preserve"> </w:t>
      </w:r>
      <w:r>
        <w:rPr>
          <w:w w:val="110"/>
        </w:rPr>
        <w:t>are</w:t>
      </w:r>
      <w:r>
        <w:rPr>
          <w:spacing w:val="-24"/>
          <w:w w:val="110"/>
        </w:rPr>
        <w:t xml:space="preserve"> </w:t>
      </w:r>
      <w:r>
        <w:rPr>
          <w:w w:val="110"/>
        </w:rPr>
        <w:t>complex</w:t>
      </w:r>
      <w:r>
        <w:rPr>
          <w:spacing w:val="-23"/>
          <w:w w:val="110"/>
        </w:rPr>
        <w:t xml:space="preserve"> </w:t>
      </w:r>
      <w:r>
        <w:rPr>
          <w:w w:val="110"/>
        </w:rPr>
        <w:t>phenomena</w:t>
      </w:r>
      <w:r>
        <w:rPr>
          <w:spacing w:val="-24"/>
          <w:w w:val="110"/>
        </w:rPr>
        <w:t xml:space="preserve"> </w:t>
      </w:r>
      <w:r>
        <w:rPr>
          <w:w w:val="110"/>
        </w:rPr>
        <w:t>with</w:t>
      </w:r>
      <w:r>
        <w:rPr>
          <w:spacing w:val="-23"/>
          <w:w w:val="110"/>
        </w:rPr>
        <w:t xml:space="preserve"> </w:t>
      </w:r>
      <w:r>
        <w:rPr>
          <w:w w:val="110"/>
        </w:rPr>
        <w:t>complex</w:t>
      </w:r>
      <w:r>
        <w:rPr>
          <w:spacing w:val="-24"/>
          <w:w w:val="110"/>
        </w:rPr>
        <w:t xml:space="preserve">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23"/>
          <w:w w:val="110"/>
        </w:rPr>
        <w:t xml:space="preserve"> </w:t>
      </w:r>
      <w:r>
        <w:rPr>
          <w:w w:val="110"/>
        </w:rPr>
        <w:t>and</w:t>
      </w:r>
      <w:r>
        <w:rPr>
          <w:spacing w:val="-24"/>
          <w:w w:val="110"/>
        </w:rPr>
        <w:t xml:space="preserve"> </w:t>
      </w:r>
      <w:r>
        <w:rPr>
          <w:w w:val="110"/>
        </w:rPr>
        <w:t>associated</w:t>
      </w:r>
      <w:r>
        <w:rPr>
          <w:spacing w:val="-24"/>
          <w:w w:val="110"/>
        </w:rPr>
        <w:t xml:space="preserve"> </w:t>
      </w:r>
      <w:r>
        <w:rPr>
          <w:w w:val="110"/>
        </w:rPr>
        <w:t>data</w:t>
      </w:r>
      <w:r>
        <w:rPr>
          <w:spacing w:val="34"/>
          <w:w w:val="111"/>
        </w:rPr>
        <w:t xml:space="preserve"> </w:t>
      </w:r>
      <w:r>
        <w:rPr>
          <w:w w:val="110"/>
        </w:rPr>
        <w:t>analysis.</w:t>
      </w:r>
      <w:r>
        <w:rPr>
          <w:spacing w:val="19"/>
          <w:w w:val="110"/>
        </w:rPr>
        <w:t xml:space="preserve"> </w:t>
      </w:r>
      <w:r>
        <w:rPr>
          <w:w w:val="110"/>
        </w:rPr>
        <w:t>Our</w:t>
      </w:r>
      <w:r>
        <w:rPr>
          <w:spacing w:val="-4"/>
          <w:w w:val="110"/>
        </w:rPr>
        <w:t xml:space="preserve"> </w:t>
      </w:r>
      <w:r>
        <w:rPr>
          <w:w w:val="110"/>
        </w:rPr>
        <w:t>end</w:t>
      </w:r>
      <w:r>
        <w:rPr>
          <w:spacing w:val="-3"/>
          <w:w w:val="110"/>
        </w:rPr>
        <w:t xml:space="preserve"> </w:t>
      </w:r>
      <w:r>
        <w:rPr>
          <w:w w:val="110"/>
        </w:rPr>
        <w:t>goal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4"/>
          <w:w w:val="110"/>
        </w:rPr>
        <w:t xml:space="preserve"> </w:t>
      </w:r>
      <w:r>
        <w:rPr>
          <w:w w:val="110"/>
        </w:rPr>
        <w:t>simple</w:t>
      </w:r>
      <w:r>
        <w:rPr>
          <w:spacing w:val="-4"/>
          <w:w w:val="110"/>
        </w:rPr>
        <w:t xml:space="preserve"> </w:t>
      </w:r>
      <w:r>
        <w:rPr>
          <w:w w:val="110"/>
        </w:rPr>
        <w:t>measures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dimming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act</w:t>
      </w:r>
      <w:r>
        <w:rPr>
          <w:spacing w:val="-4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oxies</w:t>
      </w:r>
      <w:r>
        <w:rPr>
          <w:spacing w:val="-4"/>
          <w:w w:val="110"/>
        </w:rPr>
        <w:t xml:space="preserve"> </w:t>
      </w:r>
      <w:r>
        <w:rPr>
          <w:w w:val="110"/>
        </w:rPr>
        <w:t>for</w:t>
      </w:r>
      <w:r>
        <w:rPr>
          <w:spacing w:val="-4"/>
          <w:w w:val="110"/>
        </w:rPr>
        <w:t xml:space="preserve"> </w:t>
      </w:r>
      <w:r>
        <w:rPr>
          <w:w w:val="110"/>
        </w:rPr>
        <w:t>CME</w:t>
      </w:r>
      <w:r>
        <w:rPr>
          <w:spacing w:val="-4"/>
          <w:w w:val="110"/>
        </w:rPr>
        <w:t xml:space="preserve"> </w:t>
      </w:r>
      <w:r>
        <w:rPr>
          <w:w w:val="110"/>
        </w:rPr>
        <w:t>mass</w:t>
      </w:r>
      <w:r>
        <w:rPr>
          <w:spacing w:val="20"/>
        </w:rPr>
        <w:t xml:space="preserve"> </w:t>
      </w:r>
      <w:r>
        <w:rPr>
          <w:w w:val="110"/>
        </w:rPr>
        <w:t>and</w:t>
      </w:r>
      <w:r>
        <w:rPr>
          <w:spacing w:val="23"/>
          <w:w w:val="110"/>
        </w:rPr>
        <w:t xml:space="preserve"> </w:t>
      </w:r>
      <w:r>
        <w:rPr>
          <w:spacing w:val="1"/>
          <w:w w:val="110"/>
        </w:rPr>
        <w:t>speed,</w:t>
      </w:r>
      <w:r>
        <w:rPr>
          <w:spacing w:val="29"/>
          <w:w w:val="110"/>
        </w:rPr>
        <w:t xml:space="preserve"> </w:t>
      </w:r>
      <w:r>
        <w:rPr>
          <w:spacing w:val="-1"/>
          <w:w w:val="110"/>
        </w:rPr>
        <w:t>dr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n</w:t>
      </w:r>
      <w:r>
        <w:rPr>
          <w:spacing w:val="23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24"/>
          <w:w w:val="110"/>
        </w:rPr>
        <w:t xml:space="preserve"> </w:t>
      </w:r>
      <w:r>
        <w:rPr>
          <w:w w:val="110"/>
        </w:rPr>
        <w:t>a</w:t>
      </w:r>
      <w:r>
        <w:rPr>
          <w:spacing w:val="23"/>
          <w:w w:val="110"/>
        </w:rPr>
        <w:t xml:space="preserve"> 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ysical</w:t>
      </w:r>
      <w:r>
        <w:rPr>
          <w:spacing w:val="23"/>
          <w:w w:val="110"/>
        </w:rPr>
        <w:t xml:space="preserve"> </w:t>
      </w:r>
      <w:r>
        <w:rPr>
          <w:w w:val="110"/>
        </w:rPr>
        <w:t>explanation.</w:t>
      </w:r>
      <w:r>
        <w:rPr>
          <w:spacing w:val="29"/>
          <w:w w:val="110"/>
        </w:rPr>
        <w:t xml:space="preserve"> </w:t>
      </w:r>
      <w:r>
        <w:rPr>
          <w:spacing w:val="-3"/>
          <w:w w:val="110"/>
        </w:rPr>
        <w:t>Give</w:t>
      </w:r>
      <w:r>
        <w:rPr>
          <w:spacing w:val="-2"/>
          <w:w w:val="110"/>
        </w:rPr>
        <w:t>n</w:t>
      </w:r>
      <w:r>
        <w:rPr>
          <w:spacing w:val="23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is</w:t>
      </w:r>
      <w:r>
        <w:rPr>
          <w:spacing w:val="-1"/>
          <w:w w:val="110"/>
        </w:rPr>
        <w:t>,</w:t>
      </w:r>
      <w:r>
        <w:rPr>
          <w:spacing w:val="30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space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we</w:t>
      </w:r>
      <w:r>
        <w:rPr>
          <w:spacing w:val="-1"/>
          <w:w w:val="110"/>
        </w:rPr>
        <w:t>ath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23"/>
          <w:w w:val="110"/>
        </w:rPr>
        <w:t xml:space="preserve"> </w:t>
      </w:r>
      <w:r>
        <w:rPr>
          <w:spacing w:val="-3"/>
          <w:w w:val="110"/>
        </w:rPr>
        <w:t>comm</w:t>
      </w:r>
      <w:r>
        <w:rPr>
          <w:spacing w:val="-2"/>
          <w:w w:val="110"/>
        </w:rPr>
        <w:t>un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y</w:t>
      </w:r>
      <w:r>
        <w:rPr>
          <w:spacing w:val="24"/>
          <w:w w:val="110"/>
        </w:rPr>
        <w:t xml:space="preserve"> </w:t>
      </w:r>
      <w:r>
        <w:rPr>
          <w:spacing w:val="-3"/>
          <w:w w:val="110"/>
        </w:rPr>
        <w:t>woul</w:t>
      </w:r>
      <w:r>
        <w:rPr>
          <w:spacing w:val="-2"/>
          <w:w w:val="110"/>
        </w:rPr>
        <w:t>d</w:t>
      </w:r>
      <w:r>
        <w:rPr>
          <w:spacing w:val="39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2"/>
          <w:w w:val="110"/>
        </w:rPr>
        <w:t xml:space="preserve"> </w:t>
      </w:r>
      <w:r>
        <w:rPr>
          <w:w w:val="110"/>
        </w:rPr>
        <w:t>an</w:t>
      </w:r>
      <w:r>
        <w:rPr>
          <w:spacing w:val="3"/>
          <w:w w:val="110"/>
        </w:rPr>
        <w:t xml:space="preserve"> </w:t>
      </w:r>
      <w:r>
        <w:rPr>
          <w:w w:val="110"/>
        </w:rPr>
        <w:t>independent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ic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or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CME</w:t>
      </w:r>
      <w:r>
        <w:rPr>
          <w:spacing w:val="2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ese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ce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importance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proofErr w:type="spellStart"/>
      <w:r>
        <w:rPr>
          <w:w w:val="110"/>
        </w:rPr>
        <w:t>geospace</w:t>
      </w:r>
      <w:proofErr w:type="spellEnd"/>
      <w:r>
        <w:rPr>
          <w:w w:val="110"/>
        </w:rPr>
        <w:t>,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as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onomy</w:t>
      </w:r>
      <w:r>
        <w:rPr>
          <w:spacing w:val="53"/>
          <w:w w:val="104"/>
        </w:rPr>
        <w:t xml:space="preserve"> </w:t>
      </w:r>
      <w:r>
        <w:rPr>
          <w:spacing w:val="-3"/>
          <w:w w:val="110"/>
        </w:rPr>
        <w:t>comm</w:t>
      </w:r>
      <w:r>
        <w:rPr>
          <w:spacing w:val="-2"/>
          <w:w w:val="110"/>
        </w:rPr>
        <w:t>un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y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woul</w:t>
      </w:r>
      <w:r>
        <w:rPr>
          <w:spacing w:val="-2"/>
          <w:w w:val="110"/>
        </w:rPr>
        <w:t>d</w:t>
      </w:r>
      <w:r>
        <w:rPr>
          <w:spacing w:val="-14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me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s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4"/>
          <w:w w:val="110"/>
        </w:rPr>
        <w:t xml:space="preserve"> </w:t>
      </w:r>
      <w:r>
        <w:rPr>
          <w:w w:val="110"/>
        </w:rPr>
        <w:t>detecting</w:t>
      </w:r>
      <w:r>
        <w:rPr>
          <w:spacing w:val="-15"/>
          <w:w w:val="110"/>
        </w:rPr>
        <w:t xml:space="preserve"> </w:t>
      </w:r>
      <w:r>
        <w:rPr>
          <w:w w:val="110"/>
        </w:rPr>
        <w:t>and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izi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14"/>
          <w:w w:val="110"/>
        </w:rPr>
        <w:t xml:space="preserve"> </w:t>
      </w:r>
      <w:r>
        <w:rPr>
          <w:w w:val="110"/>
        </w:rPr>
        <w:t>CMEs</w:t>
      </w:r>
      <w:r>
        <w:rPr>
          <w:spacing w:val="-14"/>
          <w:w w:val="110"/>
        </w:rPr>
        <w:t xml:space="preserve"> </w:t>
      </w:r>
      <w:r>
        <w:rPr>
          <w:w w:val="110"/>
        </w:rPr>
        <w:t>on</w:t>
      </w:r>
      <w:r>
        <w:rPr>
          <w:spacing w:val="-15"/>
          <w:w w:val="110"/>
        </w:rPr>
        <w:t xml:space="preserve"> </w:t>
      </w:r>
      <w:r>
        <w:rPr>
          <w:w w:val="110"/>
        </w:rPr>
        <w:t>other</w:t>
      </w:r>
      <w:r>
        <w:rPr>
          <w:spacing w:val="-14"/>
          <w:w w:val="110"/>
        </w:rPr>
        <w:t xml:space="preserve"> </w:t>
      </w:r>
      <w:r>
        <w:rPr>
          <w:w w:val="110"/>
        </w:rPr>
        <w:t>stars</w:t>
      </w:r>
      <w:r>
        <w:rPr>
          <w:spacing w:val="-14"/>
          <w:w w:val="110"/>
        </w:rPr>
        <w:t xml:space="preserve"> </w:t>
      </w:r>
      <w:r>
        <w:rPr>
          <w:w w:val="110"/>
        </w:rPr>
        <w:t>(albeit</w:t>
      </w:r>
      <w:r>
        <w:rPr>
          <w:spacing w:val="-15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first-</w:t>
      </w:r>
      <w:r>
        <w:rPr>
          <w:spacing w:val="57"/>
          <w:w w:val="99"/>
        </w:rPr>
        <w:t xml:space="preserve"> </w:t>
      </w:r>
      <w:r>
        <w:rPr>
          <w:w w:val="110"/>
        </w:rPr>
        <w:t>order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iz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</w:t>
      </w:r>
      <w:r>
        <w:rPr>
          <w:spacing w:val="-1"/>
          <w:w w:val="110"/>
        </w:rPr>
        <w:t>).</w:t>
      </w:r>
      <w:r>
        <w:rPr>
          <w:spacing w:val="18"/>
          <w:w w:val="110"/>
        </w:rPr>
        <w:t xml:space="preserve"> </w:t>
      </w:r>
      <w:r>
        <w:rPr>
          <w:spacing w:val="-10"/>
          <w:w w:val="110"/>
        </w:rPr>
        <w:t>T</w:t>
      </w:r>
      <w:r>
        <w:rPr>
          <w:spacing w:val="-12"/>
          <w:w w:val="110"/>
        </w:rPr>
        <w:t>o</w:t>
      </w:r>
      <w:r>
        <w:rPr>
          <w:spacing w:val="-3"/>
          <w:w w:val="110"/>
        </w:rPr>
        <w:t xml:space="preserve"> </w:t>
      </w:r>
      <w:r>
        <w:rPr>
          <w:w w:val="110"/>
        </w:rPr>
        <w:t>that</w:t>
      </w:r>
      <w:r>
        <w:rPr>
          <w:spacing w:val="-3"/>
          <w:w w:val="110"/>
        </w:rPr>
        <w:t xml:space="preserve"> </w:t>
      </w:r>
      <w:r>
        <w:rPr>
          <w:w w:val="110"/>
        </w:rPr>
        <w:t>end,</w:t>
      </w:r>
      <w:r>
        <w:rPr>
          <w:spacing w:val="-3"/>
          <w:w w:val="110"/>
        </w:rPr>
        <w:t xml:space="preserve"> </w:t>
      </w:r>
      <w:r>
        <w:rPr>
          <w:w w:val="110"/>
        </w:rPr>
        <w:t>this</w:t>
      </w:r>
      <w:r>
        <w:rPr>
          <w:spacing w:val="-3"/>
          <w:w w:val="110"/>
        </w:rPr>
        <w:t xml:space="preserve"> </w:t>
      </w:r>
      <w:r>
        <w:rPr>
          <w:w w:val="110"/>
        </w:rPr>
        <w:t>section</w:t>
      </w:r>
      <w:r>
        <w:rPr>
          <w:spacing w:val="-4"/>
          <w:w w:val="110"/>
        </w:rPr>
        <w:t xml:space="preserve"> </w:t>
      </w:r>
      <w:r>
        <w:rPr>
          <w:w w:val="110"/>
        </w:rPr>
        <w:t>describes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parameter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iv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 xml:space="preserve">ions </w:t>
      </w:r>
      <w:r>
        <w:rPr>
          <w:w w:val="110"/>
        </w:rPr>
        <w:t>for</w:t>
      </w:r>
      <w:r>
        <w:rPr>
          <w:spacing w:val="-4"/>
          <w:w w:val="110"/>
        </w:rPr>
        <w:t xml:space="preserve"> </w:t>
      </w:r>
      <w:r>
        <w:rPr>
          <w:w w:val="110"/>
        </w:rPr>
        <w:t>dimming</w:t>
      </w:r>
      <w:r>
        <w:rPr>
          <w:spacing w:val="57"/>
          <w:w w:val="99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CMEs</w:t>
      </w:r>
      <w:r>
        <w:rPr>
          <w:spacing w:val="3"/>
          <w:w w:val="110"/>
        </w:rPr>
        <w:t xml:space="preserve"> </w:t>
      </w:r>
      <w:r>
        <w:rPr>
          <w:w w:val="110"/>
        </w:rPr>
        <w:t>that</w:t>
      </w:r>
      <w:r>
        <w:rPr>
          <w:spacing w:val="3"/>
          <w:w w:val="110"/>
        </w:rPr>
        <w:t xml:space="preserve"> </w:t>
      </w:r>
      <w:r>
        <w:rPr>
          <w:w w:val="110"/>
        </w:rPr>
        <w:t>will</w:t>
      </w:r>
      <w:r>
        <w:rPr>
          <w:spacing w:val="3"/>
          <w:w w:val="110"/>
        </w:rPr>
        <w:t xml:space="preserve"> be </w:t>
      </w:r>
      <w:r>
        <w:rPr>
          <w:w w:val="110"/>
        </w:rPr>
        <w:t>used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establish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correlation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Section</w:t>
      </w:r>
      <w:r>
        <w:rPr>
          <w:spacing w:val="3"/>
          <w:w w:val="110"/>
        </w:rPr>
        <w:t xml:space="preserve"> </w:t>
      </w:r>
      <w:r>
        <w:rPr>
          <w:w w:val="110"/>
        </w:rPr>
        <w:t>5.6,</w:t>
      </w:r>
      <w:r>
        <w:rPr>
          <w:spacing w:val="4"/>
          <w:w w:val="110"/>
        </w:rPr>
        <w:t xml:space="preserve"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ot</w:t>
      </w:r>
      <w:r>
        <w:rPr>
          <w:spacing w:val="-3"/>
          <w:w w:val="110"/>
        </w:rPr>
        <w:t>iv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d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ysics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26"/>
          <w:w w:val="110"/>
        </w:rPr>
        <w:t xml:space="preserve"> </w:t>
      </w:r>
      <w:r>
        <w:rPr>
          <w:w w:val="105"/>
        </w:rPr>
        <w:t>preceding</w:t>
      </w:r>
      <w:r>
        <w:rPr>
          <w:spacing w:val="5"/>
          <w:w w:val="105"/>
        </w:rPr>
        <w:t xml:space="preserve"> </w:t>
      </w:r>
      <w:r>
        <w:rPr>
          <w:w w:val="105"/>
        </w:rPr>
        <w:t>sections.</w:t>
      </w:r>
    </w:p>
    <w:p w14:paraId="700C121C" w14:textId="77777777" w:rsidR="00521066" w:rsidRDefault="00521066">
      <w:pPr>
        <w:spacing w:line="455" w:lineRule="auto"/>
        <w:jc w:val="both"/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1A1FAC0B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4C17DCD0" w14:textId="77777777" w:rsidR="00521066" w:rsidRDefault="007C37E1">
      <w:pPr>
        <w:pStyle w:val="Heading2"/>
        <w:numPr>
          <w:ilvl w:val="2"/>
          <w:numId w:val="2"/>
        </w:numPr>
        <w:tabs>
          <w:tab w:val="left" w:pos="1214"/>
        </w:tabs>
        <w:spacing w:before="58"/>
        <w:rPr>
          <w:b w:val="0"/>
          <w:bCs w:val="0"/>
        </w:rPr>
      </w:pPr>
      <w:bookmarkStart w:id="85" w:name="Dimming_Parameterization"/>
      <w:bookmarkEnd w:id="85"/>
      <w:r>
        <w:rPr>
          <w:w w:val="115"/>
        </w:rPr>
        <w:t>Dimming</w:t>
      </w:r>
      <w:r>
        <w:rPr>
          <w:spacing w:val="24"/>
          <w:w w:val="115"/>
        </w:rPr>
        <w:t xml:space="preserve"> </w:t>
      </w:r>
      <w:r>
        <w:rPr>
          <w:spacing w:val="-1"/>
          <w:w w:val="115"/>
        </w:rPr>
        <w:t>P</w:t>
      </w:r>
      <w:r>
        <w:rPr>
          <w:spacing w:val="-2"/>
          <w:w w:val="115"/>
        </w:rPr>
        <w:t>aram</w:t>
      </w:r>
      <w:r>
        <w:rPr>
          <w:spacing w:val="-1"/>
          <w:w w:val="115"/>
        </w:rPr>
        <w:t>ete</w:t>
      </w:r>
      <w:r>
        <w:rPr>
          <w:spacing w:val="-2"/>
          <w:w w:val="115"/>
        </w:rPr>
        <w:t>r</w:t>
      </w:r>
      <w:r>
        <w:rPr>
          <w:spacing w:val="-1"/>
          <w:w w:val="115"/>
        </w:rPr>
        <w:t>ization</w:t>
      </w:r>
    </w:p>
    <w:p w14:paraId="4A7F07F4" w14:textId="77777777" w:rsidR="00521066" w:rsidRDefault="007C37E1">
      <w:pPr>
        <w:pStyle w:val="BodyText"/>
        <w:spacing w:before="189" w:line="480" w:lineRule="exact"/>
        <w:ind w:right="118" w:firstLine="576"/>
        <w:jc w:val="both"/>
      </w:pPr>
      <w:r>
        <w:rPr>
          <w:spacing w:val="-2"/>
          <w:w w:val="105"/>
        </w:rPr>
        <w:t>P</w:t>
      </w:r>
      <w:r>
        <w:rPr>
          <w:spacing w:val="-3"/>
          <w:w w:val="105"/>
        </w:rPr>
        <w:t>oi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0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computation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depth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r>
        <w:rPr>
          <w:w w:val="105"/>
        </w:rPr>
        <w:t>selected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manual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1"/>
          <w:w w:val="105"/>
        </w:rPr>
        <w:t xml:space="preserve"> </w:t>
      </w:r>
      <w:r>
        <w:rPr>
          <w:w w:val="105"/>
        </w:rPr>
        <w:t>from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proofErr w:type="gramStart"/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31"/>
          <w:w w:val="105"/>
        </w:rPr>
        <w:t xml:space="preserve"> </w:t>
      </w:r>
      <w:r>
        <w:rPr>
          <w:w w:val="105"/>
        </w:rPr>
        <w:t>fit</w:t>
      </w:r>
      <w:proofErr w:type="gramEnd"/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29"/>
          <w:w w:val="138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from</w:t>
      </w:r>
      <w:r>
        <w:rPr>
          <w:spacing w:val="8"/>
          <w:w w:val="105"/>
        </w:rPr>
        <w:t xml:space="preserve"> </w:t>
      </w:r>
      <w:r>
        <w:rPr>
          <w:w w:val="105"/>
        </w:rPr>
        <w:t>Section</w:t>
      </w:r>
      <w:r>
        <w:rPr>
          <w:spacing w:val="7"/>
          <w:w w:val="105"/>
        </w:rPr>
        <w:t xml:space="preserve"> </w:t>
      </w:r>
      <w:r>
        <w:rPr>
          <w:w w:val="105"/>
        </w:rPr>
        <w:t>5.4.</w:t>
      </w:r>
      <w:r>
        <w:rPr>
          <w:spacing w:val="41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7"/>
          <w:w w:val="105"/>
        </w:rPr>
        <w:t xml:space="preserve"> </w:t>
      </w:r>
      <w:r>
        <w:rPr>
          <w:w w:val="105"/>
        </w:rPr>
        <w:t>point</w:t>
      </w:r>
      <w:r>
        <w:rPr>
          <w:spacing w:val="8"/>
          <w:w w:val="105"/>
        </w:rPr>
        <w:t xml:space="preserve"> </w:t>
      </w:r>
      <w:r>
        <w:rPr>
          <w:w w:val="105"/>
        </w:rPr>
        <w:t>selection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gu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desire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7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x</w:t>
      </w:r>
      <w:r>
        <w:rPr>
          <w:rFonts w:cs="Times New Roman"/>
          <w:w w:val="105"/>
          <w:position w:val="8"/>
          <w:sz w:val="16"/>
          <w:szCs w:val="16"/>
        </w:rPr>
        <w:t>2</w:t>
      </w:r>
      <w:r>
        <w:rPr>
          <w:rFonts w:cs="Times New Roman"/>
          <w:spacing w:val="33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near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ty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9"/>
          <w:w w:val="104"/>
        </w:rPr>
        <w:t xml:space="preserve"> </w:t>
      </w:r>
      <w:r>
        <w:rPr>
          <w:w w:val="105"/>
        </w:rPr>
        <w:t>some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fle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w w:val="105"/>
        </w:rPr>
        <w:t>where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EVE</w:t>
      </w:r>
      <w:r>
        <w:rPr>
          <w:spacing w:val="23"/>
          <w:w w:val="105"/>
        </w:rPr>
        <w:t xml:space="preserve"> </w:t>
      </w:r>
      <w:r>
        <w:rPr>
          <w:w w:val="105"/>
        </w:rPr>
        <w:t>dimming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2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23"/>
          <w:w w:val="105"/>
        </w:rPr>
        <w:t xml:space="preserve"> </w:t>
      </w:r>
      <w:r>
        <w:rPr>
          <w:w w:val="105"/>
        </w:rPr>
        <w:t>not</w:t>
      </w:r>
      <w:r>
        <w:rPr>
          <w:spacing w:val="22"/>
          <w:w w:val="105"/>
        </w:rPr>
        <w:t xml:space="preserve"> </w:t>
      </w:r>
      <w:r>
        <w:rPr>
          <w:w w:val="105"/>
        </w:rPr>
        <w:t>completely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33"/>
          <w:w w:val="99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flare</w:t>
      </w:r>
      <w:r>
        <w:rPr>
          <w:spacing w:val="4"/>
          <w:w w:val="105"/>
        </w:rPr>
        <w:t xml:space="preserve"> </w:t>
      </w:r>
      <w:r>
        <w:rPr>
          <w:spacing w:val="5"/>
          <w:w w:val="105"/>
        </w:rPr>
        <w:t>p</w:t>
      </w:r>
      <w:r>
        <w:rPr>
          <w:w w:val="105"/>
        </w:rPr>
        <w:t>eak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</w:t>
      </w:r>
      <w:r>
        <w:rPr>
          <w:spacing w:val="6"/>
          <w:w w:val="105"/>
        </w:rPr>
        <w:t>o</w:t>
      </w:r>
      <w:r>
        <w:rPr>
          <w:w w:val="105"/>
        </w:rPr>
        <w:t>ol</w:t>
      </w:r>
      <w:r>
        <w:rPr>
          <w:spacing w:val="3"/>
          <w:w w:val="105"/>
        </w:rPr>
        <w:t xml:space="preserve"> </w:t>
      </w:r>
      <w:r>
        <w:rPr>
          <w:w w:val="105"/>
        </w:rPr>
        <w:t>corona</w:t>
      </w:r>
      <w:r>
        <w:rPr>
          <w:spacing w:val="4"/>
          <w:w w:val="105"/>
        </w:rPr>
        <w:t xml:space="preserve"> </w:t>
      </w:r>
      <w:r>
        <w:rPr>
          <w:w w:val="105"/>
        </w:rPr>
        <w:t>line</w:t>
      </w:r>
      <w:r>
        <w:rPr>
          <w:spacing w:val="3"/>
          <w:w w:val="105"/>
        </w:rPr>
        <w:t xml:space="preserve"> </w:t>
      </w:r>
      <w:r>
        <w:rPr>
          <w:w w:val="105"/>
        </w:rPr>
        <w:t>(</w:t>
      </w:r>
      <w:r>
        <w:rPr>
          <w:spacing w:val="-18"/>
          <w:w w:val="105"/>
        </w:rPr>
        <w:t>F</w:t>
      </w:r>
      <w:r>
        <w:rPr>
          <w:w w:val="105"/>
        </w:rPr>
        <w:t>e</w:t>
      </w:r>
      <w:r>
        <w:rPr>
          <w:spacing w:val="4"/>
          <w:w w:val="105"/>
        </w:rPr>
        <w:t xml:space="preserve"> </w:t>
      </w:r>
      <w:r>
        <w:rPr>
          <w:w w:val="105"/>
        </w:rPr>
        <w:t>IX</w:t>
      </w:r>
      <w:r>
        <w:rPr>
          <w:spacing w:val="4"/>
          <w:w w:val="105"/>
        </w:rPr>
        <w:t xml:space="preserve"> </w:t>
      </w:r>
      <w:r>
        <w:rPr>
          <w:w w:val="105"/>
        </w:rPr>
        <w:t>171</w:t>
      </w:r>
      <w:r>
        <w:rPr>
          <w:spacing w:val="3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A).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su</w:t>
      </w:r>
      <w:r>
        <w:rPr>
          <w:spacing w:val="-8"/>
          <w:w w:val="105"/>
        </w:rPr>
        <w:t>c</w:t>
      </w:r>
      <w:r>
        <w:rPr>
          <w:w w:val="105"/>
        </w:rPr>
        <w:t>h</w:t>
      </w:r>
      <w:r>
        <w:rPr>
          <w:spacing w:val="3"/>
          <w:w w:val="105"/>
        </w:rPr>
        <w:t xml:space="preserve"> </w:t>
      </w:r>
      <w:r>
        <w:rPr>
          <w:w w:val="105"/>
        </w:rPr>
        <w:t>cases</w:t>
      </w:r>
      <w:r>
        <w:rPr>
          <w:spacing w:val="4"/>
          <w:w w:val="105"/>
        </w:rPr>
        <w:t xml:space="preserve"> </w:t>
      </w:r>
      <w:r>
        <w:rPr>
          <w:w w:val="105"/>
        </w:rPr>
        <w:t>with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residual</w:t>
      </w:r>
      <w:r>
        <w:rPr>
          <w:spacing w:val="4"/>
          <w:w w:val="105"/>
        </w:rPr>
        <w:t xml:space="preserve"> </w:t>
      </w:r>
      <w:r>
        <w:rPr>
          <w:w w:val="105"/>
        </w:rPr>
        <w:t>flare</w:t>
      </w:r>
      <w:r>
        <w:rPr>
          <w:spacing w:val="3"/>
          <w:w w:val="105"/>
        </w:rPr>
        <w:t xml:space="preserve"> </w:t>
      </w:r>
      <w:r>
        <w:rPr>
          <w:spacing w:val="5"/>
          <w:w w:val="105"/>
        </w:rPr>
        <w:t>p</w:t>
      </w:r>
      <w:r>
        <w:rPr>
          <w:w w:val="105"/>
        </w:rPr>
        <w:t>eak,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fits</w:t>
      </w:r>
      <w:r>
        <w:t xml:space="preserve"> </w:t>
      </w:r>
      <w:r>
        <w:rPr>
          <w:w w:val="105"/>
        </w:rPr>
        <w:t>can</w:t>
      </w:r>
      <w:r>
        <w:rPr>
          <w:spacing w:val="35"/>
          <w:w w:val="105"/>
        </w:rPr>
        <w:t xml:space="preserve"> </w:t>
      </w:r>
      <w:r>
        <w:rPr>
          <w:w w:val="105"/>
        </w:rPr>
        <w:t>deviate</w:t>
      </w:r>
      <w:r>
        <w:rPr>
          <w:spacing w:val="35"/>
          <w:w w:val="105"/>
        </w:rPr>
        <w:t xml:space="preserve"> </w:t>
      </w:r>
      <w:r>
        <w:rPr>
          <w:w w:val="105"/>
        </w:rPr>
        <w:t>from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“pur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”</w:t>
      </w:r>
      <w:r>
        <w:rPr>
          <w:spacing w:val="34"/>
          <w:w w:val="105"/>
        </w:rPr>
        <w:t xml:space="preserve"> </w:t>
      </w:r>
      <w:r>
        <w:rPr>
          <w:w w:val="105"/>
        </w:rPr>
        <w:t>dimming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ew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x</w:t>
      </w:r>
      <w:r>
        <w:rPr>
          <w:rFonts w:cs="Times New Roman"/>
          <w:w w:val="105"/>
          <w:position w:val="8"/>
          <w:sz w:val="16"/>
          <w:szCs w:val="16"/>
        </w:rPr>
        <w:t xml:space="preserve">2 </w:t>
      </w:r>
      <w:r>
        <w:rPr>
          <w:rFonts w:cs="Times New Roman"/>
          <w:spacing w:val="20"/>
          <w:w w:val="105"/>
          <w:position w:val="8"/>
          <w:sz w:val="16"/>
          <w:szCs w:val="16"/>
        </w:rPr>
        <w:t xml:space="preserve"> </w:t>
      </w:r>
      <w:r>
        <w:rPr>
          <w:spacing w:val="-2"/>
          <w:w w:val="105"/>
        </w:rPr>
        <w:t>up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ard.</w:t>
      </w:r>
      <w:r>
        <w:rPr>
          <w:w w:val="105"/>
        </w:rPr>
        <w:t xml:space="preserve"> </w:t>
      </w:r>
      <w:r>
        <w:rPr>
          <w:spacing w:val="26"/>
          <w:w w:val="105"/>
        </w:rPr>
        <w:t xml:space="preserve"> </w:t>
      </w:r>
      <w:r>
        <w:rPr>
          <w:w w:val="105"/>
        </w:rPr>
        <w:t>Rather</w:t>
      </w:r>
      <w:r>
        <w:rPr>
          <w:spacing w:val="35"/>
          <w:w w:val="105"/>
        </w:rPr>
        <w:t xml:space="preserve"> </w:t>
      </w:r>
      <w:r>
        <w:rPr>
          <w:w w:val="105"/>
        </w:rPr>
        <w:t>than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op</w:t>
      </w:r>
      <w:r>
        <w:rPr>
          <w:spacing w:val="35"/>
          <w:w w:val="104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complicated</w:t>
      </w:r>
      <w:r>
        <w:rPr>
          <w:spacing w:val="21"/>
          <w:w w:val="105"/>
        </w:rPr>
        <w:t xml:space="preserve"> </w:t>
      </w:r>
      <w:r>
        <w:rPr>
          <w:w w:val="105"/>
        </w:rPr>
        <w:t>algorithm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ount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this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</w:t>
      </w:r>
      <w:proofErr w:type="spellEnd"/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auton</w:t>
      </w:r>
      <w:r>
        <w:rPr>
          <w:spacing w:val="-3"/>
          <w:w w:val="105"/>
        </w:rPr>
        <w:t>om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sl</w:t>
      </w:r>
      <w:r>
        <w:rPr>
          <w:spacing w:val="-2"/>
          <w:w w:val="105"/>
        </w:rPr>
        <w:t>y,</w:t>
      </w:r>
      <w:r>
        <w:rPr>
          <w:spacing w:val="20"/>
          <w:w w:val="105"/>
        </w:rPr>
        <w:t xml:space="preserve"> </w:t>
      </w:r>
      <w:r>
        <w:rPr>
          <w:w w:val="105"/>
        </w:rPr>
        <w:t>selection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21"/>
          <w:w w:val="105"/>
        </w:rPr>
        <w:t xml:space="preserve"> </w:t>
      </w:r>
      <w:r>
        <w:rPr>
          <w:w w:val="105"/>
        </w:rPr>
        <w:t>fit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don</w:t>
      </w:r>
      <w:r>
        <w:rPr>
          <w:spacing w:val="-2"/>
          <w:w w:val="105"/>
        </w:rPr>
        <w:t>e</w:t>
      </w:r>
      <w:r>
        <w:rPr>
          <w:spacing w:val="27"/>
          <w:w w:val="99"/>
        </w:rPr>
        <w:t xml:space="preserve"> </w:t>
      </w:r>
      <w:r>
        <w:rPr>
          <w:spacing w:val="-3"/>
          <w:w w:val="105"/>
        </w:rPr>
        <w:t>by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manual</w:t>
      </w:r>
      <w:r>
        <w:rPr>
          <w:spacing w:val="13"/>
          <w:w w:val="105"/>
        </w:rPr>
        <w:t xml:space="preserve"> </w:t>
      </w:r>
      <w:r>
        <w:rPr>
          <w:w w:val="105"/>
        </w:rPr>
        <w:t>inspection.</w:t>
      </w:r>
      <w:r>
        <w:rPr>
          <w:spacing w:val="44"/>
          <w:w w:val="105"/>
        </w:rPr>
        <w:t xml:space="preserve"> </w:t>
      </w:r>
      <w:r>
        <w:rPr>
          <w:w w:val="105"/>
        </w:rPr>
        <w:t>Dimming</w:t>
      </w:r>
      <w:r>
        <w:rPr>
          <w:spacing w:val="12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3"/>
          <w:w w:val="105"/>
        </w:rPr>
        <w:t xml:space="preserve"> </w:t>
      </w:r>
      <w:r>
        <w:rPr>
          <w:w w:val="105"/>
        </w:rPr>
        <w:t>computed</w:t>
      </w:r>
      <w:r>
        <w:rPr>
          <w:spacing w:val="13"/>
          <w:w w:val="105"/>
        </w:rPr>
        <w:t xml:space="preserve"> </w:t>
      </w:r>
      <w:r>
        <w:rPr>
          <w:w w:val="105"/>
        </w:rPr>
        <w:t>across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range: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initial</w:t>
      </w:r>
      <w:r>
        <w:rPr>
          <w:spacing w:val="14"/>
          <w:w w:val="105"/>
        </w:rPr>
        <w:t xml:space="preserve"> </w:t>
      </w:r>
      <w:r>
        <w:rPr>
          <w:w w:val="105"/>
        </w:rPr>
        <w:t>point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9"/>
          <w:w w:val="104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ose</w:t>
      </w:r>
      <w:r>
        <w:rPr>
          <w:spacing w:val="-2"/>
          <w:w w:val="105"/>
        </w:rPr>
        <w:t>n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spacing w:val="1"/>
          <w:w w:val="105"/>
        </w:rPr>
        <w:t>soon</w:t>
      </w:r>
      <w:r>
        <w:rPr>
          <w:spacing w:val="33"/>
          <w:w w:val="105"/>
        </w:rPr>
        <w:t xml:space="preserve"> </w:t>
      </w:r>
      <w:r>
        <w:rPr>
          <w:w w:val="105"/>
        </w:rPr>
        <w:t>after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initial</w:t>
      </w:r>
      <w:r>
        <w:rPr>
          <w:spacing w:val="33"/>
          <w:w w:val="105"/>
        </w:rPr>
        <w:t xml:space="preserve"> </w:t>
      </w:r>
      <w:r>
        <w:rPr>
          <w:w w:val="105"/>
        </w:rPr>
        <w:t>dimming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ollo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33"/>
          <w:w w:val="105"/>
        </w:rPr>
        <w:t xml:space="preserve"> </w:t>
      </w:r>
      <w:r>
        <w:rPr>
          <w:w w:val="105"/>
        </w:rPr>
        <w:t>when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33"/>
          <w:w w:val="105"/>
        </w:rPr>
        <w:t xml:space="preserve"> </w:t>
      </w:r>
      <w:r>
        <w:rPr>
          <w:w w:val="105"/>
        </w:rPr>
        <w:t>becomes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tant,</w:t>
      </w:r>
      <w:r>
        <w:rPr>
          <w:spacing w:val="47"/>
          <w:w w:val="109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final</w:t>
      </w:r>
      <w:r>
        <w:rPr>
          <w:spacing w:val="12"/>
          <w:w w:val="105"/>
        </w:rPr>
        <w:t xml:space="preserve"> </w:t>
      </w:r>
      <w:r>
        <w:rPr>
          <w:w w:val="105"/>
        </w:rPr>
        <w:t>point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3"/>
          <w:w w:val="105"/>
        </w:rPr>
        <w:t xml:space="preserve"> </w:t>
      </w:r>
      <w:r>
        <w:rPr>
          <w:w w:val="105"/>
        </w:rPr>
        <w:t>selected</w:t>
      </w:r>
      <w:r>
        <w:rPr>
          <w:spacing w:val="12"/>
          <w:w w:val="105"/>
        </w:rPr>
        <w:t xml:space="preserve"> </w:t>
      </w:r>
      <w:r>
        <w:rPr>
          <w:w w:val="105"/>
        </w:rPr>
        <w:t>just</w:t>
      </w:r>
      <w:r>
        <w:rPr>
          <w:spacing w:val="12"/>
          <w:w w:val="105"/>
        </w:rPr>
        <w:t xml:space="preserve"> </w:t>
      </w:r>
      <w:r>
        <w:rPr>
          <w:w w:val="105"/>
        </w:rPr>
        <w:t>prior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ollo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12"/>
          <w:w w:val="105"/>
        </w:rPr>
        <w:t xml:space="preserve"> </w:t>
      </w:r>
      <w:r>
        <w:rPr>
          <w:w w:val="105"/>
        </w:rPr>
        <w:t>flat</w:t>
      </w:r>
      <w:r>
        <w:rPr>
          <w:spacing w:val="13"/>
          <w:w w:val="105"/>
        </w:rPr>
        <w:t xml:space="preserve"> </w:t>
      </w:r>
      <w:r>
        <w:rPr>
          <w:spacing w:val="1"/>
          <w:w w:val="105"/>
        </w:rPr>
        <w:t>p</w:t>
      </w:r>
      <w:r>
        <w:rPr>
          <w:spacing w:val="2"/>
          <w:w w:val="105"/>
        </w:rPr>
        <w:t>e</w:t>
      </w:r>
      <w:r>
        <w:rPr>
          <w:spacing w:val="1"/>
          <w:w w:val="105"/>
        </w:rPr>
        <w:t>r</w:t>
      </w:r>
      <w:r>
        <w:rPr>
          <w:spacing w:val="2"/>
          <w:w w:val="105"/>
        </w:rPr>
        <w:t>io</w:t>
      </w:r>
      <w:r>
        <w:rPr>
          <w:spacing w:val="1"/>
          <w:w w:val="105"/>
        </w:rPr>
        <w:t>d</w:t>
      </w:r>
      <w:r>
        <w:rPr>
          <w:spacing w:val="29"/>
          <w:w w:val="110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(see</w:t>
      </w:r>
      <w:r>
        <w:rPr>
          <w:spacing w:val="20"/>
          <w:w w:val="105"/>
        </w:rPr>
        <w:t xml:space="preserve"> </w:t>
      </w:r>
      <w:r>
        <w:rPr>
          <w:w w:val="105"/>
        </w:rPr>
        <w:t>solid</w:t>
      </w:r>
      <w:r>
        <w:rPr>
          <w:spacing w:val="20"/>
          <w:w w:val="105"/>
        </w:rPr>
        <w:t xml:space="preserve"> </w:t>
      </w:r>
      <w:r>
        <w:rPr>
          <w:w w:val="105"/>
        </w:rPr>
        <w:t>circles</w:t>
      </w:r>
      <w:r>
        <w:rPr>
          <w:spacing w:val="19"/>
          <w:w w:val="105"/>
        </w:rPr>
        <w:t xml:space="preserve"> </w:t>
      </w:r>
      <w:r>
        <w:rPr>
          <w:w w:val="105"/>
        </w:rPr>
        <w:t>Figure</w:t>
      </w:r>
      <w:r>
        <w:rPr>
          <w:spacing w:val="20"/>
          <w:w w:val="105"/>
        </w:rPr>
        <w:t xml:space="preserve"> </w:t>
      </w:r>
      <w:r>
        <w:rPr>
          <w:w w:val="105"/>
        </w:rPr>
        <w:t>5.5).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ee</w:t>
      </w:r>
      <w:r>
        <w:rPr>
          <w:spacing w:val="-1"/>
          <w:w w:val="105"/>
        </w:rPr>
        <w:t>d</w:t>
      </w:r>
      <w:r>
        <w:rPr>
          <w:spacing w:val="19"/>
          <w:w w:val="105"/>
        </w:rPr>
        <w:t xml:space="preserve"> </w:t>
      </w:r>
      <w:r>
        <w:rPr>
          <w:w w:val="105"/>
        </w:rPr>
        <w:t>not</w:t>
      </w:r>
      <w:r>
        <w:rPr>
          <w:spacing w:val="20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tant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0"/>
          <w:w w:val="105"/>
        </w:rPr>
        <w:t xml:space="preserve"> </w:t>
      </w:r>
      <w:r>
        <w:rPr>
          <w:w w:val="105"/>
        </w:rPr>
        <w:t>these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33"/>
          <w:w w:val="99"/>
        </w:rPr>
        <w:t xml:space="preserve"> </w:t>
      </w:r>
      <w:r>
        <w:rPr>
          <w:w w:val="105"/>
        </w:rPr>
        <w:t>points.</w:t>
      </w:r>
      <w:r>
        <w:rPr>
          <w:spacing w:val="49"/>
          <w:w w:val="105"/>
        </w:rPr>
        <w:t xml:space="preserve"> </w:t>
      </w:r>
      <w:r>
        <w:rPr>
          <w:spacing w:val="-7"/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10"/>
          <w:w w:val="105"/>
        </w:rPr>
        <w:t xml:space="preserve"> </w:t>
      </w:r>
      <w:r>
        <w:rPr>
          <w:w w:val="105"/>
        </w:rPr>
        <w:t>time</w:t>
      </w:r>
      <w:r>
        <w:rPr>
          <w:spacing w:val="9"/>
          <w:w w:val="105"/>
        </w:rPr>
        <w:t xml:space="preserve"> </w:t>
      </w:r>
      <w:r>
        <w:rPr>
          <w:w w:val="105"/>
        </w:rPr>
        <w:t>step</w:t>
      </w:r>
      <w:r>
        <w:rPr>
          <w:spacing w:val="10"/>
          <w:w w:val="105"/>
        </w:rPr>
        <w:t xml:space="preserve"> </w:t>
      </w:r>
      <w:r>
        <w:rPr>
          <w:w w:val="105"/>
        </w:rPr>
        <w:t>within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selected</w:t>
      </w:r>
      <w:r>
        <w:rPr>
          <w:spacing w:val="10"/>
          <w:w w:val="105"/>
        </w:rPr>
        <w:t xml:space="preserve"> </w:t>
      </w:r>
      <w:r>
        <w:rPr>
          <w:w w:val="105"/>
        </w:rPr>
        <w:t>range,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omput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d.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gle-</w:t>
      </w:r>
      <w:r>
        <w:rPr>
          <w:spacing w:val="-2"/>
          <w:w w:val="105"/>
        </w:rPr>
        <w:t>valu</w:t>
      </w:r>
      <w:r>
        <w:rPr>
          <w:spacing w:val="-3"/>
          <w:w w:val="105"/>
        </w:rPr>
        <w:t>e</w:t>
      </w:r>
      <w:r>
        <w:rPr>
          <w:spacing w:val="47"/>
          <w:w w:val="99"/>
        </w:rPr>
        <w:t xml:space="preserve"> </w:t>
      </w:r>
      <w:r>
        <w:rPr>
          <w:spacing w:val="1"/>
          <w:w w:val="105"/>
        </w:rPr>
        <w:t>slope</w:t>
      </w:r>
      <w:r>
        <w:rPr>
          <w:spacing w:val="22"/>
          <w:w w:val="105"/>
        </w:rPr>
        <w:t xml:space="preserve"> </w:t>
      </w:r>
      <w:r>
        <w:rPr>
          <w:w w:val="105"/>
        </w:rPr>
        <w:t>parameter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mean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ese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(slope)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valu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2"/>
          <w:w w:val="105"/>
        </w:rPr>
        <w:t xml:space="preserve"> </w:t>
      </w:r>
      <w:r>
        <w:rPr>
          <w:w w:val="105"/>
        </w:rPr>
        <w:t>depth</w:t>
      </w:r>
      <w:r>
        <w:rPr>
          <w:spacing w:val="47"/>
          <w:w w:val="110"/>
        </w:rPr>
        <w:t xml:space="preserve"> </w:t>
      </w:r>
      <w:r>
        <w:rPr>
          <w:w w:val="105"/>
        </w:rPr>
        <w:t>parameter</w:t>
      </w:r>
      <w:r>
        <w:rPr>
          <w:spacing w:val="46"/>
          <w:w w:val="105"/>
        </w:rPr>
        <w:t xml:space="preserve"> </w:t>
      </w:r>
      <w:r>
        <w:rPr>
          <w:w w:val="105"/>
        </w:rPr>
        <w:t>is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46"/>
          <w:w w:val="105"/>
        </w:rPr>
        <w:t xml:space="preserve"> </w:t>
      </w:r>
      <w:r>
        <w:rPr>
          <w:w w:val="105"/>
        </w:rPr>
        <w:t>from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46"/>
          <w:w w:val="105"/>
        </w:rPr>
        <w:t xml:space="preserve"> </w:t>
      </w:r>
      <w:r>
        <w:rPr>
          <w:w w:val="105"/>
        </w:rPr>
        <w:t>stable</w:t>
      </w:r>
      <w:r>
        <w:rPr>
          <w:spacing w:val="46"/>
          <w:w w:val="105"/>
        </w:rPr>
        <w:t xml:space="preserve"> </w:t>
      </w:r>
      <w:r>
        <w:rPr>
          <w:w w:val="105"/>
        </w:rPr>
        <w:t>pre-flare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47"/>
          <w:w w:val="105"/>
        </w:rPr>
        <w:t xml:space="preserve"> </w:t>
      </w:r>
      <w:r>
        <w:rPr>
          <w:w w:val="105"/>
        </w:rPr>
        <w:t>a</w:t>
      </w:r>
      <w:r>
        <w:rPr>
          <w:spacing w:val="46"/>
          <w:w w:val="105"/>
        </w:rPr>
        <w:t xml:space="preserve"> </w:t>
      </w:r>
      <w:r>
        <w:rPr>
          <w:w w:val="105"/>
        </w:rPr>
        <w:t>point</w:t>
      </w:r>
      <w:r>
        <w:rPr>
          <w:spacing w:val="46"/>
          <w:w w:val="105"/>
        </w:rPr>
        <w:t xml:space="preserve"> </w:t>
      </w:r>
      <w:r>
        <w:rPr>
          <w:w w:val="105"/>
        </w:rPr>
        <w:t>near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beginning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99"/>
        </w:rPr>
        <w:t xml:space="preserve"> </w:t>
      </w:r>
      <w:r>
        <w:rPr>
          <w:w w:val="105"/>
        </w:rPr>
        <w:t>dimming</w:t>
      </w:r>
      <w:r>
        <w:rPr>
          <w:spacing w:val="11"/>
          <w:w w:val="105"/>
        </w:rPr>
        <w:t xml:space="preserve"> </w:t>
      </w:r>
      <w:r>
        <w:rPr>
          <w:spacing w:val="1"/>
          <w:w w:val="105"/>
        </w:rPr>
        <w:t>floor</w:t>
      </w:r>
      <w:r>
        <w:rPr>
          <w:spacing w:val="11"/>
          <w:w w:val="105"/>
        </w:rPr>
        <w:t xml:space="preserve"> </w:t>
      </w:r>
      <w:r>
        <w:rPr>
          <w:w w:val="105"/>
        </w:rPr>
        <w:t>(see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arr</w:t>
      </w:r>
      <w:r>
        <w:rPr>
          <w:spacing w:val="-3"/>
          <w:w w:val="105"/>
        </w:rPr>
        <w:t>ow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gur</w:t>
      </w:r>
      <w:r>
        <w:rPr>
          <w:spacing w:val="-2"/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w w:val="105"/>
        </w:rPr>
        <w:t>5.5).</w:t>
      </w:r>
    </w:p>
    <w:p w14:paraId="0661072B" w14:textId="77777777" w:rsidR="00521066" w:rsidRDefault="007C37E1">
      <w:pPr>
        <w:pStyle w:val="BodyText"/>
        <w:spacing w:line="480" w:lineRule="exact"/>
        <w:ind w:right="117" w:firstLine="576"/>
        <w:jc w:val="both"/>
      </w:pPr>
      <w:r>
        <w:rPr>
          <w:w w:val="105"/>
        </w:rPr>
        <w:t>The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55"/>
          <w:w w:val="105"/>
        </w:rPr>
        <w:t xml:space="preserve"> </w:t>
      </w:r>
      <w:r>
        <w:rPr>
          <w:w w:val="105"/>
        </w:rPr>
        <w:t>associated</w:t>
      </w:r>
      <w:r>
        <w:rPr>
          <w:spacing w:val="55"/>
          <w:w w:val="105"/>
        </w:rPr>
        <w:t xml:space="preserve"> </w:t>
      </w:r>
      <w:r>
        <w:rPr>
          <w:w w:val="105"/>
        </w:rPr>
        <w:t>with</w:t>
      </w:r>
      <w:r>
        <w:rPr>
          <w:spacing w:val="55"/>
          <w:w w:val="105"/>
        </w:rPr>
        <w:t xml:space="preserve"> </w:t>
      </w:r>
      <w:r>
        <w:rPr>
          <w:w w:val="105"/>
        </w:rPr>
        <w:t>dimming</w:t>
      </w:r>
      <w:r>
        <w:rPr>
          <w:spacing w:val="55"/>
          <w:w w:val="105"/>
        </w:rPr>
        <w:t xml:space="preserve"> </w:t>
      </w:r>
      <w:r>
        <w:rPr>
          <w:w w:val="105"/>
        </w:rPr>
        <w:t>depth</w:t>
      </w:r>
      <w:r>
        <w:rPr>
          <w:spacing w:val="55"/>
          <w:w w:val="105"/>
        </w:rPr>
        <w:t xml:space="preserve"> </w:t>
      </w:r>
      <w:r>
        <w:rPr>
          <w:w w:val="105"/>
        </w:rPr>
        <w:t>is</w:t>
      </w:r>
      <w:r>
        <w:rPr>
          <w:spacing w:val="55"/>
          <w:w w:val="105"/>
        </w:rPr>
        <w:t xml:space="preserve"> </w:t>
      </w:r>
      <w:r>
        <w:rPr>
          <w:w w:val="105"/>
        </w:rPr>
        <w:t>just</w:t>
      </w:r>
      <w:r>
        <w:rPr>
          <w:spacing w:val="55"/>
          <w:w w:val="105"/>
        </w:rPr>
        <w:t xml:space="preserve"> </w:t>
      </w:r>
      <w:r>
        <w:rPr>
          <w:w w:val="105"/>
        </w:rPr>
        <w:t>the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55"/>
          <w:w w:val="105"/>
        </w:rPr>
        <w:t xml:space="preserve"> </w:t>
      </w:r>
      <w:r>
        <w:rPr>
          <w:w w:val="105"/>
        </w:rPr>
        <w:t>of</w:t>
      </w:r>
      <w:r>
        <w:rPr>
          <w:spacing w:val="5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55"/>
          <w:w w:val="105"/>
        </w:rPr>
        <w:t xml:space="preserve"> </w:t>
      </w:r>
      <w:r>
        <w:rPr>
          <w:w w:val="105"/>
        </w:rPr>
        <w:t>fitted</w:t>
      </w:r>
      <w:r>
        <w:rPr>
          <w:spacing w:val="55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63"/>
          <w:w w:val="138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44"/>
          <w:w w:val="105"/>
        </w:rPr>
        <w:t xml:space="preserve"> </w:t>
      </w:r>
      <w:r>
        <w:rPr>
          <w:w w:val="105"/>
        </w:rPr>
        <w:t>at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point</w:t>
      </w:r>
      <w:r>
        <w:rPr>
          <w:spacing w:val="44"/>
          <w:w w:val="105"/>
        </w:rPr>
        <w:t xml:space="preserve"> </w:t>
      </w:r>
      <w:r>
        <w:rPr>
          <w:w w:val="105"/>
        </w:rPr>
        <w:t>selected</w:t>
      </w:r>
      <w:r>
        <w:rPr>
          <w:spacing w:val="44"/>
          <w:w w:val="105"/>
        </w:rPr>
        <w:t xml:space="preserve"> </w:t>
      </w:r>
      <w:r>
        <w:rPr>
          <w:w w:val="105"/>
        </w:rPr>
        <w:t>for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depth</w:t>
      </w:r>
      <w:r>
        <w:rPr>
          <w:spacing w:val="44"/>
          <w:w w:val="105"/>
        </w:rPr>
        <w:t xml:space="preserve"> </w:t>
      </w:r>
      <w:r>
        <w:rPr>
          <w:w w:val="105"/>
        </w:rPr>
        <w:t>measure,</w:t>
      </w:r>
      <w:r>
        <w:rPr>
          <w:spacing w:val="49"/>
          <w:w w:val="105"/>
        </w:rPr>
        <w:t xml:space="preserve"> </w:t>
      </w:r>
      <w:r>
        <w:rPr>
          <w:w w:val="105"/>
        </w:rPr>
        <w:t>as</w:t>
      </w:r>
      <w:r>
        <w:rPr>
          <w:spacing w:val="44"/>
          <w:w w:val="105"/>
        </w:rPr>
        <w:t xml:space="preserve"> </w:t>
      </w:r>
      <w:r>
        <w:rPr>
          <w:w w:val="105"/>
        </w:rPr>
        <w:t>exemplified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error</w:t>
      </w:r>
      <w:r>
        <w:rPr>
          <w:spacing w:val="44"/>
          <w:w w:val="105"/>
        </w:rPr>
        <w:t xml:space="preserve"> </w:t>
      </w:r>
      <w:r>
        <w:rPr>
          <w:w w:val="105"/>
        </w:rPr>
        <w:t>bar</w:t>
      </w:r>
      <w:r>
        <w:rPr>
          <w:spacing w:val="44"/>
          <w:w w:val="105"/>
        </w:rPr>
        <w:t xml:space="preserve"> </w:t>
      </w:r>
      <w:r>
        <w:rPr>
          <w:w w:val="105"/>
        </w:rPr>
        <w:t>at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arr</w:t>
      </w:r>
      <w:r>
        <w:rPr>
          <w:spacing w:val="-3"/>
          <w:w w:val="105"/>
        </w:rPr>
        <w:t>ow</w:t>
      </w:r>
      <w:r>
        <w:rPr>
          <w:spacing w:val="21"/>
          <w:w w:val="99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Figure</w:t>
      </w:r>
      <w:r>
        <w:rPr>
          <w:spacing w:val="38"/>
          <w:w w:val="105"/>
        </w:rPr>
        <w:t xml:space="preserve"> </w:t>
      </w:r>
      <w:r>
        <w:rPr>
          <w:w w:val="105"/>
        </w:rPr>
        <w:t>5.5.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38"/>
          <w:w w:val="105"/>
        </w:rPr>
        <w:t xml:space="preserve"> </w:t>
      </w:r>
      <w:r>
        <w:rPr>
          <w:w w:val="105"/>
        </w:rPr>
        <w:t>for</w:t>
      </w:r>
      <w:r>
        <w:rPr>
          <w:spacing w:val="36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37"/>
          <w:w w:val="105"/>
        </w:rPr>
        <w:t xml:space="preserve"> </w:t>
      </w:r>
      <w:r>
        <w:rPr>
          <w:w w:val="105"/>
        </w:rPr>
        <w:t>requires</w:t>
      </w:r>
      <w:r>
        <w:rPr>
          <w:spacing w:val="38"/>
          <w:w w:val="105"/>
        </w:rPr>
        <w:t xml:space="preserve"> </w:t>
      </w:r>
      <w:r>
        <w:rPr>
          <w:w w:val="105"/>
        </w:rPr>
        <w:t>some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add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38"/>
          <w:w w:val="105"/>
        </w:rPr>
        <w:t xml:space="preserve"> </w:t>
      </w:r>
      <w:r>
        <w:rPr>
          <w:w w:val="105"/>
        </w:rPr>
        <w:t>computation.</w:t>
      </w:r>
      <w:r>
        <w:rPr>
          <w:spacing w:val="36"/>
          <w:w w:val="105"/>
        </w:rPr>
        <w:t xml:space="preserve"> </w:t>
      </w:r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36"/>
          <w:w w:val="105"/>
        </w:rPr>
        <w:t xml:space="preserve"> </w:t>
      </w:r>
      <w:r>
        <w:rPr>
          <w:w w:val="105"/>
        </w:rPr>
        <w:t>compute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99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8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38"/>
          <w:w w:val="105"/>
        </w:rPr>
        <w:t xml:space="preserve"> </w:t>
      </w:r>
      <w:r>
        <w:rPr>
          <w:w w:val="105"/>
        </w:rPr>
        <w:t>at</w:t>
      </w:r>
      <w:r>
        <w:rPr>
          <w:spacing w:val="38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38"/>
          <w:w w:val="105"/>
        </w:rPr>
        <w:t xml:space="preserve"> </w:t>
      </w:r>
      <w:r>
        <w:rPr>
          <w:w w:val="105"/>
        </w:rPr>
        <w:t>point</w:t>
      </w:r>
      <w:r>
        <w:rPr>
          <w:spacing w:val="38"/>
          <w:w w:val="105"/>
        </w:rPr>
        <w:t xml:space="preserve"> </w:t>
      </w:r>
      <w:r>
        <w:rPr>
          <w:w w:val="105"/>
        </w:rPr>
        <w:t>within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specified</w:t>
      </w:r>
      <w:r>
        <w:rPr>
          <w:spacing w:val="37"/>
          <w:w w:val="105"/>
        </w:rPr>
        <w:t xml:space="preserve"> </w:t>
      </w:r>
      <w:r>
        <w:rPr>
          <w:w w:val="105"/>
        </w:rPr>
        <w:t>time</w:t>
      </w:r>
      <w:r>
        <w:rPr>
          <w:spacing w:val="38"/>
          <w:w w:val="105"/>
        </w:rPr>
        <w:t xml:space="preserve"> </w:t>
      </w:r>
      <w:r>
        <w:rPr>
          <w:w w:val="105"/>
        </w:rPr>
        <w:t>range,</w:t>
      </w:r>
      <w:r>
        <w:rPr>
          <w:spacing w:val="43"/>
          <w:w w:val="105"/>
        </w:rPr>
        <w:t xml:space="preserve"> </w:t>
      </w:r>
      <w:r>
        <w:rPr>
          <w:w w:val="105"/>
        </w:rPr>
        <w:t>IDL’s</w:t>
      </w:r>
      <w:r>
        <w:rPr>
          <w:spacing w:val="38"/>
          <w:w w:val="105"/>
        </w:rPr>
        <w:t xml:space="preserve"> </w:t>
      </w:r>
      <w:proofErr w:type="spellStart"/>
      <w:r>
        <w:rPr>
          <w:rFonts w:cs="Times New Roman"/>
          <w:i/>
          <w:w w:val="105"/>
        </w:rPr>
        <w:t>deriv</w:t>
      </w:r>
      <w:proofErr w:type="spellEnd"/>
      <w:r>
        <w:rPr>
          <w:rFonts w:cs="Times New Roman"/>
          <w:i/>
          <w:spacing w:val="5"/>
          <w:w w:val="105"/>
        </w:rPr>
        <w:t xml:space="preserve"> </w:t>
      </w:r>
      <w:r>
        <w:rPr>
          <w:w w:val="105"/>
        </w:rPr>
        <w:t>function</w:t>
      </w:r>
      <w:r>
        <w:rPr>
          <w:spacing w:val="35"/>
          <w:w w:val="104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45"/>
          <w:w w:val="105"/>
        </w:rPr>
        <w:t xml:space="preserve"> </w:t>
      </w:r>
      <w:r>
        <w:rPr>
          <w:w w:val="105"/>
        </w:rPr>
        <w:t>used;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46"/>
          <w:w w:val="105"/>
        </w:rPr>
        <w:t xml:space="preserve"> </w:t>
      </w:r>
      <w:proofErr w:type="spellStart"/>
      <w:r>
        <w:rPr>
          <w:rFonts w:cs="Times New Roman"/>
          <w:i/>
          <w:w w:val="105"/>
        </w:rPr>
        <w:t>derivsig</w:t>
      </w:r>
      <w:proofErr w:type="spellEnd"/>
      <w:r>
        <w:rPr>
          <w:rFonts w:cs="Times New Roman"/>
          <w:i/>
          <w:spacing w:val="8"/>
          <w:w w:val="105"/>
        </w:rPr>
        <w:t xml:space="preserve"> </w:t>
      </w:r>
      <w:r>
        <w:rPr>
          <w:w w:val="105"/>
        </w:rPr>
        <w:t>function</w:t>
      </w:r>
      <w:r>
        <w:rPr>
          <w:spacing w:val="46"/>
          <w:w w:val="105"/>
        </w:rPr>
        <w:t xml:space="preserve"> </w:t>
      </w:r>
      <w:r>
        <w:rPr>
          <w:w w:val="105"/>
        </w:rPr>
        <w:t>returns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1</w:t>
      </w:r>
      <w:r>
        <w:rPr>
          <w:rFonts w:ascii="メイリオ" w:eastAsia="メイリオ" w:hAnsi="メイリオ" w:cs="メイリオ"/>
          <w:i/>
          <w:w w:val="105"/>
        </w:rPr>
        <w:t>O</w:t>
      </w:r>
      <w:r>
        <w:rPr>
          <w:rFonts w:ascii="メイリオ" w:eastAsia="メイリオ" w:hAnsi="メイリオ" w:cs="メイリオ"/>
          <w:i/>
          <w:spacing w:val="33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46"/>
          <w:w w:val="105"/>
        </w:rPr>
        <w:t xml:space="preserve"> </w:t>
      </w:r>
      <w:r>
        <w:rPr>
          <w:w w:val="105"/>
        </w:rPr>
        <w:t>for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45"/>
          <w:w w:val="105"/>
        </w:rPr>
        <w:t xml:space="preserve"> </w:t>
      </w:r>
      <w:r>
        <w:rPr>
          <w:w w:val="105"/>
        </w:rPr>
        <w:t>point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99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arra</w:t>
      </w:r>
      <w:r>
        <w:rPr>
          <w:spacing w:val="-6"/>
          <w:w w:val="105"/>
        </w:rPr>
        <w:t>y</w:t>
      </w:r>
      <w:r>
        <w:rPr>
          <w:spacing w:val="-5"/>
          <w:w w:val="105"/>
        </w:rPr>
        <w:t>.</w:t>
      </w:r>
      <w:r>
        <w:rPr>
          <w:spacing w:val="51"/>
          <w:w w:val="105"/>
        </w:rPr>
        <w:t xml:space="preserve"> </w:t>
      </w:r>
      <w:r>
        <w:rPr>
          <w:w w:val="105"/>
        </w:rPr>
        <w:t>Collapsing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es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single</w:t>
      </w:r>
      <w:r>
        <w:rPr>
          <w:spacing w:val="23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22"/>
          <w:w w:val="105"/>
        </w:rPr>
        <w:t xml:space="preserve"> </w:t>
      </w:r>
      <w:r>
        <w:rPr>
          <w:w w:val="105"/>
        </w:rPr>
        <w:t>parameter</w:t>
      </w:r>
      <w:r>
        <w:rPr>
          <w:spacing w:val="23"/>
          <w:w w:val="105"/>
        </w:rPr>
        <w:t xml:space="preserve"> </w:t>
      </w:r>
      <w:r>
        <w:rPr>
          <w:w w:val="105"/>
        </w:rPr>
        <w:t>via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mean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has</w:t>
      </w:r>
      <w:r>
        <w:rPr>
          <w:spacing w:val="33"/>
          <w:w w:val="106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52"/>
          <w:w w:val="105"/>
        </w:rPr>
        <w:t xml:space="preserve"> </w:t>
      </w:r>
      <w:r>
        <w:rPr>
          <w:spacing w:val="-3"/>
          <w:w w:val="105"/>
        </w:rPr>
        <w:t>un</w:t>
      </w:r>
      <w:r>
        <w:rPr>
          <w:spacing w:val="-4"/>
          <w:w w:val="105"/>
        </w:rPr>
        <w:t>ce</w:t>
      </w:r>
      <w:r>
        <w:rPr>
          <w:spacing w:val="-3"/>
          <w:w w:val="105"/>
        </w:rPr>
        <w:t>rtainty,</w:t>
      </w:r>
    </w:p>
    <w:p w14:paraId="535CA2D5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DFB7A6" w14:textId="77777777" w:rsidR="00521066" w:rsidRDefault="00521066">
      <w:pPr>
        <w:spacing w:before="4"/>
        <w:rPr>
          <w:rFonts w:ascii="Times New Roman" w:eastAsia="Times New Roman" w:hAnsi="Times New Roman" w:cs="Times New Roman"/>
          <w:sz w:val="19"/>
          <w:szCs w:val="19"/>
        </w:rPr>
      </w:pPr>
    </w:p>
    <w:p w14:paraId="58950EDB" w14:textId="77777777" w:rsidR="00521066" w:rsidRDefault="007C37E1">
      <w:pPr>
        <w:tabs>
          <w:tab w:val="left" w:pos="1853"/>
          <w:tab w:val="right" w:pos="2613"/>
        </w:tabs>
        <w:spacing w:line="248" w:lineRule="exact"/>
        <w:ind w:left="830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49469F60">
          <v:group id="_x0000_s2052" style="position:absolute;left:0;text-align:left;margin-left:302.5pt;margin-top:7.05pt;width:70.35pt;height:.1pt;z-index:-34312;mso-position-horizontal-relative:page" coordorigin="6050,141" coordsize="1407,2">
            <v:shape id="_x0000_s2053" style="position:absolute;left:6050;top:141;width:1407;height:2" coordorigin="6050,141" coordsize="1407,0" path="m6050,141l7457,141e" filled="f" strokeweight="5537emu">
              <v:path arrowok="t"/>
            </v:shape>
            <w10:wrap anchorx="page"/>
          </v:group>
        </w:pict>
      </w:r>
      <w:r>
        <w:rPr>
          <w:rFonts w:ascii="Times New Roman"/>
          <w:w w:val="115"/>
          <w:position w:val="8"/>
        </w:rPr>
        <w:t>1</w:t>
      </w:r>
      <w:r>
        <w:rPr>
          <w:rFonts w:ascii="Times New Roman"/>
          <w:spacing w:val="2"/>
          <w:w w:val="115"/>
          <w:position w:val="8"/>
        </w:rPr>
        <w:t xml:space="preserve"> </w:t>
      </w:r>
      <w:r>
        <w:rPr>
          <w:rFonts w:ascii="AppleMyungjo"/>
          <w:w w:val="175"/>
          <w:position w:val="20"/>
        </w:rPr>
        <w:t>q</w:t>
      </w:r>
      <w:r>
        <w:rPr>
          <w:rFonts w:ascii="AppleMyungjo"/>
          <w:spacing w:val="-26"/>
          <w:w w:val="175"/>
          <w:position w:val="20"/>
        </w:rPr>
        <w:t xml:space="preserve"> </w:t>
      </w:r>
      <w:r>
        <w:rPr>
          <w:rFonts w:ascii="Times New Roman"/>
          <w:w w:val="115"/>
          <w:position w:val="1"/>
          <w:sz w:val="16"/>
        </w:rPr>
        <w:t>2</w:t>
      </w:r>
      <w:r>
        <w:rPr>
          <w:rFonts w:ascii="Times New Roman"/>
          <w:w w:val="115"/>
          <w:position w:val="1"/>
          <w:sz w:val="16"/>
        </w:rPr>
        <w:tab/>
        <w:t>2</w:t>
      </w:r>
      <w:r>
        <w:rPr>
          <w:rFonts w:ascii="Times New Roman"/>
          <w:w w:val="115"/>
          <w:sz w:val="16"/>
        </w:rPr>
        <w:tab/>
        <w:t>2</w:t>
      </w:r>
    </w:p>
    <w:p w14:paraId="6967C032" w14:textId="77777777" w:rsidR="00521066" w:rsidRDefault="00521066">
      <w:pPr>
        <w:spacing w:line="248" w:lineRule="exact"/>
        <w:jc w:val="center"/>
        <w:rPr>
          <w:rFonts w:ascii="Times New Roman" w:eastAsia="Times New Roman" w:hAnsi="Times New Roman" w:cs="Times New Roman"/>
          <w:sz w:val="16"/>
          <w:szCs w:val="16"/>
        </w:rPr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4C4539CC" w14:textId="77777777" w:rsidR="00521066" w:rsidRDefault="007C37E1">
      <w:pPr>
        <w:spacing w:line="357" w:lineRule="exact"/>
        <w:jc w:val="right"/>
        <w:rPr>
          <w:rFonts w:ascii="Times New Roman" w:eastAsia="Times New Roman" w:hAnsi="Times New Roman" w:cs="Times New Roman"/>
        </w:rPr>
      </w:pPr>
      <w:r>
        <w:lastRenderedPageBreak/>
        <w:pict w14:anchorId="355D0F60">
          <v:group id="_x0000_s2050" style="position:absolute;left:0;text-align:left;margin-left:280.4pt;margin-top:5.45pt;width:10pt;height:.1pt;z-index:-34336;mso-position-horizontal-relative:page" coordorigin="5609,109" coordsize="200,2">
            <v:shape id="_x0000_s2051" style="position:absolute;left:5609;top:109;width:200;height:2" coordorigin="5609,109" coordsize="200,0" path="m5609,109l5808,109e" filled="f" strokeweight="5537emu">
              <v:path arrowok="t"/>
            </v:shape>
            <w10:wrap anchorx="page"/>
          </v:group>
        </w:pict>
      </w:r>
      <w:r>
        <w:rPr>
          <w:rFonts w:ascii="メイリオ"/>
          <w:i/>
          <w:w w:val="115"/>
          <w:position w:val="4"/>
        </w:rPr>
        <w:t>O</w:t>
      </w:r>
      <w:proofErr w:type="gramStart"/>
      <w:r>
        <w:rPr>
          <w:rFonts w:ascii="Times New Roman"/>
          <w:i/>
          <w:w w:val="115"/>
          <w:sz w:val="16"/>
        </w:rPr>
        <w:t>slope</w:t>
      </w:r>
      <w:proofErr w:type="gramEnd"/>
      <w:r>
        <w:rPr>
          <w:rFonts w:ascii="Times New Roman"/>
          <w:i/>
          <w:spacing w:val="1"/>
          <w:w w:val="115"/>
          <w:sz w:val="16"/>
        </w:rPr>
        <w:t xml:space="preserve"> </w:t>
      </w:r>
      <w:r>
        <w:rPr>
          <w:rFonts w:ascii="Times New Roman"/>
          <w:w w:val="115"/>
          <w:position w:val="4"/>
        </w:rPr>
        <w:t>=</w:t>
      </w:r>
      <w:r>
        <w:rPr>
          <w:rFonts w:ascii="Times New Roman"/>
          <w:spacing w:val="-7"/>
          <w:w w:val="115"/>
          <w:position w:val="4"/>
        </w:rPr>
        <w:t xml:space="preserve"> </w:t>
      </w:r>
      <w:r>
        <w:rPr>
          <w:rFonts w:ascii="Times New Roman"/>
          <w:i/>
          <w:w w:val="115"/>
          <w:position w:val="-10"/>
        </w:rPr>
        <w:t>N</w:t>
      </w:r>
    </w:p>
    <w:p w14:paraId="16C715B6" w14:textId="77777777" w:rsidR="00521066" w:rsidRDefault="007C37E1">
      <w:pPr>
        <w:spacing w:line="260" w:lineRule="exact"/>
        <w:ind w:left="225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05"/>
        </w:rPr>
        <w:br w:type="column"/>
      </w:r>
      <w:r>
        <w:rPr>
          <w:rFonts w:ascii="メイリオ"/>
          <w:i/>
          <w:w w:val="105"/>
        </w:rPr>
        <w:lastRenderedPageBreak/>
        <w:t>O</w:t>
      </w:r>
      <w:r>
        <w:rPr>
          <w:rFonts w:ascii="Times New Roman"/>
          <w:w w:val="105"/>
          <w:position w:val="-5"/>
          <w:sz w:val="16"/>
        </w:rPr>
        <w:t>1</w:t>
      </w:r>
      <w:r>
        <w:rPr>
          <w:rFonts w:ascii="Times New Roman"/>
          <w:spacing w:val="6"/>
          <w:w w:val="105"/>
          <w:position w:val="-5"/>
          <w:sz w:val="16"/>
        </w:rPr>
        <w:t xml:space="preserve"> </w:t>
      </w:r>
      <w:r>
        <w:rPr>
          <w:rFonts w:ascii="Times New Roman"/>
          <w:w w:val="110"/>
        </w:rPr>
        <w:t>+</w:t>
      </w:r>
      <w:r>
        <w:rPr>
          <w:rFonts w:ascii="Times New Roman"/>
          <w:spacing w:val="-25"/>
          <w:w w:val="110"/>
        </w:rPr>
        <w:t xml:space="preserve"> </w:t>
      </w:r>
      <w:r>
        <w:rPr>
          <w:rFonts w:ascii="メイリオ"/>
          <w:i/>
          <w:w w:val="105"/>
        </w:rPr>
        <w:t>O</w:t>
      </w:r>
      <w:r>
        <w:rPr>
          <w:rFonts w:ascii="Times New Roman"/>
          <w:w w:val="105"/>
          <w:position w:val="-5"/>
          <w:sz w:val="16"/>
        </w:rPr>
        <w:t>2</w:t>
      </w:r>
      <w:r>
        <w:rPr>
          <w:rFonts w:ascii="Times New Roman"/>
          <w:spacing w:val="7"/>
          <w:w w:val="105"/>
          <w:position w:val="-5"/>
          <w:sz w:val="16"/>
        </w:rPr>
        <w:t xml:space="preserve"> </w:t>
      </w:r>
      <w:r>
        <w:rPr>
          <w:rFonts w:ascii="Times New Roman"/>
          <w:w w:val="110"/>
        </w:rPr>
        <w:t>+</w:t>
      </w:r>
      <w:r>
        <w:rPr>
          <w:rFonts w:ascii="Times New Roman"/>
          <w:spacing w:val="-25"/>
          <w:w w:val="110"/>
        </w:rPr>
        <w:t xml:space="preserve"> </w:t>
      </w:r>
      <w:r>
        <w:rPr>
          <w:rFonts w:ascii="Times New Roman"/>
          <w:i/>
          <w:w w:val="105"/>
        </w:rPr>
        <w:t>...</w:t>
      </w:r>
      <w:r>
        <w:rPr>
          <w:rFonts w:ascii="メイリオ"/>
          <w:i/>
          <w:w w:val="105"/>
        </w:rPr>
        <w:t>O</w:t>
      </w:r>
      <w:r>
        <w:rPr>
          <w:rFonts w:ascii="Times New Roman"/>
          <w:i/>
          <w:w w:val="105"/>
          <w:position w:val="-4"/>
          <w:sz w:val="16"/>
        </w:rPr>
        <w:t>n</w:t>
      </w:r>
    </w:p>
    <w:p w14:paraId="6E98AF58" w14:textId="77777777" w:rsidR="00521066" w:rsidRDefault="00521066">
      <w:pPr>
        <w:spacing w:line="260" w:lineRule="exact"/>
        <w:rPr>
          <w:rFonts w:ascii="Times New Roman" w:eastAsia="Times New Roman" w:hAnsi="Times New Roman" w:cs="Times New Roman"/>
          <w:sz w:val="16"/>
          <w:szCs w:val="16"/>
        </w:rPr>
        <w:sectPr w:rsidR="00521066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445" w:space="40"/>
            <w:col w:w="5095"/>
          </w:cols>
        </w:sectPr>
      </w:pPr>
    </w:p>
    <w:p w14:paraId="728BC711" w14:textId="77777777" w:rsidR="00521066" w:rsidRDefault="007C37E1">
      <w:pPr>
        <w:pStyle w:val="BodyText"/>
        <w:spacing w:before="113"/>
      </w:pPr>
      <w:proofErr w:type="gramStart"/>
      <w:r>
        <w:rPr>
          <w:w w:val="110"/>
        </w:rPr>
        <w:lastRenderedPageBreak/>
        <w:t>where</w:t>
      </w:r>
      <w:proofErr w:type="gramEnd"/>
      <w:r>
        <w:rPr>
          <w:spacing w:val="9"/>
          <w:w w:val="110"/>
        </w:rPr>
        <w:t xml:space="preserve"> </w:t>
      </w:r>
      <w:r>
        <w:rPr>
          <w:w w:val="110"/>
        </w:rPr>
        <w:t>N</w:t>
      </w:r>
      <w:r>
        <w:rPr>
          <w:spacing w:val="9"/>
          <w:w w:val="110"/>
        </w:rPr>
        <w:t xml:space="preserve"> </w:t>
      </w:r>
      <w:r>
        <w:rPr>
          <w:w w:val="110"/>
        </w:rPr>
        <w:t>is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spacing w:val="-1"/>
          <w:w w:val="110"/>
        </w:rPr>
        <w:t>nu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10"/>
          <w:w w:val="110"/>
        </w:rPr>
        <w:t xml:space="preserve"> </w:t>
      </w:r>
      <w:r>
        <w:rPr>
          <w:w w:val="110"/>
        </w:rPr>
        <w:t>of</w:t>
      </w:r>
      <w:r>
        <w:rPr>
          <w:spacing w:val="9"/>
          <w:w w:val="110"/>
        </w:rPr>
        <w:t xml:space="preserve"> </w:t>
      </w:r>
      <w:r>
        <w:rPr>
          <w:w w:val="110"/>
        </w:rPr>
        <w:t>points,</w:t>
      </w:r>
      <w:r>
        <w:rPr>
          <w:spacing w:val="12"/>
          <w:w w:val="110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rFonts w:ascii="メイリオ"/>
          <w:i/>
          <w:spacing w:val="1"/>
          <w:w w:val="110"/>
        </w:rPr>
        <w:t>O</w:t>
      </w:r>
      <w:r>
        <w:rPr>
          <w:spacing w:val="1"/>
          <w:w w:val="110"/>
          <w:position w:val="-2"/>
          <w:sz w:val="16"/>
        </w:rPr>
        <w:t>1</w:t>
      </w:r>
      <w:r>
        <w:rPr>
          <w:spacing w:val="1"/>
          <w:w w:val="110"/>
        </w:rPr>
        <w:t>...</w:t>
      </w:r>
      <w:r>
        <w:rPr>
          <w:rFonts w:ascii="メイリオ"/>
          <w:i/>
          <w:spacing w:val="1"/>
          <w:w w:val="110"/>
        </w:rPr>
        <w:t>O</w:t>
      </w:r>
      <w:r>
        <w:rPr>
          <w:i/>
          <w:w w:val="110"/>
          <w:position w:val="-2"/>
          <w:sz w:val="16"/>
        </w:rPr>
        <w:t>n</w:t>
      </w:r>
      <w:r>
        <w:rPr>
          <w:i/>
          <w:spacing w:val="34"/>
          <w:w w:val="110"/>
          <w:position w:val="-2"/>
          <w:sz w:val="16"/>
        </w:rPr>
        <w:t xml:space="preserve"> </w:t>
      </w:r>
      <w:r>
        <w:rPr>
          <w:w w:val="110"/>
        </w:rPr>
        <w:t>are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ies</w:t>
      </w:r>
      <w:r>
        <w:rPr>
          <w:spacing w:val="10"/>
          <w:w w:val="110"/>
        </w:rPr>
        <w:t xml:space="preserve"> </w:t>
      </w:r>
      <w:r>
        <w:rPr>
          <w:w w:val="110"/>
        </w:rPr>
        <w:t>for</w:t>
      </w:r>
      <w:r>
        <w:rPr>
          <w:spacing w:val="9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9"/>
          <w:w w:val="110"/>
        </w:rPr>
        <w:t xml:space="preserve"> </w:t>
      </w:r>
      <w:r>
        <w:rPr>
          <w:w w:val="110"/>
        </w:rPr>
        <w:t>point</w:t>
      </w:r>
      <w:r>
        <w:rPr>
          <w:spacing w:val="9"/>
          <w:w w:val="110"/>
        </w:rPr>
        <w:t xml:space="preserve"> </w:t>
      </w:r>
      <w:r>
        <w:rPr>
          <w:w w:val="110"/>
        </w:rPr>
        <w:t>returned</w:t>
      </w:r>
      <w:r>
        <w:rPr>
          <w:spacing w:val="10"/>
          <w:w w:val="110"/>
        </w:rPr>
        <w:t xml:space="preserve"> </w:t>
      </w:r>
      <w:r>
        <w:rPr>
          <w:w w:val="110"/>
        </w:rPr>
        <w:t>from</w:t>
      </w:r>
    </w:p>
    <w:p w14:paraId="7760BA01" w14:textId="77777777" w:rsidR="00521066" w:rsidRDefault="007C37E1">
      <w:pPr>
        <w:pStyle w:val="BodyText"/>
        <w:spacing w:before="177"/>
      </w:pPr>
      <w:proofErr w:type="spellStart"/>
      <w:proofErr w:type="gramStart"/>
      <w:r>
        <w:rPr>
          <w:i/>
          <w:w w:val="110"/>
        </w:rPr>
        <w:t>derivsig</w:t>
      </w:r>
      <w:proofErr w:type="spellEnd"/>
      <w:proofErr w:type="gramEnd"/>
      <w:r>
        <w:rPr>
          <w:w w:val="110"/>
        </w:rPr>
        <w:t>.</w:t>
      </w:r>
      <w:r>
        <w:rPr>
          <w:spacing w:val="8"/>
          <w:w w:val="110"/>
        </w:rPr>
        <w:t xml:space="preserve"> </w:t>
      </w:r>
      <w:r>
        <w:rPr>
          <w:w w:val="110"/>
        </w:rPr>
        <w:t>Appendix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cl</w:t>
      </w:r>
      <w:r>
        <w:rPr>
          <w:spacing w:val="-1"/>
          <w:w w:val="110"/>
        </w:rPr>
        <w:t>ud</w:t>
      </w:r>
      <w:r>
        <w:rPr>
          <w:spacing w:val="-2"/>
          <w:w w:val="110"/>
        </w:rPr>
        <w:t>es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dimming</w:t>
      </w:r>
      <w:r>
        <w:rPr>
          <w:spacing w:val="-12"/>
          <w:w w:val="110"/>
        </w:rPr>
        <w:t xml:space="preserve"> </w:t>
      </w:r>
      <w:r>
        <w:rPr>
          <w:w w:val="110"/>
        </w:rPr>
        <w:t>depth,</w:t>
      </w:r>
      <w:r>
        <w:rPr>
          <w:spacing w:val="-11"/>
          <w:w w:val="110"/>
        </w:rPr>
        <w:t xml:space="preserve"> </w:t>
      </w:r>
      <w:r>
        <w:rPr>
          <w:spacing w:val="1"/>
          <w:w w:val="110"/>
        </w:rPr>
        <w:t>slope,</w:t>
      </w:r>
      <w:r>
        <w:rPr>
          <w:spacing w:val="-11"/>
          <w:w w:val="110"/>
        </w:rPr>
        <w:t xml:space="preserve"> </w:t>
      </w:r>
      <w:r>
        <w:rPr>
          <w:w w:val="110"/>
        </w:rPr>
        <w:t>depth</w:t>
      </w:r>
      <w:r>
        <w:rPr>
          <w:spacing w:val="-12"/>
          <w:w w:val="110"/>
        </w:rPr>
        <w:t xml:space="preserve"> </w:t>
      </w:r>
      <w:r>
        <w:rPr>
          <w:spacing w:val="-3"/>
          <w:w w:val="110"/>
        </w:rPr>
        <w:t>un</w:t>
      </w:r>
      <w:r>
        <w:rPr>
          <w:spacing w:val="-4"/>
          <w:w w:val="110"/>
        </w:rPr>
        <w:t>ce</w:t>
      </w:r>
      <w:r>
        <w:rPr>
          <w:spacing w:val="-3"/>
          <w:w w:val="110"/>
        </w:rPr>
        <w:t>rt</w:t>
      </w:r>
      <w:r>
        <w:rPr>
          <w:spacing w:val="-4"/>
          <w:w w:val="110"/>
        </w:rPr>
        <w:t>ai</w:t>
      </w:r>
      <w:r>
        <w:rPr>
          <w:spacing w:val="-3"/>
          <w:w w:val="110"/>
        </w:rPr>
        <w:t>nt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spacing w:val="1"/>
          <w:w w:val="110"/>
        </w:rPr>
        <w:t>slope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un</w:t>
      </w:r>
      <w:r>
        <w:rPr>
          <w:spacing w:val="-3"/>
          <w:w w:val="110"/>
        </w:rPr>
        <w:t>ce</w:t>
      </w:r>
      <w:r>
        <w:rPr>
          <w:spacing w:val="-2"/>
          <w:w w:val="110"/>
        </w:rPr>
        <w:t>rt</w:t>
      </w:r>
      <w:r>
        <w:rPr>
          <w:spacing w:val="-3"/>
          <w:w w:val="110"/>
        </w:rPr>
        <w:t>ai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y</w:t>
      </w:r>
    </w:p>
    <w:p w14:paraId="54CCA8AE" w14:textId="77777777" w:rsidR="00521066" w:rsidRDefault="00521066">
      <w:pPr>
        <w:sectPr w:rsidR="00521066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4A6FFFD7" w14:textId="77777777" w:rsidR="00521066" w:rsidRDefault="00521066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p w14:paraId="45B6B2C6" w14:textId="77777777" w:rsidR="00521066" w:rsidRDefault="007C37E1">
      <w:pPr>
        <w:pStyle w:val="BodyText"/>
        <w:jc w:val="both"/>
      </w:pPr>
      <w:proofErr w:type="gramStart"/>
      <w:r>
        <w:rPr>
          <w:w w:val="105"/>
        </w:rPr>
        <w:t>for</w:t>
      </w:r>
      <w:proofErr w:type="gramEnd"/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38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17"/>
          <w:w w:val="105"/>
        </w:rPr>
        <w:t xml:space="preserve"> </w:t>
      </w:r>
      <w:r>
        <w:rPr>
          <w:w w:val="105"/>
        </w:rPr>
        <w:t>studied.</w:t>
      </w:r>
    </w:p>
    <w:p w14:paraId="0CF51D57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32734A0E" w14:textId="77777777" w:rsidR="00521066" w:rsidRDefault="00521066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0BECBE73" w14:textId="77777777" w:rsidR="00521066" w:rsidRDefault="007C37E1">
      <w:pPr>
        <w:pStyle w:val="Heading2"/>
        <w:numPr>
          <w:ilvl w:val="2"/>
          <w:numId w:val="2"/>
        </w:numPr>
        <w:tabs>
          <w:tab w:val="left" w:pos="1214"/>
        </w:tabs>
        <w:jc w:val="both"/>
        <w:rPr>
          <w:b w:val="0"/>
          <w:bCs w:val="0"/>
        </w:rPr>
      </w:pPr>
      <w:bookmarkStart w:id="86" w:name="CME_Parameterization"/>
      <w:bookmarkEnd w:id="86"/>
      <w:r>
        <w:rPr>
          <w:w w:val="115"/>
        </w:rPr>
        <w:t>CME</w:t>
      </w:r>
      <w:r>
        <w:rPr>
          <w:spacing w:val="16"/>
          <w:w w:val="115"/>
        </w:rPr>
        <w:t xml:space="preserve"> </w:t>
      </w:r>
      <w:r>
        <w:rPr>
          <w:spacing w:val="-1"/>
          <w:w w:val="115"/>
        </w:rPr>
        <w:t>P</w:t>
      </w:r>
      <w:r>
        <w:rPr>
          <w:spacing w:val="-2"/>
          <w:w w:val="115"/>
        </w:rPr>
        <w:t>aram</w:t>
      </w:r>
      <w:r>
        <w:rPr>
          <w:spacing w:val="-1"/>
          <w:w w:val="115"/>
        </w:rPr>
        <w:t>ete</w:t>
      </w:r>
      <w:r>
        <w:rPr>
          <w:spacing w:val="-2"/>
          <w:w w:val="115"/>
        </w:rPr>
        <w:t>r</w:t>
      </w:r>
      <w:r>
        <w:rPr>
          <w:spacing w:val="-1"/>
          <w:w w:val="115"/>
        </w:rPr>
        <w:t>ization</w:t>
      </w:r>
    </w:p>
    <w:p w14:paraId="14530092" w14:textId="77777777" w:rsidR="00521066" w:rsidRDefault="00521066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4F499CC2" w14:textId="77777777" w:rsidR="00521066" w:rsidRDefault="007C37E1">
      <w:pPr>
        <w:pStyle w:val="BodyText"/>
        <w:spacing w:line="455" w:lineRule="auto"/>
        <w:ind w:right="118" w:firstLine="576"/>
        <w:jc w:val="both"/>
      </w:pPr>
      <w:r>
        <w:rPr>
          <w:w w:val="105"/>
        </w:rPr>
        <w:t>Detailed</w:t>
      </w:r>
      <w:r>
        <w:rPr>
          <w:spacing w:val="-6"/>
          <w:w w:val="105"/>
        </w:rPr>
        <w:t xml:space="preserve"> </w:t>
      </w:r>
      <w:r>
        <w:rPr>
          <w:w w:val="105"/>
        </w:rPr>
        <w:t>3-D</w:t>
      </w:r>
      <w:r>
        <w:rPr>
          <w:spacing w:val="-5"/>
          <w:w w:val="105"/>
        </w:rPr>
        <w:t xml:space="preserve"> </w:t>
      </w:r>
      <w:r>
        <w:rPr>
          <w:w w:val="105"/>
        </w:rPr>
        <w:t>analysis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mass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possible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six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best-observed</w:t>
      </w:r>
      <w:r>
        <w:rPr>
          <w:spacing w:val="-5"/>
          <w:w w:val="105"/>
        </w:rPr>
        <w:t xml:space="preserve"> </w:t>
      </w:r>
      <w:r>
        <w:rPr>
          <w:w w:val="105"/>
        </w:rPr>
        <w:t>CMEs,</w:t>
      </w:r>
      <w:r>
        <w:rPr>
          <w:spacing w:val="20"/>
          <w:w w:val="109"/>
        </w:rPr>
        <w:t xml:space="preserve"> </w:t>
      </w:r>
      <w:r>
        <w:rPr>
          <w:w w:val="105"/>
        </w:rPr>
        <w:t>using</w:t>
      </w:r>
      <w:r>
        <w:rPr>
          <w:spacing w:val="27"/>
          <w:w w:val="105"/>
        </w:rPr>
        <w:t xml:space="preserve"> </w:t>
      </w:r>
      <w:r>
        <w:rPr>
          <w:w w:val="105"/>
        </w:rPr>
        <w:t>either</w:t>
      </w:r>
      <w:r>
        <w:rPr>
          <w:spacing w:val="28"/>
          <w:w w:val="105"/>
        </w:rPr>
        <w:t xml:space="preserve"> </w:t>
      </w:r>
      <w:r>
        <w:rPr>
          <w:w w:val="105"/>
        </w:rPr>
        <w:t>or</w:t>
      </w:r>
      <w:r>
        <w:rPr>
          <w:spacing w:val="27"/>
          <w:w w:val="105"/>
        </w:rPr>
        <w:t xml:space="preserve"> </w:t>
      </w:r>
      <w:r>
        <w:rPr>
          <w:w w:val="105"/>
        </w:rPr>
        <w:t>both</w:t>
      </w:r>
      <w:r>
        <w:rPr>
          <w:spacing w:val="29"/>
          <w:w w:val="105"/>
        </w:rPr>
        <w:t xml:space="preserve"> </w:t>
      </w:r>
      <w:r>
        <w:rPr>
          <w:w w:val="105"/>
        </w:rPr>
        <w:t>LASCO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CORs</w:t>
      </w:r>
      <w:r>
        <w:rPr>
          <w:spacing w:val="27"/>
          <w:w w:val="105"/>
        </w:rPr>
        <w:t xml:space="preserve"> </w:t>
      </w:r>
      <w:r>
        <w:rPr>
          <w:w w:val="105"/>
        </w:rPr>
        <w:t xml:space="preserve">data. </w:t>
      </w:r>
      <w:r>
        <w:rPr>
          <w:spacing w:val="8"/>
          <w:w w:val="105"/>
        </w:rPr>
        <w:t xml:space="preserve"> </w:t>
      </w:r>
      <w:r>
        <w:rPr>
          <w:w w:val="105"/>
        </w:rPr>
        <w:t>These</w:t>
      </w:r>
      <w:r>
        <w:rPr>
          <w:spacing w:val="28"/>
          <w:w w:val="105"/>
        </w:rPr>
        <w:t xml:space="preserve"> </w:t>
      </w:r>
      <w:r>
        <w:rPr>
          <w:w w:val="105"/>
        </w:rPr>
        <w:t>six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7"/>
          <w:w w:val="105"/>
        </w:rPr>
        <w:t xml:space="preserve"> </w:t>
      </w:r>
      <w:r>
        <w:rPr>
          <w:w w:val="105"/>
        </w:rPr>
        <w:t>are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not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8"/>
          <w:w w:val="105"/>
        </w:rPr>
        <w:t xml:space="preserve"> </w:t>
      </w:r>
      <w:r>
        <w:rPr>
          <w:w w:val="105"/>
        </w:rPr>
        <w:t>as</w:t>
      </w:r>
      <w:r>
        <w:rPr>
          <w:spacing w:val="27"/>
          <w:w w:val="105"/>
        </w:rPr>
        <w:t xml:space="preserve"> </w:t>
      </w:r>
      <w:r>
        <w:rPr>
          <w:w w:val="105"/>
        </w:rPr>
        <w:t>3V,</w:t>
      </w:r>
      <w:r>
        <w:rPr>
          <w:spacing w:val="28"/>
          <w:w w:val="105"/>
        </w:rPr>
        <w:t xml:space="preserve"> </w:t>
      </w:r>
      <w:r>
        <w:rPr>
          <w:w w:val="105"/>
        </w:rPr>
        <w:t>3M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Tab</w:t>
      </w:r>
      <w:r>
        <w:rPr>
          <w:spacing w:val="-5"/>
          <w:w w:val="105"/>
        </w:rPr>
        <w:t>le</w:t>
      </w:r>
    </w:p>
    <w:p w14:paraId="560F8F66" w14:textId="77777777" w:rsidR="00521066" w:rsidRDefault="007C37E1">
      <w:pPr>
        <w:pStyle w:val="BodyText"/>
        <w:spacing w:before="8" w:line="455" w:lineRule="auto"/>
        <w:ind w:right="118"/>
        <w:jc w:val="both"/>
      </w:pPr>
      <w:r>
        <w:rPr>
          <w:w w:val="105"/>
        </w:rPr>
        <w:t>5.1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w w:val="105"/>
        </w:rPr>
        <w:t>solid</w:t>
      </w:r>
      <w:r>
        <w:rPr>
          <w:spacing w:val="2"/>
          <w:w w:val="105"/>
        </w:rPr>
        <w:t xml:space="preserve"> </w:t>
      </w:r>
      <w:r>
        <w:rPr>
          <w:w w:val="105"/>
        </w:rPr>
        <w:t>red</w:t>
      </w:r>
      <w:r>
        <w:rPr>
          <w:spacing w:val="2"/>
          <w:w w:val="105"/>
        </w:rPr>
        <w:t xml:space="preserve"> </w:t>
      </w:r>
      <w:r>
        <w:rPr>
          <w:w w:val="105"/>
        </w:rPr>
        <w:t>symbols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Figure</w:t>
      </w:r>
      <w:r>
        <w:rPr>
          <w:spacing w:val="2"/>
          <w:w w:val="105"/>
        </w:rPr>
        <w:t xml:space="preserve"> </w:t>
      </w:r>
      <w:r>
        <w:rPr>
          <w:w w:val="105"/>
        </w:rPr>
        <w:t>5.6.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ollowi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g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method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proofErr w:type="spellStart"/>
      <w:r>
        <w:rPr>
          <w:spacing w:val="-1"/>
          <w:w w:val="105"/>
        </w:rPr>
        <w:t>C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nn</w:t>
      </w:r>
      <w:r>
        <w:rPr>
          <w:spacing w:val="-2"/>
          <w:w w:val="105"/>
        </w:rPr>
        <w:t>o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proofErr w:type="spellStart"/>
      <w:r>
        <w:rPr>
          <w:spacing w:val="-4"/>
          <w:w w:val="105"/>
        </w:rPr>
        <w:t>V</w:t>
      </w:r>
      <w:r>
        <w:rPr>
          <w:spacing w:val="-3"/>
          <w:w w:val="105"/>
        </w:rPr>
        <w:t>our</w:t>
      </w:r>
      <w:r>
        <w:rPr>
          <w:spacing w:val="-4"/>
          <w:w w:val="105"/>
        </w:rPr>
        <w:t>li</w:t>
      </w:r>
      <w:r>
        <w:rPr>
          <w:spacing w:val="-3"/>
          <w:w w:val="105"/>
        </w:rPr>
        <w:t>das</w:t>
      </w:r>
      <w:proofErr w:type="spellEnd"/>
      <w:r>
        <w:rPr>
          <w:spacing w:val="57"/>
          <w:w w:val="106"/>
        </w:rPr>
        <w:t xml:space="preserve"> </w:t>
      </w:r>
      <w:r>
        <w:rPr>
          <w:w w:val="105"/>
        </w:rPr>
        <w:t>(2009),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GCS</w:t>
      </w:r>
      <w:r>
        <w:rPr>
          <w:spacing w:val="23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fit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determine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3-D</w:t>
      </w:r>
      <w:r>
        <w:rPr>
          <w:spacing w:val="23"/>
          <w:w w:val="105"/>
        </w:rPr>
        <w:t xml:space="preserve"> </w:t>
      </w:r>
      <w:r>
        <w:rPr>
          <w:w w:val="105"/>
        </w:rPr>
        <w:t>location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99"/>
        </w:rPr>
        <w:t xml:space="preserve"> </w:t>
      </w:r>
      <w:r>
        <w:rPr>
          <w:w w:val="105"/>
        </w:rPr>
        <w:t xml:space="preserve">CMEs. 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3-D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longitude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CME</w:t>
      </w:r>
      <w:r>
        <w:rPr>
          <w:spacing w:val="34"/>
          <w:w w:val="105"/>
        </w:rPr>
        <w:t xml:space="preserve"> </w:t>
      </w:r>
      <w:r>
        <w:rPr>
          <w:w w:val="105"/>
        </w:rPr>
        <w:t>are</w:t>
      </w:r>
      <w:r>
        <w:rPr>
          <w:spacing w:val="33"/>
          <w:w w:val="105"/>
        </w:rPr>
        <w:t xml:space="preserve"> </w:t>
      </w:r>
      <w:r>
        <w:rPr>
          <w:w w:val="105"/>
        </w:rPr>
        <w:t>needed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calculate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“true”</w:t>
      </w:r>
      <w:r>
        <w:rPr>
          <w:spacing w:val="34"/>
          <w:w w:val="105"/>
        </w:rPr>
        <w:t xml:space="preserve"> </w:t>
      </w:r>
      <w:r>
        <w:rPr>
          <w:w w:val="105"/>
        </w:rPr>
        <w:t>3-D</w:t>
      </w:r>
      <w:r>
        <w:rPr>
          <w:spacing w:val="34"/>
          <w:w w:val="105"/>
        </w:rPr>
        <w:t xml:space="preserve"> </w:t>
      </w:r>
      <w:r>
        <w:rPr>
          <w:w w:val="105"/>
        </w:rPr>
        <w:t>mass</w:t>
      </w:r>
    </w:p>
    <w:p w14:paraId="2DFD1C7D" w14:textId="77777777" w:rsidR="00521066" w:rsidRDefault="007C37E1">
      <w:pPr>
        <w:pStyle w:val="BodyText"/>
        <w:spacing w:before="8" w:line="354" w:lineRule="auto"/>
        <w:ind w:right="117"/>
        <w:jc w:val="both"/>
      </w:pPr>
      <w:proofErr w:type="gramStart"/>
      <w:r>
        <w:rPr>
          <w:w w:val="105"/>
        </w:rPr>
        <w:t>of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CME.</w:t>
      </w:r>
      <w:r>
        <w:rPr>
          <w:spacing w:val="32"/>
          <w:w w:val="105"/>
        </w:rPr>
        <w:t xml:space="preserve"> </w:t>
      </w:r>
      <w:r>
        <w:rPr>
          <w:w w:val="105"/>
        </w:rPr>
        <w:t>These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s</w:t>
      </w:r>
      <w:r>
        <w:rPr>
          <w:spacing w:val="31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also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d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calculate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d</w:t>
      </w:r>
      <w:r>
        <w:rPr>
          <w:spacing w:val="1"/>
          <w:w w:val="105"/>
        </w:rPr>
        <w:t>e-</w:t>
      </w:r>
      <w:r>
        <w:rPr>
          <w:w w:val="105"/>
        </w:rPr>
        <w:t>pr</w:t>
      </w:r>
      <w:r>
        <w:rPr>
          <w:spacing w:val="1"/>
          <w:w w:val="105"/>
        </w:rPr>
        <w:t>o</w:t>
      </w:r>
      <w:r>
        <w:rPr>
          <w:w w:val="105"/>
        </w:rPr>
        <w:t>j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1"/>
          <w:w w:val="105"/>
        </w:rPr>
        <w:t>e</w:t>
      </w:r>
      <w:r>
        <w:rPr>
          <w:w w:val="105"/>
        </w:rPr>
        <w:t>d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CME.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99"/>
        </w:rPr>
        <w:t xml:space="preserve"> </w:t>
      </w:r>
      <w:r>
        <w:rPr>
          <w:w w:val="105"/>
        </w:rPr>
        <w:t>reported</w:t>
      </w:r>
      <w:r>
        <w:rPr>
          <w:spacing w:val="19"/>
          <w:w w:val="105"/>
        </w:rPr>
        <w:t xml:space="preserve"> </w:t>
      </w:r>
      <w:r>
        <w:rPr>
          <w:w w:val="105"/>
        </w:rPr>
        <w:t>masses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15</w:t>
      </w:r>
      <w:r>
        <w:rPr>
          <w:spacing w:val="20"/>
          <w:w w:val="105"/>
        </w:rPr>
        <w:t xml:space="preserve"> </w:t>
      </w:r>
      <w:r>
        <w:rPr>
          <w:w w:val="105"/>
        </w:rPr>
        <w:t>R</w:t>
      </w:r>
      <w:r>
        <w:rPr>
          <w:rFonts w:ascii="メイリオ"/>
          <w:i/>
          <w:w w:val="105"/>
        </w:rPr>
        <w:t>8</w:t>
      </w:r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using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fitting</w:t>
      </w:r>
      <w:r>
        <w:rPr>
          <w:spacing w:val="19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Bein</w:t>
      </w:r>
      <w:proofErr w:type="spellEnd"/>
      <w:r>
        <w:rPr>
          <w:spacing w:val="19"/>
          <w:w w:val="105"/>
        </w:rPr>
        <w:t xml:space="preserve"> </w:t>
      </w:r>
      <w:r>
        <w:rPr>
          <w:w w:val="105"/>
        </w:rPr>
        <w:t>et</w:t>
      </w:r>
      <w:r>
        <w:rPr>
          <w:spacing w:val="20"/>
          <w:w w:val="105"/>
        </w:rPr>
        <w:t xml:space="preserve"> </w:t>
      </w:r>
      <w:r>
        <w:rPr>
          <w:w w:val="105"/>
        </w:rPr>
        <w:t>al.</w:t>
      </w:r>
      <w:r>
        <w:rPr>
          <w:spacing w:val="19"/>
          <w:w w:val="105"/>
        </w:rPr>
        <w:t xml:space="preserve"> </w:t>
      </w:r>
      <w:r>
        <w:rPr>
          <w:w w:val="105"/>
        </w:rPr>
        <w:t>(2013)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mass</w:t>
      </w:r>
      <w:r>
        <w:rPr>
          <w:spacing w:val="26"/>
        </w:rPr>
        <w:t xml:space="preserve"> </w:t>
      </w:r>
      <w:r>
        <w:rPr>
          <w:w w:val="105"/>
        </w:rPr>
        <w:t>increase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ght.</w:t>
      </w:r>
      <w:r>
        <w:rPr>
          <w:spacing w:val="47"/>
          <w:w w:val="105"/>
        </w:rPr>
        <w:t xml:space="preserve"> </w:t>
      </w:r>
      <w:r>
        <w:rPr>
          <w:spacing w:val="-6"/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2011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bruary</w:t>
      </w:r>
      <w:r>
        <w:rPr>
          <w:spacing w:val="22"/>
          <w:w w:val="105"/>
        </w:rPr>
        <w:t xml:space="preserve"> </w:t>
      </w:r>
      <w:r>
        <w:rPr>
          <w:w w:val="105"/>
        </w:rPr>
        <w:t>13-15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mass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measured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both</w:t>
      </w:r>
      <w:r>
        <w:rPr>
          <w:spacing w:val="22"/>
          <w:w w:val="105"/>
        </w:rPr>
        <w:t xml:space="preserve"> </w:t>
      </w:r>
      <w:r>
        <w:rPr>
          <w:w w:val="105"/>
        </w:rPr>
        <w:t>COR2A</w:t>
      </w:r>
    </w:p>
    <w:p w14:paraId="623AB87B" w14:textId="77777777" w:rsidR="00521066" w:rsidRDefault="007C37E1">
      <w:pPr>
        <w:pStyle w:val="BodyText"/>
        <w:spacing w:before="110" w:line="455" w:lineRule="auto"/>
        <w:ind w:right="118"/>
        <w:jc w:val="both"/>
      </w:pPr>
      <w:proofErr w:type="gramStart"/>
      <w:r>
        <w:rPr>
          <w:w w:val="105"/>
        </w:rPr>
        <w:t>and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COR2B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then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age</w:t>
      </w:r>
      <w:r>
        <w:rPr>
          <w:spacing w:val="-2"/>
          <w:w w:val="105"/>
        </w:rPr>
        <w:t>d.</w:t>
      </w:r>
      <w:r>
        <w:rPr>
          <w:spacing w:val="57"/>
          <w:w w:val="105"/>
        </w:rPr>
        <w:t xml:space="preserve"> </w:t>
      </w:r>
      <w:r>
        <w:rPr>
          <w:spacing w:val="-6"/>
          <w:w w:val="105"/>
        </w:rPr>
        <w:t>For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2011</w:t>
      </w:r>
      <w:r>
        <w:rPr>
          <w:spacing w:val="24"/>
          <w:w w:val="105"/>
        </w:rPr>
        <w:t xml:space="preserve"> </w:t>
      </w:r>
      <w:r>
        <w:rPr>
          <w:w w:val="105"/>
        </w:rPr>
        <w:t>August</w:t>
      </w:r>
      <w:r>
        <w:rPr>
          <w:spacing w:val="25"/>
          <w:w w:val="105"/>
        </w:rPr>
        <w:t xml:space="preserve"> </w:t>
      </w:r>
      <w:r>
        <w:rPr>
          <w:w w:val="105"/>
        </w:rPr>
        <w:t>9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11</w:t>
      </w:r>
      <w:r>
        <w:rPr>
          <w:spacing w:val="24"/>
          <w:w w:val="105"/>
        </w:rPr>
        <w:t xml:space="preserve"> </w:t>
      </w:r>
      <w:r>
        <w:rPr>
          <w:w w:val="105"/>
        </w:rPr>
        <w:t>CMEs,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mass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4"/>
          <w:w w:val="105"/>
        </w:rPr>
        <w:t xml:space="preserve"> </w:t>
      </w:r>
      <w:r>
        <w:rPr>
          <w:w w:val="105"/>
        </w:rPr>
        <w:t>measured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10"/>
        </w:rPr>
        <w:t xml:space="preserve"> </w:t>
      </w:r>
      <w:r>
        <w:rPr>
          <w:w w:val="105"/>
        </w:rPr>
        <w:t>LASCO-C3</w:t>
      </w:r>
      <w:r>
        <w:rPr>
          <w:spacing w:val="-8"/>
          <w:w w:val="105"/>
        </w:rPr>
        <w:t xml:space="preserve"> </w:t>
      </w:r>
      <w:r>
        <w:rPr>
          <w:spacing w:val="-5"/>
          <w:w w:val="105"/>
        </w:rPr>
        <w:t>only</w:t>
      </w:r>
      <w:r>
        <w:rPr>
          <w:spacing w:val="-4"/>
          <w:w w:val="105"/>
        </w:rPr>
        <w:t>.</w:t>
      </w:r>
    </w:p>
    <w:p w14:paraId="01C4350F" w14:textId="77777777" w:rsidR="00521066" w:rsidRDefault="007C37E1">
      <w:pPr>
        <w:pStyle w:val="BodyText"/>
        <w:spacing w:before="8" w:line="447" w:lineRule="auto"/>
        <w:ind w:right="119" w:firstLine="576"/>
        <w:jc w:val="both"/>
      </w:pP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followi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5"/>
          <w:w w:val="110"/>
        </w:rPr>
        <w:t xml:space="preserve"> </w:t>
      </w:r>
      <w:r>
        <w:rPr>
          <w:w w:val="110"/>
        </w:rPr>
        <w:t>procedure</w:t>
      </w:r>
      <w:r>
        <w:rPr>
          <w:spacing w:val="-5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-5"/>
          <w:w w:val="110"/>
        </w:rPr>
        <w:t xml:space="preserve"> </w:t>
      </w:r>
      <w:r>
        <w:rPr>
          <w:w w:val="110"/>
        </w:rPr>
        <w:t>used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im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ies</w:t>
      </w:r>
      <w:r>
        <w:rPr>
          <w:spacing w:val="-5"/>
          <w:w w:val="110"/>
        </w:rPr>
        <w:t xml:space="preserve"> </w:t>
      </w:r>
      <w:r>
        <w:rPr>
          <w:w w:val="110"/>
        </w:rPr>
        <w:t>for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CME</w:t>
      </w:r>
      <w:r>
        <w:rPr>
          <w:spacing w:val="-6"/>
          <w:w w:val="110"/>
        </w:rPr>
        <w:t xml:space="preserve"> </w:t>
      </w:r>
      <w:r>
        <w:rPr>
          <w:w w:val="110"/>
        </w:rPr>
        <w:t>kinetic</w:t>
      </w:r>
      <w:r>
        <w:rPr>
          <w:spacing w:val="-5"/>
          <w:w w:val="110"/>
        </w:rPr>
        <w:t xml:space="preserve"> </w:t>
      </w:r>
      <w:proofErr w:type="spellStart"/>
      <w:r>
        <w:rPr>
          <w:w w:val="110"/>
        </w:rPr>
        <w:t>param</w:t>
      </w:r>
      <w:proofErr w:type="spellEnd"/>
      <w:r>
        <w:rPr>
          <w:w w:val="110"/>
        </w:rPr>
        <w:t>-</w:t>
      </w:r>
      <w:r>
        <w:rPr>
          <w:spacing w:val="49"/>
          <w:w w:val="99"/>
        </w:rPr>
        <w:t xml:space="preserve"> </w:t>
      </w:r>
      <w:proofErr w:type="spellStart"/>
      <w:r>
        <w:rPr>
          <w:w w:val="110"/>
        </w:rPr>
        <w:t>eters</w:t>
      </w:r>
      <w:proofErr w:type="spellEnd"/>
      <w:r>
        <w:rPr>
          <w:w w:val="110"/>
        </w:rPr>
        <w:t>.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LASCO</w:t>
      </w:r>
      <w:r>
        <w:rPr>
          <w:spacing w:val="17"/>
          <w:w w:val="110"/>
        </w:rPr>
        <w:t xml:space="preserve"> </w:t>
      </w:r>
      <w:r>
        <w:rPr>
          <w:spacing w:val="-9"/>
          <w:w w:val="110"/>
        </w:rPr>
        <w:t>CDAW</w:t>
      </w:r>
      <w:r>
        <w:rPr>
          <w:spacing w:val="17"/>
          <w:w w:val="110"/>
        </w:rPr>
        <w:t xml:space="preserve"> </w:t>
      </w:r>
      <w:r>
        <w:rPr>
          <w:spacing w:val="-2"/>
          <w:w w:val="110"/>
        </w:rPr>
        <w:t>meas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16"/>
          <w:w w:val="110"/>
        </w:rPr>
        <w:t xml:space="preserve"> </w:t>
      </w:r>
      <w:r>
        <w:rPr>
          <w:spacing w:val="-3"/>
          <w:w w:val="110"/>
        </w:rPr>
        <w:t>we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</w:t>
      </w:r>
      <w:r>
        <w:rPr>
          <w:spacing w:val="17"/>
          <w:w w:val="110"/>
        </w:rPr>
        <w:t xml:space="preserve"> </w:t>
      </w:r>
      <w:r>
        <w:rPr>
          <w:w w:val="110"/>
        </w:rPr>
        <w:t>used</w:t>
      </w:r>
      <w:r>
        <w:rPr>
          <w:spacing w:val="16"/>
          <w:w w:val="110"/>
        </w:rPr>
        <w:t xml:space="preserve"> </w:t>
      </w:r>
      <w:r>
        <w:rPr>
          <w:w w:val="110"/>
        </w:rPr>
        <w:t>for</w:t>
      </w:r>
      <w:r>
        <w:rPr>
          <w:spacing w:val="17"/>
          <w:w w:val="110"/>
        </w:rPr>
        <w:t xml:space="preserve"> </w:t>
      </w:r>
      <w:r>
        <w:rPr>
          <w:w w:val="110"/>
        </w:rPr>
        <w:t>most</w:t>
      </w:r>
      <w:r>
        <w:rPr>
          <w:spacing w:val="17"/>
          <w:w w:val="110"/>
        </w:rPr>
        <w:t xml:space="preserve"> </w:t>
      </w:r>
      <w:r>
        <w:rPr>
          <w:w w:val="110"/>
        </w:rPr>
        <w:t>of</w:t>
      </w:r>
      <w:r>
        <w:rPr>
          <w:spacing w:val="16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17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17"/>
          <w:w w:val="110"/>
        </w:rPr>
        <w:t xml:space="preserve"> </w:t>
      </w:r>
      <w:r>
        <w:rPr>
          <w:w w:val="110"/>
        </w:rPr>
        <w:t>to</w:t>
      </w:r>
      <w:r>
        <w:rPr>
          <w:spacing w:val="16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ive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CME</w:t>
      </w:r>
      <w:r>
        <w:rPr>
          <w:spacing w:val="21"/>
          <w:w w:val="110"/>
        </w:rPr>
        <w:t xml:space="preserve"> </w:t>
      </w: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20"/>
          <w:w w:val="110"/>
        </w:rPr>
        <w:t xml:space="preserve"> </w:t>
      </w:r>
      <w:r>
        <w:rPr>
          <w:w w:val="110"/>
        </w:rPr>
        <w:t>and</w:t>
      </w:r>
      <w:r>
        <w:rPr>
          <w:spacing w:val="21"/>
          <w:w w:val="110"/>
        </w:rPr>
        <w:t xml:space="preserve"> </w:t>
      </w:r>
      <w:r>
        <w:rPr>
          <w:w w:val="110"/>
        </w:rPr>
        <w:t>mass,</w:t>
      </w:r>
      <w:r>
        <w:rPr>
          <w:spacing w:val="26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21"/>
          <w:w w:val="110"/>
        </w:rPr>
        <w:t xml:space="preserve"> </w:t>
      </w:r>
      <w:r>
        <w:rPr>
          <w:w w:val="110"/>
        </w:rPr>
        <w:t>are</w:t>
      </w:r>
      <w:r>
        <w:rPr>
          <w:spacing w:val="20"/>
          <w:w w:val="110"/>
        </w:rPr>
        <w:t xml:space="preserve"> </w:t>
      </w:r>
      <w:r>
        <w:rPr>
          <w:w w:val="110"/>
        </w:rPr>
        <w:t>based</w:t>
      </w:r>
      <w:r>
        <w:rPr>
          <w:spacing w:val="21"/>
          <w:w w:val="110"/>
        </w:rPr>
        <w:t xml:space="preserve"> </w:t>
      </w:r>
      <w:r>
        <w:rPr>
          <w:w w:val="110"/>
        </w:rPr>
        <w:t>on</w:t>
      </w:r>
      <w:r>
        <w:rPr>
          <w:spacing w:val="20"/>
          <w:w w:val="110"/>
        </w:rPr>
        <w:t xml:space="preserve"> </w:t>
      </w:r>
      <w:r>
        <w:rPr>
          <w:w w:val="110"/>
        </w:rPr>
        <w:t>a</w:t>
      </w:r>
      <w:r>
        <w:rPr>
          <w:spacing w:val="21"/>
          <w:w w:val="110"/>
        </w:rPr>
        <w:t xml:space="preserve"> </w:t>
      </w:r>
      <w:r>
        <w:rPr>
          <w:w w:val="110"/>
        </w:rPr>
        <w:t>single</w:t>
      </w:r>
      <w:r>
        <w:rPr>
          <w:spacing w:val="21"/>
          <w:w w:val="110"/>
        </w:rPr>
        <w:t xml:space="preserve"> </w:t>
      </w:r>
      <w:r>
        <w:rPr>
          <w:w w:val="110"/>
        </w:rPr>
        <w:t>viewpoint</w:t>
      </w:r>
      <w:r>
        <w:rPr>
          <w:spacing w:val="20"/>
          <w:w w:val="110"/>
        </w:rPr>
        <w:t xml:space="preserve"> </w:t>
      </w:r>
      <w:r>
        <w:rPr>
          <w:spacing w:val="-3"/>
          <w:w w:val="110"/>
        </w:rPr>
        <w:t>obse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</w:t>
      </w:r>
      <w:r>
        <w:rPr>
          <w:spacing w:val="21"/>
          <w:w w:val="110"/>
        </w:rPr>
        <w:t xml:space="preserve"> </w:t>
      </w:r>
      <w:r>
        <w:rPr>
          <w:w w:val="110"/>
        </w:rPr>
        <w:t>as</w:t>
      </w:r>
      <w:r>
        <w:rPr>
          <w:spacing w:val="20"/>
          <w:w w:val="110"/>
        </w:rPr>
        <w:t xml:space="preserve"> </w:t>
      </w:r>
      <w:r>
        <w:rPr>
          <w:w w:val="110"/>
        </w:rPr>
        <w:t>opposed</w:t>
      </w:r>
      <w:r>
        <w:rPr>
          <w:spacing w:val="21"/>
          <w:w w:val="110"/>
        </w:rPr>
        <w:t xml:space="preserve"> </w:t>
      </w:r>
      <w:r>
        <w:rPr>
          <w:w w:val="110"/>
        </w:rPr>
        <w:t>to</w:t>
      </w:r>
      <w:r>
        <w:rPr>
          <w:spacing w:val="21"/>
          <w:w w:val="110"/>
        </w:rPr>
        <w:t xml:space="preserve"> </w:t>
      </w:r>
      <w:r>
        <w:rPr>
          <w:w w:val="110"/>
        </w:rPr>
        <w:t>3-D.</w:t>
      </w:r>
      <w:r>
        <w:rPr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41"/>
          <w:w w:val="99"/>
        </w:rPr>
        <w:t xml:space="preserve"> </w:t>
      </w:r>
      <w:r>
        <w:rPr>
          <w:w w:val="110"/>
        </w:rPr>
        <w:t>reported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ar</w:t>
      </w:r>
      <w:r>
        <w:rPr>
          <w:spacing w:val="-4"/>
          <w:w w:val="110"/>
        </w:rPr>
        <w:t xml:space="preserve"> </w:t>
      </w:r>
      <w:r>
        <w:rPr>
          <w:spacing w:val="1"/>
          <w:w w:val="110"/>
        </w:rPr>
        <w:t>speed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4"/>
          <w:w w:val="110"/>
        </w:rPr>
        <w:t xml:space="preserve"> </w:t>
      </w:r>
      <w:r>
        <w:rPr>
          <w:w w:val="110"/>
        </w:rPr>
        <w:t>CME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obtained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 xml:space="preserve">y </w:t>
      </w:r>
      <w:r>
        <w:rPr>
          <w:w w:val="110"/>
        </w:rPr>
        <w:t>fitting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aigh</w:t>
      </w:r>
      <w:r>
        <w:rPr>
          <w:spacing w:val="-1"/>
          <w:w w:val="110"/>
        </w:rPr>
        <w:t>t</w:t>
      </w:r>
      <w:r>
        <w:rPr>
          <w:spacing w:val="-3"/>
          <w:w w:val="110"/>
        </w:rPr>
        <w:t xml:space="preserve"> </w:t>
      </w:r>
      <w:r>
        <w:rPr>
          <w:w w:val="110"/>
        </w:rPr>
        <w:t>line</w:t>
      </w:r>
      <w:r>
        <w:rPr>
          <w:spacing w:val="-4"/>
          <w:w w:val="110"/>
        </w:rPr>
        <w:t xml:space="preserve"> </w:t>
      </w:r>
      <w:r>
        <w:rPr>
          <w:w w:val="110"/>
        </w:rPr>
        <w:t>fit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eigh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-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ime</w:t>
      </w:r>
      <w:r>
        <w:rPr>
          <w:spacing w:val="-3"/>
          <w:w w:val="110"/>
        </w:rPr>
        <w:t xml:space="preserve"> </w:t>
      </w:r>
      <w:r>
        <w:rPr>
          <w:w w:val="110"/>
        </w:rPr>
        <w:t>mea-</w:t>
      </w:r>
      <w:r>
        <w:rPr>
          <w:spacing w:val="41"/>
          <w:w w:val="106"/>
        </w:rPr>
        <w:t xml:space="preserve"> </w:t>
      </w:r>
      <w:proofErr w:type="spellStart"/>
      <w:r>
        <w:rPr>
          <w:spacing w:val="-2"/>
          <w:w w:val="110"/>
        </w:rPr>
        <w:t>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proofErr w:type="spellEnd"/>
      <w:r>
        <w:rPr>
          <w:spacing w:val="-9"/>
          <w:w w:val="110"/>
        </w:rPr>
        <w:t xml:space="preserve"> </w:t>
      </w:r>
      <w:r>
        <w:rPr>
          <w:w w:val="110"/>
        </w:rPr>
        <w:t>at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fixed</w:t>
      </w:r>
      <w:r>
        <w:rPr>
          <w:spacing w:val="-9"/>
          <w:w w:val="110"/>
        </w:rPr>
        <w:t xml:space="preserve"> </w:t>
      </w:r>
      <w:r>
        <w:rPr>
          <w:w w:val="110"/>
        </w:rPr>
        <w:t>position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gle</w:t>
      </w:r>
      <w:r>
        <w:rPr>
          <w:spacing w:val="-1"/>
          <w:w w:val="110"/>
        </w:rPr>
        <w:t>.</w:t>
      </w:r>
      <w:r>
        <w:rPr>
          <w:spacing w:val="11"/>
          <w:w w:val="110"/>
        </w:rPr>
        <w:t xml:space="preserve"> </w:t>
      </w:r>
      <w:r>
        <w:rPr>
          <w:w w:val="110"/>
        </w:rPr>
        <w:t>If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ass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me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conse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ively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CME</w:t>
      </w:r>
      <w:r>
        <w:rPr>
          <w:spacing w:val="-9"/>
          <w:w w:val="110"/>
        </w:rPr>
        <w:t xml:space="preserve"> </w:t>
      </w:r>
      <w:r>
        <w:rPr>
          <w:w w:val="110"/>
        </w:rPr>
        <w:t>axis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spacing w:val="1"/>
          <w:w w:val="110"/>
        </w:rPr>
        <w:t>60</w:t>
      </w:r>
      <w:r>
        <w:rPr>
          <w:rFonts w:cs="Times New Roman"/>
          <w:i/>
          <w:spacing w:val="1"/>
          <w:w w:val="110"/>
          <w:position w:val="8"/>
          <w:sz w:val="16"/>
          <w:szCs w:val="16"/>
        </w:rPr>
        <w:t>o</w:t>
      </w:r>
      <w:r>
        <w:rPr>
          <w:spacing w:val="1"/>
          <w:w w:val="110"/>
        </w:rPr>
        <w:t>f</w:t>
      </w:r>
      <w:r>
        <w:rPr>
          <w:w w:val="110"/>
        </w:rPr>
        <w:t>r</w:t>
      </w:r>
      <w:r>
        <w:rPr>
          <w:spacing w:val="1"/>
          <w:w w:val="110"/>
        </w:rPr>
        <w:t>om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65"/>
          <w:w w:val="99"/>
        </w:rPr>
        <w:t xml:space="preserve"> </w:t>
      </w:r>
      <w:r>
        <w:rPr>
          <w:w w:val="110"/>
        </w:rPr>
        <w:t>sky</w:t>
      </w:r>
      <w:r>
        <w:rPr>
          <w:spacing w:val="-19"/>
          <w:w w:val="110"/>
        </w:rPr>
        <w:t xml:space="preserve"> </w:t>
      </w:r>
      <w:r>
        <w:rPr>
          <w:w w:val="110"/>
        </w:rPr>
        <w:t>plane</w:t>
      </w:r>
      <w:r>
        <w:rPr>
          <w:spacing w:val="-18"/>
          <w:w w:val="110"/>
        </w:rPr>
        <w:t xml:space="preserve"> </w:t>
      </w:r>
      <w:r>
        <w:rPr>
          <w:w w:val="110"/>
        </w:rPr>
        <w:t>as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spacing w:val="-3"/>
          <w:w w:val="110"/>
        </w:rPr>
        <w:t>wors</w:t>
      </w:r>
      <w:r>
        <w:rPr>
          <w:spacing w:val="-2"/>
          <w:w w:val="110"/>
        </w:rPr>
        <w:t>t</w:t>
      </w:r>
      <w:r>
        <w:rPr>
          <w:spacing w:val="-18"/>
          <w:w w:val="110"/>
        </w:rPr>
        <w:t xml:space="preserve"> </w:t>
      </w:r>
      <w:r>
        <w:rPr>
          <w:w w:val="110"/>
        </w:rPr>
        <w:t>case</w:t>
      </w:r>
      <w:r>
        <w:rPr>
          <w:spacing w:val="-19"/>
          <w:w w:val="110"/>
        </w:rPr>
        <w:t xml:space="preserve"> </w:t>
      </w:r>
      <w:r>
        <w:rPr>
          <w:w w:val="110"/>
        </w:rPr>
        <w:t>(for</w:t>
      </w:r>
      <w:r>
        <w:rPr>
          <w:spacing w:val="-18"/>
          <w:w w:val="110"/>
        </w:rPr>
        <w:t xml:space="preserve"> </w:t>
      </w:r>
      <w:r>
        <w:rPr>
          <w:w w:val="110"/>
        </w:rPr>
        <w:t>non-halo</w:t>
      </w:r>
      <w:r>
        <w:rPr>
          <w:spacing w:val="-19"/>
          <w:w w:val="110"/>
        </w:rPr>
        <w:t xml:space="preserve"> </w:t>
      </w:r>
      <w:r>
        <w:rPr>
          <w:w w:val="110"/>
        </w:rPr>
        <w:t>CMEs),</w:t>
      </w:r>
      <w:r>
        <w:rPr>
          <w:spacing w:val="-16"/>
          <w:w w:val="110"/>
        </w:rPr>
        <w:t xml:space="preserve"> </w:t>
      </w:r>
      <w:r>
        <w:rPr>
          <w:w w:val="110"/>
        </w:rPr>
        <w:t>this</w:t>
      </w:r>
      <w:r>
        <w:rPr>
          <w:spacing w:val="-18"/>
          <w:w w:val="110"/>
        </w:rPr>
        <w:t xml:space="preserve"> </w:t>
      </w:r>
      <w:r>
        <w:rPr>
          <w:w w:val="110"/>
        </w:rPr>
        <w:t>results</w:t>
      </w:r>
      <w:r>
        <w:rPr>
          <w:spacing w:val="-19"/>
          <w:w w:val="110"/>
        </w:rPr>
        <w:t xml:space="preserve"> </w:t>
      </w:r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r>
        <w:rPr>
          <w:w w:val="110"/>
        </w:rPr>
        <w:t>a</w:t>
      </w:r>
      <w:r>
        <w:rPr>
          <w:spacing w:val="-18"/>
          <w:w w:val="110"/>
        </w:rPr>
        <w:t xml:space="preserve"> </w:t>
      </w:r>
      <w:r>
        <w:rPr>
          <w:w w:val="110"/>
        </w:rPr>
        <w:t>factor</w:t>
      </w:r>
      <w:r>
        <w:rPr>
          <w:spacing w:val="-19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2</w:t>
      </w:r>
      <w:r>
        <w:rPr>
          <w:spacing w:val="-19"/>
          <w:w w:val="110"/>
        </w:rPr>
        <w:t xml:space="preserve"> </w:t>
      </w:r>
      <w:r>
        <w:rPr>
          <w:w w:val="110"/>
        </w:rPr>
        <w:t>(50%)</w:t>
      </w:r>
      <w:r>
        <w:rPr>
          <w:spacing w:val="-18"/>
          <w:w w:val="110"/>
        </w:rPr>
        <w:t xml:space="preserve"> </w:t>
      </w:r>
      <w:r>
        <w:rPr>
          <w:w w:val="110"/>
        </w:rPr>
        <w:t>underestimation</w:t>
      </w:r>
      <w:r>
        <w:rPr>
          <w:spacing w:val="23"/>
          <w:w w:val="104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speed.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spacing w:val="-9"/>
          <w:w w:val="110"/>
        </w:rPr>
        <w:t>CDAW</w:t>
      </w:r>
      <w:r>
        <w:rPr>
          <w:spacing w:val="-11"/>
          <w:w w:val="110"/>
        </w:rPr>
        <w:t xml:space="preserve"> </w:t>
      </w:r>
      <w:r>
        <w:rPr>
          <w:w w:val="110"/>
        </w:rPr>
        <w:t>catalog</w:t>
      </w:r>
      <w:r>
        <w:rPr>
          <w:spacing w:val="-11"/>
          <w:w w:val="110"/>
        </w:rPr>
        <w:t xml:space="preserve"> </w:t>
      </w:r>
      <w:r>
        <w:rPr>
          <w:w w:val="110"/>
        </w:rPr>
        <w:t>also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es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CME</w:t>
      </w:r>
      <w:r>
        <w:rPr>
          <w:spacing w:val="-11"/>
          <w:w w:val="110"/>
        </w:rPr>
        <w:t xml:space="preserve"> </w:t>
      </w:r>
      <w:r>
        <w:rPr>
          <w:w w:val="110"/>
        </w:rPr>
        <w:t>span</w:t>
      </w:r>
      <w:r>
        <w:rPr>
          <w:spacing w:val="-11"/>
          <w:w w:val="110"/>
        </w:rPr>
        <w:t xml:space="preserve"> </w:t>
      </w:r>
      <w:r>
        <w:rPr>
          <w:w w:val="110"/>
        </w:rPr>
        <w:t>angle,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11"/>
          <w:w w:val="110"/>
        </w:rPr>
        <w:t xml:space="preserve"> </w:t>
      </w:r>
      <w:r>
        <w:rPr>
          <w:w w:val="110"/>
        </w:rPr>
        <w:t>can</w:t>
      </w:r>
      <w:r>
        <w:rPr>
          <w:spacing w:val="-11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11"/>
          <w:w w:val="110"/>
        </w:rPr>
        <w:t xml:space="preserve"> </w:t>
      </w:r>
      <w:r>
        <w:rPr>
          <w:w w:val="110"/>
        </w:rPr>
        <w:t>used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23"/>
          <w:w w:val="99"/>
        </w:rPr>
        <w:t xml:space="preserve"> </w:t>
      </w:r>
      <w:r>
        <w:rPr>
          <w:w w:val="110"/>
        </w:rPr>
        <w:t>an</w:t>
      </w:r>
      <w:r>
        <w:rPr>
          <w:spacing w:val="12"/>
          <w:w w:val="110"/>
        </w:rPr>
        <w:t xml:space="preserve"> </w:t>
      </w:r>
      <w:r>
        <w:rPr>
          <w:w w:val="110"/>
        </w:rPr>
        <w:t>estimated</w:t>
      </w:r>
      <w:r>
        <w:rPr>
          <w:spacing w:val="12"/>
          <w:w w:val="110"/>
        </w:rPr>
        <w:t xml:space="preserve"> </w:t>
      </w:r>
      <w:r>
        <w:rPr>
          <w:w w:val="110"/>
        </w:rPr>
        <w:t>error</w:t>
      </w:r>
      <w:r>
        <w:rPr>
          <w:spacing w:val="12"/>
          <w:w w:val="110"/>
        </w:rPr>
        <w:t xml:space="preserve"> </w:t>
      </w:r>
      <w:r>
        <w:rPr>
          <w:w w:val="110"/>
        </w:rPr>
        <w:t>on</w:t>
      </w:r>
      <w:r>
        <w:rPr>
          <w:spacing w:val="12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12"/>
          <w:w w:val="110"/>
        </w:rPr>
        <w:t xml:space="preserve"> </w:t>
      </w:r>
      <w:r>
        <w:rPr>
          <w:w w:val="110"/>
        </w:rPr>
        <w:t>CME</w:t>
      </w:r>
      <w:r>
        <w:rPr>
          <w:spacing w:val="13"/>
          <w:w w:val="110"/>
        </w:rPr>
        <w:t xml:space="preserve"> </w:t>
      </w:r>
      <w:r>
        <w:rPr>
          <w:w w:val="110"/>
        </w:rPr>
        <w:t>mass</w:t>
      </w:r>
      <w:r>
        <w:rPr>
          <w:spacing w:val="12"/>
          <w:w w:val="110"/>
        </w:rPr>
        <w:t xml:space="preserve"> </w:t>
      </w:r>
      <w:r>
        <w:rPr>
          <w:w w:val="110"/>
        </w:rPr>
        <w:t>(Figure</w:t>
      </w:r>
      <w:r>
        <w:rPr>
          <w:spacing w:val="12"/>
          <w:w w:val="110"/>
        </w:rPr>
        <w:t xml:space="preserve"> </w:t>
      </w:r>
      <w:r>
        <w:rPr>
          <w:w w:val="110"/>
        </w:rPr>
        <w:t>4</w:t>
      </w:r>
      <w:r>
        <w:rPr>
          <w:spacing w:val="12"/>
          <w:w w:val="110"/>
        </w:rPr>
        <w:t xml:space="preserve"> </w:t>
      </w:r>
      <w:r>
        <w:rPr>
          <w:w w:val="110"/>
        </w:rPr>
        <w:t>of</w:t>
      </w:r>
      <w:r>
        <w:rPr>
          <w:spacing w:val="12"/>
          <w:w w:val="110"/>
        </w:rPr>
        <w:t xml:space="preserve"> </w:t>
      </w:r>
      <w:proofErr w:type="spellStart"/>
      <w:r>
        <w:rPr>
          <w:spacing w:val="-4"/>
          <w:w w:val="110"/>
        </w:rPr>
        <w:t>Vou</w:t>
      </w:r>
      <w:r>
        <w:rPr>
          <w:spacing w:val="-3"/>
          <w:w w:val="110"/>
        </w:rPr>
        <w:t>r</w:t>
      </w:r>
      <w:r>
        <w:rPr>
          <w:spacing w:val="-4"/>
          <w:w w:val="110"/>
        </w:rPr>
        <w:t>li</w:t>
      </w:r>
      <w:r>
        <w:rPr>
          <w:spacing w:val="-3"/>
          <w:w w:val="110"/>
        </w:rPr>
        <w:t>d</w:t>
      </w:r>
      <w:r>
        <w:rPr>
          <w:spacing w:val="-4"/>
          <w:w w:val="110"/>
        </w:rPr>
        <w:t>as</w:t>
      </w:r>
      <w:proofErr w:type="spellEnd"/>
      <w:r>
        <w:rPr>
          <w:spacing w:val="13"/>
          <w:w w:val="110"/>
        </w:rPr>
        <w:t xml:space="preserve"> </w:t>
      </w:r>
      <w:r>
        <w:rPr>
          <w:w w:val="110"/>
        </w:rPr>
        <w:t>et</w:t>
      </w:r>
      <w:r>
        <w:rPr>
          <w:spacing w:val="12"/>
          <w:w w:val="110"/>
        </w:rPr>
        <w:t xml:space="preserve"> </w:t>
      </w:r>
      <w:r>
        <w:rPr>
          <w:w w:val="110"/>
        </w:rPr>
        <w:t>al.</w:t>
      </w:r>
      <w:r>
        <w:rPr>
          <w:spacing w:val="12"/>
          <w:w w:val="110"/>
        </w:rPr>
        <w:t xml:space="preserve"> </w:t>
      </w:r>
      <w:r>
        <w:rPr>
          <w:w w:val="110"/>
        </w:rPr>
        <w:t>2010).</w:t>
      </w:r>
      <w:r>
        <w:rPr>
          <w:spacing w:val="59"/>
          <w:w w:val="110"/>
        </w:rPr>
        <w:t xml:space="preserve"> </w:t>
      </w:r>
      <w:r>
        <w:rPr>
          <w:w w:val="110"/>
        </w:rPr>
        <w:t>As</w:t>
      </w:r>
      <w:r>
        <w:rPr>
          <w:spacing w:val="12"/>
          <w:w w:val="110"/>
        </w:rPr>
        <w:t xml:space="preserve"> </w:t>
      </w:r>
      <w:r>
        <w:rPr>
          <w:w w:val="110"/>
        </w:rPr>
        <w:t>an</w:t>
      </w:r>
      <w:r>
        <w:rPr>
          <w:spacing w:val="12"/>
          <w:w w:val="110"/>
        </w:rPr>
        <w:t xml:space="preserve"> </w:t>
      </w:r>
      <w:r>
        <w:rPr>
          <w:w w:val="110"/>
        </w:rPr>
        <w:t>example,</w:t>
      </w:r>
      <w:r>
        <w:rPr>
          <w:spacing w:val="16"/>
          <w:w w:val="110"/>
        </w:rPr>
        <w:t xml:space="preserve"> </w:t>
      </w:r>
      <w:r>
        <w:rPr>
          <w:w w:val="110"/>
        </w:rPr>
        <w:t>if</w:t>
      </w:r>
      <w:r>
        <w:rPr>
          <w:spacing w:val="12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21"/>
          <w:w w:val="99"/>
        </w:rPr>
        <w:t xml:space="preserve">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ake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E</w:t>
      </w:r>
      <w:r>
        <w:rPr>
          <w:spacing w:val="-4"/>
          <w:w w:val="110"/>
        </w:rPr>
        <w:t>ve</w:t>
      </w:r>
      <w:r>
        <w:rPr>
          <w:spacing w:val="-3"/>
          <w:w w:val="110"/>
        </w:rPr>
        <w:t>nt</w:t>
      </w:r>
      <w:r>
        <w:rPr>
          <w:spacing w:val="3"/>
          <w:w w:val="110"/>
        </w:rPr>
        <w:t xml:space="preserve"> </w:t>
      </w:r>
      <w:r>
        <w:rPr>
          <w:w w:val="110"/>
        </w:rPr>
        <w:t>2</w:t>
      </w:r>
      <w:r>
        <w:rPr>
          <w:spacing w:val="3"/>
          <w:w w:val="110"/>
        </w:rPr>
        <w:t xml:space="preserve"> </w:t>
      </w:r>
      <w:r>
        <w:rPr>
          <w:w w:val="110"/>
        </w:rPr>
        <w:t>from</w:t>
      </w:r>
      <w:r>
        <w:rPr>
          <w:spacing w:val="3"/>
          <w:w w:val="110"/>
        </w:rPr>
        <w:t xml:space="preserve"> </w:t>
      </w:r>
      <w:r>
        <w:rPr>
          <w:spacing w:val="-4"/>
          <w:w w:val="110"/>
        </w:rPr>
        <w:t>Tab</w:t>
      </w:r>
      <w:r>
        <w:rPr>
          <w:spacing w:val="-5"/>
          <w:w w:val="110"/>
        </w:rPr>
        <w:t>le</w:t>
      </w:r>
      <w:r>
        <w:rPr>
          <w:spacing w:val="3"/>
          <w:w w:val="110"/>
        </w:rPr>
        <w:t xml:space="preserve"> </w:t>
      </w:r>
      <w:r>
        <w:rPr>
          <w:w w:val="110"/>
        </w:rPr>
        <w:t>5.1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,</w:t>
      </w:r>
      <w:r>
        <w:rPr>
          <w:spacing w:val="4"/>
          <w:w w:val="110"/>
        </w:rPr>
        <w:t xml:space="preserve"> </w:t>
      </w:r>
      <w:r>
        <w:rPr>
          <w:w w:val="110"/>
        </w:rPr>
        <w:t>then</w:t>
      </w:r>
      <w:r>
        <w:rPr>
          <w:spacing w:val="3"/>
          <w:w w:val="110"/>
        </w:rPr>
        <w:t xml:space="preserve"> </w:t>
      </w:r>
      <w:r>
        <w:rPr>
          <w:w w:val="110"/>
        </w:rPr>
        <w:t>using</w:t>
      </w:r>
      <w:r>
        <w:rPr>
          <w:spacing w:val="3"/>
          <w:w w:val="110"/>
        </w:rPr>
        <w:t xml:space="preserve"> </w:t>
      </w:r>
      <w:r>
        <w:rPr>
          <w:w w:val="110"/>
        </w:rPr>
        <w:t>these</w:t>
      </w:r>
      <w:r>
        <w:rPr>
          <w:spacing w:val="3"/>
          <w:w w:val="110"/>
        </w:rPr>
        <w:t xml:space="preserve"> </w:t>
      </w:r>
      <w:r>
        <w:rPr>
          <w:w w:val="110"/>
        </w:rPr>
        <w:t>errors</w:t>
      </w:r>
      <w:r>
        <w:rPr>
          <w:spacing w:val="2"/>
          <w:w w:val="110"/>
        </w:rPr>
        <w:t xml:space="preserve"> </w:t>
      </w:r>
      <w:r>
        <w:rPr>
          <w:spacing w:val="-5"/>
          <w:w w:val="110"/>
        </w:rPr>
        <w:t>we</w:t>
      </w:r>
      <w:r>
        <w:rPr>
          <w:spacing w:val="3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3"/>
          <w:w w:val="110"/>
        </w:rPr>
        <w:t xml:space="preserve"> </w:t>
      </w:r>
      <w:r>
        <w:rPr>
          <w:rFonts w:cs="Times New Roman"/>
          <w:i/>
          <w:spacing w:val="-1"/>
          <w:w w:val="110"/>
        </w:rPr>
        <w:t>sp</w:t>
      </w:r>
      <w:r>
        <w:rPr>
          <w:rFonts w:cs="Times New Roman"/>
          <w:i/>
          <w:spacing w:val="-2"/>
          <w:w w:val="110"/>
        </w:rPr>
        <w:t>eed</w:t>
      </w:r>
      <w:r>
        <w:rPr>
          <w:rFonts w:cs="Times New Roman"/>
          <w:i/>
          <w:spacing w:val="-7"/>
          <w:w w:val="110"/>
        </w:rPr>
        <w:t xml:space="preserve"> </w:t>
      </w:r>
      <w:r>
        <w:rPr>
          <w:w w:val="115"/>
        </w:rPr>
        <w:t>=</w:t>
      </w:r>
      <w:r>
        <w:rPr>
          <w:spacing w:val="-10"/>
          <w:w w:val="115"/>
        </w:rPr>
        <w:t xml:space="preserve"> </w:t>
      </w:r>
      <w:r>
        <w:rPr>
          <w:w w:val="110"/>
        </w:rPr>
        <w:t>338</w:t>
      </w:r>
      <w:r>
        <w:rPr>
          <w:spacing w:val="-19"/>
          <w:w w:val="110"/>
        </w:rPr>
        <w:t xml:space="preserve"> </w:t>
      </w:r>
      <w:r>
        <w:rPr>
          <w:rFonts w:cs="Times New Roman"/>
          <w:i/>
          <w:w w:val="115"/>
        </w:rPr>
        <w:t>±</w:t>
      </w:r>
      <w:r>
        <w:rPr>
          <w:rFonts w:cs="Times New Roman"/>
          <w:i/>
          <w:spacing w:val="-22"/>
          <w:w w:val="115"/>
        </w:rPr>
        <w:t xml:space="preserve"> </w:t>
      </w:r>
      <w:r>
        <w:rPr>
          <w:spacing w:val="1"/>
          <w:w w:val="110"/>
        </w:rPr>
        <w:t>345</w:t>
      </w:r>
      <w:r>
        <w:rPr>
          <w:rFonts w:cs="Times New Roman"/>
          <w:i/>
          <w:w w:val="110"/>
        </w:rPr>
        <w:t>km</w:t>
      </w:r>
      <w:r>
        <w:rPr>
          <w:rFonts w:cs="Times New Roman"/>
          <w:i/>
          <w:spacing w:val="2"/>
          <w:w w:val="110"/>
        </w:rPr>
        <w:t xml:space="preserve"> </w:t>
      </w:r>
      <w:r>
        <w:rPr>
          <w:rFonts w:cs="Times New Roman"/>
          <w:i/>
          <w:w w:val="115"/>
        </w:rPr>
        <w:t>s</w:t>
      </w:r>
      <w:r>
        <w:rPr>
          <w:rFonts w:cs="Times New Roman"/>
          <w:i/>
          <w:w w:val="115"/>
          <w:position w:val="8"/>
          <w:sz w:val="16"/>
          <w:szCs w:val="16"/>
        </w:rPr>
        <w:t>-</w:t>
      </w:r>
      <w:r>
        <w:rPr>
          <w:rFonts w:cs="Times New Roman"/>
          <w:w w:val="115"/>
          <w:position w:val="8"/>
          <w:sz w:val="16"/>
          <w:szCs w:val="16"/>
        </w:rPr>
        <w:t>1</w:t>
      </w:r>
      <w:r>
        <w:rPr>
          <w:rFonts w:cs="Times New Roman"/>
          <w:spacing w:val="27"/>
          <w:w w:val="115"/>
          <w:position w:val="8"/>
          <w:sz w:val="16"/>
          <w:szCs w:val="16"/>
        </w:rPr>
        <w:t xml:space="preserve"> </w:t>
      </w:r>
      <w:r>
        <w:rPr>
          <w:w w:val="110"/>
        </w:rPr>
        <w:t>and</w:t>
      </w:r>
    </w:p>
    <w:p w14:paraId="5F3422EA" w14:textId="77777777" w:rsidR="00521066" w:rsidRDefault="007C37E1">
      <w:pPr>
        <w:spacing w:line="296" w:lineRule="exact"/>
        <w:ind w:left="100"/>
        <w:jc w:val="both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i/>
          <w:w w:val="105"/>
        </w:rPr>
        <w:t>mass</w:t>
      </w:r>
      <w:proofErr w:type="gramEnd"/>
      <w:r>
        <w:rPr>
          <w:rFonts w:ascii="Times New Roman" w:eastAsia="Times New Roman" w:hAnsi="Times New Roman" w:cs="Times New Roman"/>
          <w:i/>
          <w:spacing w:val="-2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=</w:t>
      </w:r>
      <w:r>
        <w:rPr>
          <w:rFonts w:ascii="Times New Roman" w:eastAsia="Times New Roman" w:hAnsi="Times New Roman" w:cs="Times New Roman"/>
          <w:spacing w:val="-4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</w:rPr>
        <w:t>3</w:t>
      </w:r>
      <w:r>
        <w:rPr>
          <w:rFonts w:ascii="Times New Roman" w:eastAsia="Times New Roman" w:hAnsi="Times New Roman" w:cs="Times New Roman"/>
          <w:i/>
          <w:spacing w:val="-1"/>
          <w:w w:val="105"/>
        </w:rPr>
        <w:t>.</w:t>
      </w:r>
      <w:r>
        <w:rPr>
          <w:rFonts w:ascii="Times New Roman" w:eastAsia="Times New Roman" w:hAnsi="Times New Roman" w:cs="Times New Roman"/>
          <w:spacing w:val="-2"/>
          <w:w w:val="105"/>
        </w:rPr>
        <w:t>40</w:t>
      </w:r>
      <w:r>
        <w:rPr>
          <w:rFonts w:ascii="Times New Roman" w:eastAsia="Times New Roman" w:hAnsi="Times New Roman" w:cs="Times New Roman"/>
          <w:spacing w:val="-13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33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10</w:t>
      </w:r>
      <w:r>
        <w:rPr>
          <w:rFonts w:ascii="Times New Roman" w:eastAsia="Times New Roman" w:hAnsi="Times New Roman" w:cs="Times New Roman"/>
          <w:w w:val="105"/>
          <w:position w:val="8"/>
          <w:sz w:val="16"/>
          <w:szCs w:val="16"/>
        </w:rPr>
        <w:t>14</w:t>
      </w:r>
      <w:r>
        <w:rPr>
          <w:rFonts w:ascii="Times New Roman" w:eastAsia="Times New Roman" w:hAnsi="Times New Roman" w:cs="Times New Roman"/>
          <w:spacing w:val="12"/>
          <w:w w:val="105"/>
          <w:position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</w:rPr>
        <w:t>±</w:t>
      </w:r>
      <w:r>
        <w:rPr>
          <w:rFonts w:ascii="Times New Roman" w:eastAsia="Times New Roman" w:hAnsi="Times New Roman" w:cs="Times New Roman"/>
          <w:i/>
          <w:spacing w:val="-15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4</w:t>
      </w:r>
      <w:r>
        <w:rPr>
          <w:rFonts w:ascii="Times New Roman" w:eastAsia="Times New Roman" w:hAnsi="Times New Roman" w:cs="Times New Roman"/>
          <w:i/>
          <w:w w:val="105"/>
        </w:rPr>
        <w:t>.</w:t>
      </w:r>
      <w:r>
        <w:rPr>
          <w:rFonts w:ascii="Times New Roman" w:eastAsia="Times New Roman" w:hAnsi="Times New Roman" w:cs="Times New Roman"/>
          <w:w w:val="105"/>
        </w:rPr>
        <w:t>30</w:t>
      </w:r>
      <w:r>
        <w:rPr>
          <w:rFonts w:ascii="Times New Roman" w:eastAsia="Times New Roman" w:hAnsi="Times New Roman" w:cs="Times New Roman"/>
          <w:spacing w:val="-13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34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10</w:t>
      </w:r>
      <w:r>
        <w:rPr>
          <w:rFonts w:ascii="Times New Roman" w:eastAsia="Times New Roman" w:hAnsi="Times New Roman" w:cs="Times New Roman"/>
          <w:w w:val="105"/>
          <w:position w:val="8"/>
          <w:sz w:val="16"/>
          <w:szCs w:val="16"/>
        </w:rPr>
        <w:t>14</w:t>
      </w:r>
      <w:r>
        <w:rPr>
          <w:rFonts w:ascii="Times New Roman" w:eastAsia="Times New Roman" w:hAnsi="Times New Roman" w:cs="Times New Roman"/>
          <w:spacing w:val="35"/>
          <w:w w:val="105"/>
          <w:position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spacing w:val="4"/>
          <w:w w:val="105"/>
        </w:rPr>
        <w:t>g</w:t>
      </w:r>
      <w:r>
        <w:rPr>
          <w:rFonts w:ascii="Times New Roman" w:eastAsia="Times New Roman" w:hAnsi="Times New Roman" w:cs="Times New Roman"/>
          <w:spacing w:val="3"/>
          <w:w w:val="105"/>
        </w:rPr>
        <w:t>.</w:t>
      </w:r>
    </w:p>
    <w:p w14:paraId="6E2C5A20" w14:textId="77777777" w:rsidR="00521066" w:rsidRDefault="007C37E1">
      <w:pPr>
        <w:pStyle w:val="BodyText"/>
        <w:spacing w:before="177" w:line="354" w:lineRule="auto"/>
        <w:ind w:right="118" w:firstLine="576"/>
        <w:jc w:val="both"/>
      </w:pPr>
      <w:r>
        <w:rPr>
          <w:spacing w:val="-6"/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six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1"/>
          <w:w w:val="105"/>
        </w:rPr>
        <w:t xml:space="preserve"> </w:t>
      </w:r>
      <w:r>
        <w:rPr>
          <w:w w:val="105"/>
        </w:rPr>
        <w:t>with</w:t>
      </w:r>
      <w:r>
        <w:rPr>
          <w:spacing w:val="32"/>
          <w:w w:val="105"/>
        </w:rPr>
        <w:t xml:space="preserve"> </w:t>
      </w:r>
      <w:r>
        <w:rPr>
          <w:w w:val="105"/>
        </w:rPr>
        <w:t>3-D</w:t>
      </w:r>
      <w:r>
        <w:rPr>
          <w:spacing w:val="32"/>
          <w:w w:val="105"/>
        </w:rPr>
        <w:t xml:space="preserve"> </w:t>
      </w:r>
      <w:r>
        <w:rPr>
          <w:w w:val="105"/>
        </w:rPr>
        <w:t>analysis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CME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error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99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ee</w:t>
      </w:r>
      <w:r>
        <w:rPr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from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linear</w:t>
      </w:r>
      <w:r>
        <w:rPr>
          <w:spacing w:val="12"/>
          <w:w w:val="105"/>
        </w:rPr>
        <w:t xml:space="preserve"> </w:t>
      </w:r>
      <w:r>
        <w:rPr>
          <w:w w:val="105"/>
        </w:rPr>
        <w:t>fit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data</w:t>
      </w:r>
      <w:r>
        <w:rPr>
          <w:spacing w:val="12"/>
          <w:w w:val="105"/>
        </w:rPr>
        <w:t xml:space="preserve"> </w:t>
      </w:r>
      <w:r>
        <w:rPr>
          <w:w w:val="105"/>
        </w:rPr>
        <w:t>assuming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error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3-D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rFonts w:cs="Times New Roman"/>
          <w:i/>
          <w:w w:val="105"/>
        </w:rPr>
        <w:t>±</w:t>
      </w:r>
      <w:r>
        <w:rPr>
          <w:w w:val="105"/>
        </w:rPr>
        <w:t>0</w:t>
      </w:r>
      <w:r>
        <w:rPr>
          <w:rFonts w:cs="Times New Roman"/>
          <w:i/>
          <w:w w:val="105"/>
        </w:rPr>
        <w:t>.</w:t>
      </w:r>
      <w:r>
        <w:rPr>
          <w:w w:val="105"/>
        </w:rPr>
        <w:t>48</w:t>
      </w:r>
      <w:r>
        <w:rPr>
          <w:rFonts w:cs="Times New Roman"/>
          <w:i/>
          <w:w w:val="105"/>
        </w:rPr>
        <w:t>R</w:t>
      </w:r>
      <w:r>
        <w:rPr>
          <w:rFonts w:ascii="メイリオ" w:eastAsia="メイリオ" w:hAnsi="メイリオ" w:cs="メイリオ"/>
          <w:i/>
          <w:w w:val="105"/>
        </w:rPr>
        <w:t>8</w:t>
      </w:r>
      <w:r>
        <w:rPr>
          <w:rFonts w:ascii="メイリオ" w:eastAsia="メイリオ" w:hAnsi="メイリオ" w:cs="メイリオ"/>
          <w:i/>
          <w:spacing w:val="20"/>
          <w:w w:val="124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Colaninno</w:t>
      </w:r>
      <w:proofErr w:type="spellEnd"/>
      <w:r>
        <w:rPr>
          <w:spacing w:val="37"/>
          <w:w w:val="105"/>
        </w:rPr>
        <w:t xml:space="preserve"> </w:t>
      </w:r>
      <w:r>
        <w:rPr>
          <w:w w:val="105"/>
        </w:rPr>
        <w:t>et</w:t>
      </w:r>
      <w:r>
        <w:rPr>
          <w:spacing w:val="37"/>
          <w:w w:val="105"/>
        </w:rPr>
        <w:t xml:space="preserve"> </w:t>
      </w:r>
      <w:r>
        <w:rPr>
          <w:w w:val="105"/>
        </w:rPr>
        <w:t>al.,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2013). 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if</w:t>
      </w:r>
      <w:r>
        <w:rPr>
          <w:spacing w:val="37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Ev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39"/>
          <w:w w:val="105"/>
        </w:rPr>
        <w:t xml:space="preserve"> </w:t>
      </w:r>
      <w:r>
        <w:rPr>
          <w:w w:val="105"/>
        </w:rPr>
        <w:t>7</w:t>
      </w:r>
      <w:r>
        <w:rPr>
          <w:spacing w:val="37"/>
          <w:w w:val="105"/>
        </w:rPr>
        <w:t xml:space="preserve"> </w:t>
      </w:r>
      <w:r>
        <w:rPr>
          <w:w w:val="105"/>
        </w:rPr>
        <w:t>as</w:t>
      </w:r>
      <w:r>
        <w:rPr>
          <w:spacing w:val="38"/>
          <w:w w:val="105"/>
        </w:rPr>
        <w:t xml:space="preserve"> </w:t>
      </w:r>
      <w:r>
        <w:rPr>
          <w:w w:val="105"/>
        </w:rPr>
        <w:t>a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38"/>
          <w:w w:val="105"/>
        </w:rPr>
        <w:t xml:space="preserve"> </w:t>
      </w:r>
      <w:r>
        <w:rPr>
          <w:w w:val="105"/>
        </w:rPr>
        <w:t>3-D</w:t>
      </w:r>
      <w:r>
        <w:rPr>
          <w:spacing w:val="37"/>
          <w:w w:val="105"/>
        </w:rPr>
        <w:t xml:space="preserve"> </w:t>
      </w:r>
      <w:r>
        <w:rPr>
          <w:w w:val="105"/>
        </w:rPr>
        <w:t>CME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nt,</w:t>
      </w:r>
      <w:r>
        <w:rPr>
          <w:spacing w:val="43"/>
          <w:w w:val="105"/>
        </w:rPr>
        <w:t xml:space="preserve"> </w:t>
      </w:r>
      <w:r>
        <w:rPr>
          <w:spacing w:val="-4"/>
          <w:w w:val="105"/>
        </w:rPr>
        <w:t>we</w:t>
      </w:r>
      <w:r>
        <w:rPr>
          <w:spacing w:val="38"/>
          <w:w w:val="105"/>
        </w:rPr>
        <w:t xml:space="preserve"> </w:t>
      </w:r>
      <w:r>
        <w:rPr>
          <w:w w:val="105"/>
        </w:rPr>
        <w:t>get</w:t>
      </w:r>
    </w:p>
    <w:p w14:paraId="368A7CC7" w14:textId="77777777" w:rsidR="00521066" w:rsidRDefault="007C37E1">
      <w:pPr>
        <w:pStyle w:val="BodyText"/>
        <w:spacing w:before="86"/>
        <w:jc w:val="both"/>
      </w:pPr>
      <w:proofErr w:type="gramStart"/>
      <w:r>
        <w:rPr>
          <w:w w:val="115"/>
        </w:rPr>
        <w:t>353</w:t>
      </w:r>
      <w:r>
        <w:rPr>
          <w:spacing w:val="-50"/>
          <w:w w:val="115"/>
        </w:rPr>
        <w:t xml:space="preserve"> </w:t>
      </w:r>
      <w:r>
        <w:rPr>
          <w:rFonts w:cs="Times New Roman"/>
          <w:i/>
          <w:w w:val="115"/>
        </w:rPr>
        <w:t>±</w:t>
      </w:r>
      <w:proofErr w:type="gramEnd"/>
      <w:r>
        <w:rPr>
          <w:rFonts w:cs="Times New Roman"/>
          <w:i/>
          <w:spacing w:val="-49"/>
          <w:w w:val="115"/>
        </w:rPr>
        <w:t xml:space="preserve"> </w:t>
      </w:r>
      <w:r>
        <w:rPr>
          <w:w w:val="115"/>
        </w:rPr>
        <w:t>13</w:t>
      </w:r>
      <w:r>
        <w:rPr>
          <w:spacing w:val="-33"/>
          <w:w w:val="115"/>
        </w:rPr>
        <w:t xml:space="preserve"> </w:t>
      </w:r>
      <w:r>
        <w:rPr>
          <w:rFonts w:cs="Times New Roman"/>
          <w:i/>
          <w:spacing w:val="2"/>
          <w:w w:val="115"/>
        </w:rPr>
        <w:t>km</w:t>
      </w:r>
      <w:r>
        <w:rPr>
          <w:rFonts w:cs="Times New Roman"/>
          <w:i/>
          <w:spacing w:val="-33"/>
          <w:w w:val="115"/>
        </w:rPr>
        <w:t xml:space="preserve"> </w:t>
      </w:r>
      <w:r>
        <w:rPr>
          <w:rFonts w:cs="Times New Roman"/>
          <w:i/>
          <w:w w:val="115"/>
        </w:rPr>
        <w:t>s</w:t>
      </w:r>
      <w:r>
        <w:rPr>
          <w:rFonts w:cs="Times New Roman"/>
          <w:i/>
          <w:w w:val="115"/>
          <w:position w:val="8"/>
          <w:sz w:val="16"/>
          <w:szCs w:val="16"/>
        </w:rPr>
        <w:t>-</w:t>
      </w:r>
      <w:r>
        <w:rPr>
          <w:rFonts w:cs="Times New Roman"/>
          <w:w w:val="115"/>
          <w:position w:val="8"/>
          <w:sz w:val="16"/>
          <w:szCs w:val="16"/>
        </w:rPr>
        <w:t>1</w:t>
      </w:r>
      <w:r>
        <w:rPr>
          <w:rFonts w:cs="Times New Roman"/>
          <w:spacing w:val="-11"/>
          <w:w w:val="115"/>
          <w:position w:val="8"/>
          <w:sz w:val="16"/>
          <w:szCs w:val="16"/>
        </w:rPr>
        <w:t xml:space="preserve"> </w:t>
      </w:r>
      <w:r>
        <w:rPr>
          <w:w w:val="115"/>
        </w:rPr>
        <w:t>for</w:t>
      </w:r>
      <w:r>
        <w:rPr>
          <w:spacing w:val="-32"/>
          <w:w w:val="115"/>
        </w:rPr>
        <w:t xml:space="preserve"> </w:t>
      </w:r>
      <w:r>
        <w:rPr>
          <w:w w:val="115"/>
        </w:rPr>
        <w:t>the</w:t>
      </w:r>
      <w:r>
        <w:rPr>
          <w:spacing w:val="-33"/>
          <w:w w:val="115"/>
        </w:rPr>
        <w:t xml:space="preserve"> </w:t>
      </w:r>
      <w:r>
        <w:rPr>
          <w:spacing w:val="1"/>
          <w:w w:val="115"/>
        </w:rPr>
        <w:t>speed.</w:t>
      </w:r>
      <w:r>
        <w:rPr>
          <w:spacing w:val="-18"/>
          <w:w w:val="115"/>
        </w:rPr>
        <w:t xml:space="preserve"> </w:t>
      </w:r>
      <w:r>
        <w:rPr>
          <w:w w:val="115"/>
        </w:rPr>
        <w:t>The</w:t>
      </w:r>
      <w:r>
        <w:rPr>
          <w:spacing w:val="-33"/>
          <w:w w:val="115"/>
        </w:rPr>
        <w:t xml:space="preserve"> </w:t>
      </w:r>
      <w:r>
        <w:rPr>
          <w:w w:val="115"/>
        </w:rPr>
        <w:t>mass</w:t>
      </w:r>
      <w:r>
        <w:rPr>
          <w:spacing w:val="-32"/>
          <w:w w:val="115"/>
        </w:rPr>
        <w:t xml:space="preserve"> </w:t>
      </w:r>
      <w:r>
        <w:rPr>
          <w:w w:val="115"/>
        </w:rPr>
        <w:t>is</w:t>
      </w:r>
      <w:r>
        <w:rPr>
          <w:spacing w:val="-34"/>
          <w:w w:val="115"/>
        </w:rPr>
        <w:t xml:space="preserve"> </w:t>
      </w:r>
      <w:r>
        <w:rPr>
          <w:w w:val="115"/>
        </w:rPr>
        <w:t>still</w:t>
      </w:r>
      <w:r>
        <w:rPr>
          <w:spacing w:val="-32"/>
          <w:w w:val="115"/>
        </w:rPr>
        <w:t xml:space="preserve"> </w:t>
      </w:r>
      <w:r>
        <w:rPr>
          <w:w w:val="115"/>
        </w:rPr>
        <w:t>considered</w:t>
      </w:r>
      <w:r>
        <w:rPr>
          <w:spacing w:val="-33"/>
          <w:w w:val="115"/>
        </w:rPr>
        <w:t xml:space="preserve"> </w:t>
      </w:r>
      <w:r>
        <w:rPr>
          <w:w w:val="115"/>
        </w:rPr>
        <w:t>an</w:t>
      </w:r>
      <w:r>
        <w:rPr>
          <w:spacing w:val="-33"/>
          <w:w w:val="115"/>
        </w:rPr>
        <w:t xml:space="preserve"> </w:t>
      </w:r>
      <w:r>
        <w:rPr>
          <w:w w:val="115"/>
        </w:rPr>
        <w:t>underestimate</w:t>
      </w:r>
      <w:r>
        <w:rPr>
          <w:spacing w:val="-33"/>
          <w:w w:val="115"/>
        </w:rPr>
        <w:t xml:space="preserve"> </w:t>
      </w:r>
      <w:r>
        <w:rPr>
          <w:w w:val="115"/>
        </w:rPr>
        <w:t>from</w:t>
      </w:r>
      <w:r>
        <w:rPr>
          <w:spacing w:val="-33"/>
          <w:w w:val="115"/>
        </w:rPr>
        <w:t xml:space="preserve"> </w:t>
      </w:r>
      <w:r>
        <w:rPr>
          <w:w w:val="115"/>
        </w:rPr>
        <w:t>the</w:t>
      </w:r>
      <w:r>
        <w:rPr>
          <w:spacing w:val="-33"/>
          <w:w w:val="115"/>
        </w:rPr>
        <w:t xml:space="preserve"> </w:t>
      </w:r>
      <w:r>
        <w:rPr>
          <w:w w:val="115"/>
        </w:rPr>
        <w:t>3-D</w:t>
      </w:r>
      <w:r>
        <w:rPr>
          <w:spacing w:val="-32"/>
          <w:w w:val="115"/>
        </w:rPr>
        <w:t xml:space="preserve"> </w:t>
      </w:r>
      <w:r>
        <w:rPr>
          <w:w w:val="115"/>
        </w:rPr>
        <w:t>analysis</w:t>
      </w:r>
    </w:p>
    <w:p w14:paraId="79E1C192" w14:textId="77777777" w:rsidR="00521066" w:rsidRDefault="00521066">
      <w:pPr>
        <w:jc w:val="both"/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64CBF1BA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7F0557CA" w14:textId="77777777" w:rsidR="00521066" w:rsidRDefault="007C37E1">
      <w:pPr>
        <w:pStyle w:val="BodyText"/>
        <w:spacing w:before="58" w:line="455" w:lineRule="auto"/>
        <w:ind w:right="73"/>
      </w:pPr>
      <w:proofErr w:type="gramStart"/>
      <w:r>
        <w:rPr>
          <w:w w:val="105"/>
        </w:rPr>
        <w:t>but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w w:val="105"/>
        </w:rPr>
        <w:t>tt</w:t>
      </w:r>
      <w:r>
        <w:rPr>
          <w:spacing w:val="1"/>
          <w:w w:val="105"/>
        </w:rPr>
        <w:t>e</w:t>
      </w:r>
      <w:r>
        <w:rPr>
          <w:w w:val="105"/>
        </w:rPr>
        <w:t>r</w:t>
      </w:r>
      <w:r>
        <w:rPr>
          <w:spacing w:val="21"/>
          <w:w w:val="105"/>
        </w:rPr>
        <w:t xml:space="preserve"> </w:t>
      </w:r>
      <w:r>
        <w:rPr>
          <w:w w:val="105"/>
        </w:rPr>
        <w:t>determined</w:t>
      </w:r>
      <w:r>
        <w:rPr>
          <w:spacing w:val="21"/>
          <w:w w:val="105"/>
        </w:rPr>
        <w:t xml:space="preserve"> </w:t>
      </w:r>
      <w:r>
        <w:rPr>
          <w:w w:val="105"/>
        </w:rPr>
        <w:t>because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plane-of-sky</w:t>
      </w:r>
      <w:r>
        <w:rPr>
          <w:spacing w:val="21"/>
          <w:w w:val="105"/>
        </w:rPr>
        <w:t xml:space="preserve"> </w:t>
      </w:r>
      <w:r>
        <w:rPr>
          <w:w w:val="105"/>
        </w:rPr>
        <w:t>angle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3-D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kn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1"/>
          <w:w w:val="105"/>
        </w:rPr>
        <w:t xml:space="preserve"> </w:t>
      </w:r>
      <w:r>
        <w:rPr>
          <w:w w:val="105"/>
        </w:rPr>
        <w:t>from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GCS</w:t>
      </w:r>
      <w:r>
        <w:rPr>
          <w:spacing w:val="20"/>
          <w:w w:val="98"/>
        </w:rPr>
        <w:t xml:space="preserve"> </w:t>
      </w:r>
      <w:r>
        <w:rPr>
          <w:spacing w:val="1"/>
          <w:w w:val="105"/>
        </w:rPr>
        <w:t>model</w:t>
      </w:r>
      <w:r>
        <w:rPr>
          <w:spacing w:val="16"/>
          <w:w w:val="105"/>
        </w:rPr>
        <w:t xml:space="preserve"> </w:t>
      </w:r>
      <w:r>
        <w:rPr>
          <w:w w:val="105"/>
        </w:rPr>
        <w:t>fit,</w:t>
      </w:r>
      <w:r>
        <w:rPr>
          <w:spacing w:val="17"/>
          <w:w w:val="105"/>
        </w:rPr>
        <w:t xml:space="preserve"> </w:t>
      </w:r>
      <w:r>
        <w:rPr>
          <w:w w:val="105"/>
        </w:rPr>
        <w:t>so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rFonts w:cs="Times New Roman"/>
          <w:i/>
          <w:w w:val="105"/>
        </w:rPr>
        <w:t>±</w:t>
      </w:r>
      <w:r>
        <w:rPr>
          <w:w w:val="105"/>
        </w:rPr>
        <w:t>15%</w:t>
      </w:r>
      <w:r>
        <w:rPr>
          <w:spacing w:val="16"/>
          <w:w w:val="105"/>
        </w:rPr>
        <w:t xml:space="preserve"> </w:t>
      </w:r>
      <w:r>
        <w:rPr>
          <w:w w:val="105"/>
        </w:rPr>
        <w:t>error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assumed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3-D</w:t>
      </w:r>
      <w:r>
        <w:rPr>
          <w:spacing w:val="16"/>
          <w:w w:val="105"/>
        </w:rPr>
        <w:t xml:space="preserve"> </w:t>
      </w:r>
      <w:r>
        <w:rPr>
          <w:w w:val="105"/>
        </w:rPr>
        <w:t>mass</w:t>
      </w:r>
      <w:r>
        <w:rPr>
          <w:spacing w:val="17"/>
          <w:w w:val="105"/>
        </w:rPr>
        <w:t xml:space="preserve"> </w:t>
      </w:r>
      <w:r>
        <w:rPr>
          <w:w w:val="105"/>
        </w:rPr>
        <w:t>estimates</w:t>
      </w:r>
      <w:r>
        <w:rPr>
          <w:spacing w:val="16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Bein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et</w:t>
      </w:r>
      <w:r>
        <w:rPr>
          <w:spacing w:val="16"/>
          <w:w w:val="105"/>
        </w:rPr>
        <w:t xml:space="preserve"> </w:t>
      </w:r>
      <w:r>
        <w:rPr>
          <w:w w:val="105"/>
        </w:rPr>
        <w:t>al.,</w:t>
      </w:r>
      <w:r>
        <w:rPr>
          <w:spacing w:val="17"/>
          <w:w w:val="105"/>
        </w:rPr>
        <w:t xml:space="preserve"> </w:t>
      </w:r>
      <w:r>
        <w:rPr>
          <w:w w:val="105"/>
        </w:rPr>
        <w:t>2013).</w:t>
      </w:r>
    </w:p>
    <w:p w14:paraId="0B05DDD1" w14:textId="77777777" w:rsidR="00521066" w:rsidRDefault="007C37E1">
      <w:pPr>
        <w:pStyle w:val="BodyText"/>
        <w:spacing w:before="8" w:line="455" w:lineRule="auto"/>
        <w:ind w:right="119" w:firstLine="576"/>
        <w:jc w:val="both"/>
      </w:pP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purpose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-fi</w:t>
      </w:r>
      <w:r>
        <w:rPr>
          <w:spacing w:val="-1"/>
          <w:w w:val="110"/>
        </w:rPr>
        <w:t>tt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4"/>
          <w:w w:val="110"/>
        </w:rPr>
        <w:t xml:space="preserve"> </w:t>
      </w:r>
      <w:r>
        <w:rPr>
          <w:w w:val="110"/>
        </w:rPr>
        <w:t>with</w:t>
      </w:r>
      <w:r>
        <w:rPr>
          <w:spacing w:val="4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immi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4"/>
          <w:w w:val="110"/>
        </w:rPr>
        <w:t xml:space="preserve"> </w:t>
      </w:r>
      <w:r>
        <w:rPr>
          <w:spacing w:val="-1"/>
          <w:w w:val="110"/>
        </w:rPr>
        <w:t>param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Section</w:t>
      </w:r>
      <w:r>
        <w:rPr>
          <w:spacing w:val="4"/>
          <w:w w:val="110"/>
        </w:rPr>
        <w:t xml:space="preserve"> </w:t>
      </w:r>
      <w:r>
        <w:rPr>
          <w:w w:val="110"/>
        </w:rPr>
        <w:t>5.6,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midpoint</w:t>
      </w:r>
      <w:r>
        <w:rPr>
          <w:spacing w:val="4"/>
          <w:w w:val="110"/>
        </w:rPr>
        <w:t xml:space="preserve"> </w:t>
      </w:r>
      <w:r>
        <w:rPr>
          <w:spacing w:val="2"/>
          <w:w w:val="110"/>
        </w:rPr>
        <w:t>be-</w:t>
      </w:r>
      <w:r>
        <w:rPr>
          <w:spacing w:val="65"/>
          <w:w w:val="99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wee</w:t>
      </w:r>
      <w:r>
        <w:rPr>
          <w:spacing w:val="-3"/>
          <w:w w:val="110"/>
        </w:rPr>
        <w:t>n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spacing w:val="-4"/>
          <w:w w:val="110"/>
        </w:rPr>
        <w:t>low</w:t>
      </w:r>
      <w:r>
        <w:rPr>
          <w:spacing w:val="7"/>
          <w:w w:val="110"/>
        </w:rPr>
        <w:t xml:space="preserve"> </w:t>
      </w:r>
      <w:r>
        <w:rPr>
          <w:w w:val="110"/>
        </w:rPr>
        <w:t>and</w:t>
      </w:r>
      <w:r>
        <w:rPr>
          <w:spacing w:val="7"/>
          <w:w w:val="110"/>
        </w:rPr>
        <w:t xml:space="preserve"> </w:t>
      </w:r>
      <w:r>
        <w:rPr>
          <w:w w:val="110"/>
        </w:rPr>
        <w:t>high</w:t>
      </w:r>
      <w:r>
        <w:rPr>
          <w:spacing w:val="6"/>
          <w:w w:val="110"/>
        </w:rPr>
        <w:t xml:space="preserve"> </w:t>
      </w:r>
      <w:r>
        <w:rPr>
          <w:w w:val="110"/>
        </w:rPr>
        <w:t>limits</w:t>
      </w:r>
      <w:r>
        <w:rPr>
          <w:spacing w:val="7"/>
          <w:w w:val="110"/>
        </w:rPr>
        <w:t xml:space="preserve"> </w:t>
      </w:r>
      <w:r>
        <w:rPr>
          <w:w w:val="110"/>
        </w:rPr>
        <w:t>is</w:t>
      </w:r>
      <w:r>
        <w:rPr>
          <w:spacing w:val="7"/>
          <w:w w:val="110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ose</w:t>
      </w:r>
      <w:r>
        <w:rPr>
          <w:spacing w:val="-2"/>
          <w:w w:val="110"/>
        </w:rPr>
        <w:t>n</w:t>
      </w:r>
      <w:r>
        <w:rPr>
          <w:spacing w:val="7"/>
          <w:w w:val="110"/>
        </w:rPr>
        <w:t xml:space="preserve"> </w:t>
      </w:r>
      <w:r>
        <w:rPr>
          <w:w w:val="110"/>
        </w:rPr>
        <w:t>for</w:t>
      </w:r>
      <w:r>
        <w:rPr>
          <w:spacing w:val="7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6"/>
          <w:w w:val="110"/>
        </w:rPr>
        <w:t xml:space="preserve"> </w:t>
      </w:r>
      <w:r>
        <w:rPr>
          <w:w w:val="110"/>
        </w:rPr>
        <w:t>CME</w:t>
      </w:r>
      <w:r>
        <w:rPr>
          <w:spacing w:val="7"/>
          <w:w w:val="110"/>
        </w:rPr>
        <w:t xml:space="preserve"> </w:t>
      </w:r>
      <w:r>
        <w:rPr>
          <w:spacing w:val="1"/>
          <w:w w:val="110"/>
        </w:rPr>
        <w:t>speed</w:t>
      </w:r>
      <w:r>
        <w:rPr>
          <w:spacing w:val="7"/>
          <w:w w:val="110"/>
        </w:rPr>
        <w:t xml:space="preserve"> </w:t>
      </w:r>
      <w:r>
        <w:rPr>
          <w:w w:val="110"/>
        </w:rPr>
        <w:t>and</w:t>
      </w:r>
      <w:r>
        <w:rPr>
          <w:spacing w:val="7"/>
          <w:w w:val="110"/>
        </w:rPr>
        <w:t xml:space="preserve"> </w:t>
      </w:r>
      <w:r>
        <w:rPr>
          <w:w w:val="110"/>
        </w:rPr>
        <w:t>mass</w:t>
      </w:r>
      <w:r>
        <w:rPr>
          <w:spacing w:val="7"/>
          <w:w w:val="110"/>
        </w:rPr>
        <w:t xml:space="preserve"> </w:t>
      </w:r>
      <w:r>
        <w:rPr>
          <w:w w:val="110"/>
        </w:rPr>
        <w:t>parameter</w:t>
      </w:r>
      <w:r>
        <w:rPr>
          <w:spacing w:val="6"/>
          <w:w w:val="110"/>
        </w:rPr>
        <w:t xml:space="preserve"> </w:t>
      </w:r>
      <w:r>
        <w:rPr>
          <w:w w:val="110"/>
        </w:rPr>
        <w:t>reported</w:t>
      </w:r>
      <w:r>
        <w:rPr>
          <w:spacing w:val="7"/>
          <w:w w:val="110"/>
        </w:rPr>
        <w:t xml:space="preserve"> </w:t>
      </w:r>
      <w:r>
        <w:rPr>
          <w:w w:val="110"/>
        </w:rPr>
        <w:t>here,</w:t>
      </w:r>
      <w:r>
        <w:rPr>
          <w:spacing w:val="35"/>
          <w:w w:val="109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CME</w:t>
      </w:r>
      <w:r>
        <w:rPr>
          <w:spacing w:val="-1"/>
          <w:w w:val="110"/>
        </w:rPr>
        <w:t xml:space="preserve"> </w:t>
      </w:r>
      <w:r>
        <w:rPr>
          <w:w w:val="110"/>
        </w:rPr>
        <w:t>parameter</w:t>
      </w:r>
      <w:r>
        <w:rPr>
          <w:spacing w:val="-1"/>
          <w:w w:val="110"/>
        </w:rPr>
        <w:t xml:space="preserve"> </w:t>
      </w:r>
      <w:r>
        <w:rPr>
          <w:w w:val="110"/>
        </w:rPr>
        <w:t>error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range</w:t>
      </w:r>
      <w:r>
        <w:rPr>
          <w:spacing w:val="-1"/>
          <w:w w:val="110"/>
        </w:rPr>
        <w:t xml:space="preserve"> 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 xml:space="preserve">n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high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spacing w:val="-4"/>
          <w:w w:val="110"/>
        </w:rPr>
        <w:t>low</w:t>
      </w:r>
      <w:r>
        <w:rPr>
          <w:spacing w:val="-1"/>
          <w:w w:val="110"/>
        </w:rPr>
        <w:t xml:space="preserve"> </w:t>
      </w:r>
      <w:r>
        <w:rPr>
          <w:w w:val="110"/>
        </w:rPr>
        <w:t>limits</w:t>
      </w:r>
      <w:r>
        <w:rPr>
          <w:spacing w:val="-1"/>
          <w:w w:val="110"/>
        </w:rPr>
        <w:t xml:space="preserve"> </w:t>
      </w:r>
      <w:r>
        <w:rPr>
          <w:w w:val="110"/>
        </w:rPr>
        <w:t>divided</w:t>
      </w:r>
      <w:r>
        <w:rPr>
          <w:spacing w:val="-1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5"/>
          <w:w w:val="110"/>
        </w:rPr>
        <w:t>wo</w:t>
      </w:r>
      <w:r>
        <w:rPr>
          <w:spacing w:val="-2"/>
          <w:w w:val="110"/>
        </w:rPr>
        <w:t xml:space="preserve"> </w:t>
      </w:r>
      <w:r>
        <w:rPr>
          <w:w w:val="110"/>
        </w:rPr>
        <w:t>(i.e.,</w:t>
      </w:r>
      <w:r>
        <w:rPr>
          <w:spacing w:val="-1"/>
          <w:w w:val="110"/>
        </w:rPr>
        <w:t xml:space="preserve"> </w:t>
      </w:r>
      <w:r>
        <w:rPr>
          <w:rFonts w:cs="Times New Roman"/>
          <w:i/>
          <w:w w:val="110"/>
        </w:rPr>
        <w:t>±</w:t>
      </w:r>
      <w:r>
        <w:rPr>
          <w:rFonts w:cs="Times New Roman"/>
          <w:i/>
          <w:spacing w:val="23"/>
          <w:w w:val="140"/>
        </w:rPr>
        <w:t xml:space="preserve"> </w:t>
      </w:r>
      <w:r>
        <w:rPr>
          <w:w w:val="110"/>
        </w:rPr>
        <w:t>error</w:t>
      </w:r>
      <w:r>
        <w:rPr>
          <w:spacing w:val="3"/>
          <w:w w:val="110"/>
        </w:rPr>
        <w:t xml:space="preserve"> </w:t>
      </w:r>
      <w:r>
        <w:rPr>
          <w:w w:val="110"/>
        </w:rPr>
        <w:t>bars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Figure</w:t>
      </w:r>
      <w:r>
        <w:rPr>
          <w:spacing w:val="4"/>
          <w:w w:val="110"/>
        </w:rPr>
        <w:t xml:space="preserve"> </w:t>
      </w:r>
      <w:r>
        <w:rPr>
          <w:w w:val="110"/>
        </w:rPr>
        <w:t>5.6).</w:t>
      </w:r>
      <w:r>
        <w:rPr>
          <w:spacing w:val="3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ot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points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emselves</w:t>
      </w:r>
      <w:r>
        <w:rPr>
          <w:spacing w:val="4"/>
          <w:w w:val="110"/>
        </w:rPr>
        <w:t xml:space="preserve"> </w:t>
      </w:r>
      <w:r>
        <w:rPr>
          <w:spacing w:val="1"/>
          <w:w w:val="110"/>
        </w:rPr>
        <w:t>does</w:t>
      </w:r>
      <w:r>
        <w:rPr>
          <w:spacing w:val="3"/>
          <w:w w:val="110"/>
        </w:rPr>
        <w:t xml:space="preserve"> </w:t>
      </w:r>
      <w:r>
        <w:rPr>
          <w:w w:val="110"/>
        </w:rPr>
        <w:t>not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is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</w:t>
      </w:r>
      <w:r>
        <w:rPr>
          <w:spacing w:val="-2"/>
          <w:w w:val="110"/>
        </w:rPr>
        <w:t>y</w:t>
      </w:r>
      <w:r>
        <w:rPr>
          <w:spacing w:val="3"/>
          <w:w w:val="110"/>
        </w:rPr>
        <w:t xml:space="preserve"> </w:t>
      </w:r>
      <w:r>
        <w:rPr>
          <w:w w:val="110"/>
        </w:rPr>
        <w:t>this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-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oi</w:t>
      </w:r>
      <w:r>
        <w:rPr>
          <w:spacing w:val="-1"/>
          <w:w w:val="110"/>
        </w:rPr>
        <w:t>nt</w:t>
      </w:r>
      <w:r>
        <w:rPr>
          <w:spacing w:val="3"/>
          <w:w w:val="110"/>
        </w:rPr>
        <w:t xml:space="preserve"> </w:t>
      </w:r>
      <w:r>
        <w:rPr>
          <w:w w:val="110"/>
        </w:rPr>
        <w:t>for</w:t>
      </w:r>
      <w:r>
        <w:rPr>
          <w:spacing w:val="29"/>
          <w:w w:val="106"/>
        </w:rPr>
        <w:t xml:space="preserve"> </w:t>
      </w:r>
      <w:r>
        <w:rPr>
          <w:w w:val="110"/>
        </w:rPr>
        <w:t>single-viewpoint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d</w:t>
      </w:r>
      <w:r>
        <w:rPr>
          <w:spacing w:val="-21"/>
          <w:w w:val="110"/>
        </w:rPr>
        <w:t xml:space="preserve"> </w:t>
      </w:r>
      <w:r>
        <w:rPr>
          <w:w w:val="110"/>
        </w:rPr>
        <w:t>CME</w:t>
      </w:r>
      <w:r>
        <w:rPr>
          <w:spacing w:val="-20"/>
          <w:w w:val="110"/>
        </w:rPr>
        <w:t xml:space="preserve"> </w:t>
      </w:r>
      <w:r>
        <w:rPr>
          <w:w w:val="110"/>
        </w:rPr>
        <w:t>parameters</w:t>
      </w:r>
      <w:r>
        <w:rPr>
          <w:spacing w:val="-21"/>
          <w:w w:val="110"/>
        </w:rPr>
        <w:t xml:space="preserve"> </w:t>
      </w:r>
      <w:r>
        <w:rPr>
          <w:w w:val="110"/>
        </w:rPr>
        <w:t>but</w:t>
      </w:r>
      <w:r>
        <w:rPr>
          <w:spacing w:val="-20"/>
          <w:w w:val="110"/>
        </w:rPr>
        <w:t xml:space="preserve"> </w:t>
      </w:r>
      <w:r>
        <w:rPr>
          <w:spacing w:val="1"/>
          <w:w w:val="110"/>
        </w:rPr>
        <w:t>does</w:t>
      </w:r>
      <w:r>
        <w:rPr>
          <w:spacing w:val="-21"/>
          <w:w w:val="110"/>
        </w:rPr>
        <w:t xml:space="preserve"> </w:t>
      </w:r>
      <w:r>
        <w:rPr>
          <w:w w:val="110"/>
        </w:rPr>
        <w:t>for</w:t>
      </w:r>
      <w:r>
        <w:rPr>
          <w:spacing w:val="-20"/>
          <w:w w:val="110"/>
        </w:rPr>
        <w:t xml:space="preserve"> </w:t>
      </w:r>
      <w:r>
        <w:rPr>
          <w:w w:val="110"/>
        </w:rPr>
        <w:t>3-D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d</w:t>
      </w:r>
      <w:r>
        <w:rPr>
          <w:spacing w:val="-20"/>
          <w:w w:val="110"/>
        </w:rPr>
        <w:t xml:space="preserve"> </w:t>
      </w:r>
      <w:r>
        <w:rPr>
          <w:w w:val="110"/>
        </w:rPr>
        <w:t>CME</w:t>
      </w:r>
      <w:r>
        <w:rPr>
          <w:spacing w:val="-21"/>
          <w:w w:val="110"/>
        </w:rPr>
        <w:t xml:space="preserve"> </w:t>
      </w:r>
      <w:r>
        <w:rPr>
          <w:w w:val="110"/>
        </w:rPr>
        <w:t>parameters.</w:t>
      </w:r>
      <w:r>
        <w:rPr>
          <w:spacing w:val="-2"/>
          <w:w w:val="110"/>
        </w:rPr>
        <w:t xml:space="preserve"> </w:t>
      </w:r>
      <w:r>
        <w:rPr>
          <w:w w:val="110"/>
        </w:rPr>
        <w:t>Appendix</w:t>
      </w:r>
      <w:r>
        <w:rPr>
          <w:spacing w:val="-21"/>
          <w:w w:val="110"/>
        </w:rPr>
        <w:t xml:space="preserve"> </w:t>
      </w:r>
      <w:r>
        <w:rPr>
          <w:w w:val="110"/>
        </w:rPr>
        <w:t>A</w:t>
      </w:r>
      <w:r>
        <w:rPr>
          <w:spacing w:val="27"/>
          <w:w w:val="103"/>
        </w:rPr>
        <w:t xml:space="preserve"> </w:t>
      </w:r>
      <w:r>
        <w:rPr>
          <w:w w:val="110"/>
        </w:rPr>
        <w:t>includes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the CME </w:t>
      </w:r>
      <w:r>
        <w:rPr>
          <w:spacing w:val="1"/>
          <w:w w:val="110"/>
        </w:rPr>
        <w:t xml:space="preserve">speed, </w:t>
      </w:r>
      <w:r>
        <w:rPr>
          <w:w w:val="110"/>
        </w:rPr>
        <w:t xml:space="preserve">mass, </w:t>
      </w:r>
      <w:r>
        <w:rPr>
          <w:spacing w:val="1"/>
          <w:w w:val="110"/>
        </w:rPr>
        <w:t>speed</w:t>
      </w:r>
      <w:r>
        <w:rPr>
          <w:w w:val="110"/>
        </w:rPr>
        <w:t xml:space="preserve"> </w:t>
      </w:r>
      <w:r>
        <w:rPr>
          <w:spacing w:val="-3"/>
          <w:w w:val="110"/>
        </w:rPr>
        <w:t>un</w:t>
      </w:r>
      <w:r>
        <w:rPr>
          <w:spacing w:val="-4"/>
          <w:w w:val="110"/>
        </w:rPr>
        <w:t>ce</w:t>
      </w:r>
      <w:r>
        <w:rPr>
          <w:spacing w:val="-3"/>
          <w:w w:val="110"/>
        </w:rPr>
        <w:t>rt</w:t>
      </w:r>
      <w:r>
        <w:rPr>
          <w:spacing w:val="-4"/>
          <w:w w:val="110"/>
        </w:rPr>
        <w:t>ai</w:t>
      </w:r>
      <w:r>
        <w:rPr>
          <w:spacing w:val="-3"/>
          <w:w w:val="110"/>
        </w:rPr>
        <w:t>nt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and mass </w:t>
      </w:r>
      <w:r>
        <w:rPr>
          <w:spacing w:val="-2"/>
          <w:w w:val="110"/>
        </w:rPr>
        <w:t>un</w:t>
      </w:r>
      <w:r>
        <w:rPr>
          <w:spacing w:val="-3"/>
          <w:w w:val="110"/>
        </w:rPr>
        <w:t>ce</w:t>
      </w:r>
      <w:r>
        <w:rPr>
          <w:spacing w:val="-2"/>
          <w:w w:val="110"/>
        </w:rPr>
        <w:t>rt</w:t>
      </w:r>
      <w:r>
        <w:rPr>
          <w:spacing w:val="-3"/>
          <w:w w:val="110"/>
        </w:rPr>
        <w:t>ai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y</w:t>
      </w:r>
      <w:r>
        <w:rPr>
          <w:w w:val="110"/>
        </w:rPr>
        <w:t xml:space="preserve"> for</w:t>
      </w:r>
      <w:r>
        <w:rPr>
          <w:spacing w:val="-1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w w:val="110"/>
        </w:rPr>
        <w:t xml:space="preserve"> of the 38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31"/>
        </w:rPr>
        <w:t xml:space="preserve"> </w:t>
      </w:r>
      <w:r>
        <w:rPr>
          <w:w w:val="110"/>
        </w:rPr>
        <w:t>studied.</w:t>
      </w:r>
    </w:p>
    <w:p w14:paraId="7B1B5118" w14:textId="77777777" w:rsidR="00521066" w:rsidRDefault="00521066">
      <w:pPr>
        <w:spacing w:before="9"/>
        <w:rPr>
          <w:rFonts w:ascii="Times New Roman" w:eastAsia="Times New Roman" w:hAnsi="Times New Roman" w:cs="Times New Roman"/>
        </w:rPr>
      </w:pPr>
    </w:p>
    <w:p w14:paraId="6203126F" w14:textId="77777777" w:rsidR="00521066" w:rsidRDefault="007C37E1">
      <w:pPr>
        <w:pStyle w:val="Heading1"/>
        <w:numPr>
          <w:ilvl w:val="1"/>
          <w:numId w:val="1"/>
        </w:numPr>
        <w:tabs>
          <w:tab w:val="left" w:pos="1108"/>
        </w:tabs>
        <w:rPr>
          <w:b w:val="0"/>
          <w:bCs w:val="0"/>
        </w:rPr>
      </w:pPr>
      <w:bookmarkStart w:id="87" w:name="Dimming_and_CME_Parameters_Correlation"/>
      <w:bookmarkEnd w:id="87"/>
      <w:r>
        <w:rPr>
          <w:w w:val="110"/>
        </w:rPr>
        <w:t>Dimming</w:t>
      </w:r>
      <w:r>
        <w:rPr>
          <w:spacing w:val="43"/>
          <w:w w:val="110"/>
        </w:rPr>
        <w:t xml:space="preserve"> </w:t>
      </w:r>
      <w:r>
        <w:rPr>
          <w:w w:val="110"/>
        </w:rPr>
        <w:t>and</w:t>
      </w:r>
      <w:r>
        <w:rPr>
          <w:spacing w:val="43"/>
          <w:w w:val="110"/>
        </w:rPr>
        <w:t xml:space="preserve"> </w:t>
      </w:r>
      <w:r>
        <w:rPr>
          <w:w w:val="110"/>
        </w:rPr>
        <w:t>CME</w:t>
      </w:r>
      <w:r>
        <w:rPr>
          <w:spacing w:val="43"/>
          <w:w w:val="110"/>
        </w:rPr>
        <w:t xml:space="preserve"> </w:t>
      </w:r>
      <w:r>
        <w:rPr>
          <w:spacing w:val="-1"/>
          <w:w w:val="110"/>
        </w:rPr>
        <w:t>Pa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amete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s</w:t>
      </w:r>
      <w:r>
        <w:rPr>
          <w:spacing w:val="42"/>
          <w:w w:val="110"/>
        </w:rPr>
        <w:t xml:space="preserve"> </w:t>
      </w:r>
      <w:r>
        <w:rPr>
          <w:w w:val="110"/>
        </w:rPr>
        <w:t>Correlation</w:t>
      </w:r>
    </w:p>
    <w:p w14:paraId="2AE70AF6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9C42A6" w14:textId="77777777" w:rsidR="00521066" w:rsidRDefault="007C37E1">
      <w:pPr>
        <w:pStyle w:val="BodyText"/>
        <w:spacing w:before="162" w:line="453" w:lineRule="auto"/>
        <w:ind w:right="117" w:firstLine="576"/>
        <w:jc w:val="both"/>
      </w:pPr>
      <w:r>
        <w:rPr>
          <w:w w:val="110"/>
        </w:rPr>
        <w:t>As</w:t>
      </w:r>
      <w:r>
        <w:rPr>
          <w:spacing w:val="18"/>
          <w:w w:val="110"/>
        </w:rPr>
        <w:t xml:space="preserve"> </w:t>
      </w:r>
      <w:r>
        <w:rPr>
          <w:w w:val="110"/>
        </w:rPr>
        <w:t>described</w:t>
      </w:r>
      <w:r>
        <w:rPr>
          <w:spacing w:val="18"/>
          <w:w w:val="110"/>
        </w:rPr>
        <w:t xml:space="preserve"> </w:t>
      </w:r>
      <w:r>
        <w:rPr>
          <w:w w:val="110"/>
        </w:rPr>
        <w:t>in</w:t>
      </w:r>
      <w:r>
        <w:rPr>
          <w:spacing w:val="19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hapt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18"/>
          <w:w w:val="110"/>
        </w:rPr>
        <w:t xml:space="preserve"> </w:t>
      </w:r>
      <w:r>
        <w:rPr>
          <w:w w:val="110"/>
        </w:rPr>
        <w:t>4,</w:t>
      </w:r>
      <w:r>
        <w:rPr>
          <w:spacing w:val="23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19"/>
          <w:w w:val="110"/>
        </w:rPr>
        <w:t xml:space="preserve"> </w:t>
      </w:r>
      <w:r>
        <w:rPr>
          <w:spacing w:val="1"/>
          <w:w w:val="110"/>
        </w:rPr>
        <w:t>expec</w:t>
      </w:r>
      <w:r>
        <w:rPr>
          <w:w w:val="110"/>
        </w:rPr>
        <w:t>t</w:t>
      </w:r>
      <w:r>
        <w:rPr>
          <w:spacing w:val="18"/>
          <w:w w:val="110"/>
        </w:rPr>
        <w:t xml:space="preserve"> </w:t>
      </w:r>
      <w:r>
        <w:rPr>
          <w:w w:val="110"/>
        </w:rPr>
        <w:t>direct</w:t>
      </w:r>
      <w:r>
        <w:rPr>
          <w:spacing w:val="19"/>
          <w:w w:val="110"/>
        </w:rPr>
        <w:t xml:space="preserve"> </w:t>
      </w:r>
      <w:r>
        <w:rPr>
          <w:w w:val="110"/>
        </w:rPr>
        <w:t>proportionality</w:t>
      </w:r>
      <w:r>
        <w:rPr>
          <w:spacing w:val="18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18"/>
          <w:w w:val="110"/>
        </w:rPr>
        <w:t xml:space="preserve"> </w:t>
      </w:r>
      <w:r>
        <w:rPr>
          <w:w w:val="110"/>
        </w:rPr>
        <w:t>dimming</w:t>
      </w:r>
      <w:r>
        <w:rPr>
          <w:spacing w:val="19"/>
          <w:w w:val="110"/>
        </w:rPr>
        <w:t xml:space="preserve"> </w:t>
      </w:r>
      <w:r>
        <w:rPr>
          <w:w w:val="110"/>
        </w:rPr>
        <w:t>depth</w:t>
      </w:r>
      <w:r>
        <w:rPr>
          <w:spacing w:val="18"/>
          <w:w w:val="110"/>
        </w:rPr>
        <w:t xml:space="preserve"> </w:t>
      </w:r>
      <w:r>
        <w:rPr>
          <w:w w:val="110"/>
        </w:rPr>
        <w:t>and</w:t>
      </w:r>
      <w:r>
        <w:rPr>
          <w:spacing w:val="24"/>
          <w:w w:val="110"/>
        </w:rPr>
        <w:t xml:space="preserve"> </w:t>
      </w:r>
      <w:r>
        <w:rPr>
          <w:w w:val="110"/>
        </w:rPr>
        <w:t>CME</w:t>
      </w:r>
      <w:r>
        <w:rPr>
          <w:spacing w:val="17"/>
          <w:w w:val="110"/>
        </w:rPr>
        <w:t xml:space="preserve"> </w:t>
      </w:r>
      <w:r>
        <w:rPr>
          <w:w w:val="110"/>
        </w:rPr>
        <w:t>mass,</w:t>
      </w:r>
      <w:r>
        <w:rPr>
          <w:spacing w:val="21"/>
          <w:w w:val="110"/>
        </w:rPr>
        <w:t xml:space="preserve"> </w:t>
      </w:r>
      <w:r>
        <w:rPr>
          <w:w w:val="110"/>
        </w:rPr>
        <w:t>and</w:t>
      </w:r>
      <w:r>
        <w:rPr>
          <w:spacing w:val="17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18"/>
          <w:w w:val="110"/>
        </w:rPr>
        <w:t xml:space="preserve"> </w:t>
      </w:r>
      <w:r>
        <w:rPr>
          <w:w w:val="110"/>
        </w:rPr>
        <w:t>dimming</w:t>
      </w:r>
      <w:r>
        <w:rPr>
          <w:spacing w:val="17"/>
          <w:w w:val="110"/>
        </w:rPr>
        <w:t xml:space="preserve"> </w:t>
      </w:r>
      <w:r>
        <w:rPr>
          <w:spacing w:val="1"/>
          <w:w w:val="110"/>
        </w:rPr>
        <w:t>slope</w:t>
      </w:r>
      <w:r>
        <w:rPr>
          <w:spacing w:val="17"/>
          <w:w w:val="110"/>
        </w:rPr>
        <w:t xml:space="preserve"> </w:t>
      </w:r>
      <w:r>
        <w:rPr>
          <w:w w:val="110"/>
        </w:rPr>
        <w:t>and</w:t>
      </w:r>
      <w:r>
        <w:rPr>
          <w:spacing w:val="17"/>
          <w:w w:val="110"/>
        </w:rPr>
        <w:t xml:space="preserve"> </w:t>
      </w:r>
      <w:r>
        <w:rPr>
          <w:w w:val="110"/>
        </w:rPr>
        <w:t>CME</w:t>
      </w:r>
      <w:r>
        <w:rPr>
          <w:spacing w:val="18"/>
          <w:w w:val="110"/>
        </w:rPr>
        <w:t xml:space="preserve"> </w:t>
      </w:r>
      <w:r>
        <w:rPr>
          <w:spacing w:val="-4"/>
          <w:w w:val="110"/>
        </w:rPr>
        <w:t>veloci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17"/>
          <w:w w:val="110"/>
        </w:rPr>
        <w:t xml:space="preserve"> </w:t>
      </w:r>
      <w:r>
        <w:rPr>
          <w:w w:val="110"/>
        </w:rPr>
        <w:t>other</w:t>
      </w:r>
      <w:r>
        <w:rPr>
          <w:spacing w:val="17"/>
          <w:w w:val="110"/>
        </w:rPr>
        <w:t xml:space="preserve"> </w:t>
      </w:r>
      <w:r>
        <w:rPr>
          <w:spacing w:val="-3"/>
          <w:w w:val="110"/>
        </w:rPr>
        <w:t>wor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22"/>
          <w:w w:val="110"/>
        </w:rPr>
        <w:t xml:space="preserve"> </w:t>
      </w:r>
      <w:r>
        <w:rPr>
          <w:w w:val="110"/>
        </w:rPr>
        <w:t>there</w:t>
      </w:r>
      <w:r>
        <w:rPr>
          <w:spacing w:val="17"/>
          <w:w w:val="110"/>
        </w:rPr>
        <w:t xml:space="preserve"> </w:t>
      </w:r>
      <w:r>
        <w:rPr>
          <w:w w:val="110"/>
        </w:rPr>
        <w:t>should</w:t>
      </w:r>
      <w:r>
        <w:rPr>
          <w:spacing w:val="17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17"/>
          <w:w w:val="110"/>
        </w:rPr>
        <w:t xml:space="preserve"> </w:t>
      </w:r>
      <w:r>
        <w:rPr>
          <w:w w:val="110"/>
        </w:rPr>
        <w:t>a</w:t>
      </w:r>
      <w:r>
        <w:rPr>
          <w:spacing w:val="30"/>
          <w:w w:val="111"/>
        </w:rPr>
        <w:t xml:space="preserve"> </w:t>
      </w:r>
      <w:r>
        <w:rPr>
          <w:w w:val="110"/>
        </w:rPr>
        <w:t>stronger</w:t>
      </w:r>
      <w:r>
        <w:rPr>
          <w:spacing w:val="-10"/>
          <w:w w:val="110"/>
        </w:rPr>
        <w:t xml:space="preserve"> </w:t>
      </w:r>
      <w:r>
        <w:rPr>
          <w:w w:val="110"/>
        </w:rPr>
        <w:t>correlation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-10"/>
          <w:w w:val="110"/>
        </w:rPr>
        <w:t xml:space="preserve"> </w:t>
      </w:r>
      <w:r>
        <w:rPr>
          <w:w w:val="110"/>
        </w:rPr>
        <w:t>these</w:t>
      </w:r>
      <w:r>
        <w:rPr>
          <w:spacing w:val="-9"/>
          <w:w w:val="110"/>
        </w:rPr>
        <w:t xml:space="preserve"> </w:t>
      </w:r>
      <w:r>
        <w:rPr>
          <w:w w:val="110"/>
        </w:rPr>
        <w:t>parameters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than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-9"/>
          <w:w w:val="110"/>
        </w:rPr>
        <w:t xml:space="preserve"> </w:t>
      </w:r>
      <w:r>
        <w:rPr>
          <w:w w:val="110"/>
        </w:rPr>
        <w:t>other</w:t>
      </w:r>
      <w:r>
        <w:rPr>
          <w:spacing w:val="-10"/>
          <w:w w:val="110"/>
        </w:rPr>
        <w:t xml:space="preserve"> </w:t>
      </w:r>
      <w:proofErr w:type="gramStart"/>
      <w:r>
        <w:rPr>
          <w:spacing w:val="-2"/>
          <w:w w:val="110"/>
        </w:rPr>
        <w:t>com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nat</w:t>
      </w:r>
      <w:r>
        <w:rPr>
          <w:spacing w:val="-2"/>
          <w:w w:val="110"/>
        </w:rPr>
        <w:t>ion</w:t>
      </w:r>
      <w:proofErr w:type="gramEnd"/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parameters.</w:t>
      </w:r>
      <w:r>
        <w:rPr>
          <w:spacing w:val="29"/>
          <w:w w:val="109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analysis</w:t>
      </w:r>
      <w:r>
        <w:rPr>
          <w:spacing w:val="6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just</w:t>
      </w:r>
      <w:r>
        <w:rPr>
          <w:spacing w:val="6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6"/>
          <w:w w:val="110"/>
        </w:rPr>
        <w:t>wo</w:t>
      </w:r>
      <w:r>
        <w:rPr>
          <w:spacing w:val="6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6"/>
          <w:w w:val="110"/>
        </w:rPr>
        <w:t xml:space="preserve"> </w:t>
      </w:r>
      <w:r>
        <w:rPr>
          <w:w w:val="110"/>
        </w:rPr>
        <w:t>Chapter</w:t>
      </w:r>
      <w:r>
        <w:rPr>
          <w:spacing w:val="5"/>
          <w:w w:val="110"/>
        </w:rPr>
        <w:t xml:space="preserve"> </w:t>
      </w:r>
      <w:ins w:id="88" w:author="Tom Woods" w:date="2016-02-07T15:18:00Z">
        <w:r w:rsidR="001A4E63">
          <w:rPr>
            <w:rFonts w:cs="Times New Roman"/>
            <w:b/>
            <w:bCs/>
            <w:w w:val="110"/>
          </w:rPr>
          <w:t>4</w:t>
        </w:r>
      </w:ins>
      <w:del w:id="89" w:author="Tom Woods" w:date="2016-02-07T15:18:00Z">
        <w:r w:rsidDel="001A4E63">
          <w:rPr>
            <w:rFonts w:cs="Times New Roman"/>
            <w:b/>
            <w:bCs/>
            <w:w w:val="110"/>
          </w:rPr>
          <w:delText>??</w:delText>
        </w:r>
      </w:del>
      <w:r>
        <w:rPr>
          <w:rFonts w:cs="Times New Roman"/>
          <w:b/>
          <w:bCs/>
          <w:spacing w:val="6"/>
          <w:w w:val="110"/>
        </w:rPr>
        <w:t xml:space="preserve"> </w:t>
      </w:r>
      <w:r>
        <w:rPr>
          <w:spacing w:val="1"/>
          <w:w w:val="110"/>
        </w:rPr>
        <w:t>does</w:t>
      </w:r>
      <w:r>
        <w:rPr>
          <w:spacing w:val="6"/>
          <w:w w:val="110"/>
        </w:rPr>
        <w:t xml:space="preserve"> </w:t>
      </w:r>
      <w:r>
        <w:rPr>
          <w:w w:val="110"/>
        </w:rPr>
        <w:t>not</w:t>
      </w:r>
      <w:r>
        <w:rPr>
          <w:spacing w:val="5"/>
          <w:w w:val="110"/>
        </w:rPr>
        <w:t xml:space="preserve"> </w:t>
      </w:r>
      <w:r>
        <w:rPr>
          <w:w w:val="110"/>
        </w:rPr>
        <w:t>establish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5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6"/>
          <w:w w:val="110"/>
        </w:rPr>
        <w:t xml:space="preserve"> </w:t>
      </w:r>
      <w:del w:id="90" w:author="Tom Woods" w:date="2016-02-07T15:18:00Z">
        <w:r w:rsidDel="001A4E63">
          <w:rPr>
            <w:w w:val="110"/>
          </w:rPr>
          <w:delText>possible</w:delText>
        </w:r>
        <w:r w:rsidDel="001A4E63">
          <w:rPr>
            <w:spacing w:val="5"/>
            <w:w w:val="110"/>
          </w:rPr>
          <w:delText xml:space="preserve"> </w:delText>
        </w:r>
      </w:del>
      <w:r>
        <w:rPr>
          <w:w w:val="110"/>
        </w:rPr>
        <w:t>relationships</w:t>
      </w:r>
      <w:ins w:id="91" w:author="Tom Woods" w:date="2016-02-07T15:18:00Z">
        <w:r w:rsidR="001A4E63">
          <w:rPr>
            <w:w w:val="110"/>
          </w:rPr>
          <w:t xml:space="preserve"> with much accuracy, so</w:t>
        </w:r>
      </w:ins>
      <w:del w:id="92" w:author="Tom Woods" w:date="2016-02-07T15:19:00Z">
        <w:r w:rsidDel="001A4E63">
          <w:rPr>
            <w:w w:val="110"/>
          </w:rPr>
          <w:delText>.</w:delText>
        </w:r>
        <w:r w:rsidDel="001A4E63">
          <w:rPr>
            <w:spacing w:val="21"/>
            <w:w w:val="109"/>
          </w:rPr>
          <w:delText xml:space="preserve"> </w:delText>
        </w:r>
        <w:r w:rsidDel="001A4E63">
          <w:rPr>
            <w:w w:val="110"/>
          </w:rPr>
          <w:delText>T</w:delText>
        </w:r>
      </w:del>
      <w:ins w:id="93" w:author="Tom Woods" w:date="2016-02-07T15:19:00Z">
        <w:r w:rsidR="001A4E63">
          <w:rPr>
            <w:w w:val="110"/>
          </w:rPr>
          <w:t xml:space="preserve"> t</w:t>
        </w:r>
      </w:ins>
      <w:r>
        <w:rPr>
          <w:w w:val="110"/>
        </w:rPr>
        <w:t>his</w:t>
      </w:r>
      <w:r>
        <w:rPr>
          <w:spacing w:val="-3"/>
          <w:w w:val="110"/>
        </w:rPr>
        <w:t xml:space="preserve"> </w:t>
      </w:r>
      <w:r>
        <w:rPr>
          <w:w w:val="110"/>
        </w:rPr>
        <w:t>study</w:t>
      </w:r>
      <w:ins w:id="94" w:author="Tom Woods" w:date="2016-02-07T15:19:00Z">
        <w:r w:rsidR="001A4E63">
          <w:rPr>
            <w:w w:val="110"/>
          </w:rPr>
          <w:t xml:space="preserve"> with many more events</w:t>
        </w:r>
      </w:ins>
      <w:r>
        <w:rPr>
          <w:spacing w:val="-2"/>
          <w:w w:val="110"/>
        </w:rPr>
        <w:t xml:space="preserve"> </w:t>
      </w:r>
      <w:ins w:id="95" w:author="Tom Woods" w:date="2016-02-07T15:19:00Z">
        <w:r w:rsidR="001A4E63">
          <w:rPr>
            <w:w w:val="110"/>
          </w:rPr>
          <w:t>was performed to provide</w:t>
        </w:r>
      </w:ins>
      <w:del w:id="96" w:author="Tom Woods" w:date="2016-02-07T15:19:00Z">
        <w:r w:rsidDel="001A4E63">
          <w:rPr>
            <w:w w:val="110"/>
          </w:rPr>
          <w:delText>is</w:delText>
        </w:r>
      </w:del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more</w:t>
      </w:r>
      <w:r>
        <w:rPr>
          <w:spacing w:val="-2"/>
          <w:w w:val="110"/>
        </w:rPr>
        <w:t xml:space="preserve"> </w:t>
      </w:r>
      <w:r>
        <w:rPr>
          <w:w w:val="110"/>
        </w:rPr>
        <w:t>in-depth</w:t>
      </w:r>
      <w:r>
        <w:rPr>
          <w:spacing w:val="-2"/>
          <w:w w:val="110"/>
        </w:rPr>
        <w:t xml:space="preserve"> </w:t>
      </w:r>
      <w:r>
        <w:rPr>
          <w:w w:val="110"/>
        </w:rPr>
        <w:t>examination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 xml:space="preserve">h </w:t>
      </w:r>
      <w:r>
        <w:rPr>
          <w:w w:val="110"/>
        </w:rPr>
        <w:t>possible</w:t>
      </w:r>
      <w:r>
        <w:rPr>
          <w:spacing w:val="-2"/>
          <w:w w:val="110"/>
        </w:rPr>
        <w:t xml:space="preserve"> </w:t>
      </w:r>
      <w:r>
        <w:rPr>
          <w:w w:val="110"/>
        </w:rPr>
        <w:t>relationships</w:t>
      </w:r>
      <w:del w:id="97" w:author="Tom Woods" w:date="2016-02-07T15:19:00Z">
        <w:r w:rsidDel="001A4E63">
          <w:rPr>
            <w:spacing w:val="-2"/>
            <w:w w:val="110"/>
          </w:rPr>
          <w:delText xml:space="preserve"> </w:delText>
        </w:r>
        <w:r w:rsidDel="001A4E63">
          <w:rPr>
            <w:w w:val="110"/>
          </w:rPr>
          <w:delText>with</w:delText>
        </w:r>
        <w:r w:rsidDel="001A4E63">
          <w:rPr>
            <w:spacing w:val="-2"/>
            <w:w w:val="110"/>
          </w:rPr>
          <w:delText xml:space="preserve"> </w:delText>
        </w:r>
        <w:r w:rsidDel="001A4E63">
          <w:rPr>
            <w:spacing w:val="-3"/>
            <w:w w:val="110"/>
          </w:rPr>
          <w:delText>m</w:delText>
        </w:r>
        <w:r w:rsidDel="001A4E63">
          <w:rPr>
            <w:spacing w:val="-2"/>
            <w:w w:val="110"/>
          </w:rPr>
          <w:delText>an</w:delText>
        </w:r>
        <w:r w:rsidDel="001A4E63">
          <w:rPr>
            <w:spacing w:val="-3"/>
            <w:w w:val="110"/>
          </w:rPr>
          <w:delText>y</w:delText>
        </w:r>
        <w:r w:rsidDel="001A4E63">
          <w:rPr>
            <w:spacing w:val="-2"/>
            <w:w w:val="110"/>
          </w:rPr>
          <w:delText xml:space="preserve"> </w:delText>
        </w:r>
        <w:r w:rsidDel="001A4E63">
          <w:rPr>
            <w:w w:val="110"/>
          </w:rPr>
          <w:delText>more</w:delText>
        </w:r>
        <w:r w:rsidDel="001A4E63">
          <w:rPr>
            <w:spacing w:val="-3"/>
            <w:w w:val="110"/>
          </w:rPr>
          <w:delText xml:space="preserve"> eve</w:delText>
        </w:r>
        <w:r w:rsidDel="001A4E63">
          <w:rPr>
            <w:spacing w:val="-2"/>
            <w:w w:val="110"/>
          </w:rPr>
          <w:delText>nt</w:delText>
        </w:r>
        <w:r w:rsidDel="001A4E63">
          <w:rPr>
            <w:spacing w:val="-3"/>
            <w:w w:val="110"/>
          </w:rPr>
          <w:delText>s</w:delText>
        </w:r>
      </w:del>
      <w:r>
        <w:rPr>
          <w:spacing w:val="-2"/>
          <w:w w:val="110"/>
        </w:rPr>
        <w:t>.</w:t>
      </w:r>
      <w:r>
        <w:rPr>
          <w:spacing w:val="23"/>
          <w:w w:val="109"/>
        </w:rPr>
        <w:t xml:space="preserve"> </w:t>
      </w:r>
      <w:r>
        <w:rPr>
          <w:w w:val="110"/>
        </w:rPr>
        <w:t>While</w:t>
      </w:r>
      <w:r>
        <w:rPr>
          <w:spacing w:val="-16"/>
          <w:w w:val="110"/>
        </w:rPr>
        <w:t xml:space="preserve"> </w:t>
      </w:r>
      <w:r>
        <w:rPr>
          <w:w w:val="110"/>
        </w:rPr>
        <w:t>our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ion</w:t>
      </w:r>
      <w:r>
        <w:rPr>
          <w:spacing w:val="-15"/>
          <w:w w:val="110"/>
        </w:rPr>
        <w:t xml:space="preserve"> </w:t>
      </w:r>
      <w:r>
        <w:rPr>
          <w:w w:val="110"/>
        </w:rPr>
        <w:t>for</w:t>
      </w:r>
      <w:r>
        <w:rPr>
          <w:spacing w:val="-16"/>
          <w:w w:val="110"/>
        </w:rPr>
        <w:t xml:space="preserve"> </w:t>
      </w:r>
      <w:r>
        <w:rPr>
          <w:w w:val="110"/>
        </w:rPr>
        <w:t>this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tud</w:t>
      </w:r>
      <w:r>
        <w:rPr>
          <w:spacing w:val="-2"/>
          <w:w w:val="110"/>
        </w:rPr>
        <w:t>y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was</w:t>
      </w:r>
      <w:r>
        <w:rPr>
          <w:spacing w:val="-16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31"/>
          <w:w w:val="110"/>
        </w:rPr>
        <w:t xml:space="preserve"> </w:t>
      </w:r>
      <w:r>
        <w:rPr>
          <w:w w:val="110"/>
        </w:rPr>
        <w:t>30</w:t>
      </w:r>
      <w:r>
        <w:rPr>
          <w:spacing w:val="-16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it</w:t>
      </w:r>
      <w:r>
        <w:rPr>
          <w:spacing w:val="-15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alle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16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ob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</w:t>
      </w:r>
      <w:r>
        <w:rPr>
          <w:spacing w:val="-15"/>
          <w:w w:val="110"/>
        </w:rPr>
        <w:t xml:space="preserve"> </w:t>
      </w:r>
      <w:r>
        <w:rPr>
          <w:w w:val="110"/>
        </w:rPr>
        <w:t>CME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veloci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51"/>
          <w:w w:val="104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w w:val="110"/>
        </w:rPr>
        <w:t>mass</w:t>
      </w:r>
      <w:r>
        <w:rPr>
          <w:spacing w:val="5"/>
          <w:w w:val="110"/>
        </w:rPr>
        <w:t xml:space="preserve"> </w:t>
      </w:r>
      <w:r>
        <w:rPr>
          <w:w w:val="110"/>
        </w:rPr>
        <w:t>for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all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candidate</w:t>
      </w:r>
      <w:r>
        <w:rPr>
          <w:spacing w:val="4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.</w:t>
      </w:r>
      <w:r>
        <w:rPr>
          <w:spacing w:val="37"/>
          <w:w w:val="110"/>
        </w:rPr>
        <w:t xml:space="preserve"> </w:t>
      </w:r>
      <w:r>
        <w:rPr>
          <w:spacing w:val="-2"/>
          <w:w w:val="110"/>
        </w:rPr>
        <w:t>Neve</w:t>
      </w:r>
      <w:r>
        <w:rPr>
          <w:spacing w:val="-1"/>
          <w:w w:val="110"/>
        </w:rPr>
        <w:t>rth</w:t>
      </w:r>
      <w:r>
        <w:rPr>
          <w:spacing w:val="-2"/>
          <w:w w:val="110"/>
        </w:rPr>
        <w:t>eless</w:t>
      </w:r>
      <w:r>
        <w:rPr>
          <w:spacing w:val="-1"/>
          <w:w w:val="110"/>
        </w:rPr>
        <w:t>,</w:t>
      </w:r>
      <w:r>
        <w:rPr>
          <w:spacing w:val="7"/>
          <w:w w:val="110"/>
        </w:rPr>
        <w:t xml:space="preserve"> </w:t>
      </w:r>
      <w:r>
        <w:rPr>
          <w:w w:val="110"/>
        </w:rPr>
        <w:t>there</w:t>
      </w:r>
      <w:r>
        <w:rPr>
          <w:spacing w:val="5"/>
          <w:w w:val="110"/>
        </w:rPr>
        <w:t xml:space="preserve"> </w:t>
      </w:r>
      <w:r>
        <w:rPr>
          <w:spacing w:val="-3"/>
          <w:w w:val="110"/>
        </w:rPr>
        <w:t>was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u</w:t>
      </w:r>
      <w:r>
        <w:rPr>
          <w:rFonts w:ascii="Apple Symbols" w:eastAsia="Apple Symbols" w:hAnsi="Apple Symbols" w:cs="Apple Symbols"/>
          <w:spacing w:val="-1"/>
          <w:w w:val="110"/>
        </w:rPr>
        <w:t>ffi</w:t>
      </w:r>
      <w:r>
        <w:rPr>
          <w:spacing w:val="-2"/>
          <w:w w:val="110"/>
        </w:rPr>
        <w:t>cie</w:t>
      </w:r>
      <w:r>
        <w:rPr>
          <w:spacing w:val="-1"/>
          <w:w w:val="110"/>
        </w:rPr>
        <w:t>nt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nu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5"/>
          <w:w w:val="110"/>
        </w:rPr>
        <w:t xml:space="preserve"> </w:t>
      </w:r>
      <w:proofErr w:type="gramStart"/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proofErr w:type="gramEnd"/>
      <w:r>
        <w:rPr>
          <w:spacing w:val="6"/>
          <w:w w:val="110"/>
        </w:rPr>
        <w:t xml:space="preserve"> </w:t>
      </w:r>
      <w:r>
        <w:rPr>
          <w:w w:val="110"/>
        </w:rPr>
        <w:t>with</w:t>
      </w:r>
      <w:r>
        <w:rPr>
          <w:spacing w:val="41"/>
          <w:w w:val="110"/>
        </w:rPr>
        <w:t xml:space="preserve"> </w:t>
      </w:r>
      <w:r>
        <w:rPr>
          <w:w w:val="110"/>
        </w:rPr>
        <w:t>dimming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CME</w:t>
      </w:r>
      <w:r>
        <w:rPr>
          <w:spacing w:val="-8"/>
          <w:w w:val="110"/>
        </w:rPr>
        <w:t xml:space="preserve"> </w:t>
      </w:r>
      <w:r>
        <w:rPr>
          <w:w w:val="110"/>
        </w:rPr>
        <w:t>parameterizations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establish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signific</w:t>
      </w:r>
      <w:r>
        <w:rPr>
          <w:spacing w:val="-1"/>
          <w:w w:val="110"/>
        </w:rPr>
        <w:t>ant</w:t>
      </w:r>
      <w:r>
        <w:rPr>
          <w:spacing w:val="-8"/>
          <w:w w:val="110"/>
        </w:rPr>
        <w:t xml:space="preserve"> </w:t>
      </w:r>
      <w:r>
        <w:rPr>
          <w:w w:val="110"/>
        </w:rPr>
        <w:t>correlation.</w:t>
      </w:r>
      <w:r>
        <w:rPr>
          <w:spacing w:val="10"/>
          <w:w w:val="110"/>
        </w:rPr>
        <w:t xml:space="preserve"> </w:t>
      </w:r>
      <w:r>
        <w:rPr>
          <w:spacing w:val="-4"/>
          <w:w w:val="110"/>
        </w:rPr>
        <w:t>Tab</w:t>
      </w:r>
      <w:r>
        <w:rPr>
          <w:spacing w:val="-5"/>
          <w:w w:val="110"/>
        </w:rPr>
        <w:t>le</w:t>
      </w:r>
      <w:r>
        <w:rPr>
          <w:spacing w:val="-8"/>
          <w:w w:val="110"/>
        </w:rPr>
        <w:t xml:space="preserve"> </w:t>
      </w:r>
      <w:r>
        <w:rPr>
          <w:w w:val="110"/>
        </w:rPr>
        <w:t>5.2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28"/>
          <w:w w:val="99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son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cor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coe</w:t>
      </w:r>
      <w:r>
        <w:rPr>
          <w:rFonts w:ascii="Apple Symbols" w:eastAsia="Apple Symbols" w:hAnsi="Apple Symbols" w:cs="Apple Symbols"/>
          <w:spacing w:val="-1"/>
          <w:w w:val="110"/>
        </w:rPr>
        <w:t>ffi</w:t>
      </w:r>
      <w:r>
        <w:rPr>
          <w:spacing w:val="-2"/>
          <w:w w:val="110"/>
        </w:rPr>
        <w:t>cie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(P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son</w:t>
      </w:r>
      <w:r>
        <w:rPr>
          <w:spacing w:val="-1"/>
          <w:w w:val="110"/>
        </w:rPr>
        <w:t>,</w:t>
      </w:r>
      <w:r>
        <w:rPr>
          <w:spacing w:val="3"/>
          <w:w w:val="110"/>
        </w:rPr>
        <w:t xml:space="preserve"> </w:t>
      </w:r>
      <w:r>
        <w:rPr>
          <w:w w:val="110"/>
        </w:rPr>
        <w:t>1895)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-val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e</w:t>
      </w:r>
      <w:r>
        <w:rPr>
          <w:spacing w:val="2"/>
          <w:w w:val="110"/>
        </w:rPr>
        <w:t xml:space="preserve"> </w:t>
      </w:r>
      <w:r>
        <w:rPr>
          <w:w w:val="110"/>
        </w:rPr>
        <w:t>permutation</w:t>
      </w:r>
      <w:r>
        <w:rPr>
          <w:spacing w:val="3"/>
          <w:w w:val="110"/>
        </w:rPr>
        <w:t xml:space="preserve"> </w:t>
      </w:r>
      <w:r>
        <w:rPr>
          <w:w w:val="110"/>
        </w:rPr>
        <w:t>statistical</w:t>
      </w:r>
      <w:r>
        <w:rPr>
          <w:spacing w:val="2"/>
          <w:w w:val="110"/>
        </w:rPr>
        <w:t xml:space="preserve"> </w:t>
      </w:r>
      <w:r>
        <w:rPr>
          <w:w w:val="110"/>
        </w:rPr>
        <w:t>tests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53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nat</w:t>
      </w:r>
      <w:r>
        <w:rPr>
          <w:spacing w:val="-2"/>
          <w:w w:val="110"/>
        </w:rPr>
        <w:t>ion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dimming</w:t>
      </w:r>
      <w:r>
        <w:rPr>
          <w:spacing w:val="8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CME</w:t>
      </w:r>
      <w:r>
        <w:rPr>
          <w:spacing w:val="8"/>
          <w:w w:val="110"/>
        </w:rPr>
        <w:t xml:space="preserve"> </w:t>
      </w:r>
      <w:r>
        <w:rPr>
          <w:w w:val="110"/>
        </w:rPr>
        <w:t>parameters,</w:t>
      </w:r>
      <w:r>
        <w:rPr>
          <w:spacing w:val="12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confi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ms</w:t>
      </w:r>
      <w:r>
        <w:rPr>
          <w:spacing w:val="8"/>
          <w:w w:val="110"/>
        </w:rPr>
        <w:t xml:space="preserve"> </w:t>
      </w:r>
      <w:r>
        <w:rPr>
          <w:w w:val="110"/>
        </w:rPr>
        <w:t>our</w:t>
      </w:r>
      <w:r>
        <w:rPr>
          <w:spacing w:val="8"/>
          <w:w w:val="110"/>
        </w:rPr>
        <w:t xml:space="preserve"> </w:t>
      </w:r>
      <w:r>
        <w:rPr>
          <w:w w:val="110"/>
        </w:rPr>
        <w:t>initial</w:t>
      </w:r>
      <w:r>
        <w:rPr>
          <w:spacing w:val="9"/>
          <w:w w:val="110"/>
        </w:rPr>
        <w:t xml:space="preserve"> </w:t>
      </w:r>
      <w:r>
        <w:rPr>
          <w:w w:val="110"/>
        </w:rPr>
        <w:t>expectation.</w:t>
      </w:r>
      <w:r>
        <w:rPr>
          <w:spacing w:val="43"/>
          <w:w w:val="109"/>
        </w:rPr>
        <w:t xml:space="preserve"> </w:t>
      </w:r>
      <w:r>
        <w:rPr>
          <w:w w:val="110"/>
        </w:rPr>
        <w:t>Smaller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-val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es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ic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-17"/>
          <w:w w:val="110"/>
        </w:rPr>
        <w:t xml:space="preserve"> </w:t>
      </w:r>
      <w:r>
        <w:rPr>
          <w:w w:val="110"/>
        </w:rPr>
        <w:t>a</w:t>
      </w:r>
      <w:r>
        <w:rPr>
          <w:spacing w:val="-16"/>
          <w:w w:val="110"/>
        </w:rPr>
        <w:t xml:space="preserve"> </w:t>
      </w:r>
      <w:r>
        <w:rPr>
          <w:spacing w:val="-4"/>
          <w:w w:val="110"/>
        </w:rPr>
        <w:t>lowe</w:t>
      </w:r>
      <w:r>
        <w:rPr>
          <w:spacing w:val="-3"/>
          <w:w w:val="110"/>
        </w:rPr>
        <w:t>r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ob</w:t>
      </w:r>
      <w:r>
        <w:rPr>
          <w:spacing w:val="-1"/>
          <w:w w:val="110"/>
        </w:rPr>
        <w:t>ab</w:t>
      </w:r>
      <w:r>
        <w:rPr>
          <w:spacing w:val="-2"/>
          <w:w w:val="110"/>
        </w:rPr>
        <w:t>ili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6"/>
          <w:w w:val="110"/>
        </w:rPr>
        <w:t xml:space="preserve"> </w:t>
      </w:r>
      <w:r>
        <w:rPr>
          <w:w w:val="110"/>
        </w:rPr>
        <w:t>that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correlation</w:t>
      </w:r>
      <w:r>
        <w:rPr>
          <w:spacing w:val="-16"/>
          <w:w w:val="110"/>
        </w:rPr>
        <w:t xml:space="preserve"> </w:t>
      </w:r>
      <w:r>
        <w:rPr>
          <w:w w:val="110"/>
        </w:rPr>
        <w:t>could</w:t>
      </w:r>
      <w:r>
        <w:rPr>
          <w:spacing w:val="-17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16"/>
          <w:w w:val="110"/>
        </w:rPr>
        <w:t xml:space="preserve"> </w:t>
      </w:r>
      <w:r>
        <w:rPr>
          <w:w w:val="110"/>
        </w:rPr>
        <w:t>arisen</w:t>
      </w:r>
      <w:r>
        <w:rPr>
          <w:spacing w:val="-17"/>
          <w:w w:val="110"/>
        </w:rPr>
        <w:t xml:space="preserve"> </w:t>
      </w:r>
      <w:r>
        <w:rPr>
          <w:w w:val="110"/>
        </w:rPr>
        <w:t>if</w:t>
      </w:r>
      <w:r>
        <w:rPr>
          <w:spacing w:val="-16"/>
          <w:w w:val="110"/>
        </w:rPr>
        <w:t xml:space="preserve"> </w:t>
      </w:r>
      <w:r>
        <w:rPr>
          <w:w w:val="110"/>
        </w:rPr>
        <w:t>no</w:t>
      </w:r>
      <w:r>
        <w:rPr>
          <w:spacing w:val="-16"/>
          <w:w w:val="110"/>
        </w:rPr>
        <w:t xml:space="preserve"> </w:t>
      </w:r>
      <w:r>
        <w:rPr>
          <w:w w:val="110"/>
        </w:rPr>
        <w:t>correlation</w:t>
      </w:r>
      <w:r>
        <w:rPr>
          <w:spacing w:val="39"/>
          <w:w w:val="104"/>
        </w:rPr>
        <w:t xml:space="preserve"> </w:t>
      </w:r>
      <w:r>
        <w:rPr>
          <w:w w:val="110"/>
        </w:rPr>
        <w:t>existed</w:t>
      </w:r>
      <w:r>
        <w:rPr>
          <w:spacing w:val="10"/>
          <w:w w:val="110"/>
        </w:rPr>
        <w:t xml:space="preserve"> </w:t>
      </w:r>
      <w:r>
        <w:rPr>
          <w:w w:val="110"/>
        </w:rPr>
        <w:t>at</w:t>
      </w:r>
      <w:r>
        <w:rPr>
          <w:spacing w:val="11"/>
          <w:w w:val="110"/>
        </w:rPr>
        <w:t xml:space="preserve"> </w:t>
      </w:r>
      <w:r>
        <w:rPr>
          <w:w w:val="110"/>
        </w:rPr>
        <w:t>all.</w:t>
      </w:r>
      <w:r>
        <w:rPr>
          <w:spacing w:val="55"/>
          <w:w w:val="110"/>
        </w:rPr>
        <w:t xml:space="preserve"> </w:t>
      </w:r>
      <w:r>
        <w:rPr>
          <w:w w:val="110"/>
        </w:rPr>
        <w:t>There</w:t>
      </w:r>
      <w:r>
        <w:rPr>
          <w:spacing w:val="11"/>
          <w:w w:val="110"/>
        </w:rPr>
        <w:t xml:space="preserve"> </w:t>
      </w:r>
      <w:r>
        <w:rPr>
          <w:w w:val="110"/>
        </w:rPr>
        <w:t>is</w:t>
      </w:r>
      <w:r>
        <w:rPr>
          <w:spacing w:val="11"/>
          <w:w w:val="110"/>
        </w:rPr>
        <w:t xml:space="preserve"> </w:t>
      </w:r>
      <w:r>
        <w:rPr>
          <w:w w:val="110"/>
        </w:rPr>
        <w:t>positive</w:t>
      </w:r>
      <w:r>
        <w:rPr>
          <w:spacing w:val="11"/>
          <w:w w:val="110"/>
        </w:rPr>
        <w:t xml:space="preserve"> </w:t>
      </w:r>
      <w:r>
        <w:rPr>
          <w:w w:val="110"/>
        </w:rPr>
        <w:t>correlation</w:t>
      </w:r>
      <w:r>
        <w:rPr>
          <w:spacing w:val="11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wee</w:t>
      </w:r>
      <w:r>
        <w:rPr>
          <w:spacing w:val="-1"/>
          <w:w w:val="110"/>
        </w:rPr>
        <w:t>n</w:t>
      </w:r>
      <w:r>
        <w:rPr>
          <w:spacing w:val="11"/>
          <w:w w:val="110"/>
        </w:rPr>
        <w:t xml:space="preserve"> </w:t>
      </w:r>
      <w:r>
        <w:rPr>
          <w:w w:val="110"/>
        </w:rPr>
        <w:t>all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parameter</w:t>
      </w:r>
      <w:r>
        <w:rPr>
          <w:spacing w:val="10"/>
          <w:w w:val="110"/>
        </w:rPr>
        <w:t xml:space="preserve"> </w:t>
      </w:r>
      <w:r>
        <w:rPr>
          <w:w w:val="110"/>
        </w:rPr>
        <w:t>permutations,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10"/>
          <w:w w:val="110"/>
        </w:rPr>
        <w:t xml:space="preserve"> </w:t>
      </w:r>
      <w:r>
        <w:rPr>
          <w:w w:val="110"/>
        </w:rPr>
        <w:t>is</w:t>
      </w:r>
      <w:r>
        <w:rPr>
          <w:spacing w:val="23"/>
        </w:rPr>
        <w:t xml:space="preserve"> </w:t>
      </w:r>
      <w:r>
        <w:rPr>
          <w:spacing w:val="-2"/>
          <w:w w:val="110"/>
        </w:rPr>
        <w:t>likely</w:t>
      </w:r>
      <w:r>
        <w:rPr>
          <w:spacing w:val="-27"/>
          <w:w w:val="110"/>
        </w:rPr>
        <w:t xml:space="preserve"> </w:t>
      </w:r>
      <w:r>
        <w:rPr>
          <w:w w:val="110"/>
        </w:rPr>
        <w:t>due</w:t>
      </w:r>
      <w:r>
        <w:rPr>
          <w:spacing w:val="-26"/>
          <w:w w:val="110"/>
        </w:rPr>
        <w:t xml:space="preserve"> </w:t>
      </w:r>
      <w:r>
        <w:rPr>
          <w:w w:val="110"/>
        </w:rPr>
        <w:t>to</w:t>
      </w:r>
      <w:r>
        <w:rPr>
          <w:spacing w:val="-26"/>
          <w:w w:val="110"/>
        </w:rPr>
        <w:t xml:space="preserve"> </w:t>
      </w:r>
      <w:r>
        <w:rPr>
          <w:w w:val="110"/>
        </w:rPr>
        <w:t>the</w:t>
      </w:r>
      <w:r>
        <w:rPr>
          <w:spacing w:val="-26"/>
          <w:w w:val="110"/>
        </w:rPr>
        <w:t xml:space="preserve"> </w:t>
      </w:r>
      <w:r>
        <w:rPr>
          <w:w w:val="110"/>
        </w:rPr>
        <w:t>“big</w:t>
      </w:r>
      <w:r>
        <w:rPr>
          <w:spacing w:val="-26"/>
          <w:w w:val="110"/>
        </w:rPr>
        <w:t xml:space="preserve"> </w:t>
      </w:r>
      <w:r>
        <w:rPr>
          <w:w w:val="110"/>
        </w:rPr>
        <w:t>flare</w:t>
      </w:r>
      <w:r>
        <w:rPr>
          <w:spacing w:val="-26"/>
          <w:w w:val="110"/>
        </w:rPr>
        <w:t xml:space="preserve"> </w:t>
      </w:r>
      <w:r>
        <w:rPr>
          <w:w w:val="110"/>
        </w:rPr>
        <w:t>syndrome”</w:t>
      </w:r>
      <w:r>
        <w:rPr>
          <w:spacing w:val="-27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Kahler</w:t>
      </w:r>
      <w:proofErr w:type="spellEnd"/>
      <w:r>
        <w:rPr>
          <w:w w:val="110"/>
        </w:rPr>
        <w:t>,</w:t>
      </w:r>
      <w:r>
        <w:rPr>
          <w:spacing w:val="-26"/>
          <w:w w:val="110"/>
        </w:rPr>
        <w:t xml:space="preserve"> </w:t>
      </w:r>
      <w:r>
        <w:rPr>
          <w:w w:val="110"/>
        </w:rPr>
        <w:t>1982,</w:t>
      </w:r>
      <w:r>
        <w:rPr>
          <w:spacing w:val="-26"/>
          <w:w w:val="110"/>
        </w:rPr>
        <w:t xml:space="preserve"> </w:t>
      </w:r>
      <w:r>
        <w:rPr>
          <w:w w:val="110"/>
        </w:rPr>
        <w:t>1992),</w:t>
      </w:r>
      <w:r>
        <w:rPr>
          <w:spacing w:val="-24"/>
          <w:w w:val="110"/>
        </w:rPr>
        <w:t xml:space="preserve"> </w:t>
      </w:r>
      <w:r>
        <w:rPr>
          <w:w w:val="110"/>
        </w:rPr>
        <w:t>e.g.,</w:t>
      </w:r>
      <w:r>
        <w:rPr>
          <w:spacing w:val="-25"/>
          <w:w w:val="110"/>
        </w:rPr>
        <w:t xml:space="preserve"> </w:t>
      </w:r>
      <w:r>
        <w:rPr>
          <w:w w:val="110"/>
        </w:rPr>
        <w:t>a</w:t>
      </w:r>
      <w:r>
        <w:rPr>
          <w:spacing w:val="-27"/>
          <w:w w:val="110"/>
        </w:rPr>
        <w:t xml:space="preserve"> </w:t>
      </w:r>
      <w:r>
        <w:rPr>
          <w:w w:val="110"/>
        </w:rPr>
        <w:t>rapid,</w:t>
      </w:r>
      <w:r>
        <w:rPr>
          <w:spacing w:val="-25"/>
          <w:w w:val="110"/>
        </w:rPr>
        <w:t xml:space="preserve"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owe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l</w:t>
      </w:r>
      <w:r>
        <w:rPr>
          <w:spacing w:val="-26"/>
          <w:w w:val="110"/>
        </w:rPr>
        <w:t xml:space="preserve"> </w:t>
      </w:r>
      <w:r>
        <w:rPr>
          <w:w w:val="110"/>
        </w:rPr>
        <w:t>coronal</w:t>
      </w:r>
      <w:r>
        <w:rPr>
          <w:spacing w:val="-26"/>
          <w:w w:val="110"/>
        </w:rPr>
        <w:t xml:space="preserve"> </w:t>
      </w:r>
      <w:r>
        <w:rPr>
          <w:w w:val="110"/>
        </w:rPr>
        <w:t>magnetic</w:t>
      </w:r>
      <w:r>
        <w:rPr>
          <w:spacing w:val="20"/>
          <w:w w:val="99"/>
        </w:rPr>
        <w:t xml:space="preserve"> </w:t>
      </w:r>
      <w:r>
        <w:rPr>
          <w:w w:val="110"/>
        </w:rPr>
        <w:t>field</w:t>
      </w:r>
      <w:r>
        <w:rPr>
          <w:spacing w:val="-10"/>
          <w:w w:val="110"/>
        </w:rPr>
        <w:t xml:space="preserve"> </w:t>
      </w:r>
      <w:r>
        <w:rPr>
          <w:w w:val="110"/>
        </w:rPr>
        <w:t>energy</w:t>
      </w:r>
      <w:r>
        <w:rPr>
          <w:spacing w:val="-9"/>
          <w:w w:val="110"/>
        </w:rPr>
        <w:t xml:space="preserve"> </w:t>
      </w:r>
      <w:r>
        <w:rPr>
          <w:w w:val="110"/>
        </w:rPr>
        <w:t>release</w:t>
      </w:r>
      <w:r>
        <w:rPr>
          <w:spacing w:val="-9"/>
          <w:w w:val="110"/>
        </w:rPr>
        <w:t xml:space="preserve"> </w:t>
      </w:r>
      <w:r>
        <w:rPr>
          <w:w w:val="110"/>
        </w:rPr>
        <w:t>tends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result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faster,</w:t>
      </w:r>
      <w:r>
        <w:rPr>
          <w:spacing w:val="-10"/>
          <w:w w:val="110"/>
        </w:rPr>
        <w:t xml:space="preserve"> </w:t>
      </w:r>
      <w:r>
        <w:rPr>
          <w:w w:val="110"/>
        </w:rPr>
        <w:t>more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massive</w:t>
      </w:r>
      <w:r>
        <w:rPr>
          <w:spacing w:val="-10"/>
          <w:w w:val="110"/>
        </w:rPr>
        <w:t xml:space="preserve"> </w:t>
      </w:r>
      <w:r>
        <w:rPr>
          <w:w w:val="110"/>
        </w:rPr>
        <w:t>CME.</w:t>
      </w:r>
    </w:p>
    <w:p w14:paraId="11B5DEDB" w14:textId="77777777" w:rsidR="00521066" w:rsidRDefault="007C37E1">
      <w:pPr>
        <w:pStyle w:val="BodyText"/>
        <w:spacing w:before="10" w:line="455" w:lineRule="auto"/>
        <w:ind w:right="118" w:firstLine="576"/>
        <w:jc w:val="both"/>
      </w:pPr>
      <w:r>
        <w:rPr>
          <w:w w:val="110"/>
        </w:rPr>
        <w:t>Figure</w:t>
      </w:r>
      <w:r>
        <w:rPr>
          <w:spacing w:val="11"/>
          <w:w w:val="110"/>
        </w:rPr>
        <w:t xml:space="preserve"> </w:t>
      </w:r>
      <w:r>
        <w:rPr>
          <w:w w:val="110"/>
        </w:rPr>
        <w:t>5.6</w:t>
      </w:r>
      <w:r>
        <w:rPr>
          <w:spacing w:val="11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ows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sc</w:t>
      </w:r>
      <w:r>
        <w:rPr>
          <w:spacing w:val="-1"/>
          <w:w w:val="110"/>
        </w:rPr>
        <w:t>att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rp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ot</w:t>
      </w:r>
      <w:r>
        <w:rPr>
          <w:spacing w:val="-2"/>
          <w:w w:val="110"/>
        </w:rPr>
        <w:t>s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2"/>
          <w:w w:val="110"/>
        </w:rPr>
        <w:t xml:space="preserve"> </w:t>
      </w:r>
      <w:r>
        <w:rPr>
          <w:spacing w:val="1"/>
          <w:w w:val="110"/>
        </w:rPr>
        <w:t>speed</w:t>
      </w:r>
      <w:r>
        <w:rPr>
          <w:spacing w:val="11"/>
          <w:w w:val="110"/>
        </w:rPr>
        <w:t xml:space="preserve"> </w:t>
      </w:r>
      <w:r>
        <w:rPr>
          <w:w w:val="110"/>
        </w:rPr>
        <w:t>vs.</w:t>
      </w:r>
      <w:r>
        <w:rPr>
          <w:spacing w:val="58"/>
          <w:w w:val="110"/>
        </w:rPr>
        <w:t xml:space="preserve"> </w:t>
      </w:r>
      <w:r>
        <w:rPr>
          <w:spacing w:val="1"/>
          <w:w w:val="110"/>
        </w:rPr>
        <w:t>slope</w:t>
      </w:r>
      <w:r>
        <w:rPr>
          <w:spacing w:val="11"/>
          <w:w w:val="110"/>
        </w:rPr>
        <w:t xml:space="preserve"> </w:t>
      </w:r>
      <w:r>
        <w:rPr>
          <w:w w:val="110"/>
        </w:rPr>
        <w:t>and</w:t>
      </w:r>
      <w:r>
        <w:rPr>
          <w:spacing w:val="11"/>
          <w:w w:val="110"/>
        </w:rPr>
        <w:t xml:space="preserve"> </w:t>
      </w:r>
      <w:r>
        <w:rPr>
          <w:w w:val="110"/>
        </w:rPr>
        <w:t>mass</w:t>
      </w:r>
      <w:r>
        <w:rPr>
          <w:spacing w:val="12"/>
          <w:w w:val="110"/>
        </w:rPr>
        <w:t xml:space="preserve"> </w:t>
      </w:r>
      <w:r>
        <w:rPr>
          <w:w w:val="110"/>
        </w:rPr>
        <w:t>vs.</w:t>
      </w:r>
      <w:r>
        <w:rPr>
          <w:spacing w:val="57"/>
          <w:w w:val="110"/>
        </w:rPr>
        <w:t xml:space="preserve"> </w:t>
      </w:r>
      <w:r>
        <w:rPr>
          <w:w w:val="110"/>
        </w:rPr>
        <w:t>depth</w:t>
      </w:r>
      <w:r>
        <w:rPr>
          <w:spacing w:val="12"/>
          <w:w w:val="110"/>
        </w:rPr>
        <w:t xml:space="preserve"> </w:t>
      </w:r>
      <w:r>
        <w:rPr>
          <w:w w:val="110"/>
        </w:rPr>
        <w:t>with</w:t>
      </w:r>
      <w:r>
        <w:rPr>
          <w:spacing w:val="11"/>
          <w:w w:val="110"/>
        </w:rPr>
        <w:t xml:space="preserve"> </w:t>
      </w:r>
      <w:r>
        <w:rPr>
          <w:w w:val="110"/>
        </w:rPr>
        <w:t>estimated</w:t>
      </w:r>
      <w:r>
        <w:rPr>
          <w:spacing w:val="12"/>
          <w:w w:val="110"/>
        </w:rPr>
        <w:t xml:space="preserve"> </w:t>
      </w:r>
      <w:r>
        <w:rPr>
          <w:w w:val="110"/>
        </w:rPr>
        <w:t>error</w:t>
      </w:r>
      <w:r>
        <w:rPr>
          <w:spacing w:val="32"/>
          <w:w w:val="106"/>
        </w:rPr>
        <w:t xml:space="preserve"> </w:t>
      </w:r>
      <w:r>
        <w:rPr>
          <w:w w:val="110"/>
        </w:rPr>
        <w:t>bars.</w:t>
      </w:r>
      <w:r>
        <w:rPr>
          <w:spacing w:val="59"/>
          <w:w w:val="110"/>
        </w:rPr>
        <w:t xml:space="preserve"> </w:t>
      </w:r>
      <w:r>
        <w:rPr>
          <w:w w:val="110"/>
        </w:rPr>
        <w:t>Linear</w:t>
      </w:r>
      <w:r>
        <w:rPr>
          <w:spacing w:val="11"/>
          <w:w w:val="110"/>
        </w:rPr>
        <w:t xml:space="preserve"> </w:t>
      </w:r>
      <w:r>
        <w:rPr>
          <w:w w:val="110"/>
        </w:rPr>
        <w:t>fits</w:t>
      </w:r>
      <w:r>
        <w:rPr>
          <w:spacing w:val="11"/>
          <w:w w:val="110"/>
        </w:rPr>
        <w:t xml:space="preserve"> </w:t>
      </w:r>
      <w:r>
        <w:rPr>
          <w:w w:val="110"/>
        </w:rPr>
        <w:t>for</w:t>
      </w:r>
      <w:r>
        <w:rPr>
          <w:spacing w:val="11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11"/>
          <w:w w:val="110"/>
        </w:rPr>
        <w:t xml:space="preserve"> </w:t>
      </w:r>
      <w:r>
        <w:rPr>
          <w:w w:val="110"/>
        </w:rPr>
        <w:t>scatterplot</w:t>
      </w:r>
      <w:r>
        <w:rPr>
          <w:spacing w:val="11"/>
          <w:w w:val="110"/>
        </w:rPr>
        <w:t xml:space="preserve"> </w:t>
      </w:r>
      <w:r>
        <w:rPr>
          <w:spacing w:val="-3"/>
          <w:w w:val="110"/>
        </w:rPr>
        <w:t>we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</w:t>
      </w:r>
      <w:r>
        <w:rPr>
          <w:spacing w:val="11"/>
          <w:w w:val="110"/>
        </w:rPr>
        <w:t xml:space="preserve"> </w:t>
      </w:r>
      <w:r>
        <w:rPr>
          <w:w w:val="110"/>
        </w:rPr>
        <w:t>computed</w:t>
      </w:r>
      <w:r>
        <w:rPr>
          <w:spacing w:val="11"/>
          <w:w w:val="110"/>
        </w:rPr>
        <w:t xml:space="preserve"> </w:t>
      </w:r>
      <w:r>
        <w:rPr>
          <w:w w:val="110"/>
        </w:rPr>
        <w:t>using</w:t>
      </w:r>
      <w:r>
        <w:rPr>
          <w:spacing w:val="10"/>
          <w:w w:val="110"/>
        </w:rPr>
        <w:t xml:space="preserve"> </w:t>
      </w:r>
      <w:r>
        <w:rPr>
          <w:w w:val="110"/>
        </w:rPr>
        <w:t>IDL’s</w:t>
      </w:r>
      <w:r>
        <w:rPr>
          <w:spacing w:val="11"/>
          <w:w w:val="110"/>
        </w:rPr>
        <w:t xml:space="preserve"> </w:t>
      </w:r>
      <w:proofErr w:type="spellStart"/>
      <w:r>
        <w:rPr>
          <w:rFonts w:cs="Times New Roman"/>
          <w:i/>
          <w:w w:val="110"/>
        </w:rPr>
        <w:t>fitexy</w:t>
      </w:r>
      <w:proofErr w:type="spellEnd"/>
      <w:r>
        <w:rPr>
          <w:w w:val="110"/>
        </w:rPr>
        <w:t>,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11"/>
          <w:w w:val="110"/>
        </w:rPr>
        <w:t xml:space="preserve"> </w:t>
      </w:r>
      <w:r>
        <w:rPr>
          <w:w w:val="110"/>
        </w:rPr>
        <w:t>can</w:t>
      </w:r>
      <w:r>
        <w:rPr>
          <w:spacing w:val="11"/>
          <w:w w:val="110"/>
        </w:rPr>
        <w:t xml:space="preserve"> </w:t>
      </w:r>
      <w:r>
        <w:rPr>
          <w:w w:val="110"/>
        </w:rPr>
        <w:t>accept</w:t>
      </w:r>
      <w:r>
        <w:rPr>
          <w:spacing w:val="11"/>
          <w:w w:val="110"/>
        </w:rPr>
        <w:t xml:space="preserve"> </w:t>
      </w:r>
      <w:r>
        <w:rPr>
          <w:w w:val="110"/>
        </w:rPr>
        <w:t>input</w:t>
      </w:r>
    </w:p>
    <w:p w14:paraId="0933377A" w14:textId="77777777" w:rsidR="00521066" w:rsidRDefault="00521066">
      <w:pPr>
        <w:spacing w:line="455" w:lineRule="auto"/>
        <w:jc w:val="both"/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0CE3F47A" w14:textId="77777777" w:rsidR="00521066" w:rsidRDefault="007C37E1">
      <w:pPr>
        <w:pStyle w:val="BodyText"/>
        <w:spacing w:before="129" w:line="249" w:lineRule="auto"/>
        <w:ind w:right="73"/>
      </w:pPr>
      <w:r>
        <w:rPr>
          <w:spacing w:val="-4"/>
          <w:w w:val="105"/>
        </w:rPr>
        <w:lastRenderedPageBreak/>
        <w:t>Tab</w:t>
      </w:r>
      <w:r>
        <w:rPr>
          <w:spacing w:val="-5"/>
          <w:w w:val="105"/>
        </w:rPr>
        <w:t>le</w:t>
      </w:r>
      <w:r>
        <w:rPr>
          <w:spacing w:val="17"/>
          <w:w w:val="105"/>
        </w:rPr>
        <w:t xml:space="preserve"> </w:t>
      </w:r>
      <w:r>
        <w:rPr>
          <w:w w:val="105"/>
        </w:rPr>
        <w:t>5.2: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correlation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coe</w:t>
      </w:r>
      <w:r>
        <w:rPr>
          <w:rFonts w:ascii="Apple Symbols"/>
          <w:spacing w:val="-1"/>
          <w:w w:val="105"/>
        </w:rPr>
        <w:t>ffi</w:t>
      </w:r>
      <w:r>
        <w:rPr>
          <w:spacing w:val="-2"/>
          <w:w w:val="105"/>
        </w:rPr>
        <w:t>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w w:val="105"/>
        </w:rPr>
        <w:t>(PCC)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valu</w:t>
      </w:r>
      <w:r>
        <w:rPr>
          <w:spacing w:val="-3"/>
          <w:w w:val="105"/>
        </w:rPr>
        <w:t>es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param</w:t>
      </w:r>
      <w:proofErr w:type="spellEnd"/>
      <w:r>
        <w:rPr>
          <w:w w:val="105"/>
        </w:rPr>
        <w:t>-</w:t>
      </w:r>
      <w:r>
        <w:rPr>
          <w:spacing w:val="53"/>
          <w:w w:val="99"/>
        </w:rPr>
        <w:t xml:space="preserve"> </w:t>
      </w:r>
      <w:proofErr w:type="spellStart"/>
      <w:r>
        <w:rPr>
          <w:w w:val="105"/>
        </w:rPr>
        <w:t>eters</w:t>
      </w:r>
      <w:proofErr w:type="spellEnd"/>
      <w:r>
        <w:rPr>
          <w:w w:val="105"/>
        </w:rPr>
        <w:t>.</w:t>
      </w:r>
    </w:p>
    <w:p w14:paraId="2026A5CB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B31C70" w14:textId="77777777" w:rsidR="00521066" w:rsidRDefault="00521066">
      <w:pPr>
        <w:spacing w:before="2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Ind w:w="2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3"/>
        <w:gridCol w:w="1413"/>
        <w:gridCol w:w="703"/>
        <w:gridCol w:w="1338"/>
      </w:tblGrid>
      <w:tr w:rsidR="00521066" w14:paraId="3CE94F78" w14:textId="77777777">
        <w:trPr>
          <w:trHeight w:hRule="exact" w:val="299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4356B74D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  <w:w w:val="110"/>
              </w:rPr>
              <w:t>Param</w:t>
            </w:r>
            <w:r>
              <w:rPr>
                <w:rFonts w:ascii="Times New Roman"/>
                <w:spacing w:val="-2"/>
                <w:w w:val="110"/>
              </w:rPr>
              <w:t>e</w:t>
            </w:r>
            <w:r>
              <w:rPr>
                <w:rFonts w:ascii="Times New Roman"/>
                <w:spacing w:val="-1"/>
                <w:w w:val="110"/>
              </w:rPr>
              <w:t>t</w:t>
            </w:r>
            <w:r>
              <w:rPr>
                <w:rFonts w:ascii="Times New Roman"/>
                <w:spacing w:val="-2"/>
                <w:w w:val="110"/>
              </w:rPr>
              <w:t>e</w:t>
            </w:r>
            <w:r>
              <w:rPr>
                <w:rFonts w:ascii="Times New Roman"/>
                <w:spacing w:val="-1"/>
                <w:w w:val="110"/>
              </w:rPr>
              <w:t>r</w:t>
            </w:r>
            <w:r>
              <w:rPr>
                <w:rFonts w:ascii="Times New Roman"/>
                <w:spacing w:val="15"/>
                <w:w w:val="110"/>
              </w:rPr>
              <w:t xml:space="preserve"> </w:t>
            </w:r>
            <w:r>
              <w:rPr>
                <w:rFonts w:ascii="Times New Roman"/>
                <w:w w:val="110"/>
              </w:rPr>
              <w:t>1</w:t>
            </w:r>
          </w:p>
        </w:tc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70C2CACE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  <w:w w:val="110"/>
              </w:rPr>
              <w:t>Param</w:t>
            </w:r>
            <w:r>
              <w:rPr>
                <w:rFonts w:ascii="Times New Roman"/>
                <w:spacing w:val="-2"/>
                <w:w w:val="110"/>
              </w:rPr>
              <w:t>e</w:t>
            </w:r>
            <w:r>
              <w:rPr>
                <w:rFonts w:ascii="Times New Roman"/>
                <w:spacing w:val="-1"/>
                <w:w w:val="110"/>
              </w:rPr>
              <w:t>t</w:t>
            </w:r>
            <w:r>
              <w:rPr>
                <w:rFonts w:ascii="Times New Roman"/>
                <w:spacing w:val="-2"/>
                <w:w w:val="110"/>
              </w:rPr>
              <w:t>e</w:t>
            </w:r>
            <w:r>
              <w:rPr>
                <w:rFonts w:ascii="Times New Roman"/>
                <w:spacing w:val="-1"/>
                <w:w w:val="110"/>
              </w:rPr>
              <w:t>r</w:t>
            </w:r>
            <w:r>
              <w:rPr>
                <w:rFonts w:ascii="Times New Roman"/>
                <w:spacing w:val="15"/>
                <w:w w:val="110"/>
              </w:rPr>
              <w:t xml:space="preserve"> </w:t>
            </w:r>
            <w:r>
              <w:rPr>
                <w:rFonts w:ascii="Times New Roman"/>
                <w:w w:val="110"/>
              </w:rPr>
              <w:t>2</w:t>
            </w:r>
          </w:p>
        </w:tc>
        <w:tc>
          <w:tcPr>
            <w:tcW w:w="703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7BEB25C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10"/>
              </w:rPr>
              <w:t>PCC</w:t>
            </w:r>
          </w:p>
        </w:tc>
        <w:tc>
          <w:tcPr>
            <w:tcW w:w="1338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07149D7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/>
                <w:spacing w:val="-2"/>
                <w:w w:val="105"/>
              </w:rPr>
              <w:t>p</w:t>
            </w:r>
            <w:proofErr w:type="gramEnd"/>
            <w:r>
              <w:rPr>
                <w:rFonts w:ascii="Times New Roman"/>
                <w:spacing w:val="-3"/>
                <w:w w:val="105"/>
              </w:rPr>
              <w:t>-</w:t>
            </w:r>
            <w:r>
              <w:rPr>
                <w:rFonts w:ascii="Times New Roman"/>
                <w:spacing w:val="-2"/>
                <w:w w:val="105"/>
              </w:rPr>
              <w:t>valu</w:t>
            </w:r>
            <w:r>
              <w:rPr>
                <w:rFonts w:ascii="Times New Roman"/>
                <w:spacing w:val="-3"/>
                <w:w w:val="105"/>
              </w:rPr>
              <w:t>e</w:t>
            </w:r>
          </w:p>
        </w:tc>
      </w:tr>
      <w:tr w:rsidR="00521066" w14:paraId="457FBC47" w14:textId="77777777">
        <w:trPr>
          <w:trHeight w:hRule="exact" w:val="299"/>
        </w:trPr>
        <w:tc>
          <w:tcPr>
            <w:tcW w:w="1413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9A90C0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1"/>
              </w:rPr>
              <w:t>Sl</w:t>
            </w:r>
            <w:r>
              <w:rPr>
                <w:rFonts w:ascii="Times New Roman"/>
              </w:rPr>
              <w:t>op</w:t>
            </w:r>
            <w:r>
              <w:rPr>
                <w:rFonts w:ascii="Times New Roman"/>
                <w:spacing w:val="1"/>
              </w:rPr>
              <w:t>e</w:t>
            </w:r>
          </w:p>
        </w:tc>
        <w:tc>
          <w:tcPr>
            <w:tcW w:w="1413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AFEDA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1"/>
                <w:w w:val="105"/>
              </w:rPr>
              <w:t>Speed</w:t>
            </w:r>
          </w:p>
        </w:tc>
        <w:tc>
          <w:tcPr>
            <w:tcW w:w="703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3C88E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0.78</w:t>
            </w:r>
          </w:p>
        </w:tc>
        <w:tc>
          <w:tcPr>
            <w:tcW w:w="1338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5C6446" w14:textId="77777777" w:rsidR="00521066" w:rsidRDefault="007C37E1">
            <w:pPr>
              <w:pStyle w:val="TableParagraph"/>
              <w:spacing w:line="271" w:lineRule="exact"/>
              <w:ind w:left="11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w w:val="105"/>
              </w:rPr>
              <w:t>1</w:t>
            </w:r>
            <w:r>
              <w:rPr>
                <w:rFonts w:ascii="Times New Roman" w:eastAsia="Times New Roman" w:hAnsi="Times New Roman" w:cs="Times New Roman"/>
                <w:i/>
                <w:w w:val="105"/>
              </w:rPr>
              <w:t>.</w:t>
            </w:r>
            <w:r>
              <w:rPr>
                <w:rFonts w:ascii="Times New Roman" w:eastAsia="Times New Roman" w:hAnsi="Times New Roman" w:cs="Times New Roman"/>
                <w:w w:val="105"/>
              </w:rPr>
              <w:t>51</w:t>
            </w:r>
            <w:r>
              <w:rPr>
                <w:rFonts w:ascii="Times New Roman" w:eastAsia="Times New Roman" w:hAnsi="Times New Roman" w:cs="Times New Roman"/>
                <w:spacing w:val="-8"/>
                <w:w w:val="105"/>
              </w:rPr>
              <w:t xml:space="preserve"> </w:t>
            </w:r>
            <w:r>
              <w:rPr>
                <w:rFonts w:ascii="メイリオ" w:eastAsia="メイリオ" w:hAnsi="メイリオ" w:cs="メイリオ"/>
                <w:i/>
                <w:w w:val="105"/>
              </w:rPr>
              <w:t>⇥</w:t>
            </w:r>
            <w:r>
              <w:rPr>
                <w:rFonts w:ascii="メイリオ" w:eastAsia="メイリオ" w:hAnsi="メイリオ" w:cs="メイリオ"/>
                <w:i/>
                <w:spacing w:val="-28"/>
                <w:w w:val="10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</w:rPr>
              <w:t>10</w:t>
            </w:r>
            <w:r>
              <w:rPr>
                <w:rFonts w:ascii="Times New Roman" w:eastAsia="Times New Roman" w:hAnsi="Times New Roman" w:cs="Times New Roman"/>
                <w:i/>
                <w:w w:val="105"/>
                <w:position w:val="8"/>
                <w:sz w:val="16"/>
                <w:szCs w:val="16"/>
              </w:rPr>
              <w:t>-</w:t>
            </w:r>
            <w:r>
              <w:rPr>
                <w:rFonts w:ascii="Times New Roman" w:eastAsia="Times New Roman" w:hAnsi="Times New Roman" w:cs="Times New Roman"/>
                <w:w w:val="105"/>
                <w:position w:val="8"/>
                <w:sz w:val="16"/>
                <w:szCs w:val="16"/>
              </w:rPr>
              <w:t>4</w:t>
            </w:r>
          </w:p>
        </w:tc>
      </w:tr>
      <w:tr w:rsidR="00521066" w14:paraId="24293263" w14:textId="77777777">
        <w:trPr>
          <w:trHeight w:hRule="exact" w:val="279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66CA8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  <w:w w:val="110"/>
              </w:rPr>
              <w:t>De</w:t>
            </w:r>
            <w:r>
              <w:rPr>
                <w:rFonts w:ascii="Times New Roman"/>
                <w:spacing w:val="-1"/>
                <w:w w:val="110"/>
              </w:rPr>
              <w:t>pth</w:t>
            </w:r>
          </w:p>
        </w:tc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749BF9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Mass</w:t>
            </w:r>
          </w:p>
        </w:tc>
        <w:tc>
          <w:tcPr>
            <w:tcW w:w="7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906DC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0.74</w:t>
            </w:r>
          </w:p>
        </w:tc>
        <w:tc>
          <w:tcPr>
            <w:tcW w:w="133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CF7E33" w14:textId="77777777" w:rsidR="00521066" w:rsidRDefault="007C37E1">
            <w:pPr>
              <w:pStyle w:val="TableParagraph"/>
              <w:spacing w:line="271" w:lineRule="exact"/>
              <w:ind w:left="11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w w:val="105"/>
              </w:rPr>
              <w:t>7</w:t>
            </w:r>
            <w:r>
              <w:rPr>
                <w:rFonts w:ascii="Times New Roman" w:eastAsia="Times New Roman" w:hAnsi="Times New Roman" w:cs="Times New Roman"/>
                <w:i/>
                <w:w w:val="105"/>
              </w:rPr>
              <w:t>.</w:t>
            </w:r>
            <w:r>
              <w:rPr>
                <w:rFonts w:ascii="Times New Roman" w:eastAsia="Times New Roman" w:hAnsi="Times New Roman" w:cs="Times New Roman"/>
                <w:w w:val="105"/>
              </w:rPr>
              <w:t>80</w:t>
            </w:r>
            <w:r>
              <w:rPr>
                <w:rFonts w:ascii="Times New Roman" w:eastAsia="Times New Roman" w:hAnsi="Times New Roman" w:cs="Times New Roman"/>
                <w:spacing w:val="-8"/>
                <w:w w:val="105"/>
              </w:rPr>
              <w:t xml:space="preserve"> </w:t>
            </w:r>
            <w:r>
              <w:rPr>
                <w:rFonts w:ascii="メイリオ" w:eastAsia="メイリオ" w:hAnsi="メイリオ" w:cs="メイリオ"/>
                <w:i/>
                <w:w w:val="105"/>
              </w:rPr>
              <w:t>⇥</w:t>
            </w:r>
            <w:r>
              <w:rPr>
                <w:rFonts w:ascii="メイリオ" w:eastAsia="メイリオ" w:hAnsi="メイリオ" w:cs="メイリオ"/>
                <w:i/>
                <w:spacing w:val="-28"/>
                <w:w w:val="10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</w:rPr>
              <w:t>10</w:t>
            </w:r>
            <w:r>
              <w:rPr>
                <w:rFonts w:ascii="Times New Roman" w:eastAsia="Times New Roman" w:hAnsi="Times New Roman" w:cs="Times New Roman"/>
                <w:i/>
                <w:w w:val="105"/>
                <w:position w:val="8"/>
                <w:sz w:val="16"/>
                <w:szCs w:val="16"/>
              </w:rPr>
              <w:t>-</w:t>
            </w:r>
            <w:r>
              <w:rPr>
                <w:rFonts w:ascii="Times New Roman" w:eastAsia="Times New Roman" w:hAnsi="Times New Roman" w:cs="Times New Roman"/>
                <w:w w:val="105"/>
                <w:position w:val="8"/>
                <w:sz w:val="16"/>
                <w:szCs w:val="16"/>
              </w:rPr>
              <w:t>4</w:t>
            </w:r>
          </w:p>
        </w:tc>
      </w:tr>
      <w:tr w:rsidR="00521066" w14:paraId="1BCA8E8F" w14:textId="77777777">
        <w:trPr>
          <w:trHeight w:hRule="exact" w:val="279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7EBADB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1"/>
              </w:rPr>
              <w:t>Sl</w:t>
            </w:r>
            <w:r>
              <w:rPr>
                <w:rFonts w:ascii="Times New Roman"/>
              </w:rPr>
              <w:t>op</w:t>
            </w:r>
            <w:r>
              <w:rPr>
                <w:rFonts w:ascii="Times New Roman"/>
                <w:spacing w:val="1"/>
              </w:rPr>
              <w:t>e</w:t>
            </w:r>
          </w:p>
        </w:tc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D35AEC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Mass</w:t>
            </w:r>
          </w:p>
        </w:tc>
        <w:tc>
          <w:tcPr>
            <w:tcW w:w="7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53D0C5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0.60</w:t>
            </w:r>
          </w:p>
        </w:tc>
        <w:tc>
          <w:tcPr>
            <w:tcW w:w="133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7D08E2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0.01</w:t>
            </w:r>
          </w:p>
        </w:tc>
      </w:tr>
      <w:tr w:rsidR="00521066" w14:paraId="2F8860D3" w14:textId="77777777">
        <w:trPr>
          <w:trHeight w:hRule="exact" w:val="279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CBD03A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  <w:w w:val="110"/>
              </w:rPr>
              <w:t>De</w:t>
            </w:r>
            <w:r>
              <w:rPr>
                <w:rFonts w:ascii="Times New Roman"/>
                <w:spacing w:val="-1"/>
                <w:w w:val="110"/>
              </w:rPr>
              <w:t>pth</w:t>
            </w:r>
          </w:p>
        </w:tc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00177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1"/>
                <w:w w:val="105"/>
              </w:rPr>
              <w:t>Speed</w:t>
            </w:r>
          </w:p>
        </w:tc>
        <w:tc>
          <w:tcPr>
            <w:tcW w:w="7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90F44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0.51</w:t>
            </w:r>
          </w:p>
        </w:tc>
        <w:tc>
          <w:tcPr>
            <w:tcW w:w="133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F7ABD8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0.04</w:t>
            </w:r>
          </w:p>
        </w:tc>
      </w:tr>
      <w:tr w:rsidR="00521066" w14:paraId="501FFE42" w14:textId="77777777">
        <w:trPr>
          <w:trHeight w:hRule="exact" w:val="279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F752F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Mass</w:t>
            </w:r>
          </w:p>
        </w:tc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35F504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1"/>
                <w:w w:val="105"/>
              </w:rPr>
              <w:t>Speed</w:t>
            </w:r>
          </w:p>
        </w:tc>
        <w:tc>
          <w:tcPr>
            <w:tcW w:w="7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0571E6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0.64</w:t>
            </w:r>
          </w:p>
        </w:tc>
        <w:tc>
          <w:tcPr>
            <w:tcW w:w="133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EF370F" w14:textId="77777777" w:rsidR="00521066" w:rsidRDefault="007C37E1">
            <w:pPr>
              <w:pStyle w:val="TableParagraph"/>
              <w:spacing w:line="271" w:lineRule="exact"/>
              <w:ind w:left="11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w w:val="105"/>
              </w:rPr>
              <w:t>2</w:t>
            </w:r>
            <w:r>
              <w:rPr>
                <w:rFonts w:ascii="Times New Roman" w:eastAsia="Times New Roman" w:hAnsi="Times New Roman" w:cs="Times New Roman"/>
                <w:i/>
                <w:w w:val="105"/>
              </w:rPr>
              <w:t>.</w:t>
            </w:r>
            <w:r>
              <w:rPr>
                <w:rFonts w:ascii="Times New Roman" w:eastAsia="Times New Roman" w:hAnsi="Times New Roman" w:cs="Times New Roman"/>
                <w:w w:val="105"/>
              </w:rPr>
              <w:t>79</w:t>
            </w:r>
            <w:r>
              <w:rPr>
                <w:rFonts w:ascii="Times New Roman" w:eastAsia="Times New Roman" w:hAnsi="Times New Roman" w:cs="Times New Roman"/>
                <w:spacing w:val="-8"/>
                <w:w w:val="105"/>
              </w:rPr>
              <w:t xml:space="preserve"> </w:t>
            </w:r>
            <w:r>
              <w:rPr>
                <w:rFonts w:ascii="メイリオ" w:eastAsia="メイリオ" w:hAnsi="メイリオ" w:cs="メイリオ"/>
                <w:i/>
                <w:w w:val="105"/>
              </w:rPr>
              <w:t>⇥</w:t>
            </w:r>
            <w:r>
              <w:rPr>
                <w:rFonts w:ascii="メイリオ" w:eastAsia="メイリオ" w:hAnsi="メイリオ" w:cs="メイリオ"/>
                <w:i/>
                <w:spacing w:val="-28"/>
                <w:w w:val="10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</w:rPr>
              <w:t>10</w:t>
            </w:r>
            <w:r>
              <w:rPr>
                <w:rFonts w:ascii="Times New Roman" w:eastAsia="Times New Roman" w:hAnsi="Times New Roman" w:cs="Times New Roman"/>
                <w:i/>
                <w:w w:val="105"/>
                <w:position w:val="8"/>
                <w:sz w:val="16"/>
                <w:szCs w:val="16"/>
              </w:rPr>
              <w:t>-</w:t>
            </w:r>
            <w:r>
              <w:rPr>
                <w:rFonts w:ascii="Times New Roman" w:eastAsia="Times New Roman" w:hAnsi="Times New Roman" w:cs="Times New Roman"/>
                <w:w w:val="105"/>
                <w:position w:val="8"/>
                <w:sz w:val="16"/>
                <w:szCs w:val="16"/>
              </w:rPr>
              <w:t>3</w:t>
            </w:r>
          </w:p>
        </w:tc>
      </w:tr>
      <w:tr w:rsidR="00521066" w14:paraId="7716A8E8" w14:textId="77777777">
        <w:trPr>
          <w:trHeight w:hRule="exact" w:val="279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6A1293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1"/>
              </w:rPr>
              <w:t>Sl</w:t>
            </w:r>
            <w:r>
              <w:rPr>
                <w:rFonts w:ascii="Times New Roman"/>
              </w:rPr>
              <w:t>op</w:t>
            </w:r>
            <w:r>
              <w:rPr>
                <w:rFonts w:ascii="Times New Roman"/>
                <w:spacing w:val="1"/>
              </w:rPr>
              <w:t>e</w:t>
            </w:r>
          </w:p>
        </w:tc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57811E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  <w:w w:val="110"/>
              </w:rPr>
              <w:t>De</w:t>
            </w:r>
            <w:r>
              <w:rPr>
                <w:rFonts w:ascii="Times New Roman"/>
                <w:spacing w:val="-1"/>
                <w:w w:val="110"/>
              </w:rPr>
              <w:t>pth</w:t>
            </w:r>
          </w:p>
        </w:tc>
        <w:tc>
          <w:tcPr>
            <w:tcW w:w="7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015581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0.27</w:t>
            </w:r>
          </w:p>
        </w:tc>
        <w:tc>
          <w:tcPr>
            <w:tcW w:w="133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3A2E7F" w14:textId="77777777" w:rsidR="00521066" w:rsidRDefault="007C37E1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0.15</w:t>
            </w:r>
          </w:p>
        </w:tc>
      </w:tr>
    </w:tbl>
    <w:p w14:paraId="3B5AC657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77CD66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0F9B12" w14:textId="77777777" w:rsidR="00521066" w:rsidRDefault="00521066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14:paraId="28BCD34A" w14:textId="77777777" w:rsidR="00521066" w:rsidRDefault="007C37E1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E23A61F" wp14:editId="48A8E1B5">
            <wp:extent cx="5705855" cy="2376678"/>
            <wp:effectExtent l="0" t="0" r="0" b="0"/>
            <wp:docPr id="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77E0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BDBCD8" w14:textId="77777777" w:rsidR="00521066" w:rsidRDefault="00521066">
      <w:pPr>
        <w:spacing w:before="3"/>
        <w:rPr>
          <w:rFonts w:ascii="Times New Roman" w:eastAsia="Times New Roman" w:hAnsi="Times New Roman" w:cs="Times New Roman"/>
          <w:sz w:val="25"/>
          <w:szCs w:val="25"/>
        </w:rPr>
      </w:pPr>
    </w:p>
    <w:p w14:paraId="260276AC" w14:textId="77777777" w:rsidR="00521066" w:rsidRDefault="007C37E1">
      <w:pPr>
        <w:pStyle w:val="BodyText"/>
        <w:spacing w:before="58" w:line="257" w:lineRule="auto"/>
        <w:ind w:right="117"/>
        <w:jc w:val="both"/>
      </w:pPr>
      <w:r>
        <w:rPr>
          <w:w w:val="110"/>
        </w:rPr>
        <w:t>Figure</w:t>
      </w:r>
      <w:r>
        <w:rPr>
          <w:spacing w:val="-30"/>
          <w:w w:val="110"/>
        </w:rPr>
        <w:t xml:space="preserve"> </w:t>
      </w:r>
      <w:r>
        <w:rPr>
          <w:w w:val="110"/>
        </w:rPr>
        <w:t>5.6:</w:t>
      </w:r>
      <w:r>
        <w:rPr>
          <w:spacing w:val="-6"/>
          <w:w w:val="110"/>
        </w:rPr>
        <w:t xml:space="preserve"> </w:t>
      </w:r>
      <w:r>
        <w:rPr>
          <w:w w:val="110"/>
        </w:rPr>
        <w:t>Scatterplots</w:t>
      </w:r>
      <w:r>
        <w:rPr>
          <w:spacing w:val="-29"/>
          <w:w w:val="110"/>
        </w:rPr>
        <w:t xml:space="preserve"> </w:t>
      </w:r>
      <w:r>
        <w:rPr>
          <w:w w:val="110"/>
        </w:rPr>
        <w:t>of</w:t>
      </w:r>
      <w:r>
        <w:rPr>
          <w:spacing w:val="-30"/>
          <w:w w:val="110"/>
        </w:rPr>
        <w:t xml:space="preserve"> </w:t>
      </w:r>
      <w:r>
        <w:rPr>
          <w:w w:val="110"/>
        </w:rPr>
        <w:t>(left)</w:t>
      </w:r>
      <w:r>
        <w:rPr>
          <w:spacing w:val="-29"/>
          <w:w w:val="110"/>
        </w:rPr>
        <w:t xml:space="preserve"> </w:t>
      </w:r>
      <w:r>
        <w:rPr>
          <w:w w:val="110"/>
        </w:rPr>
        <w:t>CME</w:t>
      </w:r>
      <w:r>
        <w:rPr>
          <w:spacing w:val="-29"/>
          <w:w w:val="110"/>
        </w:rPr>
        <w:t xml:space="preserve"> </w:t>
      </w:r>
      <w:r>
        <w:rPr>
          <w:spacing w:val="1"/>
          <w:w w:val="110"/>
        </w:rPr>
        <w:t>speed</w:t>
      </w:r>
      <w:r>
        <w:rPr>
          <w:spacing w:val="-30"/>
          <w:w w:val="110"/>
        </w:rPr>
        <w:t xml:space="preserve"> </w:t>
      </w:r>
      <w:r>
        <w:rPr>
          <w:w w:val="110"/>
        </w:rPr>
        <w:t>and</w:t>
      </w:r>
      <w:r>
        <w:rPr>
          <w:spacing w:val="-29"/>
          <w:w w:val="110"/>
        </w:rPr>
        <w:t xml:space="preserve"> </w:t>
      </w:r>
      <w:r>
        <w:rPr>
          <w:w w:val="110"/>
        </w:rPr>
        <w:t>dimming</w:t>
      </w:r>
      <w:r>
        <w:rPr>
          <w:spacing w:val="-29"/>
          <w:w w:val="110"/>
        </w:rPr>
        <w:t xml:space="preserve"> </w:t>
      </w:r>
      <w:r>
        <w:rPr>
          <w:spacing w:val="1"/>
          <w:w w:val="110"/>
        </w:rPr>
        <w:t>slope</w:t>
      </w:r>
      <w:r>
        <w:rPr>
          <w:spacing w:val="-30"/>
          <w:w w:val="110"/>
        </w:rPr>
        <w:t xml:space="preserve"> </w:t>
      </w:r>
      <w:r>
        <w:rPr>
          <w:w w:val="110"/>
        </w:rPr>
        <w:t>and</w:t>
      </w:r>
      <w:r>
        <w:rPr>
          <w:spacing w:val="-29"/>
          <w:w w:val="110"/>
        </w:rPr>
        <w:t xml:space="preserve"> </w:t>
      </w:r>
      <w:r>
        <w:rPr>
          <w:spacing w:val="-1"/>
          <w:w w:val="110"/>
        </w:rPr>
        <w:t>(r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t)</w:t>
      </w:r>
      <w:r>
        <w:rPr>
          <w:spacing w:val="-29"/>
          <w:w w:val="110"/>
        </w:rPr>
        <w:t xml:space="preserve"> </w:t>
      </w:r>
      <w:r>
        <w:rPr>
          <w:w w:val="110"/>
        </w:rPr>
        <w:t>CME</w:t>
      </w:r>
      <w:r>
        <w:rPr>
          <w:spacing w:val="-29"/>
          <w:w w:val="110"/>
        </w:rPr>
        <w:t xml:space="preserve"> </w:t>
      </w:r>
      <w:r>
        <w:rPr>
          <w:w w:val="110"/>
        </w:rPr>
        <w:t>mass</w:t>
      </w:r>
      <w:r>
        <w:rPr>
          <w:spacing w:val="-30"/>
          <w:w w:val="110"/>
        </w:rPr>
        <w:t xml:space="preserve"> </w:t>
      </w:r>
      <w:r>
        <w:rPr>
          <w:w w:val="110"/>
        </w:rPr>
        <w:t>and</w:t>
      </w:r>
      <w:r>
        <w:rPr>
          <w:spacing w:val="-29"/>
          <w:w w:val="110"/>
        </w:rPr>
        <w:t xml:space="preserve"> </w:t>
      </w:r>
      <w:r>
        <w:rPr>
          <w:w w:val="110"/>
        </w:rPr>
        <w:t>dimming</w:t>
      </w:r>
      <w:r>
        <w:rPr>
          <w:spacing w:val="23"/>
          <w:w w:val="99"/>
        </w:rPr>
        <w:t xml:space="preserve"> </w:t>
      </w:r>
      <w:r>
        <w:rPr>
          <w:w w:val="110"/>
        </w:rPr>
        <w:t>depth.</w:t>
      </w:r>
      <w:r>
        <w:rPr>
          <w:spacing w:val="17"/>
          <w:w w:val="110"/>
        </w:rPr>
        <w:t xml:space="preserve"> </w:t>
      </w:r>
      <w:r>
        <w:rPr>
          <w:w w:val="110"/>
        </w:rPr>
        <w:t>Data</w:t>
      </w:r>
      <w:r>
        <w:rPr>
          <w:spacing w:val="20"/>
          <w:w w:val="110"/>
        </w:rPr>
        <w:t xml:space="preserve"> </w:t>
      </w:r>
      <w:r>
        <w:rPr>
          <w:w w:val="110"/>
        </w:rPr>
        <w:t>without</w:t>
      </w:r>
      <w:r>
        <w:rPr>
          <w:spacing w:val="21"/>
          <w:w w:val="110"/>
        </w:rPr>
        <w:t xml:space="preserve"> </w:t>
      </w:r>
      <w:r>
        <w:rPr>
          <w:w w:val="110"/>
        </w:rPr>
        <w:t>a</w:t>
      </w:r>
      <w:r>
        <w:rPr>
          <w:spacing w:val="21"/>
          <w:w w:val="110"/>
        </w:rPr>
        <w:t xml:space="preserve"> 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-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oi</w:t>
      </w:r>
      <w:r>
        <w:rPr>
          <w:spacing w:val="-1"/>
          <w:w w:val="110"/>
        </w:rPr>
        <w:t>nt</w:t>
      </w:r>
      <w:r>
        <w:rPr>
          <w:spacing w:val="21"/>
          <w:w w:val="110"/>
        </w:rPr>
        <w:t xml:space="preserve"> </w:t>
      </w:r>
      <w:r>
        <w:rPr>
          <w:w w:val="110"/>
        </w:rPr>
        <w:t>are</w:t>
      </w:r>
      <w:r>
        <w:rPr>
          <w:spacing w:val="21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d</w:t>
      </w:r>
      <w:r>
        <w:rPr>
          <w:spacing w:val="20"/>
          <w:w w:val="110"/>
        </w:rPr>
        <w:t xml:space="preserve"> </w:t>
      </w:r>
      <w:r>
        <w:rPr>
          <w:w w:val="110"/>
        </w:rPr>
        <w:t>from</w:t>
      </w:r>
      <w:r>
        <w:rPr>
          <w:spacing w:val="21"/>
          <w:w w:val="110"/>
        </w:rPr>
        <w:t xml:space="preserve"> </w:t>
      </w:r>
      <w:r>
        <w:rPr>
          <w:w w:val="110"/>
        </w:rPr>
        <w:t>a</w:t>
      </w:r>
      <w:r>
        <w:rPr>
          <w:spacing w:val="20"/>
          <w:w w:val="110"/>
        </w:rPr>
        <w:t xml:space="preserve"> </w:t>
      </w:r>
      <w:r>
        <w:rPr>
          <w:w w:val="110"/>
        </w:rPr>
        <w:t>single</w:t>
      </w:r>
      <w:r>
        <w:rPr>
          <w:spacing w:val="20"/>
          <w:w w:val="110"/>
        </w:rPr>
        <w:t xml:space="preserve"> </w:t>
      </w:r>
      <w:r>
        <w:rPr>
          <w:w w:val="110"/>
        </w:rPr>
        <w:t>viewpoint</w:t>
      </w:r>
      <w:r>
        <w:rPr>
          <w:spacing w:val="21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110"/>
        </w:rPr>
        <w:t xml:space="preserve"> </w:t>
      </w:r>
      <w:r>
        <w:rPr>
          <w:spacing w:val="-2"/>
          <w:w w:val="110"/>
        </w:rPr>
        <w:t>CM</w:t>
      </w:r>
      <w:r>
        <w:rPr>
          <w:spacing w:val="-1"/>
          <w:w w:val="110"/>
        </w:rPr>
        <w:t>E</w:t>
      </w:r>
      <w:r>
        <w:rPr>
          <w:spacing w:val="-2"/>
          <w:w w:val="110"/>
        </w:rPr>
        <w:t>s</w:t>
      </w:r>
      <w:r>
        <w:rPr>
          <w:spacing w:val="21"/>
          <w:w w:val="110"/>
        </w:rPr>
        <w:t xml:space="preserve"> </w:t>
      </w:r>
      <w:r>
        <w:rPr>
          <w:w w:val="110"/>
        </w:rPr>
        <w:t>and</w:t>
      </w:r>
      <w:r>
        <w:rPr>
          <w:spacing w:val="20"/>
          <w:w w:val="110"/>
        </w:rPr>
        <w:t xml:space="preserve"> </w:t>
      </w:r>
      <w:r>
        <w:rPr>
          <w:w w:val="110"/>
        </w:rPr>
        <w:t>are</w:t>
      </w:r>
      <w:r>
        <w:rPr>
          <w:spacing w:val="20"/>
          <w:w w:val="110"/>
        </w:rPr>
        <w:t xml:space="preserve"> </w:t>
      </w:r>
      <w:r>
        <w:rPr>
          <w:spacing w:val="-2"/>
          <w:w w:val="110"/>
        </w:rPr>
        <w:t>thu</w:t>
      </w:r>
      <w:r>
        <w:rPr>
          <w:spacing w:val="-3"/>
          <w:w w:val="110"/>
        </w:rPr>
        <w:t>s</w:t>
      </w:r>
      <w:r>
        <w:rPr>
          <w:spacing w:val="25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ese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4"/>
          <w:w w:val="110"/>
        </w:rPr>
        <w:t xml:space="preserve"> </w:t>
      </w:r>
      <w:r>
        <w:rPr>
          <w:w w:val="110"/>
        </w:rPr>
        <w:t>as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range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possible</w:t>
      </w:r>
      <w:r>
        <w:rPr>
          <w:spacing w:val="-4"/>
          <w:w w:val="110"/>
        </w:rPr>
        <w:t xml:space="preserve"> val</w:t>
      </w:r>
      <w:r>
        <w:rPr>
          <w:spacing w:val="-3"/>
          <w:w w:val="110"/>
        </w:rPr>
        <w:t>u</w:t>
      </w:r>
      <w:r>
        <w:rPr>
          <w:spacing w:val="-4"/>
          <w:w w:val="110"/>
        </w:rPr>
        <w:t xml:space="preserve">es </w:t>
      </w:r>
      <w:r>
        <w:rPr>
          <w:spacing w:val="-1"/>
          <w:w w:val="110"/>
        </w:rPr>
        <w:t>rath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3"/>
          <w:w w:val="110"/>
        </w:rPr>
        <w:t xml:space="preserve"> </w:t>
      </w:r>
      <w:r>
        <w:rPr>
          <w:w w:val="110"/>
        </w:rPr>
        <w:t>than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single</w:t>
      </w:r>
      <w:r>
        <w:rPr>
          <w:spacing w:val="-4"/>
          <w:w w:val="110"/>
        </w:rPr>
        <w:t xml:space="preserve"> </w:t>
      </w:r>
      <w:r>
        <w:rPr>
          <w:w w:val="110"/>
        </w:rPr>
        <w:t>point</w:t>
      </w:r>
      <w:r>
        <w:rPr>
          <w:spacing w:val="-4"/>
          <w:w w:val="110"/>
        </w:rPr>
        <w:t xml:space="preserve"> </w:t>
      </w:r>
      <w:r>
        <w:rPr>
          <w:w w:val="110"/>
        </w:rPr>
        <w:t>with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standard</w:t>
      </w:r>
      <w:r>
        <w:rPr>
          <w:spacing w:val="-3"/>
          <w:w w:val="110"/>
        </w:rPr>
        <w:t xml:space="preserve"> un</w:t>
      </w:r>
      <w:r>
        <w:rPr>
          <w:spacing w:val="-4"/>
          <w:w w:val="110"/>
        </w:rPr>
        <w:t>ce</w:t>
      </w:r>
      <w:r>
        <w:rPr>
          <w:spacing w:val="-3"/>
          <w:w w:val="110"/>
        </w:rPr>
        <w:t>rt</w:t>
      </w:r>
      <w:r>
        <w:rPr>
          <w:spacing w:val="-4"/>
          <w:w w:val="110"/>
        </w:rPr>
        <w:t>ai</w:t>
      </w:r>
      <w:r>
        <w:rPr>
          <w:spacing w:val="-3"/>
          <w:w w:val="110"/>
        </w:rPr>
        <w:t>nt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21"/>
          <w:w w:val="110"/>
        </w:rPr>
        <w:t xml:space="preserve"> </w:t>
      </w:r>
      <w:r>
        <w:rPr>
          <w:w w:val="110"/>
        </w:rPr>
        <w:t>Red</w:t>
      </w:r>
      <w:r>
        <w:rPr>
          <w:spacing w:val="49"/>
          <w:w w:val="110"/>
        </w:rPr>
        <w:t xml:space="preserve"> </w:t>
      </w:r>
      <w:r>
        <w:rPr>
          <w:spacing w:val="-2"/>
          <w:w w:val="110"/>
        </w:rPr>
        <w:t>sym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ols</w:t>
      </w:r>
      <w:r>
        <w:rPr>
          <w:spacing w:val="-1"/>
          <w:w w:val="110"/>
        </w:rPr>
        <w:t>,</w:t>
      </w:r>
      <w:r>
        <w:rPr>
          <w:spacing w:val="15"/>
          <w:w w:val="110"/>
        </w:rPr>
        <w:t xml:space="preserve"> </w:t>
      </w:r>
      <w:r>
        <w:rPr>
          <w:w w:val="110"/>
        </w:rPr>
        <w:t>line,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2"/>
          <w:w w:val="110"/>
        </w:rPr>
        <w:t xml:space="preserve"> </w:t>
      </w:r>
      <w:r>
        <w:rPr>
          <w:w w:val="110"/>
        </w:rPr>
        <w:t>text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ic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11"/>
          <w:w w:val="110"/>
        </w:rPr>
        <w:t xml:space="preserve"> </w:t>
      </w:r>
      <w:r>
        <w:rPr>
          <w:w w:val="110"/>
        </w:rPr>
        <w:t>3-D</w:t>
      </w:r>
      <w:r>
        <w:rPr>
          <w:spacing w:val="12"/>
          <w:w w:val="110"/>
        </w:rPr>
        <w:t xml:space="preserve"> </w:t>
      </w:r>
      <w:r>
        <w:rPr>
          <w:w w:val="110"/>
        </w:rPr>
        <w:t>computed</w:t>
      </w:r>
      <w:r>
        <w:rPr>
          <w:spacing w:val="12"/>
          <w:w w:val="110"/>
        </w:rPr>
        <w:t xml:space="preserve"> </w:t>
      </w:r>
      <w:r>
        <w:rPr>
          <w:w w:val="110"/>
        </w:rPr>
        <w:t>CME</w:t>
      </w:r>
      <w:r>
        <w:rPr>
          <w:spacing w:val="12"/>
          <w:w w:val="110"/>
        </w:rPr>
        <w:t xml:space="preserve"> </w:t>
      </w:r>
      <w:r>
        <w:rPr>
          <w:spacing w:val="-1"/>
          <w:w w:val="110"/>
        </w:rPr>
        <w:t>param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,</w:t>
      </w:r>
      <w:r>
        <w:rPr>
          <w:spacing w:val="16"/>
          <w:w w:val="110"/>
        </w:rPr>
        <w:t xml:space="preserve"> </w:t>
      </w:r>
      <w:r>
        <w:rPr>
          <w:w w:val="110"/>
        </w:rPr>
        <w:t>and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blue</w:t>
      </w:r>
      <w:r>
        <w:rPr>
          <w:spacing w:val="11"/>
          <w:w w:val="110"/>
        </w:rPr>
        <w:t xml:space="preserve"> </w:t>
      </w:r>
      <w:r>
        <w:rPr>
          <w:w w:val="110"/>
        </w:rPr>
        <w:t>symbol</w:t>
      </w:r>
      <w:r>
        <w:rPr>
          <w:spacing w:val="12"/>
          <w:w w:val="110"/>
        </w:rPr>
        <w:t xml:space="preserve"> </w:t>
      </w:r>
      <w:r>
        <w:rPr>
          <w:w w:val="110"/>
        </w:rPr>
        <w:t>indicates</w:t>
      </w:r>
    </w:p>
    <w:p w14:paraId="478F73E9" w14:textId="77777777" w:rsidR="00521066" w:rsidRDefault="007C37E1">
      <w:pPr>
        <w:pStyle w:val="BodyText"/>
        <w:spacing w:before="65" w:line="164" w:lineRule="auto"/>
        <w:ind w:right="118"/>
        <w:jc w:val="both"/>
      </w:pPr>
      <w:proofErr w:type="gramStart"/>
      <w:r>
        <w:rPr>
          <w:w w:val="105"/>
        </w:rPr>
        <w:t>data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from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mp</w:t>
      </w:r>
      <w:r>
        <w:rPr>
          <w:spacing w:val="-2"/>
          <w:w w:val="105"/>
        </w:rPr>
        <w:t>le</w:t>
      </w:r>
      <w:r>
        <w:rPr>
          <w:spacing w:val="17"/>
          <w:w w:val="105"/>
        </w:rPr>
        <w:t xml:space="preserve"> </w:t>
      </w:r>
      <w:r>
        <w:rPr>
          <w:w w:val="105"/>
        </w:rPr>
        <w:t>2010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Augu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17"/>
          <w:w w:val="105"/>
        </w:rPr>
        <w:t xml:space="preserve"> </w:t>
      </w:r>
      <w:r>
        <w:rPr>
          <w:w w:val="105"/>
        </w:rPr>
        <w:t>7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nt,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also</w:t>
      </w:r>
      <w:r>
        <w:rPr>
          <w:spacing w:val="17"/>
          <w:w w:val="105"/>
        </w:rPr>
        <w:t xml:space="preserve"> </w:t>
      </w:r>
      <w:r>
        <w:rPr>
          <w:w w:val="105"/>
        </w:rPr>
        <w:t>3-D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Linear</w:t>
      </w:r>
      <w:r>
        <w:rPr>
          <w:spacing w:val="17"/>
          <w:w w:val="105"/>
        </w:rPr>
        <w:t xml:space="preserve"> </w:t>
      </w:r>
      <w:r>
        <w:rPr>
          <w:w w:val="105"/>
        </w:rPr>
        <w:t>fits</w:t>
      </w:r>
      <w:r>
        <w:rPr>
          <w:spacing w:val="17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99"/>
        </w:rPr>
        <w:t xml:space="preserve"> </w:t>
      </w:r>
      <w:r>
        <w:rPr>
          <w:w w:val="105"/>
        </w:rPr>
        <w:t>dashed</w:t>
      </w:r>
      <w:r>
        <w:rPr>
          <w:spacing w:val="23"/>
          <w:w w:val="105"/>
        </w:rPr>
        <w:t xml:space="preserve"> </w:t>
      </w:r>
      <w:r>
        <w:rPr>
          <w:w w:val="105"/>
        </w:rPr>
        <w:t>lines,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grey/pink</w:t>
      </w:r>
      <w:r>
        <w:rPr>
          <w:spacing w:val="24"/>
          <w:w w:val="105"/>
        </w:rPr>
        <w:t xml:space="preserve"> </w:t>
      </w:r>
      <w:r>
        <w:rPr>
          <w:w w:val="105"/>
        </w:rPr>
        <w:t>region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3</w:t>
      </w:r>
      <w:r>
        <w:rPr>
          <w:rFonts w:ascii="メイリオ"/>
          <w:i/>
          <w:spacing w:val="-2"/>
          <w:w w:val="105"/>
        </w:rPr>
        <w:t>O</w:t>
      </w:r>
      <w:r>
        <w:rPr>
          <w:rFonts w:ascii="メイリオ"/>
          <w:i/>
          <w:spacing w:val="11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linear</w:t>
      </w:r>
      <w:r>
        <w:rPr>
          <w:spacing w:val="24"/>
          <w:w w:val="105"/>
        </w:rPr>
        <w:t xml:space="preserve"> </w:t>
      </w:r>
      <w:r>
        <w:rPr>
          <w:w w:val="105"/>
        </w:rPr>
        <w:t>fits.</w:t>
      </w:r>
    </w:p>
    <w:p w14:paraId="655E79CC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7473843D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0EA4FF0A" w14:textId="77777777" w:rsidR="00521066" w:rsidRDefault="00521066">
      <w:pPr>
        <w:spacing w:before="11"/>
        <w:rPr>
          <w:rFonts w:ascii="Times New Roman" w:eastAsia="Times New Roman" w:hAnsi="Times New Roman" w:cs="Times New Roman"/>
          <w:sz w:val="25"/>
          <w:szCs w:val="25"/>
        </w:rPr>
      </w:pPr>
    </w:p>
    <w:p w14:paraId="6AD8E53E" w14:textId="77777777" w:rsidR="00521066" w:rsidRDefault="007C37E1">
      <w:pPr>
        <w:pStyle w:val="BodyText"/>
        <w:spacing w:line="480" w:lineRule="exact"/>
        <w:ind w:right="117"/>
        <w:jc w:val="both"/>
      </w:pPr>
      <w:proofErr w:type="gramStart"/>
      <w:r>
        <w:rPr>
          <w:w w:val="110"/>
        </w:rPr>
        <w:t>errors</w:t>
      </w:r>
      <w:proofErr w:type="gramEnd"/>
      <w:r>
        <w:rPr>
          <w:spacing w:val="25"/>
          <w:w w:val="110"/>
        </w:rPr>
        <w:t xml:space="preserve"> </w:t>
      </w:r>
      <w:r>
        <w:rPr>
          <w:w w:val="110"/>
        </w:rPr>
        <w:t>in</w:t>
      </w:r>
      <w:r>
        <w:rPr>
          <w:spacing w:val="24"/>
          <w:w w:val="110"/>
        </w:rPr>
        <w:t xml:space="preserve"> </w:t>
      </w:r>
      <w:r>
        <w:rPr>
          <w:spacing w:val="1"/>
          <w:w w:val="110"/>
        </w:rPr>
        <w:t>b</w:t>
      </w:r>
      <w:r>
        <w:rPr>
          <w:w w:val="110"/>
        </w:rPr>
        <w:t>ot</w:t>
      </w:r>
      <w:r>
        <w:rPr>
          <w:spacing w:val="1"/>
          <w:w w:val="110"/>
        </w:rPr>
        <w:t>h</w:t>
      </w:r>
      <w:r>
        <w:rPr>
          <w:spacing w:val="26"/>
          <w:w w:val="110"/>
        </w:rPr>
        <w:t xml:space="preserve"> </w:t>
      </w:r>
      <w:r>
        <w:rPr>
          <w:w w:val="110"/>
        </w:rPr>
        <w:t>axes</w:t>
      </w:r>
      <w:r>
        <w:rPr>
          <w:spacing w:val="24"/>
          <w:w w:val="110"/>
        </w:rPr>
        <w:t xml:space="preserve"> </w:t>
      </w:r>
      <w:r>
        <w:rPr>
          <w:w w:val="110"/>
        </w:rPr>
        <w:t>and</w:t>
      </w:r>
      <w:r>
        <w:rPr>
          <w:spacing w:val="26"/>
          <w:w w:val="110"/>
        </w:rPr>
        <w:t xml:space="preserve"> </w:t>
      </w:r>
      <w:r>
        <w:rPr>
          <w:w w:val="110"/>
        </w:rPr>
        <w:t>return</w:t>
      </w:r>
      <w:r>
        <w:rPr>
          <w:spacing w:val="25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25"/>
          <w:w w:val="110"/>
        </w:rPr>
        <w:t xml:space="preserve"> </w:t>
      </w:r>
      <w:r>
        <w:rPr>
          <w:w w:val="110"/>
        </w:rPr>
        <w:t>fit</w:t>
      </w:r>
      <w:r>
        <w:rPr>
          <w:spacing w:val="26"/>
          <w:w w:val="110"/>
        </w:rPr>
        <w:t xml:space="preserve"> </w:t>
      </w:r>
      <w:r>
        <w:rPr>
          <w:w w:val="110"/>
        </w:rPr>
        <w:t>parameters</w:t>
      </w:r>
      <w:r>
        <w:rPr>
          <w:spacing w:val="25"/>
          <w:w w:val="110"/>
        </w:rPr>
        <w:t xml:space="preserve"> </w:t>
      </w:r>
      <w:r>
        <w:rPr>
          <w:w w:val="110"/>
        </w:rPr>
        <w:t>with</w:t>
      </w:r>
      <w:r>
        <w:rPr>
          <w:spacing w:val="24"/>
          <w:w w:val="110"/>
        </w:rPr>
        <w:t xml:space="preserve"> </w:t>
      </w:r>
      <w:r>
        <w:rPr>
          <w:w w:val="110"/>
        </w:rPr>
        <w:t>a</w:t>
      </w:r>
      <w:r>
        <w:rPr>
          <w:spacing w:val="25"/>
          <w:w w:val="110"/>
        </w:rPr>
        <w:t xml:space="preserve"> </w:t>
      </w:r>
      <w:r>
        <w:rPr>
          <w:spacing w:val="-2"/>
          <w:w w:val="110"/>
        </w:rPr>
        <w:t>1</w:t>
      </w:r>
      <w:r>
        <w:rPr>
          <w:rFonts w:ascii="メイリオ"/>
          <w:i/>
          <w:spacing w:val="-2"/>
          <w:w w:val="110"/>
        </w:rPr>
        <w:t>O</w:t>
      </w:r>
      <w:r>
        <w:rPr>
          <w:rFonts w:ascii="メイリオ"/>
          <w:i/>
          <w:spacing w:val="10"/>
          <w:w w:val="110"/>
        </w:rPr>
        <w:t xml:space="preserve"> </w:t>
      </w:r>
      <w:r>
        <w:rPr>
          <w:spacing w:val="-3"/>
          <w:w w:val="110"/>
        </w:rPr>
        <w:t>un</w:t>
      </w:r>
      <w:r>
        <w:rPr>
          <w:spacing w:val="-4"/>
          <w:w w:val="110"/>
        </w:rPr>
        <w:t>ce</w:t>
      </w:r>
      <w:r>
        <w:rPr>
          <w:spacing w:val="-3"/>
          <w:w w:val="110"/>
        </w:rPr>
        <w:t>rt</w:t>
      </w:r>
      <w:r>
        <w:rPr>
          <w:spacing w:val="-4"/>
          <w:w w:val="110"/>
        </w:rPr>
        <w:t>ai</w:t>
      </w:r>
      <w:r>
        <w:rPr>
          <w:spacing w:val="-3"/>
          <w:w w:val="110"/>
        </w:rPr>
        <w:t>nt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24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w w:val="110"/>
        </w:rPr>
        <w:t>fit</w:t>
      </w:r>
      <w:r>
        <w:rPr>
          <w:spacing w:val="26"/>
          <w:w w:val="110"/>
        </w:rPr>
        <w:t xml:space="preserve"> </w:t>
      </w:r>
      <w:r>
        <w:rPr>
          <w:spacing w:val="-2"/>
          <w:w w:val="110"/>
        </w:rPr>
        <w:t>un</w:t>
      </w:r>
      <w:r>
        <w:rPr>
          <w:spacing w:val="-3"/>
          <w:w w:val="110"/>
        </w:rPr>
        <w:t>ce</w:t>
      </w:r>
      <w:r>
        <w:rPr>
          <w:spacing w:val="-2"/>
          <w:w w:val="110"/>
        </w:rPr>
        <w:t>rt</w:t>
      </w:r>
      <w:r>
        <w:rPr>
          <w:spacing w:val="-3"/>
          <w:w w:val="110"/>
        </w:rPr>
        <w:t>ai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y</w:t>
      </w:r>
      <w:r>
        <w:rPr>
          <w:spacing w:val="25"/>
          <w:w w:val="110"/>
        </w:rPr>
        <w:t xml:space="preserve"> </w:t>
      </w:r>
      <w:r>
        <w:rPr>
          <w:w w:val="110"/>
        </w:rPr>
        <w:t>is</w:t>
      </w:r>
      <w:r>
        <w:rPr>
          <w:spacing w:val="43"/>
        </w:rPr>
        <w:t xml:space="preserve"> </w:t>
      </w:r>
      <w:r>
        <w:rPr>
          <w:spacing w:val="-3"/>
          <w:w w:val="110"/>
        </w:rPr>
        <w:t>conve</w:t>
      </w:r>
      <w:r>
        <w:rPr>
          <w:spacing w:val="-2"/>
          <w:w w:val="110"/>
        </w:rPr>
        <w:t>rt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d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3</w:t>
      </w:r>
      <w:r>
        <w:rPr>
          <w:rFonts w:ascii="メイリオ"/>
          <w:i/>
          <w:spacing w:val="-2"/>
          <w:w w:val="110"/>
        </w:rPr>
        <w:t>O</w:t>
      </w:r>
      <w:r>
        <w:rPr>
          <w:rFonts w:ascii="メイリオ"/>
          <w:i/>
          <w:spacing w:val="-20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used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define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grey/pink</w:t>
      </w:r>
      <w:r>
        <w:rPr>
          <w:spacing w:val="-3"/>
          <w:w w:val="110"/>
        </w:rPr>
        <w:t xml:space="preserve"> </w:t>
      </w:r>
      <w:r>
        <w:rPr>
          <w:w w:val="110"/>
        </w:rPr>
        <w:t>regions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Figure</w:t>
      </w:r>
      <w:r>
        <w:rPr>
          <w:spacing w:val="-4"/>
          <w:w w:val="110"/>
        </w:rPr>
        <w:t xml:space="preserve"> </w:t>
      </w:r>
      <w:r>
        <w:rPr>
          <w:w w:val="110"/>
        </w:rPr>
        <w:t>5.6.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fit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eq</w:t>
      </w:r>
      <w:r>
        <w:rPr>
          <w:spacing w:val="-1"/>
          <w:w w:val="110"/>
        </w:rPr>
        <w:t>uat</w:t>
      </w:r>
      <w:r>
        <w:rPr>
          <w:spacing w:val="-2"/>
          <w:w w:val="110"/>
        </w:rPr>
        <w:t>ions</w:t>
      </w:r>
      <w:r>
        <w:rPr>
          <w:spacing w:val="-4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also</w:t>
      </w:r>
      <w:r>
        <w:rPr>
          <w:spacing w:val="31"/>
          <w:w w:val="99"/>
        </w:rPr>
        <w:t xml:space="preserve"> </w:t>
      </w:r>
      <w:r>
        <w:rPr>
          <w:w w:val="110"/>
        </w:rPr>
        <w:t>listed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Figure</w:t>
      </w:r>
      <w:r>
        <w:rPr>
          <w:spacing w:val="-5"/>
          <w:w w:val="110"/>
        </w:rPr>
        <w:t xml:space="preserve"> </w:t>
      </w:r>
      <w:r>
        <w:rPr>
          <w:w w:val="110"/>
        </w:rPr>
        <w:t>5.6</w:t>
      </w:r>
      <w:r>
        <w:rPr>
          <w:spacing w:val="-6"/>
          <w:w w:val="110"/>
        </w:rPr>
        <w:t xml:space="preserve"> </w:t>
      </w:r>
      <w:r>
        <w:rPr>
          <w:w w:val="110"/>
        </w:rPr>
        <w:t>panels.</w:t>
      </w:r>
      <w:r>
        <w:rPr>
          <w:spacing w:val="19"/>
          <w:w w:val="110"/>
        </w:rPr>
        <w:t xml:space="preserve"> </w:t>
      </w:r>
      <w:r>
        <w:rPr>
          <w:w w:val="110"/>
        </w:rPr>
        <w:t>This</w:t>
      </w:r>
      <w:r>
        <w:rPr>
          <w:spacing w:val="-5"/>
          <w:w w:val="110"/>
        </w:rPr>
        <w:t xml:space="preserve"> </w:t>
      </w:r>
      <w:r>
        <w:rPr>
          <w:w w:val="110"/>
        </w:rPr>
        <w:t>process</w:t>
      </w:r>
      <w:r>
        <w:rPr>
          <w:spacing w:val="-5"/>
          <w:w w:val="110"/>
        </w:rPr>
        <w:t xml:space="preserve"> </w:t>
      </w:r>
      <w:r>
        <w:rPr>
          <w:spacing w:val="-4"/>
          <w:w w:val="110"/>
        </w:rPr>
        <w:t xml:space="preserve">was </w:t>
      </w:r>
      <w:r>
        <w:rPr>
          <w:w w:val="110"/>
        </w:rPr>
        <w:t>repeated</w:t>
      </w:r>
      <w:r>
        <w:rPr>
          <w:spacing w:val="-5"/>
          <w:w w:val="110"/>
        </w:rPr>
        <w:t xml:space="preserve"> </w:t>
      </w:r>
      <w:r>
        <w:rPr>
          <w:w w:val="110"/>
        </w:rPr>
        <w:t>using</w:t>
      </w:r>
      <w:r>
        <w:rPr>
          <w:spacing w:val="-5"/>
          <w:w w:val="110"/>
        </w:rPr>
        <w:t xml:space="preserve"> </w:t>
      </w:r>
      <w:r>
        <w:rPr>
          <w:w w:val="110"/>
        </w:rPr>
        <w:t>only</w:t>
      </w:r>
      <w:r>
        <w:rPr>
          <w:spacing w:val="-4"/>
          <w:w w:val="110"/>
        </w:rPr>
        <w:t xml:space="preserve"> </w:t>
      </w:r>
      <w:r>
        <w:rPr>
          <w:w w:val="110"/>
        </w:rPr>
        <w:t>CME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val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es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put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4"/>
          <w:w w:val="110"/>
        </w:rPr>
        <w:t xml:space="preserve"> </w:t>
      </w:r>
      <w:r>
        <w:rPr>
          <w:w w:val="110"/>
        </w:rPr>
        <w:t>from</w:t>
      </w:r>
      <w:r>
        <w:rPr>
          <w:spacing w:val="43"/>
          <w:w w:val="103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3-D</w:t>
      </w:r>
      <w:r>
        <w:rPr>
          <w:spacing w:val="3"/>
          <w:w w:val="110"/>
        </w:rPr>
        <w:t xml:space="preserve"> </w:t>
      </w:r>
      <w:r>
        <w:rPr>
          <w:w w:val="110"/>
        </w:rPr>
        <w:t>methods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proofErr w:type="gramStart"/>
      <w:r>
        <w:rPr>
          <w:w w:val="110"/>
        </w:rPr>
        <w:t>are</w:t>
      </w:r>
      <w:proofErr w:type="gramEnd"/>
      <w:r>
        <w:rPr>
          <w:spacing w:val="4"/>
          <w:w w:val="110"/>
        </w:rPr>
        <w:t xml:space="preserve"> </w:t>
      </w:r>
      <w:r>
        <w:rPr>
          <w:w w:val="110"/>
        </w:rPr>
        <w:t>plotted</w:t>
      </w:r>
      <w:r>
        <w:rPr>
          <w:spacing w:val="3"/>
          <w:w w:val="110"/>
        </w:rPr>
        <w:t xml:space="preserve"> </w:t>
      </w:r>
      <w:r>
        <w:rPr>
          <w:w w:val="110"/>
        </w:rPr>
        <w:t>as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red</w:t>
      </w:r>
      <w:r>
        <w:rPr>
          <w:spacing w:val="4"/>
          <w:w w:val="110"/>
        </w:rPr>
        <w:t xml:space="preserve"> </w:t>
      </w:r>
      <w:r>
        <w:rPr>
          <w:w w:val="110"/>
        </w:rPr>
        <w:t>dashed</w:t>
      </w:r>
      <w:r>
        <w:rPr>
          <w:spacing w:val="3"/>
          <w:w w:val="110"/>
        </w:rPr>
        <w:t xml:space="preserve"> </w:t>
      </w:r>
      <w:r>
        <w:rPr>
          <w:w w:val="110"/>
        </w:rPr>
        <w:t>line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pink</w:t>
      </w:r>
      <w:r>
        <w:rPr>
          <w:spacing w:val="4"/>
          <w:w w:val="110"/>
        </w:rPr>
        <w:t xml:space="preserve"> </w:t>
      </w:r>
      <w:r>
        <w:rPr>
          <w:w w:val="110"/>
        </w:rPr>
        <w:t>shaded</w:t>
      </w:r>
      <w:r>
        <w:rPr>
          <w:spacing w:val="3"/>
          <w:w w:val="110"/>
        </w:rPr>
        <w:t xml:space="preserve"> </w:t>
      </w:r>
      <w:r>
        <w:rPr>
          <w:w w:val="110"/>
        </w:rPr>
        <w:t>region.</w:t>
      </w:r>
      <w:r>
        <w:rPr>
          <w:spacing w:val="26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or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4"/>
          <w:w w:val="110"/>
        </w:rPr>
        <w:t xml:space="preserve"> </w:t>
      </w:r>
      <w:r>
        <w:rPr>
          <w:w w:val="110"/>
        </w:rPr>
        <w:t>get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29"/>
          <w:w w:val="111"/>
        </w:rPr>
        <w:t xml:space="preserve"> </w:t>
      </w:r>
      <w:r>
        <w:rPr>
          <w:w w:val="110"/>
        </w:rPr>
        <w:t>nominal fit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the 3-D case with so</w:t>
      </w:r>
      <w:r>
        <w:rPr>
          <w:spacing w:val="1"/>
          <w:w w:val="110"/>
        </w:rPr>
        <w:t xml:space="preserve"> </w:t>
      </w:r>
      <w:r>
        <w:rPr>
          <w:w w:val="110"/>
        </w:rPr>
        <w:t>few data points, a virtual (0,</w:t>
      </w:r>
      <w:r>
        <w:rPr>
          <w:spacing w:val="1"/>
          <w:w w:val="110"/>
        </w:rPr>
        <w:t xml:space="preserve"> </w:t>
      </w:r>
      <w:r>
        <w:rPr>
          <w:w w:val="110"/>
        </w:rPr>
        <w:t>0)</w:t>
      </w:r>
      <w:r>
        <w:rPr>
          <w:spacing w:val="1"/>
          <w:w w:val="110"/>
        </w:rPr>
        <w:t xml:space="preserve"> </w:t>
      </w:r>
      <w:r>
        <w:rPr>
          <w:w w:val="110"/>
        </w:rPr>
        <w:t>point</w:t>
      </w:r>
      <w:r>
        <w:rPr>
          <w:spacing w:val="1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w w:val="110"/>
        </w:rPr>
        <w:t xml:space="preserve"> added</w:t>
      </w:r>
      <w:r>
        <w:rPr>
          <w:spacing w:val="1"/>
          <w:w w:val="110"/>
        </w:rPr>
        <w:t xml:space="preserve"> </w:t>
      </w:r>
      <w:r>
        <w:rPr>
          <w:w w:val="110"/>
        </w:rPr>
        <w:t>to the fit.</w:t>
      </w:r>
    </w:p>
    <w:p w14:paraId="1DDF67B9" w14:textId="77777777" w:rsidR="00521066" w:rsidRDefault="00521066">
      <w:pPr>
        <w:spacing w:line="480" w:lineRule="exact"/>
        <w:jc w:val="both"/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1E9AE2C6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36FA931B" w14:textId="77777777" w:rsidR="00521066" w:rsidRDefault="007C37E1">
      <w:pPr>
        <w:pStyle w:val="BodyText"/>
        <w:spacing w:before="58" w:line="354" w:lineRule="auto"/>
        <w:ind w:right="118" w:firstLine="576"/>
        <w:jc w:val="both"/>
      </w:pP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mass</w:t>
      </w:r>
      <w:r>
        <w:rPr>
          <w:spacing w:val="7"/>
          <w:w w:val="105"/>
        </w:rPr>
        <w:t xml:space="preserve"> </w:t>
      </w:r>
      <w:r>
        <w:rPr>
          <w:w w:val="105"/>
        </w:rPr>
        <w:t>vs.</w:t>
      </w:r>
      <w:r>
        <w:rPr>
          <w:spacing w:val="44"/>
          <w:w w:val="105"/>
        </w:rPr>
        <w:t xml:space="preserve"> </w:t>
      </w:r>
      <w:r>
        <w:rPr>
          <w:w w:val="105"/>
        </w:rPr>
        <w:t>depth</w:t>
      </w:r>
      <w:r>
        <w:rPr>
          <w:spacing w:val="7"/>
          <w:w w:val="105"/>
        </w:rPr>
        <w:t xml:space="preserve"> </w:t>
      </w:r>
      <w:r>
        <w:rPr>
          <w:w w:val="105"/>
        </w:rPr>
        <w:t>plot</w:t>
      </w:r>
      <w:r>
        <w:rPr>
          <w:spacing w:val="7"/>
          <w:w w:val="105"/>
        </w:rPr>
        <w:t xml:space="preserve"> </w:t>
      </w:r>
      <w:r>
        <w:rPr>
          <w:w w:val="105"/>
        </w:rPr>
        <w:t>(Figure</w:t>
      </w:r>
      <w:r>
        <w:rPr>
          <w:spacing w:val="7"/>
          <w:w w:val="105"/>
        </w:rPr>
        <w:t xml:space="preserve"> </w:t>
      </w:r>
      <w:r>
        <w:rPr>
          <w:w w:val="105"/>
        </w:rPr>
        <w:t>5.6,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ght)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linear-linear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fits,</w:t>
      </w:r>
      <w:r>
        <w:rPr>
          <w:spacing w:val="10"/>
          <w:w w:val="105"/>
        </w:rPr>
        <w:t xml:space="preserve"> </w:t>
      </w:r>
      <w:r>
        <w:rPr>
          <w:w w:val="105"/>
        </w:rPr>
        <w:t>but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9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data</w:t>
      </w:r>
      <w:r>
        <w:rPr>
          <w:spacing w:val="7"/>
          <w:w w:val="105"/>
        </w:rPr>
        <w:t xml:space="preserve"> </w:t>
      </w:r>
      <w:r>
        <w:rPr>
          <w:w w:val="105"/>
        </w:rPr>
        <w:t>points</w:t>
      </w:r>
      <w:r>
        <w:rPr>
          <w:spacing w:val="7"/>
          <w:w w:val="105"/>
        </w:rPr>
        <w:t xml:space="preserve"> </w:t>
      </w:r>
      <w:r>
        <w:rPr>
          <w:w w:val="105"/>
        </w:rPr>
        <w:t>end</w:t>
      </w:r>
      <w:r>
        <w:rPr>
          <w:spacing w:val="7"/>
          <w:w w:val="105"/>
        </w:rPr>
        <w:t xml:space="preserve"> </w:t>
      </w:r>
      <w:r>
        <w:rPr>
          <w:w w:val="105"/>
        </w:rPr>
        <w:t>up</w:t>
      </w:r>
      <w:r>
        <w:rPr>
          <w:spacing w:val="7"/>
          <w:w w:val="105"/>
        </w:rPr>
        <w:t xml:space="preserve"> </w:t>
      </w:r>
      <w:r>
        <w:rPr>
          <w:w w:val="105"/>
        </w:rPr>
        <w:t>o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rFonts w:ascii="Apple Symbols" w:eastAsia="Apple Symbols" w:hAnsi="Apple Symbols" w:cs="Apple Symbols"/>
          <w:spacing w:val="-12"/>
          <w:w w:val="105"/>
        </w:rPr>
        <w:t xml:space="preserve"> </w:t>
      </w:r>
      <w:proofErr w:type="gramStart"/>
      <w:r>
        <w:rPr>
          <w:w w:val="105"/>
        </w:rPr>
        <w:t>scale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w w:val="105"/>
        </w:rPr>
        <w:t>they</w:t>
      </w:r>
      <w:r>
        <w:rPr>
          <w:spacing w:val="7"/>
          <w:w w:val="105"/>
        </w:rPr>
        <w:t xml:space="preserve"> </w:t>
      </w:r>
      <w:r>
        <w:rPr>
          <w:w w:val="105"/>
        </w:rPr>
        <w:t>are</w:t>
      </w:r>
      <w:r>
        <w:rPr>
          <w:spacing w:val="7"/>
          <w:w w:val="105"/>
        </w:rPr>
        <w:t xml:space="preserve"> </w:t>
      </w:r>
      <w:r>
        <w:rPr>
          <w:rFonts w:cs="Times New Roman"/>
          <w:i/>
          <w:w w:val="105"/>
        </w:rPr>
        <w:t>&lt;</w:t>
      </w:r>
      <w:r>
        <w:rPr>
          <w:rFonts w:cs="Times New Roman"/>
          <w:i/>
          <w:spacing w:val="9"/>
          <w:w w:val="105"/>
        </w:rPr>
        <w:t xml:space="preserve"> </w:t>
      </w:r>
      <w:r>
        <w:rPr>
          <w:w w:val="105"/>
        </w:rPr>
        <w:t>1</w:t>
      </w:r>
      <w:r>
        <w:rPr>
          <w:spacing w:val="-37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57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>15</w:t>
      </w:r>
      <w:r>
        <w:rPr>
          <w:rFonts w:cs="Times New Roman"/>
          <w:spacing w:val="33"/>
          <w:w w:val="105"/>
          <w:position w:val="8"/>
          <w:sz w:val="16"/>
          <w:szCs w:val="16"/>
        </w:rPr>
        <w:t xml:space="preserve"> </w:t>
      </w:r>
      <w:r>
        <w:rPr>
          <w:rFonts w:cs="Times New Roman"/>
          <w:i/>
          <w:spacing w:val="4"/>
          <w:w w:val="105"/>
        </w:rPr>
        <w:t>g</w:t>
      </w:r>
      <w:r>
        <w:rPr>
          <w:spacing w:val="3"/>
          <w:w w:val="105"/>
        </w:rPr>
        <w:t>.</w:t>
      </w:r>
      <w:proofErr w:type="gramEnd"/>
      <w:r>
        <w:rPr>
          <w:spacing w:val="45"/>
          <w:w w:val="105"/>
        </w:rPr>
        <w:t xml:space="preserve"> </w:t>
      </w:r>
      <w:r>
        <w:rPr>
          <w:w w:val="105"/>
        </w:rPr>
        <w:t>These</w:t>
      </w:r>
      <w:r>
        <w:rPr>
          <w:spacing w:val="7"/>
          <w:w w:val="105"/>
        </w:rPr>
        <w:t xml:space="preserve"> </w:t>
      </w:r>
      <w:r>
        <w:rPr>
          <w:w w:val="105"/>
        </w:rPr>
        <w:t>points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ew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fit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7"/>
          <w:w w:val="105"/>
        </w:rPr>
        <w:t xml:space="preserve"> </w:t>
      </w:r>
      <w:r>
        <w:rPr>
          <w:w w:val="105"/>
        </w:rPr>
        <w:t>(grey</w:t>
      </w:r>
      <w:r>
        <w:rPr>
          <w:spacing w:val="24"/>
          <w:w w:val="104"/>
        </w:rPr>
        <w:t xml:space="preserve"> </w:t>
      </w:r>
      <w:r>
        <w:rPr>
          <w:w w:val="105"/>
        </w:rPr>
        <w:t>area)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gn</w:t>
      </w:r>
      <w:r>
        <w:rPr>
          <w:spacing w:val="-3"/>
          <w:w w:val="105"/>
        </w:rPr>
        <w:t>ific</w:t>
      </w:r>
      <w:r>
        <w:rPr>
          <w:spacing w:val="-2"/>
          <w:w w:val="105"/>
        </w:rPr>
        <w:t>ant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y.</w:t>
      </w:r>
      <w:r>
        <w:rPr>
          <w:spacing w:val="38"/>
          <w:w w:val="105"/>
        </w:rPr>
        <w:t xml:space="preserve"> </w:t>
      </w:r>
      <w:r>
        <w:rPr>
          <w:w w:val="105"/>
        </w:rPr>
        <w:t>Figure</w:t>
      </w:r>
      <w:r>
        <w:rPr>
          <w:spacing w:val="1"/>
          <w:w w:val="105"/>
        </w:rPr>
        <w:t xml:space="preserve"> </w:t>
      </w:r>
      <w:r>
        <w:rPr>
          <w:w w:val="105"/>
        </w:rPr>
        <w:t>5.7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analogous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Figure</w:t>
      </w:r>
      <w:r>
        <w:rPr>
          <w:spacing w:val="1"/>
          <w:w w:val="105"/>
        </w:rPr>
        <w:t xml:space="preserve"> </w:t>
      </w:r>
      <w:r>
        <w:rPr>
          <w:w w:val="105"/>
        </w:rPr>
        <w:t>5.6,</w:t>
      </w:r>
      <w:r>
        <w:rPr>
          <w:spacing w:val="4"/>
          <w:w w:val="105"/>
        </w:rPr>
        <w:t xml:space="preserve"> </w:t>
      </w:r>
      <w:r>
        <w:rPr>
          <w:w w:val="105"/>
        </w:rPr>
        <w:t>but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fit</w:t>
      </w:r>
      <w:r>
        <w:rPr>
          <w:spacing w:val="1"/>
          <w:w w:val="105"/>
        </w:rPr>
        <w:t xml:space="preserve"> </w:t>
      </w:r>
      <w:r>
        <w:rPr>
          <w:w w:val="105"/>
        </w:rPr>
        <w:t>applied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high-mass</w:t>
      </w:r>
      <w:r>
        <w:rPr>
          <w:spacing w:val="1"/>
          <w:w w:val="105"/>
        </w:rPr>
        <w:t xml:space="preserve"> </w:t>
      </w:r>
      <w:ins w:id="98" w:author="Tom Woods" w:date="2016-02-07T15:21:00Z">
        <w:r w:rsidR="001A4E63">
          <w:rPr>
            <w:spacing w:val="1"/>
            <w:w w:val="105"/>
          </w:rPr>
          <w:t xml:space="preserve">data points </w:t>
        </w:r>
      </w:ins>
      <w:r>
        <w:rPr>
          <w:w w:val="105"/>
        </w:rPr>
        <w:t>only</w:t>
      </w:r>
    </w:p>
    <w:p w14:paraId="45EA5018" w14:textId="77777777" w:rsidR="00521066" w:rsidRDefault="007C37E1">
      <w:pPr>
        <w:pStyle w:val="BodyText"/>
        <w:spacing w:before="110" w:line="452" w:lineRule="auto"/>
        <w:ind w:right="119"/>
        <w:jc w:val="both"/>
      </w:pPr>
      <w:proofErr w:type="gramStart"/>
      <w:r>
        <w:rPr>
          <w:w w:val="105"/>
        </w:rPr>
        <w:t>and</w:t>
      </w:r>
      <w:proofErr w:type="gramEnd"/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low-</w:t>
      </w:r>
      <w:r>
        <w:rPr>
          <w:spacing w:val="-1"/>
          <w:w w:val="105"/>
        </w:rPr>
        <w:t>mas</w:t>
      </w:r>
      <w:r>
        <w:rPr>
          <w:spacing w:val="-2"/>
          <w:w w:val="105"/>
        </w:rPr>
        <w:t>s</w:t>
      </w:r>
      <w:r>
        <w:rPr>
          <w:spacing w:val="27"/>
          <w:w w:val="105"/>
        </w:rPr>
        <w:t xml:space="preserve"> </w:t>
      </w:r>
      <w:ins w:id="99" w:author="Tom Woods" w:date="2016-02-07T15:21:00Z">
        <w:r w:rsidR="001A4E63">
          <w:rPr>
            <w:spacing w:val="27"/>
            <w:w w:val="105"/>
          </w:rPr>
          <w:t xml:space="preserve">data points </w:t>
        </w:r>
      </w:ins>
      <w:r>
        <w:rPr>
          <w:w w:val="105"/>
        </w:rPr>
        <w:t>only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parat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y.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fit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high-mass</w:t>
      </w:r>
      <w:r>
        <w:rPr>
          <w:spacing w:val="26"/>
          <w:w w:val="105"/>
        </w:rPr>
        <w:t xml:space="preserve"> </w:t>
      </w:r>
      <w:del w:id="100" w:author="Tom Woods" w:date="2016-02-07T15:22:00Z">
        <w:r w:rsidDel="001A4E63">
          <w:rPr>
            <w:w w:val="105"/>
          </w:rPr>
          <w:delText>only</w:delText>
        </w:r>
        <w:r w:rsidDel="001A4E63">
          <w:rPr>
            <w:spacing w:val="27"/>
            <w:w w:val="105"/>
          </w:rPr>
          <w:delText xml:space="preserve"> </w:delText>
        </w:r>
      </w:del>
      <w:ins w:id="101" w:author="Tom Woods" w:date="2016-02-07T15:22:00Z">
        <w:r w:rsidR="001A4E63">
          <w:rPr>
            <w:w w:val="105"/>
          </w:rPr>
          <w:t>set</w:t>
        </w:r>
        <w:r w:rsidR="001A4E63">
          <w:rPr>
            <w:spacing w:val="27"/>
            <w:w w:val="105"/>
          </w:rPr>
          <w:t xml:space="preserve"> </w:t>
        </w:r>
      </w:ins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27"/>
          <w:w w:val="105"/>
        </w:rPr>
        <w:t xml:space="preserve"> </w:t>
      </w:r>
      <w:r>
        <w:rPr>
          <w:w w:val="105"/>
        </w:rPr>
        <w:t>that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less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than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factor</w:t>
      </w:r>
      <w:r>
        <w:rPr>
          <w:spacing w:val="27"/>
          <w:w w:val="106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18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from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all-points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3-D</w:t>
      </w:r>
      <w:r>
        <w:rPr>
          <w:spacing w:val="18"/>
          <w:w w:val="105"/>
        </w:rPr>
        <w:t xml:space="preserve"> </w:t>
      </w:r>
      <w:r>
        <w:rPr>
          <w:w w:val="105"/>
        </w:rPr>
        <w:t>points</w:t>
      </w:r>
      <w:r>
        <w:rPr>
          <w:spacing w:val="18"/>
          <w:w w:val="105"/>
        </w:rPr>
        <w:t xml:space="preserve"> </w:t>
      </w:r>
      <w:r>
        <w:rPr>
          <w:w w:val="105"/>
        </w:rPr>
        <w:t>fits,</w:t>
      </w:r>
      <w:r>
        <w:rPr>
          <w:spacing w:val="19"/>
          <w:w w:val="105"/>
        </w:rPr>
        <w:t xml:space="preserve"> </w:t>
      </w:r>
      <w:r>
        <w:rPr>
          <w:w w:val="105"/>
        </w:rPr>
        <w:t>whereas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fit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low-</w:t>
      </w:r>
      <w:r>
        <w:rPr>
          <w:spacing w:val="-1"/>
          <w:w w:val="105"/>
        </w:rPr>
        <w:t>mas</w:t>
      </w:r>
      <w:r>
        <w:rPr>
          <w:spacing w:val="-2"/>
          <w:w w:val="105"/>
        </w:rPr>
        <w:t>s</w:t>
      </w:r>
      <w:r>
        <w:rPr>
          <w:spacing w:val="18"/>
          <w:w w:val="105"/>
        </w:rPr>
        <w:t xml:space="preserve"> </w:t>
      </w:r>
      <w:ins w:id="102" w:author="Tom Woods" w:date="2016-02-07T15:22:00Z">
        <w:r w:rsidR="001A4E63">
          <w:rPr>
            <w:spacing w:val="18"/>
            <w:w w:val="105"/>
          </w:rPr>
          <w:t xml:space="preserve">set </w:t>
        </w:r>
      </w:ins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30"/>
          <w:w w:val="99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an</w:t>
      </w:r>
      <w:r>
        <w:rPr>
          <w:spacing w:val="18"/>
          <w:w w:val="105"/>
        </w:rPr>
        <w:t xml:space="preserve"> </w:t>
      </w:r>
      <w:r>
        <w:rPr>
          <w:w w:val="105"/>
        </w:rPr>
        <w:t>order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magnitude</w:t>
      </w:r>
      <w:r>
        <w:rPr>
          <w:spacing w:val="18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rom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others.</w:t>
      </w:r>
      <w:r>
        <w:rPr>
          <w:spacing w:val="51"/>
          <w:w w:val="105"/>
        </w:rPr>
        <w:t xml:space="preserve"> </w:t>
      </w:r>
      <w:r>
        <w:rPr>
          <w:w w:val="105"/>
        </w:rPr>
        <w:t>When</w:t>
      </w:r>
      <w:r>
        <w:rPr>
          <w:spacing w:val="18"/>
          <w:w w:val="105"/>
        </w:rPr>
        <w:t xml:space="preserve"> </w:t>
      </w:r>
      <w:r>
        <w:rPr>
          <w:w w:val="105"/>
        </w:rPr>
        <w:t>ignoring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low-</w:t>
      </w:r>
      <w:r>
        <w:rPr>
          <w:spacing w:val="-1"/>
          <w:w w:val="105"/>
        </w:rPr>
        <w:t>mas</w:t>
      </w:r>
      <w:r>
        <w:rPr>
          <w:spacing w:val="-2"/>
          <w:w w:val="105"/>
        </w:rPr>
        <w:t>s</w:t>
      </w:r>
      <w:r>
        <w:rPr>
          <w:spacing w:val="18"/>
          <w:w w:val="105"/>
        </w:rPr>
        <w:t xml:space="preserve"> </w:t>
      </w:r>
      <w:r>
        <w:rPr>
          <w:w w:val="105"/>
        </w:rPr>
        <w:t>points,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fit</w:t>
      </w:r>
      <w:r>
        <w:rPr>
          <w:spacing w:val="27"/>
          <w:w w:val="138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narr</w:t>
      </w:r>
      <w:r>
        <w:rPr>
          <w:spacing w:val="-2"/>
          <w:w w:val="105"/>
        </w:rPr>
        <w:t>ows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less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k</w:t>
      </w:r>
      <w:r>
        <w:rPr>
          <w:spacing w:val="-4"/>
          <w:w w:val="105"/>
        </w:rPr>
        <w:t>ewe</w:t>
      </w:r>
      <w:r>
        <w:rPr>
          <w:spacing w:val="-3"/>
          <w:w w:val="105"/>
        </w:rPr>
        <w:t>d</w:t>
      </w:r>
      <w:r>
        <w:rPr>
          <w:spacing w:val="17"/>
          <w:w w:val="105"/>
        </w:rPr>
        <w:t xml:space="preserve"> </w:t>
      </w:r>
      <w:r>
        <w:rPr>
          <w:w w:val="105"/>
        </w:rPr>
        <w:t>(grey</w:t>
      </w:r>
      <w:r>
        <w:rPr>
          <w:spacing w:val="19"/>
          <w:w w:val="105"/>
        </w:rPr>
        <w:t xml:space="preserve"> </w:t>
      </w:r>
      <w:r>
        <w:rPr>
          <w:w w:val="105"/>
        </w:rPr>
        <w:t>area)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nearly</w:t>
      </w:r>
      <w:r>
        <w:rPr>
          <w:spacing w:val="17"/>
          <w:w w:val="105"/>
        </w:rPr>
        <w:t xml:space="preserve"> </w:t>
      </w:r>
      <w:r>
        <w:rPr>
          <w:w w:val="105"/>
        </w:rPr>
        <w:t>all</w:t>
      </w:r>
      <w:r>
        <w:rPr>
          <w:spacing w:val="18"/>
          <w:w w:val="105"/>
        </w:rPr>
        <w:t xml:space="preserve"> </w:t>
      </w:r>
      <w:r>
        <w:rPr>
          <w:w w:val="105"/>
        </w:rPr>
        <w:t>points</w:t>
      </w:r>
      <w:r>
        <w:rPr>
          <w:spacing w:val="17"/>
          <w:w w:val="105"/>
        </w:rPr>
        <w:t xml:space="preserve"> </w:t>
      </w:r>
      <w:r>
        <w:rPr>
          <w:w w:val="105"/>
        </w:rPr>
        <w:t>fall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un</w:t>
      </w:r>
      <w:r>
        <w:rPr>
          <w:spacing w:val="-4"/>
          <w:w w:val="105"/>
        </w:rPr>
        <w:t>ce</w:t>
      </w:r>
      <w:r>
        <w:rPr>
          <w:spacing w:val="-3"/>
          <w:w w:val="105"/>
        </w:rPr>
        <w:t>rtainty,</w:t>
      </w:r>
      <w:r>
        <w:rPr>
          <w:spacing w:val="53"/>
          <w:w w:val="109"/>
        </w:rPr>
        <w:t xml:space="preserve"> </w:t>
      </w:r>
      <w:r>
        <w:rPr>
          <w:w w:val="105"/>
        </w:rPr>
        <w:t>when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dual</w:t>
      </w:r>
      <w:r>
        <w:rPr>
          <w:spacing w:val="20"/>
          <w:w w:val="105"/>
        </w:rPr>
        <w:t xml:space="preserve"> </w:t>
      </w:r>
      <w:r>
        <w:rPr>
          <w:w w:val="105"/>
        </w:rPr>
        <w:t>mass</w:t>
      </w:r>
      <w:r>
        <w:rPr>
          <w:spacing w:val="20"/>
          <w:w w:val="105"/>
        </w:rPr>
        <w:t xml:space="preserve"> </w:t>
      </w:r>
      <w:r>
        <w:rPr>
          <w:w w:val="105"/>
        </w:rPr>
        <w:t>points.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20"/>
          <w:w w:val="105"/>
        </w:rPr>
        <w:t xml:space="preserve"> </w:t>
      </w:r>
      <w:r>
        <w:rPr>
          <w:w w:val="105"/>
        </w:rPr>
        <w:t>suspect</w:t>
      </w:r>
      <w:r>
        <w:rPr>
          <w:spacing w:val="21"/>
          <w:w w:val="105"/>
        </w:rPr>
        <w:t xml:space="preserve"> </w:t>
      </w:r>
      <w:r>
        <w:rPr>
          <w:w w:val="105"/>
        </w:rPr>
        <w:t>there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may</w:t>
      </w:r>
      <w:r>
        <w:rPr>
          <w:spacing w:val="20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69"/>
          <w:w w:val="99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26"/>
          <w:w w:val="105"/>
        </w:rPr>
        <w:t xml:space="preserve"> </w:t>
      </w:r>
      <w:r>
        <w:rPr>
          <w:w w:val="105"/>
        </w:rPr>
        <w:t>statistical</w:t>
      </w:r>
      <w:r>
        <w:rPr>
          <w:spacing w:val="26"/>
          <w:w w:val="105"/>
        </w:rPr>
        <w:t xml:space="preserve"> </w:t>
      </w:r>
      <w:r>
        <w:rPr>
          <w:w w:val="105"/>
        </w:rPr>
        <w:t>families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data.</w:t>
      </w:r>
      <w:r>
        <w:rPr>
          <w:spacing w:val="2"/>
          <w:w w:val="105"/>
        </w:rPr>
        <w:t xml:space="preserve"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examined</w:t>
      </w:r>
      <w:r>
        <w:rPr>
          <w:spacing w:val="26"/>
          <w:w w:val="105"/>
        </w:rPr>
        <w:t xml:space="preserve"> </w:t>
      </w:r>
      <w:r>
        <w:rPr>
          <w:w w:val="105"/>
        </w:rPr>
        <w:t>all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these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individually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didn</w:t>
      </w:r>
      <w:ins w:id="103" w:author="Tom Woods" w:date="2016-02-07T15:22:00Z">
        <w:r w:rsidR="001A4E63">
          <w:rPr>
            <w:w w:val="105"/>
          </w:rPr>
          <w:t>’</w:t>
        </w:r>
      </w:ins>
      <w:r>
        <w:rPr>
          <w:w w:val="105"/>
        </w:rPr>
        <w:t>t</w:t>
      </w:r>
      <w:r>
        <w:rPr>
          <w:spacing w:val="26"/>
          <w:w w:val="105"/>
        </w:rPr>
        <w:t xml:space="preserve"> </w:t>
      </w:r>
      <w:r>
        <w:rPr>
          <w:w w:val="105"/>
        </w:rPr>
        <w:t>notice</w:t>
      </w:r>
      <w:r>
        <w:rPr>
          <w:spacing w:val="27"/>
          <w:w w:val="99"/>
        </w:rPr>
        <w:t xml:space="preserve"> </w:t>
      </w:r>
      <w:r>
        <w:rPr>
          <w:spacing w:val="-2"/>
          <w:w w:val="105"/>
        </w:rPr>
        <w:t>any</w:t>
      </w:r>
      <w:r>
        <w:rPr>
          <w:spacing w:val="41"/>
          <w:w w:val="105"/>
        </w:rPr>
        <w:t xml:space="preserve"> </w:t>
      </w:r>
      <w:r>
        <w:rPr>
          <w:w w:val="105"/>
        </w:rPr>
        <w:t>dimming</w:t>
      </w:r>
      <w:r>
        <w:rPr>
          <w:spacing w:val="41"/>
          <w:w w:val="105"/>
        </w:rPr>
        <w:t xml:space="preserve"> </w:t>
      </w:r>
      <w:r>
        <w:rPr>
          <w:w w:val="105"/>
        </w:rPr>
        <w:t>or</w:t>
      </w:r>
      <w:r>
        <w:rPr>
          <w:spacing w:val="42"/>
          <w:w w:val="105"/>
        </w:rPr>
        <w:t xml:space="preserve"> </w:t>
      </w:r>
      <w:r>
        <w:rPr>
          <w:w w:val="105"/>
        </w:rPr>
        <w:t>CME</w:t>
      </w:r>
      <w:r>
        <w:rPr>
          <w:spacing w:val="41"/>
          <w:w w:val="105"/>
        </w:rPr>
        <w:t xml:space="preserve"> </w:t>
      </w:r>
      <w:r>
        <w:rPr>
          <w:w w:val="105"/>
        </w:rPr>
        <w:t>peculiarities</w:t>
      </w:r>
      <w:r>
        <w:rPr>
          <w:spacing w:val="43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ght</w:t>
      </w:r>
      <w:r>
        <w:rPr>
          <w:spacing w:val="41"/>
          <w:w w:val="105"/>
        </w:rPr>
        <w:t xml:space="preserve"> </w:t>
      </w:r>
      <w:r>
        <w:rPr>
          <w:w w:val="105"/>
        </w:rPr>
        <w:t>cause</w:t>
      </w:r>
      <w:r>
        <w:rPr>
          <w:spacing w:val="43"/>
          <w:w w:val="105"/>
        </w:rPr>
        <w:t xml:space="preserve"> </w:t>
      </w:r>
      <w:r>
        <w:rPr>
          <w:w w:val="105"/>
        </w:rPr>
        <w:t>this</w:t>
      </w:r>
      <w:r>
        <w:rPr>
          <w:spacing w:val="41"/>
          <w:w w:val="105"/>
        </w:rPr>
        <w:t xml:space="preserve"> </w:t>
      </w:r>
      <w:r>
        <w:rPr>
          <w:w w:val="105"/>
        </w:rPr>
        <w:t>separation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proofErr w:type="gramStart"/>
      <w:r>
        <w:rPr>
          <w:w w:val="105"/>
        </w:rPr>
        <w:t>high-mass</w:t>
      </w:r>
      <w:proofErr w:type="gramEnd"/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low-</w:t>
      </w:r>
      <w:r>
        <w:rPr>
          <w:spacing w:val="-1"/>
          <w:w w:val="105"/>
        </w:rPr>
        <w:t>mas</w:t>
      </w:r>
      <w:r>
        <w:rPr>
          <w:spacing w:val="-2"/>
          <w:w w:val="105"/>
        </w:rPr>
        <w:t>s</w:t>
      </w:r>
      <w:r>
        <w:rPr>
          <w:spacing w:val="21"/>
        </w:rPr>
        <w:t xml:space="preserve"> </w:t>
      </w:r>
      <w:r>
        <w:rPr>
          <w:w w:val="105"/>
        </w:rPr>
        <w:t>families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this</w:t>
      </w:r>
      <w:r>
        <w:rPr>
          <w:spacing w:val="29"/>
          <w:w w:val="105"/>
        </w:rPr>
        <w:t xml:space="preserve"> </w:t>
      </w:r>
      <w:r>
        <w:rPr>
          <w:w w:val="105"/>
        </w:rPr>
        <w:t>comparison.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families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o</w:t>
      </w:r>
      <w:r>
        <w:rPr>
          <w:spacing w:val="30"/>
          <w:w w:val="105"/>
        </w:rPr>
        <w:t xml:space="preserve"> </w:t>
      </w:r>
      <w:r>
        <w:rPr>
          <w:w w:val="105"/>
        </w:rPr>
        <w:t>not</w:t>
      </w:r>
      <w:r>
        <w:rPr>
          <w:spacing w:val="30"/>
          <w:w w:val="105"/>
        </w:rPr>
        <w:t xml:space="preserve"> </w:t>
      </w:r>
      <w:r>
        <w:rPr>
          <w:w w:val="105"/>
        </w:rPr>
        <w:t>strongly</w:t>
      </w:r>
      <w:r>
        <w:rPr>
          <w:spacing w:val="29"/>
          <w:w w:val="105"/>
        </w:rPr>
        <w:t xml:space="preserve"> </w:t>
      </w:r>
      <w:r>
        <w:rPr>
          <w:w w:val="105"/>
        </w:rPr>
        <w:t>correlate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GOES</w:t>
      </w:r>
      <w:r>
        <w:rPr>
          <w:spacing w:val="30"/>
          <w:w w:val="105"/>
        </w:rPr>
        <w:t xml:space="preserve"> </w:t>
      </w:r>
      <w:r>
        <w:rPr>
          <w:w w:val="105"/>
        </w:rPr>
        <w:t>flare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magn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(or</w:t>
      </w:r>
      <w:r>
        <w:rPr>
          <w:spacing w:val="29"/>
          <w:w w:val="106"/>
        </w:rPr>
        <w:t xml:space="preserve"> </w:t>
      </w:r>
      <w:r>
        <w:rPr>
          <w:w w:val="105"/>
        </w:rPr>
        <w:t>whether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flare</w:t>
      </w:r>
      <w:r>
        <w:rPr>
          <w:spacing w:val="22"/>
          <w:w w:val="105"/>
        </w:rPr>
        <w:t xml:space="preserve"> </w:t>
      </w:r>
      <w:r>
        <w:rPr>
          <w:w w:val="105"/>
        </w:rPr>
        <w:t>at</w:t>
      </w:r>
      <w:r>
        <w:rPr>
          <w:spacing w:val="22"/>
          <w:w w:val="105"/>
        </w:rPr>
        <w:t xml:space="preserve"> </w:t>
      </w:r>
      <w:r>
        <w:rPr>
          <w:w w:val="105"/>
        </w:rPr>
        <w:t>all),</w:t>
      </w:r>
      <w:r>
        <w:rPr>
          <w:spacing w:val="22"/>
          <w:w w:val="105"/>
        </w:rPr>
        <w:t xml:space="preserve"> </w:t>
      </w:r>
      <w:r>
        <w:rPr>
          <w:w w:val="105"/>
        </w:rPr>
        <w:t>CME</w:t>
      </w:r>
      <w:r>
        <w:rPr>
          <w:spacing w:val="23"/>
          <w:w w:val="105"/>
        </w:rPr>
        <w:t xml:space="preserve"> </w:t>
      </w:r>
      <w:r>
        <w:rPr>
          <w:w w:val="105"/>
        </w:rPr>
        <w:t>span,</w:t>
      </w:r>
      <w:r>
        <w:rPr>
          <w:spacing w:val="22"/>
          <w:w w:val="105"/>
        </w:rPr>
        <w:t xml:space="preserve"> </w:t>
      </w:r>
      <w:r>
        <w:rPr>
          <w:w w:val="105"/>
        </w:rPr>
        <w:t>or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type.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result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may</w:t>
      </w:r>
      <w:r>
        <w:rPr>
          <w:spacing w:val="2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an</w:t>
      </w:r>
      <w:r>
        <w:rPr>
          <w:spacing w:val="22"/>
          <w:w w:val="105"/>
        </w:rPr>
        <w:t xml:space="preserve"> </w:t>
      </w:r>
      <w:r>
        <w:rPr>
          <w:w w:val="105"/>
        </w:rPr>
        <w:t>artifact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small</w:t>
      </w:r>
      <w:r>
        <w:rPr>
          <w:spacing w:val="29"/>
          <w:w w:val="98"/>
        </w:rPr>
        <w:t xml:space="preserve"> </w:t>
      </w:r>
      <w:r>
        <w:rPr>
          <w:spacing w:val="-2"/>
          <w:w w:val="105"/>
        </w:rPr>
        <w:t>numb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17"/>
          <w:w w:val="105"/>
        </w:rPr>
        <w:t xml:space="preserve"> </w:t>
      </w:r>
      <w:r>
        <w:rPr>
          <w:w w:val="105"/>
        </w:rPr>
        <w:t>statistics,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8"/>
          <w:w w:val="105"/>
        </w:rPr>
        <w:t xml:space="preserve"> </w:t>
      </w:r>
      <w:r>
        <w:rPr>
          <w:w w:val="105"/>
        </w:rPr>
        <w:t>could</w:t>
      </w:r>
      <w:r>
        <w:rPr>
          <w:spacing w:val="18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remedied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future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</w:t>
      </w:r>
      <w:r>
        <w:rPr>
          <w:spacing w:val="18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18"/>
          <w:w w:val="105"/>
        </w:rPr>
        <w:t xml:space="preserve"> </w:t>
      </w:r>
      <w:r>
        <w:rPr>
          <w:w w:val="105"/>
        </w:rPr>
        <w:t>more</w:t>
      </w:r>
      <w:r>
        <w:rPr>
          <w:spacing w:val="18"/>
          <w:w w:val="105"/>
        </w:rPr>
        <w:t xml:space="preserve"> </w:t>
      </w:r>
      <w:r>
        <w:rPr>
          <w:w w:val="105"/>
        </w:rPr>
        <w:t>dimming-CME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ins w:id="104" w:author="Tom Woods" w:date="2016-02-07T15:23:00Z">
        <w:r w:rsidR="001A4E63">
          <w:rPr>
            <w:spacing w:val="-2"/>
            <w:w w:val="105"/>
          </w:rPr>
          <w:t xml:space="preserve"> It may also clarify differences in deriving CME mass</w:t>
        </w:r>
        <w:r w:rsidR="00273B23">
          <w:rPr>
            <w:spacing w:val="-2"/>
            <w:w w:val="105"/>
          </w:rPr>
          <w:t>es with the 3</w:t>
        </w:r>
      </w:ins>
      <w:ins w:id="105" w:author="Tom Woods" w:date="2016-02-07T15:24:00Z">
        <w:r w:rsidR="00273B23">
          <w:rPr>
            <w:spacing w:val="-2"/>
            <w:w w:val="105"/>
          </w:rPr>
          <w:t>-</w:t>
        </w:r>
      </w:ins>
      <w:ins w:id="106" w:author="Tom Woods" w:date="2016-02-07T15:23:00Z">
        <w:r w:rsidR="00273B23">
          <w:rPr>
            <w:spacing w:val="-2"/>
            <w:w w:val="105"/>
          </w:rPr>
          <w:t>D approach or not because the 3</w:t>
        </w:r>
      </w:ins>
      <w:ins w:id="107" w:author="Tom Woods" w:date="2016-02-07T15:24:00Z">
        <w:r w:rsidR="00273B23">
          <w:rPr>
            <w:spacing w:val="-2"/>
            <w:w w:val="105"/>
          </w:rPr>
          <w:t>-</w:t>
        </w:r>
      </w:ins>
      <w:ins w:id="108" w:author="Tom Woods" w:date="2016-02-07T15:23:00Z">
        <w:r w:rsidR="00273B23">
          <w:rPr>
            <w:spacing w:val="-2"/>
            <w:w w:val="105"/>
          </w:rPr>
          <w:t>D CME masses are mostly in the high-mass family.</w:t>
        </w:r>
      </w:ins>
    </w:p>
    <w:p w14:paraId="490F8807" w14:textId="77777777" w:rsidR="00521066" w:rsidRDefault="007C37E1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1E7AC8E" wp14:editId="7FD38837">
            <wp:extent cx="5708140" cy="2496883"/>
            <wp:effectExtent l="0" t="0" r="0" b="0"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140" cy="249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502D" w14:textId="77777777" w:rsidR="00521066" w:rsidRDefault="00521066">
      <w:pPr>
        <w:rPr>
          <w:rFonts w:ascii="Times New Roman" w:eastAsia="Times New Roman" w:hAnsi="Times New Roman" w:cs="Times New Roman"/>
        </w:rPr>
      </w:pPr>
    </w:p>
    <w:p w14:paraId="4C2AD42B" w14:textId="77777777" w:rsidR="00521066" w:rsidRDefault="00521066">
      <w:pPr>
        <w:spacing w:before="4"/>
        <w:rPr>
          <w:rFonts w:ascii="Times New Roman" w:eastAsia="Times New Roman" w:hAnsi="Times New Roman" w:cs="Times New Roman"/>
          <w:sz w:val="30"/>
          <w:szCs w:val="30"/>
        </w:rPr>
      </w:pPr>
    </w:p>
    <w:p w14:paraId="221A5F59" w14:textId="77777777" w:rsidR="00521066" w:rsidRDefault="007C37E1">
      <w:pPr>
        <w:pStyle w:val="BodyText"/>
        <w:spacing w:line="162" w:lineRule="auto"/>
        <w:ind w:right="118"/>
        <w:jc w:val="both"/>
      </w:pPr>
      <w:r>
        <w:rPr>
          <w:w w:val="105"/>
        </w:rPr>
        <w:t>Figure</w:t>
      </w:r>
      <w:r>
        <w:rPr>
          <w:spacing w:val="15"/>
          <w:w w:val="105"/>
        </w:rPr>
        <w:t xml:space="preserve"> </w:t>
      </w:r>
      <w:r>
        <w:rPr>
          <w:w w:val="105"/>
        </w:rPr>
        <w:t>5.7:</w:t>
      </w:r>
      <w:r>
        <w:rPr>
          <w:spacing w:val="43"/>
          <w:w w:val="105"/>
        </w:rPr>
        <w:t xml:space="preserve"> </w:t>
      </w:r>
      <w:r>
        <w:rPr>
          <w:w w:val="105"/>
        </w:rPr>
        <w:t>Same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Figure</w:t>
      </w:r>
      <w:r>
        <w:rPr>
          <w:spacing w:val="16"/>
          <w:w w:val="105"/>
        </w:rPr>
        <w:t xml:space="preserve"> </w:t>
      </w:r>
      <w:r>
        <w:rPr>
          <w:w w:val="105"/>
        </w:rPr>
        <w:t>5.6</w:t>
      </w:r>
      <w:r>
        <w:rPr>
          <w:spacing w:val="16"/>
          <w:w w:val="105"/>
        </w:rPr>
        <w:t xml:space="preserve"> </w:t>
      </w:r>
      <w:r>
        <w:rPr>
          <w:w w:val="105"/>
        </w:rPr>
        <w:t>but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(left)</w:t>
      </w:r>
      <w:r>
        <w:rPr>
          <w:spacing w:val="16"/>
          <w:w w:val="105"/>
        </w:rPr>
        <w:t xml:space="preserve"> </w:t>
      </w:r>
      <w:r>
        <w:rPr>
          <w:w w:val="105"/>
        </w:rPr>
        <w:t>high</w:t>
      </w:r>
      <w:r>
        <w:rPr>
          <w:spacing w:val="16"/>
          <w:w w:val="105"/>
        </w:rPr>
        <w:t xml:space="preserve"> </w:t>
      </w:r>
      <w:r>
        <w:rPr>
          <w:w w:val="105"/>
        </w:rPr>
        <w:t>CME</w:t>
      </w:r>
      <w:r>
        <w:rPr>
          <w:spacing w:val="16"/>
          <w:w w:val="105"/>
        </w:rPr>
        <w:t xml:space="preserve"> </w:t>
      </w:r>
      <w:r>
        <w:rPr>
          <w:w w:val="105"/>
        </w:rPr>
        <w:t>mass</w:t>
      </w:r>
      <w:r>
        <w:rPr>
          <w:spacing w:val="15"/>
          <w:w w:val="105"/>
        </w:rPr>
        <w:t xml:space="preserve"> </w:t>
      </w:r>
      <w:r>
        <w:rPr>
          <w:w w:val="105"/>
        </w:rPr>
        <w:t>(</w:t>
      </w:r>
      <w:r>
        <w:rPr>
          <w:rFonts w:ascii="メイリオ" w:eastAsia="メイリオ" w:hAnsi="メイリオ" w:cs="メイリオ"/>
          <w:i/>
          <w:w w:val="105"/>
        </w:rPr>
        <w:t>�</w:t>
      </w:r>
      <w:r>
        <w:rPr>
          <w:rFonts w:ascii="メイリオ" w:eastAsia="メイリオ" w:hAnsi="メイリオ" w:cs="メイリオ"/>
          <w:i/>
          <w:spacing w:val="60"/>
          <w:w w:val="105"/>
        </w:rPr>
        <w:t xml:space="preserve"> </w:t>
      </w:r>
      <w:r>
        <w:rPr>
          <w:w w:val="105"/>
        </w:rPr>
        <w:t>1</w:t>
      </w:r>
      <w:r>
        <w:rPr>
          <w:spacing w:val="-9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30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 xml:space="preserve">15  </w:t>
      </w:r>
      <w:r>
        <w:rPr>
          <w:rFonts w:cs="Times New Roman"/>
          <w:i/>
          <w:spacing w:val="8"/>
          <w:w w:val="105"/>
        </w:rPr>
        <w:t>g</w:t>
      </w:r>
      <w:r>
        <w:rPr>
          <w:w w:val="105"/>
        </w:rPr>
        <w:t>)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dimming</w:t>
      </w:r>
      <w:r>
        <w:rPr>
          <w:spacing w:val="15"/>
          <w:w w:val="105"/>
        </w:rPr>
        <w:t xml:space="preserve"> </w:t>
      </w:r>
      <w:r>
        <w:rPr>
          <w:w w:val="105"/>
        </w:rPr>
        <w:t>depth</w:t>
      </w:r>
      <w:r>
        <w:rPr>
          <w:w w:val="110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(bottom)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low</w:t>
      </w:r>
      <w:r>
        <w:rPr>
          <w:spacing w:val="20"/>
          <w:w w:val="105"/>
        </w:rPr>
        <w:t xml:space="preserve"> </w:t>
      </w:r>
      <w:r>
        <w:rPr>
          <w:w w:val="105"/>
        </w:rPr>
        <w:t>CME</w:t>
      </w:r>
      <w:r>
        <w:rPr>
          <w:spacing w:val="20"/>
          <w:w w:val="105"/>
        </w:rPr>
        <w:t xml:space="preserve"> </w:t>
      </w:r>
      <w:r>
        <w:rPr>
          <w:w w:val="105"/>
        </w:rPr>
        <w:t>mass</w:t>
      </w:r>
      <w:r>
        <w:rPr>
          <w:spacing w:val="20"/>
          <w:w w:val="105"/>
        </w:rPr>
        <w:t xml:space="preserve"> </w:t>
      </w:r>
      <w:r>
        <w:rPr>
          <w:w w:val="105"/>
        </w:rPr>
        <w:t>(</w:t>
      </w:r>
      <w:r>
        <w:rPr>
          <w:rFonts w:cs="Times New Roman"/>
          <w:i/>
          <w:w w:val="105"/>
        </w:rPr>
        <w:t>&lt;</w:t>
      </w:r>
      <w:r>
        <w:rPr>
          <w:rFonts w:cs="Times New Roman"/>
          <w:i/>
          <w:spacing w:val="7"/>
          <w:w w:val="105"/>
        </w:rPr>
        <w:t xml:space="preserve"> </w:t>
      </w:r>
      <w:r>
        <w:rPr>
          <w:w w:val="105"/>
        </w:rPr>
        <w:t>1</w:t>
      </w:r>
      <w:r>
        <w:rPr>
          <w:spacing w:val="-6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7"/>
          <w:w w:val="105"/>
        </w:rPr>
        <w:t xml:space="preserve"> </w:t>
      </w:r>
      <w:r>
        <w:rPr>
          <w:spacing w:val="3"/>
          <w:w w:val="105"/>
        </w:rPr>
        <w:t>10</w:t>
      </w:r>
      <w:r>
        <w:rPr>
          <w:rFonts w:cs="Times New Roman"/>
          <w:spacing w:val="3"/>
          <w:w w:val="105"/>
          <w:position w:val="8"/>
          <w:sz w:val="16"/>
          <w:szCs w:val="16"/>
        </w:rPr>
        <w:t>15</w:t>
      </w:r>
      <w:r>
        <w:rPr>
          <w:rFonts w:cs="Times New Roman"/>
          <w:i/>
          <w:spacing w:val="3"/>
          <w:w w:val="105"/>
        </w:rPr>
        <w:t>g</w:t>
      </w:r>
      <w:r>
        <w:rPr>
          <w:spacing w:val="2"/>
          <w:w w:val="105"/>
        </w:rPr>
        <w:t>)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0"/>
          <w:w w:val="105"/>
        </w:rPr>
        <w:t xml:space="preserve"> </w:t>
      </w:r>
      <w:r>
        <w:rPr>
          <w:w w:val="105"/>
        </w:rPr>
        <w:t>depth.</w:t>
      </w:r>
    </w:p>
    <w:p w14:paraId="68C8981F" w14:textId="77777777" w:rsidR="00521066" w:rsidRDefault="00521066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280BF57" w14:textId="77777777" w:rsidR="00521066" w:rsidRDefault="007C37E1">
      <w:pPr>
        <w:pStyle w:val="BodyText"/>
        <w:spacing w:before="220" w:line="288" w:lineRule="auto"/>
        <w:ind w:right="118" w:firstLine="576"/>
        <w:jc w:val="both"/>
      </w:pP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1</w:t>
      </w:r>
      <w:r>
        <w:rPr>
          <w:rFonts w:ascii="メイリオ"/>
          <w:i/>
          <w:w w:val="110"/>
        </w:rPr>
        <w:t>O</w:t>
      </w:r>
      <w:r>
        <w:rPr>
          <w:rFonts w:ascii="メイリオ"/>
          <w:i/>
          <w:spacing w:val="6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ies</w:t>
      </w:r>
      <w:r>
        <w:rPr>
          <w:spacing w:val="21"/>
          <w:w w:val="110"/>
        </w:rPr>
        <w:t xml:space="preserve"> </w:t>
      </w:r>
      <w:r>
        <w:rPr>
          <w:spacing w:val="-3"/>
          <w:w w:val="110"/>
        </w:rPr>
        <w:t>we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</w:t>
      </w:r>
      <w:r>
        <w:rPr>
          <w:spacing w:val="21"/>
          <w:w w:val="110"/>
        </w:rPr>
        <w:t xml:space="preserve"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put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21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22"/>
          <w:w w:val="110"/>
        </w:rPr>
        <w:t xml:space="preserve"> </w:t>
      </w:r>
      <w:proofErr w:type="spellStart"/>
      <w:r>
        <w:rPr>
          <w:i/>
          <w:w w:val="110"/>
        </w:rPr>
        <w:t>fitexy</w:t>
      </w:r>
      <w:proofErr w:type="spellEnd"/>
      <w:r>
        <w:rPr>
          <w:i/>
          <w:spacing w:val="37"/>
          <w:w w:val="110"/>
        </w:rPr>
        <w:t xml:space="preserve"> </w:t>
      </w:r>
      <w:r>
        <w:rPr>
          <w:w w:val="110"/>
        </w:rPr>
        <w:t>for</w:t>
      </w:r>
      <w:r>
        <w:rPr>
          <w:spacing w:val="21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21"/>
          <w:w w:val="110"/>
        </w:rPr>
        <w:t xml:space="preserve"> </w:t>
      </w:r>
      <w:r>
        <w:rPr>
          <w:w w:val="110"/>
        </w:rPr>
        <w:t>of</w:t>
      </w:r>
      <w:r>
        <w:rPr>
          <w:spacing w:val="22"/>
          <w:w w:val="110"/>
        </w:rPr>
        <w:t xml:space="preserve"> </w:t>
      </w:r>
      <w:r>
        <w:rPr>
          <w:w w:val="110"/>
        </w:rPr>
        <w:t>these</w:t>
      </w:r>
      <w:r>
        <w:rPr>
          <w:spacing w:val="21"/>
          <w:w w:val="110"/>
        </w:rPr>
        <w:t xml:space="preserve"> </w:t>
      </w:r>
      <w:r>
        <w:rPr>
          <w:w w:val="110"/>
        </w:rPr>
        <w:t>linear</w:t>
      </w:r>
      <w:r>
        <w:rPr>
          <w:spacing w:val="21"/>
          <w:w w:val="110"/>
        </w:rPr>
        <w:t xml:space="preserve"> </w:t>
      </w:r>
      <w:r>
        <w:rPr>
          <w:w w:val="110"/>
        </w:rPr>
        <w:t>fits</w:t>
      </w:r>
      <w:r>
        <w:rPr>
          <w:spacing w:val="21"/>
          <w:w w:val="110"/>
        </w:rPr>
        <w:t xml:space="preserve"> </w:t>
      </w:r>
      <w:r>
        <w:rPr>
          <w:w w:val="110"/>
        </w:rPr>
        <w:t>(note</w:t>
      </w:r>
      <w:r>
        <w:rPr>
          <w:spacing w:val="22"/>
          <w:w w:val="110"/>
        </w:rPr>
        <w:t xml:space="preserve"> </w:t>
      </w:r>
      <w:r>
        <w:rPr>
          <w:w w:val="110"/>
        </w:rPr>
        <w:t>that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33"/>
          <w:w w:val="99"/>
        </w:rPr>
        <w:t xml:space="preserve"> </w:t>
      </w:r>
      <w:r>
        <w:rPr>
          <w:w w:val="110"/>
        </w:rPr>
        <w:lastRenderedPageBreak/>
        <w:t>shaded</w:t>
      </w:r>
      <w:r>
        <w:rPr>
          <w:spacing w:val="-20"/>
          <w:w w:val="110"/>
        </w:rPr>
        <w:t xml:space="preserve"> </w:t>
      </w:r>
      <w:r>
        <w:rPr>
          <w:w w:val="110"/>
        </w:rPr>
        <w:t>regions</w:t>
      </w:r>
      <w:r>
        <w:rPr>
          <w:spacing w:val="-20"/>
          <w:w w:val="110"/>
        </w:rPr>
        <w:t xml:space="preserve"> </w:t>
      </w:r>
      <w:r>
        <w:rPr>
          <w:w w:val="110"/>
        </w:rPr>
        <w:t>in</w:t>
      </w:r>
      <w:r>
        <w:rPr>
          <w:spacing w:val="-20"/>
          <w:w w:val="110"/>
        </w:rPr>
        <w:t xml:space="preserve"> </w:t>
      </w:r>
      <w:r>
        <w:rPr>
          <w:w w:val="110"/>
        </w:rPr>
        <w:t>Figure</w:t>
      </w:r>
      <w:r>
        <w:rPr>
          <w:spacing w:val="-20"/>
          <w:w w:val="110"/>
        </w:rPr>
        <w:t xml:space="preserve"> </w:t>
      </w:r>
      <w:r>
        <w:rPr>
          <w:w w:val="110"/>
        </w:rPr>
        <w:t>5.6</w:t>
      </w:r>
      <w:r>
        <w:rPr>
          <w:spacing w:val="-20"/>
          <w:w w:val="110"/>
        </w:rPr>
        <w:t xml:space="preserve"> </w:t>
      </w:r>
      <w:r>
        <w:rPr>
          <w:w w:val="110"/>
        </w:rPr>
        <w:t>are</w:t>
      </w:r>
      <w:r>
        <w:rPr>
          <w:spacing w:val="-20"/>
          <w:w w:val="110"/>
        </w:rPr>
        <w:t xml:space="preserve"> </w:t>
      </w:r>
      <w:r>
        <w:rPr>
          <w:spacing w:val="1"/>
          <w:w w:val="110"/>
        </w:rPr>
        <w:t>3</w:t>
      </w:r>
      <w:r>
        <w:rPr>
          <w:rFonts w:ascii="メイリオ"/>
          <w:i/>
          <w:spacing w:val="1"/>
          <w:w w:val="110"/>
        </w:rPr>
        <w:t>O</w:t>
      </w:r>
      <w:r>
        <w:rPr>
          <w:w w:val="110"/>
        </w:rPr>
        <w:t>)</w:t>
      </w:r>
      <w:r>
        <w:rPr>
          <w:spacing w:val="1"/>
          <w:w w:val="110"/>
        </w:rPr>
        <w:t>.</w:t>
      </w:r>
      <w:r>
        <w:rPr>
          <w:spacing w:val="-2"/>
          <w:w w:val="110"/>
        </w:rPr>
        <w:t xml:space="preserve"> </w:t>
      </w:r>
      <w:r>
        <w:rPr>
          <w:spacing w:val="-7"/>
          <w:w w:val="110"/>
        </w:rPr>
        <w:t>F</w:t>
      </w:r>
      <w:r>
        <w:rPr>
          <w:spacing w:val="-8"/>
          <w:w w:val="110"/>
        </w:rPr>
        <w:t>or</w:t>
      </w:r>
      <w:r>
        <w:rPr>
          <w:spacing w:val="-20"/>
          <w:w w:val="110"/>
        </w:rPr>
        <w:t xml:space="preserve"> </w:t>
      </w:r>
      <w:r>
        <w:rPr>
          <w:w w:val="110"/>
        </w:rPr>
        <w:t>all-points</w:t>
      </w:r>
      <w:r>
        <w:rPr>
          <w:spacing w:val="-20"/>
          <w:w w:val="110"/>
        </w:rPr>
        <w:t xml:space="preserve"> </w:t>
      </w:r>
      <w:r>
        <w:rPr>
          <w:w w:val="110"/>
        </w:rPr>
        <w:t>CME</w:t>
      </w:r>
      <w:r>
        <w:rPr>
          <w:spacing w:val="-20"/>
          <w:w w:val="110"/>
        </w:rPr>
        <w:t xml:space="preserve"> </w:t>
      </w:r>
      <w:r>
        <w:rPr>
          <w:spacing w:val="1"/>
          <w:w w:val="110"/>
        </w:rPr>
        <w:t>speed</w:t>
      </w:r>
      <w:r>
        <w:rPr>
          <w:spacing w:val="-20"/>
          <w:w w:val="110"/>
        </w:rPr>
        <w:t xml:space="preserve"> 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s</w:t>
      </w:r>
      <w:r>
        <w:rPr>
          <w:spacing w:val="-20"/>
          <w:w w:val="110"/>
        </w:rPr>
        <w:t xml:space="preserve"> </w:t>
      </w:r>
      <w:r>
        <w:rPr>
          <w:w w:val="110"/>
        </w:rPr>
        <w:t>dimming</w:t>
      </w:r>
      <w:r>
        <w:rPr>
          <w:spacing w:val="-20"/>
          <w:w w:val="110"/>
        </w:rPr>
        <w:t xml:space="preserve"> </w:t>
      </w:r>
      <w:r>
        <w:rPr>
          <w:spacing w:val="1"/>
          <w:w w:val="110"/>
        </w:rPr>
        <w:t>slope,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fi</w:t>
      </w:r>
      <w:r>
        <w:rPr>
          <w:spacing w:val="-1"/>
          <w:w w:val="110"/>
        </w:rPr>
        <w:t>t</w:t>
      </w:r>
      <w:r>
        <w:rPr>
          <w:spacing w:val="-20"/>
          <w:w w:val="110"/>
        </w:rPr>
        <w:t xml:space="preserve"> </w:t>
      </w:r>
      <w:r>
        <w:rPr>
          <w:spacing w:val="1"/>
          <w:w w:val="110"/>
        </w:rPr>
        <w:t>slope</w:t>
      </w:r>
    </w:p>
    <w:p w14:paraId="503963E4" w14:textId="77777777" w:rsidR="00521066" w:rsidRDefault="00521066">
      <w:pPr>
        <w:spacing w:line="288" w:lineRule="auto"/>
        <w:jc w:val="both"/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44BA0243" w14:textId="77777777" w:rsidR="00521066" w:rsidRDefault="00521066">
      <w:pPr>
        <w:spacing w:before="4"/>
        <w:rPr>
          <w:rFonts w:ascii="Times New Roman" w:eastAsia="Times New Roman" w:hAnsi="Times New Roman" w:cs="Times New Roman"/>
          <w:sz w:val="19"/>
          <w:szCs w:val="19"/>
        </w:rPr>
      </w:pPr>
    </w:p>
    <w:p w14:paraId="2EF5956A" w14:textId="77777777" w:rsidR="00521066" w:rsidRDefault="007C37E1">
      <w:pPr>
        <w:spacing w:line="396" w:lineRule="exact"/>
        <w:ind w:left="10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w w:val="110"/>
        </w:rPr>
        <w:t>is</w:t>
      </w:r>
      <w:proofErr w:type="gramEnd"/>
      <w:r>
        <w:rPr>
          <w:rFonts w:ascii="Times New Roman" w:eastAsia="Times New Roman" w:hAnsi="Times New Roman" w:cs="Times New Roman"/>
          <w:spacing w:val="-8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</w:rPr>
        <w:t>7</w:t>
      </w:r>
      <w:r>
        <w:rPr>
          <w:rFonts w:ascii="Times New Roman" w:eastAsia="Times New Roman" w:hAnsi="Times New Roman" w:cs="Times New Roman"/>
          <w:i/>
          <w:spacing w:val="-1"/>
          <w:w w:val="110"/>
        </w:rPr>
        <w:t>.</w:t>
      </w:r>
      <w:r>
        <w:rPr>
          <w:rFonts w:ascii="Times New Roman" w:eastAsia="Times New Roman" w:hAnsi="Times New Roman" w:cs="Times New Roman"/>
          <w:spacing w:val="-2"/>
          <w:w w:val="110"/>
        </w:rPr>
        <w:t>54</w:t>
      </w:r>
      <w:r>
        <w:rPr>
          <w:rFonts w:ascii="Times New Roman" w:eastAsia="Times New Roman" w:hAnsi="Times New Roman" w:cs="Times New Roman"/>
          <w:spacing w:val="-25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⇥</w:t>
      </w:r>
      <w:r>
        <w:rPr>
          <w:rFonts w:ascii="メイリオ" w:eastAsia="メイリオ" w:hAnsi="メイリオ" w:cs="メイリオ"/>
          <w:i/>
          <w:spacing w:val="-47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10</w:t>
      </w:r>
      <w:r>
        <w:rPr>
          <w:rFonts w:ascii="Times New Roman" w:eastAsia="Times New Roman" w:hAnsi="Times New Roman" w:cs="Times New Roman"/>
          <w:w w:val="110"/>
          <w:position w:val="8"/>
          <w:sz w:val="16"/>
          <w:szCs w:val="16"/>
        </w:rPr>
        <w:t>2</w:t>
      </w:r>
      <w:r>
        <w:rPr>
          <w:rFonts w:ascii="Times New Roman" w:eastAsia="Times New Roman" w:hAnsi="Times New Roman" w:cs="Times New Roman"/>
          <w:spacing w:val="-2"/>
          <w:w w:val="110"/>
          <w:position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</w:rPr>
        <w:t>±</w:t>
      </w:r>
      <w:r>
        <w:rPr>
          <w:rFonts w:ascii="Times New Roman" w:eastAsia="Times New Roman" w:hAnsi="Times New Roman" w:cs="Times New Roman"/>
          <w:i/>
          <w:spacing w:val="-25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9</w:t>
      </w:r>
      <w:r>
        <w:rPr>
          <w:rFonts w:ascii="Times New Roman" w:eastAsia="Times New Roman" w:hAnsi="Times New Roman" w:cs="Times New Roman"/>
          <w:i/>
          <w:w w:val="110"/>
        </w:rPr>
        <w:t>.</w:t>
      </w:r>
      <w:r>
        <w:rPr>
          <w:rFonts w:ascii="Times New Roman" w:eastAsia="Times New Roman" w:hAnsi="Times New Roman" w:cs="Times New Roman"/>
          <w:w w:val="110"/>
        </w:rPr>
        <w:t>45</w:t>
      </w:r>
      <w:r>
        <w:rPr>
          <w:rFonts w:ascii="Times New Roman" w:eastAsia="Times New Roman" w:hAnsi="Times New Roman" w:cs="Times New Roman"/>
          <w:spacing w:val="-26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⇥</w:t>
      </w:r>
      <w:r>
        <w:rPr>
          <w:rFonts w:ascii="メイリオ" w:eastAsia="メイリオ" w:hAnsi="メイリオ" w:cs="メイリオ"/>
          <w:i/>
          <w:spacing w:val="-47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10</w:t>
      </w:r>
      <w:r>
        <w:rPr>
          <w:rFonts w:ascii="Times New Roman" w:eastAsia="Times New Roman" w:hAnsi="Times New Roman" w:cs="Times New Roman"/>
          <w:w w:val="110"/>
          <w:position w:val="8"/>
          <w:sz w:val="16"/>
          <w:szCs w:val="16"/>
        </w:rPr>
        <w:t>1</w:t>
      </w:r>
      <w:r>
        <w:rPr>
          <w:rFonts w:ascii="Times New Roman" w:eastAsia="Times New Roman" w:hAnsi="Times New Roman" w:cs="Times New Roman"/>
          <w:spacing w:val="16"/>
          <w:w w:val="110"/>
          <w:position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and</w:t>
      </w:r>
      <w:r>
        <w:rPr>
          <w:rFonts w:ascii="Times New Roman" w:eastAsia="Times New Roman" w:hAnsi="Times New Roman" w:cs="Times New Roman"/>
          <w:spacing w:val="-7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fit</w:t>
      </w:r>
      <w:r>
        <w:rPr>
          <w:rFonts w:ascii="Times New Roman" w:eastAsia="Times New Roman" w:hAnsi="Times New Roman" w:cs="Times New Roman"/>
          <w:spacing w:val="-8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</w:rPr>
        <w:t>y-i</w:t>
      </w:r>
      <w:r>
        <w:rPr>
          <w:rFonts w:ascii="Times New Roman" w:eastAsia="Times New Roman" w:hAnsi="Times New Roman" w:cs="Times New Roman"/>
          <w:spacing w:val="-1"/>
          <w:w w:val="110"/>
        </w:rPr>
        <w:t>nt</w:t>
      </w:r>
      <w:r>
        <w:rPr>
          <w:rFonts w:ascii="Times New Roman" w:eastAsia="Times New Roman" w:hAnsi="Times New Roman" w:cs="Times New Roman"/>
          <w:spacing w:val="-2"/>
          <w:w w:val="110"/>
        </w:rPr>
        <w:t>e</w:t>
      </w:r>
      <w:r>
        <w:rPr>
          <w:rFonts w:ascii="Times New Roman" w:eastAsia="Times New Roman" w:hAnsi="Times New Roman" w:cs="Times New Roman"/>
          <w:spacing w:val="-1"/>
          <w:w w:val="110"/>
        </w:rPr>
        <w:t>r</w:t>
      </w:r>
      <w:r>
        <w:rPr>
          <w:rFonts w:ascii="Times New Roman" w:eastAsia="Times New Roman" w:hAnsi="Times New Roman" w:cs="Times New Roman"/>
          <w:spacing w:val="-2"/>
          <w:w w:val="110"/>
        </w:rPr>
        <w:t>ce</w:t>
      </w:r>
      <w:r>
        <w:rPr>
          <w:rFonts w:ascii="Times New Roman" w:eastAsia="Times New Roman" w:hAnsi="Times New Roman" w:cs="Times New Roman"/>
          <w:spacing w:val="-1"/>
          <w:w w:val="110"/>
        </w:rPr>
        <w:t>pt</w:t>
      </w:r>
      <w:r>
        <w:rPr>
          <w:rFonts w:ascii="Times New Roman" w:eastAsia="Times New Roman" w:hAnsi="Times New Roman" w:cs="Times New Roman"/>
          <w:spacing w:val="-7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is</w:t>
      </w:r>
      <w:r>
        <w:rPr>
          <w:rFonts w:ascii="Times New Roman" w:eastAsia="Times New Roman" w:hAnsi="Times New Roman" w:cs="Times New Roman"/>
          <w:spacing w:val="-8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-</w:t>
      </w:r>
      <w:r>
        <w:rPr>
          <w:rFonts w:ascii="Times New Roman" w:eastAsia="Times New Roman" w:hAnsi="Times New Roman" w:cs="Times New Roman"/>
          <w:w w:val="110"/>
        </w:rPr>
        <w:t>3</w:t>
      </w:r>
      <w:r>
        <w:rPr>
          <w:rFonts w:ascii="Times New Roman" w:eastAsia="Times New Roman" w:hAnsi="Times New Roman" w:cs="Times New Roman"/>
          <w:i/>
          <w:w w:val="110"/>
        </w:rPr>
        <w:t>.</w:t>
      </w:r>
      <w:r>
        <w:rPr>
          <w:rFonts w:ascii="Times New Roman" w:eastAsia="Times New Roman" w:hAnsi="Times New Roman" w:cs="Times New Roman"/>
          <w:w w:val="110"/>
        </w:rPr>
        <w:t>09</w:t>
      </w:r>
      <w:r>
        <w:rPr>
          <w:rFonts w:ascii="Times New Roman" w:eastAsia="Times New Roman" w:hAnsi="Times New Roman" w:cs="Times New Roman"/>
          <w:spacing w:val="-26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⇥</w:t>
      </w:r>
      <w:r>
        <w:rPr>
          <w:rFonts w:ascii="メイリオ" w:eastAsia="メイリオ" w:hAnsi="メイリオ" w:cs="メイリオ"/>
          <w:i/>
          <w:spacing w:val="-47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10</w:t>
      </w:r>
      <w:r>
        <w:rPr>
          <w:rFonts w:ascii="Times New Roman" w:eastAsia="Times New Roman" w:hAnsi="Times New Roman" w:cs="Times New Roman"/>
          <w:w w:val="110"/>
          <w:position w:val="8"/>
          <w:sz w:val="16"/>
          <w:szCs w:val="16"/>
        </w:rPr>
        <w:t>2</w:t>
      </w:r>
      <w:r>
        <w:rPr>
          <w:rFonts w:ascii="Times New Roman" w:eastAsia="Times New Roman" w:hAnsi="Times New Roman" w:cs="Times New Roman"/>
          <w:spacing w:val="-2"/>
          <w:w w:val="110"/>
          <w:position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</w:rPr>
        <w:t>±</w:t>
      </w:r>
      <w:r>
        <w:rPr>
          <w:rFonts w:ascii="Times New Roman" w:eastAsia="Times New Roman" w:hAnsi="Times New Roman" w:cs="Times New Roman"/>
          <w:i/>
          <w:spacing w:val="-25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5</w:t>
      </w:r>
      <w:r>
        <w:rPr>
          <w:rFonts w:ascii="Times New Roman" w:eastAsia="Times New Roman" w:hAnsi="Times New Roman" w:cs="Times New Roman"/>
          <w:i/>
          <w:w w:val="110"/>
        </w:rPr>
        <w:t>.</w:t>
      </w:r>
      <w:r>
        <w:rPr>
          <w:rFonts w:ascii="Times New Roman" w:eastAsia="Times New Roman" w:hAnsi="Times New Roman" w:cs="Times New Roman"/>
          <w:w w:val="110"/>
        </w:rPr>
        <w:t>83</w:t>
      </w:r>
      <w:r>
        <w:rPr>
          <w:rFonts w:ascii="Times New Roman" w:eastAsia="Times New Roman" w:hAnsi="Times New Roman" w:cs="Times New Roman"/>
          <w:spacing w:val="-26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⇥</w:t>
      </w:r>
      <w:r>
        <w:rPr>
          <w:rFonts w:ascii="メイリオ" w:eastAsia="メイリオ" w:hAnsi="メイリオ" w:cs="メイリオ"/>
          <w:i/>
          <w:spacing w:val="-46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2"/>
          <w:w w:val="110"/>
        </w:rPr>
        <w:t>10</w:t>
      </w:r>
      <w:r>
        <w:rPr>
          <w:rFonts w:ascii="Times New Roman" w:eastAsia="Times New Roman" w:hAnsi="Times New Roman" w:cs="Times New Roman"/>
          <w:spacing w:val="2"/>
          <w:w w:val="110"/>
          <w:position w:val="8"/>
          <w:sz w:val="16"/>
          <w:szCs w:val="16"/>
        </w:rPr>
        <w:t>1</w:t>
      </w:r>
      <w:r>
        <w:rPr>
          <w:rFonts w:ascii="Times New Roman" w:eastAsia="Times New Roman" w:hAnsi="Times New Roman" w:cs="Times New Roman"/>
          <w:spacing w:val="2"/>
          <w:w w:val="110"/>
        </w:rPr>
        <w:t>.</w:t>
      </w:r>
      <w:r>
        <w:rPr>
          <w:rFonts w:ascii="Times New Roman" w:eastAsia="Times New Roman" w:hAnsi="Times New Roman" w:cs="Times New Roman"/>
          <w:spacing w:val="16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Assuming</w:t>
      </w:r>
      <w:r>
        <w:rPr>
          <w:rFonts w:ascii="Times New Roman" w:eastAsia="Times New Roman" w:hAnsi="Times New Roman" w:cs="Times New Roman"/>
          <w:spacing w:val="-8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8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</w:rPr>
        <w:t>y-i</w:t>
      </w:r>
      <w:r>
        <w:rPr>
          <w:rFonts w:ascii="Times New Roman" w:eastAsia="Times New Roman" w:hAnsi="Times New Roman" w:cs="Times New Roman"/>
          <w:spacing w:val="-1"/>
          <w:w w:val="110"/>
        </w:rPr>
        <w:t>nt</w:t>
      </w:r>
      <w:r>
        <w:rPr>
          <w:rFonts w:ascii="Times New Roman" w:eastAsia="Times New Roman" w:hAnsi="Times New Roman" w:cs="Times New Roman"/>
          <w:spacing w:val="-2"/>
          <w:w w:val="110"/>
        </w:rPr>
        <w:t>e</w:t>
      </w:r>
      <w:r>
        <w:rPr>
          <w:rFonts w:ascii="Times New Roman" w:eastAsia="Times New Roman" w:hAnsi="Times New Roman" w:cs="Times New Roman"/>
          <w:spacing w:val="-1"/>
          <w:w w:val="110"/>
        </w:rPr>
        <w:t>r</w:t>
      </w:r>
      <w:r>
        <w:rPr>
          <w:rFonts w:ascii="Times New Roman" w:eastAsia="Times New Roman" w:hAnsi="Times New Roman" w:cs="Times New Roman"/>
          <w:spacing w:val="-2"/>
          <w:w w:val="110"/>
        </w:rPr>
        <w:t>ce</w:t>
      </w:r>
      <w:r>
        <w:rPr>
          <w:rFonts w:ascii="Times New Roman" w:eastAsia="Times New Roman" w:hAnsi="Times New Roman" w:cs="Times New Roman"/>
          <w:spacing w:val="-1"/>
          <w:w w:val="110"/>
        </w:rPr>
        <w:t>pt</w:t>
      </w:r>
    </w:p>
    <w:p w14:paraId="1E71CB84" w14:textId="77777777" w:rsidR="00521066" w:rsidRDefault="007C37E1">
      <w:pPr>
        <w:pStyle w:val="BodyText"/>
        <w:spacing w:before="177" w:line="432" w:lineRule="auto"/>
        <w:ind w:right="73"/>
      </w:pPr>
      <w:proofErr w:type="gramStart"/>
      <w:r>
        <w:rPr>
          <w:w w:val="105"/>
        </w:rPr>
        <w:t>of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zero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agi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red</w:t>
      </w:r>
      <w:r>
        <w:rPr>
          <w:spacing w:val="28"/>
          <w:w w:val="105"/>
        </w:rPr>
        <w:t xml:space="preserve"> </w:t>
      </w:r>
      <w:r>
        <w:rPr>
          <w:spacing w:val="1"/>
          <w:w w:val="105"/>
        </w:rPr>
        <w:t>slopes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Figure</w:t>
      </w:r>
      <w:r>
        <w:rPr>
          <w:spacing w:val="29"/>
          <w:w w:val="105"/>
        </w:rPr>
        <w:t xml:space="preserve"> </w:t>
      </w:r>
      <w:r>
        <w:rPr>
          <w:w w:val="105"/>
        </w:rPr>
        <w:t>5.6</w:t>
      </w:r>
      <w:r>
        <w:rPr>
          <w:spacing w:val="29"/>
          <w:w w:val="105"/>
        </w:rPr>
        <w:t xml:space="preserve"> </w:t>
      </w:r>
      <w:r>
        <w:rPr>
          <w:w w:val="105"/>
        </w:rPr>
        <w:t>left,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30"/>
          <w:w w:val="105"/>
        </w:rPr>
        <w:t xml:space="preserve"> </w:t>
      </w:r>
      <w:r>
        <w:rPr>
          <w:w w:val="105"/>
        </w:rPr>
        <w:t>estimate</w:t>
      </w:r>
      <w:r>
        <w:rPr>
          <w:spacing w:val="28"/>
          <w:w w:val="105"/>
        </w:rPr>
        <w:t xml:space="preserve"> </w:t>
      </w:r>
      <w:r>
        <w:rPr>
          <w:w w:val="105"/>
        </w:rPr>
        <w:t>for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linear</w:t>
      </w:r>
      <w:r>
        <w:rPr>
          <w:spacing w:val="22"/>
          <w:w w:val="113"/>
        </w:rPr>
        <w:t xml:space="preserve"> </w:t>
      </w:r>
      <w:r>
        <w:rPr>
          <w:w w:val="105"/>
        </w:rPr>
        <w:t>relationship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CME</w:t>
      </w:r>
      <w:r>
        <w:rPr>
          <w:spacing w:val="32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ee</w:t>
      </w:r>
      <w:r>
        <w:rPr>
          <w:w w:val="105"/>
        </w:rPr>
        <w:t>d</w:t>
      </w:r>
      <w:r>
        <w:rPr>
          <w:spacing w:val="33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630</w:t>
      </w:r>
      <w:r>
        <w:rPr>
          <w:spacing w:val="32"/>
          <w:w w:val="105"/>
        </w:rPr>
        <w:t xml:space="preserve"> </w:t>
      </w:r>
      <w:r>
        <w:rPr>
          <w:i/>
          <w:spacing w:val="2"/>
          <w:w w:val="105"/>
        </w:rPr>
        <w:t>km</w:t>
      </w:r>
      <w:r>
        <w:rPr>
          <w:i/>
          <w:spacing w:val="33"/>
          <w:w w:val="105"/>
        </w:rPr>
        <w:t xml:space="preserve"> </w:t>
      </w:r>
      <w:r>
        <w:rPr>
          <w:i/>
          <w:w w:val="115"/>
        </w:rPr>
        <w:t>s</w:t>
      </w:r>
      <w:r>
        <w:rPr>
          <w:i/>
          <w:w w:val="115"/>
          <w:position w:val="8"/>
          <w:sz w:val="16"/>
        </w:rPr>
        <w:t>-</w:t>
      </w:r>
      <w:r>
        <w:rPr>
          <w:w w:val="115"/>
          <w:position w:val="8"/>
          <w:sz w:val="16"/>
        </w:rPr>
        <w:t xml:space="preserve">1 </w:t>
      </w:r>
      <w:r>
        <w:rPr>
          <w:spacing w:val="10"/>
          <w:w w:val="115"/>
          <w:position w:val="8"/>
          <w:sz w:val="16"/>
        </w:rPr>
        <w:t xml:space="preserve"> </w:t>
      </w:r>
      <w:r>
        <w:rPr>
          <w:w w:val="105"/>
        </w:rPr>
        <w:t>times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dimming</w:t>
      </w:r>
      <w:r>
        <w:rPr>
          <w:spacing w:val="33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32"/>
          <w:w w:val="105"/>
        </w:rPr>
        <w:t xml:space="preserve"> </w:t>
      </w:r>
      <w:r>
        <w:rPr>
          <w:w w:val="105"/>
        </w:rPr>
        <w:t>(%</w:t>
      </w:r>
      <w:r>
        <w:rPr>
          <w:spacing w:val="32"/>
          <w:w w:val="105"/>
        </w:rPr>
        <w:t xml:space="preserve"> </w:t>
      </w:r>
      <w:r>
        <w:rPr>
          <w:i/>
          <w:spacing w:val="1"/>
          <w:w w:val="105"/>
        </w:rPr>
        <w:t>hour</w:t>
      </w:r>
      <w:r>
        <w:rPr>
          <w:i/>
          <w:w w:val="105"/>
          <w:position w:val="8"/>
          <w:sz w:val="16"/>
        </w:rPr>
        <w:t>-</w:t>
      </w:r>
      <w:r>
        <w:rPr>
          <w:spacing w:val="2"/>
          <w:w w:val="105"/>
          <w:position w:val="8"/>
          <w:sz w:val="16"/>
        </w:rPr>
        <w:t>1</w:t>
      </w:r>
      <w:r>
        <w:rPr>
          <w:spacing w:val="1"/>
          <w:w w:val="105"/>
        </w:rPr>
        <w:t>).</w:t>
      </w:r>
    </w:p>
    <w:p w14:paraId="0E994FC9" w14:textId="77777777" w:rsidR="00521066" w:rsidRDefault="007C37E1">
      <w:pPr>
        <w:pStyle w:val="BodyText"/>
        <w:spacing w:line="312" w:lineRule="exact"/>
        <w:ind w:firstLine="576"/>
        <w:jc w:val="both"/>
      </w:pP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-18"/>
          <w:w w:val="110"/>
        </w:rPr>
        <w:t xml:space="preserve"> </w:t>
      </w:r>
      <w:r>
        <w:rPr>
          <w:w w:val="110"/>
        </w:rPr>
        <w:t>CME</w:t>
      </w:r>
      <w:r>
        <w:rPr>
          <w:spacing w:val="-18"/>
          <w:w w:val="110"/>
        </w:rPr>
        <w:t xml:space="preserve"> </w:t>
      </w:r>
      <w:r>
        <w:rPr>
          <w:w w:val="110"/>
        </w:rPr>
        <w:t>mass</w:t>
      </w:r>
      <w:r>
        <w:rPr>
          <w:spacing w:val="-18"/>
          <w:w w:val="110"/>
        </w:rPr>
        <w:t xml:space="preserve"> </w:t>
      </w:r>
      <w:proofErr w:type="spellStart"/>
      <w:r>
        <w:rPr>
          <w:w w:val="110"/>
        </w:rPr>
        <w:t>vs</w:t>
      </w:r>
      <w:proofErr w:type="spellEnd"/>
      <w:r>
        <w:rPr>
          <w:spacing w:val="-18"/>
          <w:w w:val="110"/>
        </w:rPr>
        <w:t xml:space="preserve"> </w:t>
      </w:r>
      <w:r>
        <w:rPr>
          <w:w w:val="110"/>
        </w:rPr>
        <w:t>dimming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pth,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fi</w:t>
      </w:r>
      <w:r>
        <w:rPr>
          <w:spacing w:val="-1"/>
          <w:w w:val="110"/>
        </w:rPr>
        <w:t>t</w:t>
      </w:r>
      <w:r>
        <w:rPr>
          <w:spacing w:val="-17"/>
          <w:w w:val="110"/>
        </w:rPr>
        <w:t xml:space="preserve"> </w:t>
      </w:r>
      <w:r>
        <w:rPr>
          <w:spacing w:val="1"/>
          <w:w w:val="110"/>
        </w:rPr>
        <w:t>slope</w:t>
      </w:r>
      <w:r>
        <w:rPr>
          <w:spacing w:val="-18"/>
          <w:w w:val="110"/>
        </w:rPr>
        <w:t xml:space="preserve"> </w:t>
      </w:r>
      <w:r>
        <w:rPr>
          <w:w w:val="110"/>
        </w:rPr>
        <w:t>is</w:t>
      </w:r>
      <w:r>
        <w:rPr>
          <w:spacing w:val="-18"/>
          <w:w w:val="110"/>
        </w:rPr>
        <w:t xml:space="preserve"> </w:t>
      </w:r>
      <w:r>
        <w:rPr>
          <w:w w:val="110"/>
        </w:rPr>
        <w:t>1</w:t>
      </w:r>
      <w:r>
        <w:rPr>
          <w:rFonts w:cs="Times New Roman"/>
          <w:i/>
          <w:w w:val="110"/>
        </w:rPr>
        <w:t>.</w:t>
      </w:r>
      <w:r>
        <w:rPr>
          <w:w w:val="110"/>
        </w:rPr>
        <w:t>90</w:t>
      </w:r>
      <w:r>
        <w:rPr>
          <w:spacing w:val="-39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⇥</w:t>
      </w:r>
      <w:r>
        <w:rPr>
          <w:rFonts w:ascii="メイリオ" w:eastAsia="メイリオ" w:hAnsi="メイリオ" w:cs="メイリオ"/>
          <w:i/>
          <w:spacing w:val="-61"/>
          <w:w w:val="110"/>
        </w:rPr>
        <w:t xml:space="preserve"> </w:t>
      </w:r>
      <w:r>
        <w:rPr>
          <w:w w:val="110"/>
        </w:rPr>
        <w:t>10</w:t>
      </w:r>
      <w:r>
        <w:rPr>
          <w:rFonts w:cs="Times New Roman"/>
          <w:w w:val="110"/>
          <w:position w:val="8"/>
          <w:sz w:val="16"/>
          <w:szCs w:val="16"/>
        </w:rPr>
        <w:t>14</w:t>
      </w:r>
      <w:r>
        <w:rPr>
          <w:rFonts w:cs="Times New Roman"/>
          <w:spacing w:val="-15"/>
          <w:w w:val="110"/>
          <w:position w:val="8"/>
          <w:sz w:val="16"/>
          <w:szCs w:val="16"/>
        </w:rPr>
        <w:t xml:space="preserve"> </w:t>
      </w:r>
      <w:r>
        <w:rPr>
          <w:rFonts w:cs="Times New Roman"/>
          <w:i/>
          <w:w w:val="110"/>
        </w:rPr>
        <w:t>±</w:t>
      </w:r>
      <w:r>
        <w:rPr>
          <w:rFonts w:cs="Times New Roman"/>
          <w:i/>
          <w:spacing w:val="-39"/>
          <w:w w:val="110"/>
        </w:rPr>
        <w:t xml:space="preserve"> </w:t>
      </w:r>
      <w:r>
        <w:rPr>
          <w:w w:val="110"/>
        </w:rPr>
        <w:t>3</w:t>
      </w:r>
      <w:r>
        <w:rPr>
          <w:rFonts w:cs="Times New Roman"/>
          <w:i/>
          <w:w w:val="110"/>
        </w:rPr>
        <w:t>.</w:t>
      </w:r>
      <w:r>
        <w:rPr>
          <w:w w:val="110"/>
        </w:rPr>
        <w:t>31</w:t>
      </w:r>
      <w:r>
        <w:rPr>
          <w:spacing w:val="-39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⇥</w:t>
      </w:r>
      <w:r>
        <w:rPr>
          <w:rFonts w:ascii="メイリオ" w:eastAsia="メイリオ" w:hAnsi="メイリオ" w:cs="メイリオ"/>
          <w:i/>
          <w:spacing w:val="-61"/>
          <w:w w:val="110"/>
        </w:rPr>
        <w:t xml:space="preserve"> </w:t>
      </w:r>
      <w:r>
        <w:rPr>
          <w:w w:val="110"/>
        </w:rPr>
        <w:t>10</w:t>
      </w:r>
      <w:r>
        <w:rPr>
          <w:rFonts w:cs="Times New Roman"/>
          <w:w w:val="110"/>
          <w:position w:val="8"/>
          <w:sz w:val="16"/>
          <w:szCs w:val="16"/>
        </w:rPr>
        <w:t>13</w:t>
      </w:r>
      <w:r>
        <w:rPr>
          <w:rFonts w:cs="Times New Roman"/>
          <w:spacing w:val="5"/>
          <w:w w:val="110"/>
          <w:position w:val="8"/>
          <w:sz w:val="16"/>
          <w:szCs w:val="16"/>
        </w:rPr>
        <w:t xml:space="preserve"> </w:t>
      </w:r>
      <w:r>
        <w:rPr>
          <w:w w:val="110"/>
        </w:rPr>
        <w:t>and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fi</w:t>
      </w:r>
      <w:r>
        <w:rPr>
          <w:spacing w:val="-1"/>
          <w:w w:val="110"/>
        </w:rPr>
        <w:t>t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y-i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pt</w:t>
      </w:r>
    </w:p>
    <w:p w14:paraId="2A969AC7" w14:textId="77777777" w:rsidR="00521066" w:rsidRDefault="007C37E1">
      <w:pPr>
        <w:pStyle w:val="BodyText"/>
        <w:spacing w:before="80" w:line="288" w:lineRule="auto"/>
        <w:ind w:right="119"/>
      </w:pPr>
      <w:proofErr w:type="gramStart"/>
      <w:r>
        <w:rPr>
          <w:w w:val="110"/>
        </w:rPr>
        <w:t>is</w:t>
      </w:r>
      <w:proofErr w:type="gramEnd"/>
      <w:r>
        <w:rPr>
          <w:spacing w:val="-30"/>
          <w:w w:val="110"/>
        </w:rPr>
        <w:t xml:space="preserve"> </w:t>
      </w:r>
      <w:r>
        <w:rPr>
          <w:spacing w:val="-2"/>
          <w:w w:val="110"/>
        </w:rPr>
        <w:t>8</w:t>
      </w:r>
      <w:r>
        <w:rPr>
          <w:rFonts w:cs="Times New Roman"/>
          <w:i/>
          <w:spacing w:val="-1"/>
          <w:w w:val="110"/>
        </w:rPr>
        <w:t>.</w:t>
      </w:r>
      <w:r>
        <w:rPr>
          <w:spacing w:val="-2"/>
          <w:w w:val="110"/>
        </w:rPr>
        <w:t>04</w:t>
      </w:r>
      <w:r>
        <w:rPr>
          <w:spacing w:val="-46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⇥</w:t>
      </w:r>
      <w:r>
        <w:rPr>
          <w:rFonts w:ascii="メイリオ" w:eastAsia="メイリオ" w:hAnsi="メイリオ" w:cs="メイリオ"/>
          <w:i/>
          <w:spacing w:val="-67"/>
          <w:w w:val="110"/>
        </w:rPr>
        <w:t xml:space="preserve"> </w:t>
      </w:r>
      <w:r>
        <w:rPr>
          <w:w w:val="110"/>
        </w:rPr>
        <w:t>10</w:t>
      </w:r>
      <w:r>
        <w:rPr>
          <w:rFonts w:cs="Times New Roman"/>
          <w:w w:val="110"/>
          <w:position w:val="8"/>
          <w:sz w:val="16"/>
          <w:szCs w:val="16"/>
        </w:rPr>
        <w:t>13</w:t>
      </w:r>
      <w:r>
        <w:rPr>
          <w:rFonts w:cs="Times New Roman"/>
          <w:spacing w:val="-24"/>
          <w:w w:val="110"/>
          <w:position w:val="8"/>
          <w:sz w:val="16"/>
          <w:szCs w:val="16"/>
        </w:rPr>
        <w:t xml:space="preserve"> </w:t>
      </w:r>
      <w:r>
        <w:rPr>
          <w:rFonts w:cs="Times New Roman"/>
          <w:i/>
          <w:w w:val="110"/>
        </w:rPr>
        <w:t>±</w:t>
      </w:r>
      <w:r>
        <w:rPr>
          <w:rFonts w:cs="Times New Roman"/>
          <w:i/>
          <w:spacing w:val="-46"/>
          <w:w w:val="110"/>
        </w:rPr>
        <w:t xml:space="preserve"> </w:t>
      </w:r>
      <w:r>
        <w:rPr>
          <w:w w:val="110"/>
        </w:rPr>
        <w:t>4</w:t>
      </w:r>
      <w:r>
        <w:rPr>
          <w:rFonts w:cs="Times New Roman"/>
          <w:i/>
          <w:w w:val="110"/>
        </w:rPr>
        <w:t>.</w:t>
      </w:r>
      <w:r>
        <w:rPr>
          <w:w w:val="110"/>
        </w:rPr>
        <w:t>15</w:t>
      </w:r>
      <w:r>
        <w:rPr>
          <w:spacing w:val="-46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⇥</w:t>
      </w:r>
      <w:r>
        <w:rPr>
          <w:rFonts w:ascii="メイリオ" w:eastAsia="メイリオ" w:hAnsi="メイリオ" w:cs="メイリオ"/>
          <w:i/>
          <w:spacing w:val="-67"/>
          <w:w w:val="110"/>
        </w:rPr>
        <w:t xml:space="preserve"> </w:t>
      </w:r>
      <w:r>
        <w:rPr>
          <w:spacing w:val="2"/>
          <w:w w:val="110"/>
        </w:rPr>
        <w:t>10</w:t>
      </w:r>
      <w:r>
        <w:rPr>
          <w:rFonts w:cs="Times New Roman"/>
          <w:spacing w:val="2"/>
          <w:w w:val="110"/>
          <w:position w:val="8"/>
          <w:sz w:val="16"/>
          <w:szCs w:val="16"/>
        </w:rPr>
        <w:t>13</w:t>
      </w:r>
      <w:r>
        <w:rPr>
          <w:spacing w:val="2"/>
          <w:w w:val="110"/>
        </w:rPr>
        <w:t>.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Ave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agi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30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30"/>
          <w:w w:val="110"/>
        </w:rPr>
        <w:t xml:space="preserve"> </w:t>
      </w:r>
      <w:r>
        <w:rPr>
          <w:spacing w:val="-2"/>
          <w:w w:val="110"/>
        </w:rPr>
        <w:t>3D-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ive</w:t>
      </w:r>
      <w:r>
        <w:rPr>
          <w:spacing w:val="-1"/>
          <w:w w:val="110"/>
        </w:rPr>
        <w:t>d</w:t>
      </w:r>
      <w:r>
        <w:rPr>
          <w:spacing w:val="-29"/>
          <w:w w:val="110"/>
        </w:rPr>
        <w:t xml:space="preserve"> </w:t>
      </w:r>
      <w:r>
        <w:rPr>
          <w:w w:val="110"/>
        </w:rPr>
        <w:t>and</w:t>
      </w:r>
      <w:r>
        <w:rPr>
          <w:spacing w:val="-30"/>
          <w:w w:val="110"/>
        </w:rPr>
        <w:t xml:space="preserve"> </w:t>
      </w:r>
      <w:r>
        <w:rPr>
          <w:w w:val="110"/>
        </w:rPr>
        <w:t>high-mass-</w:t>
      </w:r>
      <w:ins w:id="109" w:author="Tom Woods" w:date="2016-02-07T15:25:00Z">
        <w:r w:rsidR="00273B23">
          <w:rPr>
            <w:w w:val="110"/>
          </w:rPr>
          <w:t>set</w:t>
        </w:r>
      </w:ins>
      <w:del w:id="110" w:author="Tom Woods" w:date="2016-02-07T15:25:00Z">
        <w:r w:rsidDel="00273B23">
          <w:rPr>
            <w:w w:val="110"/>
          </w:rPr>
          <w:delText>only</w:delText>
        </w:r>
      </w:del>
      <w:r>
        <w:rPr>
          <w:spacing w:val="-30"/>
          <w:w w:val="110"/>
        </w:rPr>
        <w:t xml:space="preserve"> </w:t>
      </w:r>
      <w:r>
        <w:rPr>
          <w:w w:val="110"/>
        </w:rPr>
        <w:t>slopes,</w:t>
      </w:r>
      <w:r>
        <w:rPr>
          <w:spacing w:val="-29"/>
          <w:w w:val="110"/>
        </w:rPr>
        <w:t xml:space="preserve"> </w:t>
      </w:r>
      <w:r>
        <w:rPr>
          <w:w w:val="110"/>
        </w:rPr>
        <w:t>the</w:t>
      </w:r>
      <w:r>
        <w:rPr>
          <w:spacing w:val="-29"/>
          <w:w w:val="110"/>
        </w:rPr>
        <w:t xml:space="preserve"> </w:t>
      </w:r>
      <w:r>
        <w:rPr>
          <w:spacing w:val="1"/>
          <w:w w:val="110"/>
        </w:rPr>
        <w:t>bes</w:t>
      </w:r>
      <w:r>
        <w:rPr>
          <w:w w:val="110"/>
        </w:rPr>
        <w:t>t</w:t>
      </w:r>
      <w:r>
        <w:rPr>
          <w:spacing w:val="-30"/>
          <w:w w:val="110"/>
        </w:rPr>
        <w:t xml:space="preserve"> </w:t>
      </w:r>
      <w:r>
        <w:rPr>
          <w:w w:val="110"/>
        </w:rPr>
        <w:t>estimate</w:t>
      </w:r>
      <w:r>
        <w:rPr>
          <w:spacing w:val="39"/>
          <w:w w:val="99"/>
        </w:rPr>
        <w:t xml:space="preserve"> </w:t>
      </w: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ar</w:t>
      </w:r>
      <w:r>
        <w:rPr>
          <w:spacing w:val="-6"/>
          <w:w w:val="110"/>
        </w:rPr>
        <w:t xml:space="preserve"> </w:t>
      </w:r>
      <w:r>
        <w:rPr>
          <w:w w:val="110"/>
        </w:rPr>
        <w:t>relationship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that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CME</w:t>
      </w:r>
      <w:r>
        <w:rPr>
          <w:spacing w:val="-5"/>
          <w:w w:val="110"/>
        </w:rPr>
        <w:t xml:space="preserve"> </w:t>
      </w:r>
      <w:r>
        <w:rPr>
          <w:w w:val="110"/>
        </w:rPr>
        <w:t>mass</w:t>
      </w:r>
      <w:r>
        <w:rPr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1</w:t>
      </w:r>
      <w:r>
        <w:rPr>
          <w:rFonts w:cs="Times New Roman"/>
          <w:i/>
          <w:w w:val="110"/>
        </w:rPr>
        <w:t>.</w:t>
      </w:r>
      <w:r>
        <w:rPr>
          <w:w w:val="110"/>
        </w:rPr>
        <w:t>03</w:t>
      </w:r>
      <w:r>
        <w:rPr>
          <w:spacing w:val="-24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⇥</w:t>
      </w:r>
      <w:r>
        <w:rPr>
          <w:rFonts w:ascii="メイリオ" w:eastAsia="メイリオ" w:hAnsi="メイリオ" w:cs="メイリオ"/>
          <w:i/>
          <w:spacing w:val="-46"/>
          <w:w w:val="110"/>
        </w:rPr>
        <w:t xml:space="preserve"> </w:t>
      </w:r>
      <w:r>
        <w:rPr>
          <w:spacing w:val="2"/>
          <w:w w:val="110"/>
        </w:rPr>
        <w:t>10</w:t>
      </w:r>
      <w:r>
        <w:rPr>
          <w:rFonts w:cs="Times New Roman"/>
          <w:spacing w:val="2"/>
          <w:w w:val="110"/>
          <w:position w:val="8"/>
          <w:sz w:val="16"/>
          <w:szCs w:val="16"/>
        </w:rPr>
        <w:t>15</w:t>
      </w:r>
      <w:r>
        <w:rPr>
          <w:rFonts w:cs="Times New Roman"/>
          <w:i/>
          <w:spacing w:val="2"/>
          <w:w w:val="110"/>
        </w:rPr>
        <w:t>g</w:t>
      </w:r>
      <w:r>
        <w:rPr>
          <w:rFonts w:cs="Times New Roman"/>
          <w:i/>
          <w:spacing w:val="1"/>
          <w:w w:val="110"/>
        </w:rPr>
        <w:t xml:space="preserve"> </w:t>
      </w:r>
      <w:r>
        <w:rPr>
          <w:spacing w:val="-1"/>
          <w:w w:val="110"/>
        </w:rPr>
        <w:t>tim</w:t>
      </w:r>
      <w:r>
        <w:rPr>
          <w:spacing w:val="-2"/>
          <w:w w:val="110"/>
        </w:rPr>
        <w:t>es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dimming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de</w:t>
      </w:r>
      <w:r>
        <w:rPr>
          <w:spacing w:val="-1"/>
          <w:w w:val="110"/>
        </w:rPr>
        <w:t>pth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(%</w:t>
      </w:r>
      <w:r>
        <w:rPr>
          <w:spacing w:val="-1"/>
          <w:w w:val="110"/>
        </w:rPr>
        <w:t>).</w:t>
      </w:r>
    </w:p>
    <w:p w14:paraId="6EBC8614" w14:textId="77777777" w:rsidR="00521066" w:rsidRDefault="007C37E1">
      <w:pPr>
        <w:pStyle w:val="BodyText"/>
        <w:spacing w:before="111" w:line="446" w:lineRule="auto"/>
        <w:ind w:right="118" w:firstLine="576"/>
        <w:jc w:val="both"/>
      </w:pPr>
      <w:r>
        <w:rPr>
          <w:spacing w:val="-1"/>
          <w:w w:val="105"/>
        </w:rPr>
        <w:t>Un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rtaint</w:t>
      </w:r>
      <w:r>
        <w:rPr>
          <w:spacing w:val="-2"/>
          <w:w w:val="105"/>
        </w:rPr>
        <w:t>ies</w:t>
      </w:r>
      <w:r>
        <w:rPr>
          <w:spacing w:val="37"/>
          <w:w w:val="105"/>
        </w:rPr>
        <w:t xml:space="preserve"> </w:t>
      </w:r>
      <w:r>
        <w:rPr>
          <w:w w:val="105"/>
        </w:rPr>
        <w:t>are</w:t>
      </w:r>
      <w:r>
        <w:rPr>
          <w:spacing w:val="37"/>
          <w:w w:val="105"/>
        </w:rPr>
        <w:t xml:space="preserve"> </w:t>
      </w:r>
      <w:r>
        <w:rPr>
          <w:w w:val="105"/>
        </w:rPr>
        <w:t>not</w:t>
      </w:r>
      <w:r>
        <w:rPr>
          <w:spacing w:val="38"/>
          <w:w w:val="105"/>
        </w:rPr>
        <w:t xml:space="preserve"> </w:t>
      </w:r>
      <w:r>
        <w:rPr>
          <w:w w:val="105"/>
        </w:rPr>
        <w:t>factored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</w:t>
      </w:r>
      <w:r>
        <w:rPr>
          <w:spacing w:val="37"/>
          <w:w w:val="105"/>
        </w:rPr>
        <w:t xml:space="preserve"> </w:t>
      </w:r>
      <w:r>
        <w:rPr>
          <w:w w:val="105"/>
        </w:rPr>
        <w:t>correlation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coe</w:t>
      </w:r>
      <w:r>
        <w:rPr>
          <w:rFonts w:ascii="Apple Symbols"/>
          <w:spacing w:val="-1"/>
          <w:w w:val="105"/>
        </w:rPr>
        <w:t>ffi</w:t>
      </w:r>
      <w:r>
        <w:rPr>
          <w:spacing w:val="-2"/>
          <w:w w:val="105"/>
        </w:rPr>
        <w:t>cie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8"/>
          <w:w w:val="105"/>
        </w:rPr>
        <w:t xml:space="preserve"> </w:t>
      </w:r>
      <w:r>
        <w:rPr>
          <w:w w:val="105"/>
        </w:rPr>
        <w:t>quoted</w:t>
      </w:r>
      <w:r>
        <w:rPr>
          <w:spacing w:val="37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Tab</w:t>
      </w:r>
      <w:r>
        <w:rPr>
          <w:spacing w:val="-5"/>
          <w:w w:val="105"/>
        </w:rPr>
        <w:t>le</w:t>
      </w:r>
      <w:r>
        <w:rPr>
          <w:spacing w:val="38"/>
          <w:w w:val="105"/>
        </w:rPr>
        <w:t xml:space="preserve"> </w:t>
      </w:r>
      <w:r>
        <w:rPr>
          <w:w w:val="105"/>
        </w:rPr>
        <w:t>5.2.</w:t>
      </w:r>
      <w:r>
        <w:rPr>
          <w:spacing w:val="45"/>
          <w:w w:val="102"/>
        </w:rPr>
        <w:t xml:space="preserve"> </w:t>
      </w:r>
      <w:r>
        <w:rPr>
          <w:spacing w:val="-3"/>
          <w:w w:val="105"/>
        </w:rPr>
        <w:t>Futur</w:t>
      </w:r>
      <w:r>
        <w:rPr>
          <w:spacing w:val="-4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</w:t>
      </w:r>
      <w:r>
        <w:rPr>
          <w:spacing w:val="24"/>
          <w:w w:val="105"/>
        </w:rPr>
        <w:t xml:space="preserve"> </w:t>
      </w:r>
      <w:r>
        <w:rPr>
          <w:w w:val="105"/>
        </w:rPr>
        <w:t>could</w:t>
      </w:r>
      <w:r>
        <w:rPr>
          <w:spacing w:val="24"/>
          <w:w w:val="105"/>
        </w:rPr>
        <w:t xml:space="preserve"> </w:t>
      </w:r>
      <w:r>
        <w:rPr>
          <w:w w:val="105"/>
        </w:rPr>
        <w:t>use</w:t>
      </w:r>
      <w:r>
        <w:rPr>
          <w:spacing w:val="24"/>
          <w:w w:val="105"/>
        </w:rPr>
        <w:t xml:space="preserve"> </w:t>
      </w:r>
      <w:r>
        <w:rPr>
          <w:w w:val="105"/>
        </w:rPr>
        <w:t>additional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es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w w:val="105"/>
        </w:rPr>
        <w:t>correlation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ount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un</w:t>
      </w:r>
      <w:r>
        <w:rPr>
          <w:spacing w:val="-4"/>
          <w:w w:val="105"/>
        </w:rPr>
        <w:t>ce</w:t>
      </w:r>
      <w:r>
        <w:rPr>
          <w:spacing w:val="-3"/>
          <w:w w:val="105"/>
        </w:rPr>
        <w:t>rtainty,</w:t>
      </w:r>
      <w:r>
        <w:rPr>
          <w:spacing w:val="25"/>
          <w:w w:val="105"/>
        </w:rPr>
        <w:t xml:space="preserve"> </w:t>
      </w:r>
      <w:r>
        <w:rPr>
          <w:w w:val="105"/>
        </w:rPr>
        <w:t>e.g.,</w:t>
      </w:r>
      <w:r>
        <w:rPr>
          <w:spacing w:val="25"/>
          <w:w w:val="105"/>
        </w:rPr>
        <w:t xml:space="preserve"> </w:t>
      </w:r>
      <w:r>
        <w:rPr>
          <w:w w:val="105"/>
        </w:rPr>
        <w:t>rank</w:t>
      </w:r>
      <w:r>
        <w:rPr>
          <w:spacing w:val="21"/>
          <w:w w:val="104"/>
        </w:rPr>
        <w:t xml:space="preserve"> </w:t>
      </w:r>
      <w:r>
        <w:rPr>
          <w:w w:val="105"/>
        </w:rPr>
        <w:t>order.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tudy</w:t>
      </w:r>
      <w:r>
        <w:rPr>
          <w:spacing w:val="34"/>
          <w:w w:val="105"/>
        </w:rPr>
        <w:t xml:space="preserve"> </w:t>
      </w:r>
      <w:r>
        <w:rPr>
          <w:w w:val="105"/>
        </w:rPr>
        <w:t>could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cl</w:t>
      </w:r>
      <w:r>
        <w:rPr>
          <w:spacing w:val="-1"/>
          <w:w w:val="105"/>
        </w:rPr>
        <w:t>ud</w:t>
      </w:r>
      <w:r>
        <w:rPr>
          <w:spacing w:val="-2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35"/>
          <w:w w:val="105"/>
        </w:rPr>
        <w:t xml:space="preserve"> </w:t>
      </w:r>
      <w:r>
        <w:rPr>
          <w:w w:val="105"/>
        </w:rPr>
        <w:t>more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maximize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e</w:t>
      </w:r>
      <w:r>
        <w:rPr>
          <w:rFonts w:ascii="Apple Symbols"/>
          <w:w w:val="105"/>
        </w:rPr>
        <w:t>ffi</w:t>
      </w:r>
      <w:r>
        <w:rPr>
          <w:w w:val="105"/>
        </w:rPr>
        <w:t>cacy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5"/>
          <w:w w:val="104"/>
        </w:rPr>
        <w:t xml:space="preserve"> </w:t>
      </w:r>
      <w:r>
        <w:rPr>
          <w:w w:val="105"/>
        </w:rPr>
        <w:t>comparison.</w:t>
      </w:r>
    </w:p>
    <w:p w14:paraId="51709989" w14:textId="77777777" w:rsidR="00521066" w:rsidRDefault="00521066">
      <w:pPr>
        <w:spacing w:before="6"/>
        <w:rPr>
          <w:rFonts w:ascii="Times New Roman" w:eastAsia="Times New Roman" w:hAnsi="Times New Roman" w:cs="Times New Roman"/>
          <w:sz w:val="23"/>
          <w:szCs w:val="23"/>
        </w:rPr>
      </w:pPr>
    </w:p>
    <w:p w14:paraId="67BF08BD" w14:textId="77777777" w:rsidR="00521066" w:rsidRDefault="007C37E1">
      <w:pPr>
        <w:pStyle w:val="Heading1"/>
        <w:numPr>
          <w:ilvl w:val="1"/>
          <w:numId w:val="1"/>
        </w:numPr>
        <w:tabs>
          <w:tab w:val="left" w:pos="1108"/>
        </w:tabs>
        <w:rPr>
          <w:b w:val="0"/>
          <w:bCs w:val="0"/>
        </w:rPr>
      </w:pPr>
      <w:bookmarkStart w:id="111" w:name="Summary"/>
      <w:bookmarkEnd w:id="111"/>
      <w:r>
        <w:rPr>
          <w:w w:val="110"/>
        </w:rPr>
        <w:t>Summary</w:t>
      </w:r>
    </w:p>
    <w:p w14:paraId="26BF310C" w14:textId="77777777" w:rsidR="00521066" w:rsidRDefault="007C37E1">
      <w:pPr>
        <w:pStyle w:val="BodyText"/>
        <w:spacing w:before="211" w:line="480" w:lineRule="atLeast"/>
        <w:ind w:right="119" w:firstLine="576"/>
        <w:jc w:val="both"/>
      </w:pPr>
      <w:r>
        <w:rPr>
          <w:spacing w:val="-2"/>
          <w:w w:val="105"/>
        </w:rPr>
        <w:t>P</w:t>
      </w:r>
      <w:r>
        <w:rPr>
          <w:spacing w:val="-3"/>
          <w:w w:val="105"/>
        </w:rPr>
        <w:t>osi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44"/>
          <w:w w:val="105"/>
        </w:rPr>
        <w:t xml:space="preserve"> </w:t>
      </w:r>
      <w:r>
        <w:rPr>
          <w:w w:val="105"/>
        </w:rPr>
        <w:t>correlations</w:t>
      </w:r>
      <w:r>
        <w:rPr>
          <w:spacing w:val="44"/>
          <w:w w:val="105"/>
        </w:rPr>
        <w:t xml:space="preserve"> </w:t>
      </w:r>
      <w:r>
        <w:rPr>
          <w:w w:val="105"/>
        </w:rPr>
        <w:t>with</w:t>
      </w:r>
      <w:r>
        <w:rPr>
          <w:spacing w:val="44"/>
          <w:w w:val="105"/>
        </w:rPr>
        <w:t xml:space="preserve"> </w:t>
      </w:r>
      <w:r>
        <w:rPr>
          <w:w w:val="105"/>
        </w:rPr>
        <w:t>a</w:t>
      </w:r>
      <w:r>
        <w:rPr>
          <w:spacing w:val="44"/>
          <w:w w:val="105"/>
        </w:rPr>
        <w:t xml:space="preserve"> </w:t>
      </w:r>
      <w:r>
        <w:rPr>
          <w:w w:val="105"/>
        </w:rPr>
        <w:t>high</w:t>
      </w:r>
      <w:r>
        <w:rPr>
          <w:spacing w:val="45"/>
          <w:w w:val="105"/>
        </w:rPr>
        <w:t xml:space="preserve"> </w:t>
      </w:r>
      <w:r>
        <w:rPr>
          <w:w w:val="105"/>
        </w:rPr>
        <w:t>degree</w:t>
      </w:r>
      <w:r>
        <w:rPr>
          <w:spacing w:val="43"/>
          <w:w w:val="105"/>
        </w:rPr>
        <w:t xml:space="preserve"> </w:t>
      </w:r>
      <w:r>
        <w:rPr>
          <w:w w:val="105"/>
        </w:rPr>
        <w:t>of</w:t>
      </w:r>
      <w:r>
        <w:rPr>
          <w:spacing w:val="45"/>
          <w:w w:val="105"/>
        </w:rPr>
        <w:t xml:space="preserve"> </w:t>
      </w:r>
      <w:r>
        <w:rPr>
          <w:w w:val="105"/>
        </w:rPr>
        <w:t>significance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43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45"/>
          <w:w w:val="105"/>
        </w:rPr>
        <w:t xml:space="preserve"> </w:t>
      </w:r>
      <w:r>
        <w:rPr>
          <w:w w:val="105"/>
        </w:rPr>
        <w:t>found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45"/>
          <w:w w:val="105"/>
        </w:rPr>
        <w:t xml:space="preserve"> </w:t>
      </w:r>
      <w:r>
        <w:rPr>
          <w:w w:val="105"/>
        </w:rPr>
        <w:t>coronal</w:t>
      </w:r>
      <w:r>
        <w:rPr>
          <w:spacing w:val="26"/>
          <w:w w:val="106"/>
        </w:rPr>
        <w:t xml:space="preserve"> </w:t>
      </w:r>
      <w:r>
        <w:rPr>
          <w:w w:val="105"/>
        </w:rPr>
        <w:t>dimming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54"/>
          <w:w w:val="105"/>
        </w:rPr>
        <w:t xml:space="preserve"> </w:t>
      </w:r>
      <w:r>
        <w:rPr>
          <w:w w:val="105"/>
        </w:rPr>
        <w:t>CME</w:t>
      </w:r>
      <w:r>
        <w:rPr>
          <w:spacing w:val="54"/>
          <w:w w:val="105"/>
        </w:rPr>
        <w:t xml:space="preserve"> </w:t>
      </w:r>
      <w:r>
        <w:rPr>
          <w:w w:val="105"/>
        </w:rPr>
        <w:t>parameters,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54"/>
          <w:w w:val="105"/>
        </w:rPr>
        <w:t xml:space="preserve"> </w:t>
      </w:r>
      <w:r>
        <w:rPr>
          <w:w w:val="105"/>
        </w:rPr>
        <w:t>evidence</w:t>
      </w:r>
      <w:r>
        <w:rPr>
          <w:spacing w:val="54"/>
          <w:w w:val="105"/>
        </w:rPr>
        <w:t xml:space="preserve"> </w:t>
      </w:r>
      <w:r>
        <w:rPr>
          <w:w w:val="105"/>
        </w:rPr>
        <w:t>for</w:t>
      </w:r>
      <w:r>
        <w:rPr>
          <w:spacing w:val="55"/>
          <w:w w:val="105"/>
        </w:rPr>
        <w:t xml:space="preserve"> </w:t>
      </w:r>
      <w:r>
        <w:rPr>
          <w:w w:val="105"/>
        </w:rPr>
        <w:t>our</w:t>
      </w:r>
      <w:r>
        <w:rPr>
          <w:spacing w:val="53"/>
          <w:w w:val="105"/>
        </w:rPr>
        <w:t xml:space="preserve"> </w:t>
      </w:r>
      <w:r>
        <w:rPr>
          <w:w w:val="105"/>
        </w:rPr>
        <w:t>initial</w:t>
      </w:r>
      <w:r>
        <w:rPr>
          <w:spacing w:val="54"/>
          <w:w w:val="105"/>
        </w:rPr>
        <w:t xml:space="preserve"> </w:t>
      </w:r>
      <w:r>
        <w:rPr>
          <w:w w:val="105"/>
        </w:rPr>
        <w:t>hypotheses</w:t>
      </w:r>
      <w:r>
        <w:rPr>
          <w:spacing w:val="54"/>
          <w:w w:val="105"/>
        </w:rPr>
        <w:t xml:space="preserve"> </w:t>
      </w:r>
      <w:r>
        <w:rPr>
          <w:w w:val="105"/>
        </w:rPr>
        <w:t>that</w:t>
      </w:r>
      <w:r>
        <w:rPr>
          <w:spacing w:val="54"/>
          <w:w w:val="105"/>
        </w:rPr>
        <w:t xml:space="preserve"> </w:t>
      </w:r>
      <w:r>
        <w:rPr>
          <w:w w:val="105"/>
        </w:rPr>
        <w:t>1)</w:t>
      </w:r>
      <w:r>
        <w:rPr>
          <w:spacing w:val="53"/>
          <w:w w:val="105"/>
        </w:rPr>
        <w:t xml:space="preserve"> </w:t>
      </w:r>
      <w:r>
        <w:rPr>
          <w:w w:val="105"/>
        </w:rPr>
        <w:t>dimming</w:t>
      </w:r>
      <w:r>
        <w:rPr>
          <w:spacing w:val="22"/>
          <w:w w:val="99"/>
        </w:rPr>
        <w:t xml:space="preserve"> </w:t>
      </w:r>
      <w:r>
        <w:rPr>
          <w:spacing w:val="1"/>
          <w:w w:val="105"/>
        </w:rPr>
        <w:t>slope</w:t>
      </w:r>
      <w:r>
        <w:rPr>
          <w:spacing w:val="32"/>
          <w:w w:val="105"/>
        </w:rPr>
        <w:t xml:space="preserve"> </w:t>
      </w:r>
      <w:r>
        <w:rPr>
          <w:w w:val="105"/>
        </w:rPr>
        <w:t>should</w:t>
      </w:r>
      <w:r>
        <w:rPr>
          <w:spacing w:val="3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directly</w:t>
      </w:r>
      <w:r>
        <w:rPr>
          <w:spacing w:val="32"/>
          <w:w w:val="105"/>
        </w:rPr>
        <w:t xml:space="preserve"> </w:t>
      </w:r>
      <w:r>
        <w:rPr>
          <w:w w:val="105"/>
        </w:rPr>
        <w:t>proportional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CME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eloci</w:t>
      </w:r>
      <w:r>
        <w:rPr>
          <w:spacing w:val="-3"/>
          <w:w w:val="105"/>
        </w:rPr>
        <w:t>ty,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2)</w:t>
      </w:r>
      <w:r>
        <w:rPr>
          <w:spacing w:val="32"/>
          <w:w w:val="105"/>
        </w:rPr>
        <w:t xml:space="preserve"> </w:t>
      </w:r>
      <w:r>
        <w:rPr>
          <w:w w:val="105"/>
        </w:rPr>
        <w:t>dimming</w:t>
      </w:r>
      <w:r>
        <w:rPr>
          <w:spacing w:val="31"/>
          <w:w w:val="105"/>
        </w:rPr>
        <w:t xml:space="preserve"> </w:t>
      </w:r>
      <w:r>
        <w:rPr>
          <w:w w:val="105"/>
        </w:rPr>
        <w:t>depth</w:t>
      </w:r>
      <w:r>
        <w:rPr>
          <w:spacing w:val="32"/>
          <w:w w:val="105"/>
        </w:rPr>
        <w:t xml:space="preserve"> </w:t>
      </w:r>
      <w:r>
        <w:rPr>
          <w:w w:val="105"/>
        </w:rPr>
        <w:t>should</w:t>
      </w:r>
      <w:r>
        <w:rPr>
          <w:spacing w:val="32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directly</w:t>
      </w:r>
      <w:r>
        <w:rPr>
          <w:spacing w:val="28"/>
          <w:w w:val="104"/>
        </w:rPr>
        <w:t xml:space="preserve"> </w:t>
      </w:r>
      <w:r>
        <w:rPr>
          <w:w w:val="105"/>
        </w:rPr>
        <w:t>proportional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CME</w:t>
      </w:r>
      <w:r>
        <w:rPr>
          <w:spacing w:val="26"/>
          <w:w w:val="105"/>
        </w:rPr>
        <w:t xml:space="preserve"> </w:t>
      </w:r>
      <w:r>
        <w:rPr>
          <w:w w:val="105"/>
        </w:rPr>
        <w:t>mass.</w:t>
      </w:r>
      <w:r>
        <w:rPr>
          <w:spacing w:val="2"/>
          <w:w w:val="105"/>
        </w:rPr>
        <w:t xml:space="preserve"> </w:t>
      </w:r>
      <w:r>
        <w:rPr>
          <w:w w:val="105"/>
        </w:rPr>
        <w:t>Existence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correlation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6"/>
          <w:w w:val="105"/>
        </w:rPr>
        <w:t xml:space="preserve"> </w:t>
      </w:r>
      <w:r>
        <w:rPr>
          <w:w w:val="105"/>
        </w:rPr>
        <w:t>predicted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th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ory.</w:t>
      </w:r>
      <w:r>
        <w:rPr>
          <w:spacing w:val="3"/>
          <w:w w:val="105"/>
        </w:rPr>
        <w:t xml:space="preserve"> </w:t>
      </w:r>
      <w:r>
        <w:rPr>
          <w:w w:val="105"/>
        </w:rPr>
        <w:t>Linear</w:t>
      </w:r>
      <w:r>
        <w:rPr>
          <w:spacing w:val="27"/>
          <w:w w:val="113"/>
        </w:rPr>
        <w:t xml:space="preserve"> </w:t>
      </w:r>
      <w:r>
        <w:rPr>
          <w:w w:val="105"/>
        </w:rPr>
        <w:t>fits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53"/>
          <w:w w:val="105"/>
        </w:rPr>
        <w:t xml:space="preserve"> </w:t>
      </w:r>
      <w:r>
        <w:rPr>
          <w:w w:val="105"/>
        </w:rPr>
        <w:t>dimming</w:t>
      </w:r>
      <w:r>
        <w:rPr>
          <w:spacing w:val="53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53"/>
          <w:w w:val="105"/>
        </w:rPr>
        <w:t xml:space="preserve"> </w:t>
      </w:r>
      <w:r>
        <w:rPr>
          <w:w w:val="105"/>
        </w:rPr>
        <w:t>CME</w:t>
      </w:r>
      <w:r>
        <w:rPr>
          <w:spacing w:val="53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ee</w:t>
      </w:r>
      <w:r>
        <w:rPr>
          <w:w w:val="105"/>
        </w:rPr>
        <w:t>d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53"/>
          <w:w w:val="105"/>
        </w:rPr>
        <w:t xml:space="preserve"> </w:t>
      </w:r>
      <w:r>
        <w:rPr>
          <w:w w:val="105"/>
        </w:rPr>
        <w:t>dimming</w:t>
      </w:r>
      <w:r>
        <w:rPr>
          <w:spacing w:val="53"/>
          <w:w w:val="105"/>
        </w:rPr>
        <w:t xml:space="preserve"> </w:t>
      </w:r>
      <w:r>
        <w:rPr>
          <w:w w:val="105"/>
        </w:rPr>
        <w:t>depth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53"/>
          <w:w w:val="105"/>
        </w:rPr>
        <w:t xml:space="preserve"> </w:t>
      </w:r>
      <w:r>
        <w:rPr>
          <w:w w:val="105"/>
        </w:rPr>
        <w:t>CME</w:t>
      </w:r>
      <w:r>
        <w:rPr>
          <w:spacing w:val="53"/>
          <w:w w:val="105"/>
        </w:rPr>
        <w:t xml:space="preserve"> </w:t>
      </w:r>
      <w:r>
        <w:rPr>
          <w:w w:val="105"/>
        </w:rPr>
        <w:t>mass</w:t>
      </w:r>
      <w:r>
        <w:rPr>
          <w:spacing w:val="53"/>
          <w:w w:val="105"/>
        </w:rPr>
        <w:t xml:space="preserve"> </w:t>
      </w:r>
      <w:r>
        <w:rPr>
          <w:w w:val="105"/>
        </w:rPr>
        <w:t>are</w:t>
      </w:r>
      <w:r>
        <w:rPr>
          <w:spacing w:val="23"/>
          <w:w w:val="99"/>
        </w:rPr>
        <w:t xml:space="preserve"> </w:t>
      </w:r>
      <w:r>
        <w:rPr>
          <w:w w:val="105"/>
        </w:rPr>
        <w:t>pr</w:t>
      </w:r>
      <w:r>
        <w:rPr>
          <w:spacing w:val="-8"/>
          <w:w w:val="105"/>
        </w:rPr>
        <w:t>o</w:t>
      </w:r>
      <w:r>
        <w:rPr>
          <w:w w:val="105"/>
        </w:rPr>
        <w:t>vided</w:t>
      </w:r>
      <w:r>
        <w:rPr>
          <w:spacing w:val="50"/>
          <w:w w:val="105"/>
        </w:rPr>
        <w:t xml:space="preserve"> </w:t>
      </w:r>
      <w:r>
        <w:rPr>
          <w:w w:val="105"/>
        </w:rPr>
        <w:t>in</w:t>
      </w:r>
      <w:r>
        <w:rPr>
          <w:spacing w:val="50"/>
          <w:w w:val="105"/>
        </w:rPr>
        <w:t xml:space="preserve"> </w:t>
      </w:r>
      <w:r>
        <w:rPr>
          <w:w w:val="105"/>
        </w:rPr>
        <w:t>Section</w:t>
      </w:r>
      <w:r>
        <w:rPr>
          <w:spacing w:val="50"/>
          <w:w w:val="105"/>
        </w:rPr>
        <w:t xml:space="preserve"> </w:t>
      </w:r>
      <w:r>
        <w:rPr>
          <w:w w:val="105"/>
        </w:rPr>
        <w:t>5.6.</w:t>
      </w:r>
      <w:r>
        <w:rPr>
          <w:spacing w:val="26"/>
          <w:w w:val="105"/>
        </w:rPr>
        <w:t xml:space="preserve"> </w:t>
      </w:r>
      <w:r>
        <w:rPr>
          <w:w w:val="105"/>
        </w:rPr>
        <w:t>Additionall</w:t>
      </w:r>
      <w:r>
        <w:rPr>
          <w:spacing w:val="-19"/>
          <w:w w:val="105"/>
        </w:rPr>
        <w:t>y</w:t>
      </w:r>
      <w:r>
        <w:rPr>
          <w:w w:val="105"/>
        </w:rPr>
        <w:t xml:space="preserve">, </w:t>
      </w:r>
      <w:r>
        <w:rPr>
          <w:spacing w:val="-8"/>
          <w:w w:val="105"/>
        </w:rPr>
        <w:t>w</w:t>
      </w:r>
      <w:r>
        <w:rPr>
          <w:w w:val="105"/>
        </w:rPr>
        <w:t>e</w:t>
      </w:r>
      <w:r>
        <w:rPr>
          <w:spacing w:val="50"/>
          <w:w w:val="105"/>
        </w:rPr>
        <w:t xml:space="preserve"> </w:t>
      </w:r>
      <w:r>
        <w:rPr>
          <w:w w:val="105"/>
        </w:rPr>
        <w:t>found</w:t>
      </w:r>
      <w:r>
        <w:rPr>
          <w:spacing w:val="50"/>
          <w:w w:val="105"/>
        </w:rPr>
        <w:t xml:space="preserve"> </w:t>
      </w:r>
      <w:r>
        <w:rPr>
          <w:w w:val="105"/>
        </w:rPr>
        <w:t>that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50"/>
          <w:w w:val="105"/>
        </w:rPr>
        <w:t xml:space="preserve"> </w:t>
      </w:r>
      <w:r>
        <w:rPr>
          <w:w w:val="105"/>
        </w:rPr>
        <w:t>IX</w:t>
      </w:r>
      <w:r>
        <w:rPr>
          <w:spacing w:val="50"/>
          <w:w w:val="105"/>
        </w:rPr>
        <w:t xml:space="preserve"> </w:t>
      </w:r>
      <w:r>
        <w:rPr>
          <w:w w:val="105"/>
        </w:rPr>
        <w:t>171</w:t>
      </w:r>
      <w:r>
        <w:rPr>
          <w:spacing w:val="50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r>
        <w:rPr>
          <w:spacing w:val="51"/>
          <w:w w:val="105"/>
        </w:rPr>
        <w:t xml:space="preserve"> </w:t>
      </w:r>
      <w:r>
        <w:rPr>
          <w:w w:val="105"/>
        </w:rPr>
        <w:t>dimming</w:t>
      </w:r>
      <w:r>
        <w:rPr>
          <w:spacing w:val="50"/>
          <w:w w:val="105"/>
        </w:rPr>
        <w:t xml:space="preserve"> </w:t>
      </w:r>
      <w:r>
        <w:rPr>
          <w:w w:val="105"/>
        </w:rPr>
        <w:t>corrected</w:t>
      </w:r>
      <w:r>
        <w:rPr>
          <w:spacing w:val="50"/>
          <w:w w:val="105"/>
        </w:rPr>
        <w:t xml:space="preserve"> </w:t>
      </w:r>
      <w:r>
        <w:rPr>
          <w:w w:val="105"/>
        </w:rPr>
        <w:t>for</w:t>
      </w:r>
      <w:r>
        <w:rPr>
          <w:w w:val="106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flare</w:t>
      </w:r>
      <w:r>
        <w:rPr>
          <w:spacing w:val="42"/>
          <w:w w:val="105"/>
        </w:rPr>
        <w:t xml:space="preserve"> </w:t>
      </w:r>
      <w:r>
        <w:rPr>
          <w:w w:val="105"/>
        </w:rPr>
        <w:t>co</w:t>
      </w:r>
      <w:r>
        <w:rPr>
          <w:spacing w:val="-7"/>
          <w:w w:val="105"/>
        </w:rPr>
        <w:t>n</w:t>
      </w:r>
      <w:r>
        <w:rPr>
          <w:w w:val="105"/>
        </w:rPr>
        <w:t>tributions</w:t>
      </w:r>
      <w:r>
        <w:rPr>
          <w:spacing w:val="42"/>
          <w:w w:val="105"/>
        </w:rPr>
        <w:t xml:space="preserve"> </w:t>
      </w:r>
      <w:r>
        <w:rPr>
          <w:w w:val="105"/>
        </w:rPr>
        <w:t>using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w w:val="105"/>
        </w:rPr>
        <w:t>XV</w:t>
      </w:r>
      <w:r>
        <w:rPr>
          <w:spacing w:val="41"/>
          <w:w w:val="105"/>
        </w:rPr>
        <w:t xml:space="preserve"> </w:t>
      </w:r>
      <w:r>
        <w:rPr>
          <w:w w:val="105"/>
        </w:rPr>
        <w:t>284</w:t>
      </w:r>
      <w:r>
        <w:rPr>
          <w:spacing w:val="41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line</w:t>
      </w:r>
      <w:r>
        <w:rPr>
          <w:spacing w:val="42"/>
          <w:w w:val="105"/>
        </w:rPr>
        <w:t xml:space="preserve"> </w:t>
      </w:r>
      <w:r>
        <w:rPr>
          <w:w w:val="105"/>
        </w:rPr>
        <w:t>p</w:t>
      </w:r>
      <w:r>
        <w:rPr>
          <w:spacing w:val="-1"/>
          <w:w w:val="105"/>
        </w:rPr>
        <w:t>r</w:t>
      </w:r>
      <w:r>
        <w:rPr>
          <w:spacing w:val="-7"/>
          <w:w w:val="105"/>
        </w:rPr>
        <w:t>o</w:t>
      </w:r>
      <w:r>
        <w:rPr>
          <w:w w:val="105"/>
        </w:rPr>
        <w:t>vides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most</w:t>
      </w:r>
      <w:r>
        <w:rPr>
          <w:spacing w:val="42"/>
          <w:w w:val="105"/>
        </w:rPr>
        <w:t xml:space="preserve"> </w:t>
      </w:r>
      <w:r>
        <w:rPr>
          <w:w w:val="105"/>
        </w:rPr>
        <w:t>accurate</w:t>
      </w:r>
      <w:r>
        <w:rPr>
          <w:spacing w:val="42"/>
          <w:w w:val="105"/>
        </w:rPr>
        <w:t xml:space="preserve"> </w:t>
      </w:r>
      <w:r>
        <w:rPr>
          <w:w w:val="105"/>
        </w:rPr>
        <w:t>dimming</w:t>
      </w:r>
      <w:r>
        <w:rPr>
          <w:spacing w:val="40"/>
          <w:w w:val="105"/>
        </w:rPr>
        <w:t xml:space="preserve"> </w:t>
      </w:r>
      <w:r>
        <w:rPr>
          <w:w w:val="105"/>
        </w:rPr>
        <w:t>results</w:t>
      </w:r>
      <w:r>
        <w:t xml:space="preserve"> </w:t>
      </w:r>
      <w:r>
        <w:rPr>
          <w:w w:val="105"/>
        </w:rPr>
        <w:t>for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EVE</w:t>
      </w:r>
      <w:r>
        <w:rPr>
          <w:spacing w:val="45"/>
          <w:w w:val="105"/>
        </w:rPr>
        <w:t xml:space="preserve"> </w:t>
      </w:r>
      <w:r>
        <w:rPr>
          <w:w w:val="105"/>
        </w:rPr>
        <w:t>data.</w:t>
      </w:r>
      <w:r>
        <w:rPr>
          <w:spacing w:val="45"/>
          <w:w w:val="105"/>
        </w:rPr>
        <w:t xml:space="preserve"> </w:t>
      </w:r>
      <w:r>
        <w:rPr>
          <w:spacing w:val="-10"/>
          <w:w w:val="105"/>
        </w:rPr>
        <w:t>W</w:t>
      </w:r>
      <w:r>
        <w:rPr>
          <w:spacing w:val="-11"/>
          <w:w w:val="105"/>
        </w:rPr>
        <w:t>e</w:t>
      </w:r>
      <w:r>
        <w:rPr>
          <w:spacing w:val="43"/>
          <w:w w:val="105"/>
        </w:rPr>
        <w:t xml:space="preserve"> </w:t>
      </w:r>
      <w:r>
        <w:rPr>
          <w:w w:val="105"/>
        </w:rPr>
        <w:t>note</w:t>
      </w:r>
      <w:r>
        <w:rPr>
          <w:spacing w:val="45"/>
          <w:w w:val="105"/>
        </w:rPr>
        <w:t xml:space="preserve"> </w:t>
      </w:r>
      <w:r>
        <w:rPr>
          <w:w w:val="105"/>
        </w:rPr>
        <w:t>that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rtaint</w:t>
      </w:r>
      <w:r>
        <w:rPr>
          <w:spacing w:val="-2"/>
          <w:w w:val="105"/>
        </w:rPr>
        <w:t>ies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45"/>
          <w:w w:val="105"/>
        </w:rPr>
        <w:t xml:space="preserve"> </w:t>
      </w:r>
      <w:r>
        <w:rPr>
          <w:w w:val="105"/>
        </w:rPr>
        <w:t>coronagraph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45"/>
          <w:w w:val="105"/>
        </w:rPr>
        <w:t xml:space="preserve"> </w:t>
      </w:r>
      <w:r>
        <w:rPr>
          <w:w w:val="105"/>
        </w:rPr>
        <w:t>dimming</w:t>
      </w:r>
      <w:r>
        <w:rPr>
          <w:spacing w:val="43"/>
          <w:w w:val="105"/>
        </w:rPr>
        <w:t xml:space="preserve"> </w:t>
      </w:r>
      <w:r>
        <w:rPr>
          <w:w w:val="105"/>
        </w:rPr>
        <w:t>parameters</w:t>
      </w:r>
      <w:r>
        <w:rPr>
          <w:spacing w:val="44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99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omp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ntary</w:t>
      </w:r>
      <w:r>
        <w:rPr>
          <w:spacing w:val="-2"/>
          <w:w w:val="105"/>
        </w:rPr>
        <w:t>:</w:t>
      </w:r>
      <w:r>
        <w:rPr>
          <w:spacing w:val="53"/>
          <w:w w:val="105"/>
        </w:rPr>
        <w:t xml:space="preserve"> </w:t>
      </w:r>
      <w:r>
        <w:rPr>
          <w:w w:val="105"/>
        </w:rPr>
        <w:t>there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105"/>
        </w:rPr>
        <w:t xml:space="preserve"> </w:t>
      </w:r>
      <w:r>
        <w:rPr>
          <w:w w:val="105"/>
        </w:rPr>
        <w:t>smaller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rtaint</w:t>
      </w:r>
      <w:r>
        <w:rPr>
          <w:spacing w:val="-2"/>
          <w:w w:val="105"/>
        </w:rPr>
        <w:t>ies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CME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ee</w:t>
      </w:r>
      <w:r>
        <w:rPr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w w:val="105"/>
        </w:rPr>
        <w:t>than</w:t>
      </w:r>
      <w:r>
        <w:rPr>
          <w:spacing w:val="25"/>
          <w:w w:val="105"/>
        </w:rPr>
        <w:t xml:space="preserve"> </w:t>
      </w:r>
      <w:r>
        <w:rPr>
          <w:w w:val="105"/>
        </w:rPr>
        <w:t>dimming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there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32"/>
          <w:w w:val="99"/>
        </w:rPr>
        <w:t xml:space="preserve"> </w:t>
      </w:r>
      <w:r>
        <w:rPr>
          <w:w w:val="105"/>
        </w:rPr>
        <w:t>smaller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rtaint</w:t>
      </w:r>
      <w:r>
        <w:rPr>
          <w:spacing w:val="-2"/>
          <w:w w:val="105"/>
        </w:rPr>
        <w:t>ies</w:t>
      </w:r>
      <w:r>
        <w:rPr>
          <w:spacing w:val="29"/>
          <w:w w:val="105"/>
        </w:rPr>
        <w:t xml:space="preserve"> </w:t>
      </w:r>
      <w:r>
        <w:rPr>
          <w:w w:val="105"/>
        </w:rPr>
        <w:t>for</w:t>
      </w:r>
      <w:r>
        <w:rPr>
          <w:spacing w:val="29"/>
          <w:w w:val="105"/>
        </w:rPr>
        <w:t xml:space="preserve"> </w:t>
      </w:r>
      <w:r>
        <w:rPr>
          <w:w w:val="105"/>
        </w:rPr>
        <w:t>dimming</w:t>
      </w:r>
      <w:r>
        <w:rPr>
          <w:spacing w:val="29"/>
          <w:w w:val="105"/>
        </w:rPr>
        <w:t xml:space="preserve"> </w:t>
      </w:r>
      <w:r>
        <w:rPr>
          <w:w w:val="105"/>
        </w:rPr>
        <w:t>depth</w:t>
      </w:r>
      <w:r>
        <w:rPr>
          <w:spacing w:val="31"/>
          <w:w w:val="105"/>
        </w:rPr>
        <w:t xml:space="preserve"> </w:t>
      </w:r>
      <w:r>
        <w:rPr>
          <w:w w:val="105"/>
        </w:rPr>
        <w:t>than</w:t>
      </w:r>
      <w:r>
        <w:rPr>
          <w:spacing w:val="29"/>
          <w:w w:val="105"/>
        </w:rPr>
        <w:t xml:space="preserve"> </w:t>
      </w:r>
      <w:r>
        <w:rPr>
          <w:w w:val="105"/>
        </w:rPr>
        <w:t>CME</w:t>
      </w:r>
      <w:r>
        <w:rPr>
          <w:spacing w:val="29"/>
          <w:w w:val="105"/>
        </w:rPr>
        <w:t xml:space="preserve"> </w:t>
      </w:r>
      <w:r>
        <w:rPr>
          <w:w w:val="105"/>
        </w:rPr>
        <w:t>mass.</w:t>
      </w:r>
      <w:ins w:id="112" w:author="Tom Woods" w:date="2016-02-07T15:27:00Z">
        <w:r w:rsidR="00273B23">
          <w:rPr>
            <w:w w:val="105"/>
          </w:rPr>
          <w:t xml:space="preserve"> In other words, the coronagraph measurements of CME speed are more accurate than </w:t>
        </w:r>
      </w:ins>
      <w:ins w:id="113" w:author="Tom Woods" w:date="2016-02-07T15:29:00Z">
        <w:r w:rsidR="00273B23">
          <w:rPr>
            <w:w w:val="105"/>
          </w:rPr>
          <w:t xml:space="preserve">from the </w:t>
        </w:r>
      </w:ins>
      <w:ins w:id="114" w:author="Tom Woods" w:date="2016-02-07T15:27:00Z">
        <w:r w:rsidR="00273B23">
          <w:rPr>
            <w:w w:val="105"/>
          </w:rPr>
          <w:t xml:space="preserve">dimming </w:t>
        </w:r>
      </w:ins>
      <w:ins w:id="115" w:author="Tom Woods" w:date="2016-02-07T15:29:00Z">
        <w:r w:rsidR="00273B23">
          <w:rPr>
            <w:w w:val="105"/>
          </w:rPr>
          <w:t>slope</w:t>
        </w:r>
      </w:ins>
      <w:ins w:id="116" w:author="Tom Woods" w:date="2016-02-07T15:27:00Z">
        <w:r w:rsidR="00273B23">
          <w:rPr>
            <w:w w:val="105"/>
          </w:rPr>
          <w:t xml:space="preserve">, and the dimming depth (CME mass estimate) is more accurate than </w:t>
        </w:r>
      </w:ins>
      <w:ins w:id="117" w:author="Tom Woods" w:date="2016-02-07T15:28:00Z">
        <w:r w:rsidR="00273B23">
          <w:rPr>
            <w:w w:val="105"/>
          </w:rPr>
          <w:t xml:space="preserve">estimating CME mass from </w:t>
        </w:r>
      </w:ins>
      <w:ins w:id="118" w:author="Tom Woods" w:date="2016-02-07T15:27:00Z">
        <w:r w:rsidR="00273B23">
          <w:rPr>
            <w:w w:val="105"/>
          </w:rPr>
          <w:t>coronagraph data.</w:t>
        </w:r>
      </w:ins>
      <w:ins w:id="119" w:author="Tom Woods" w:date="2016-02-07T15:30:00Z">
        <w:r w:rsidR="00273B23">
          <w:rPr>
            <w:w w:val="105"/>
          </w:rPr>
          <w:t xml:space="preserve"> The combination of CME speeds from coronagraph data and estimate</w:t>
        </w:r>
      </w:ins>
      <w:ins w:id="120" w:author="Tom Woods" w:date="2016-02-07T15:31:00Z">
        <w:r w:rsidR="00273B23">
          <w:rPr>
            <w:w w:val="105"/>
          </w:rPr>
          <w:t>s</w:t>
        </w:r>
      </w:ins>
      <w:ins w:id="121" w:author="Tom Woods" w:date="2016-02-07T15:30:00Z">
        <w:r w:rsidR="00273B23">
          <w:rPr>
            <w:w w:val="105"/>
          </w:rPr>
          <w:t xml:space="preserve"> of CME mass from dimming depth</w:t>
        </w:r>
      </w:ins>
      <w:ins w:id="122" w:author="Tom Woods" w:date="2016-02-07T15:31:00Z">
        <w:r w:rsidR="00273B23">
          <w:rPr>
            <w:w w:val="105"/>
          </w:rPr>
          <w:t xml:space="preserve"> has the potential for providing the most accurate </w:t>
        </w:r>
        <w:proofErr w:type="spellStart"/>
        <w:r w:rsidR="00273B23">
          <w:rPr>
            <w:w w:val="105"/>
          </w:rPr>
          <w:t>realtime</w:t>
        </w:r>
        <w:proofErr w:type="spellEnd"/>
        <w:r w:rsidR="00273B23">
          <w:rPr>
            <w:w w:val="105"/>
          </w:rPr>
          <w:t xml:space="preserve"> warnings of CMEs for space weather operations.</w:t>
        </w:r>
      </w:ins>
    </w:p>
    <w:p w14:paraId="0FC972E7" w14:textId="77777777" w:rsidR="00521066" w:rsidRDefault="00521066">
      <w:pPr>
        <w:spacing w:line="480" w:lineRule="atLeast"/>
        <w:jc w:val="both"/>
        <w:sectPr w:rsidR="00521066">
          <w:pgSz w:w="12240" w:h="15840"/>
          <w:pgMar w:top="1340" w:right="1320" w:bottom="280" w:left="1340" w:header="1132" w:footer="0" w:gutter="0"/>
          <w:cols w:space="720"/>
        </w:sectPr>
      </w:pPr>
    </w:p>
    <w:p w14:paraId="3E49BDB8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DFFFF5B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F412C9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8182DC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860399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44B79B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123" w:name="_GoBack"/>
      <w:bookmarkEnd w:id="123"/>
    </w:p>
    <w:p w14:paraId="6844A9E5" w14:textId="77777777" w:rsidR="00521066" w:rsidRDefault="005210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D36A84F" w14:textId="77777777" w:rsidR="00521066" w:rsidRDefault="007C37E1">
      <w:pPr>
        <w:pStyle w:val="Heading1"/>
        <w:spacing w:before="197"/>
        <w:ind w:left="0" w:firstLine="0"/>
        <w:jc w:val="center"/>
        <w:rPr>
          <w:b w:val="0"/>
          <w:bCs w:val="0"/>
        </w:rPr>
      </w:pPr>
      <w:bookmarkStart w:id="124" w:name="_Bibliography"/>
      <w:bookmarkEnd w:id="124"/>
      <w:r>
        <w:rPr>
          <w:spacing w:val="-1"/>
          <w:w w:val="110"/>
        </w:rPr>
        <w:t>Bibliog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aphy</w:t>
      </w:r>
    </w:p>
    <w:p w14:paraId="24E3AAAE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D178FBB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BF1CD75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663B0C9" w14:textId="77777777" w:rsidR="00521066" w:rsidRDefault="0052106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981DA19" w14:textId="77777777" w:rsidR="00521066" w:rsidRDefault="007C37E1">
      <w:pPr>
        <w:pStyle w:val="BodyText"/>
        <w:spacing w:before="155" w:line="257" w:lineRule="auto"/>
        <w:ind w:left="318" w:right="98" w:hanging="219"/>
        <w:jc w:val="both"/>
      </w:pPr>
      <w:proofErr w:type="spellStart"/>
      <w:proofErr w:type="gramStart"/>
      <w:r>
        <w:rPr>
          <w:w w:val="105"/>
        </w:rPr>
        <w:t>Andretta</w:t>
      </w:r>
      <w:proofErr w:type="spellEnd"/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V.,</w:t>
      </w:r>
      <w:r>
        <w:rPr>
          <w:spacing w:val="39"/>
          <w:w w:val="105"/>
        </w:rPr>
        <w:t xml:space="preserve"> </w:t>
      </w:r>
      <w:r>
        <w:rPr>
          <w:w w:val="105"/>
        </w:rPr>
        <w:t>Del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G.,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Jordan,</w:t>
      </w:r>
      <w:r>
        <w:rPr>
          <w:spacing w:val="39"/>
          <w:w w:val="105"/>
        </w:rPr>
        <w:t xml:space="preserve"> </w:t>
      </w:r>
      <w:r>
        <w:rPr>
          <w:w w:val="105"/>
        </w:rPr>
        <w:t>S.</w:t>
      </w:r>
      <w:r>
        <w:rPr>
          <w:spacing w:val="36"/>
          <w:w w:val="105"/>
        </w:rPr>
        <w:t xml:space="preserve"> </w:t>
      </w:r>
      <w:r>
        <w:rPr>
          <w:w w:val="105"/>
        </w:rPr>
        <w:t>D.</w:t>
      </w:r>
      <w:r>
        <w:rPr>
          <w:spacing w:val="36"/>
          <w:w w:val="105"/>
        </w:rPr>
        <w:t xml:space="preserve"> </w:t>
      </w:r>
      <w:r>
        <w:rPr>
          <w:w w:val="105"/>
        </w:rPr>
        <w:t>(2003).</w:t>
      </w:r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EUV</w:t>
      </w:r>
      <w:r>
        <w:rPr>
          <w:spacing w:val="36"/>
          <w:w w:val="105"/>
        </w:rPr>
        <w:t xml:space="preserve"> </w:t>
      </w:r>
      <w:r>
        <w:rPr>
          <w:w w:val="105"/>
        </w:rPr>
        <w:t>helium</w:t>
      </w:r>
      <w:r>
        <w:rPr>
          <w:spacing w:val="36"/>
          <w:w w:val="105"/>
        </w:rPr>
        <w:t xml:space="preserve"> </w:t>
      </w:r>
      <w:r>
        <w:rPr>
          <w:w w:val="105"/>
        </w:rPr>
        <w:t>spectrum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quiet</w:t>
      </w:r>
      <w:r>
        <w:rPr>
          <w:spacing w:val="26"/>
          <w:w w:val="138"/>
        </w:rPr>
        <w:t xml:space="preserve"> </w:t>
      </w:r>
      <w:r>
        <w:rPr>
          <w:w w:val="105"/>
        </w:rPr>
        <w:t>Sun: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by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du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coronal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issi</w:t>
      </w:r>
      <w:r>
        <w:rPr>
          <w:spacing w:val="-1"/>
          <w:w w:val="105"/>
        </w:rPr>
        <w:t>on?</w:t>
      </w:r>
      <w:r>
        <w:rPr>
          <w:w w:val="105"/>
        </w:rPr>
        <w:t xml:space="preserve"> 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1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400(2)</w:t>
      </w:r>
      <w:proofErr w:type="gramStart"/>
      <w:r>
        <w:rPr>
          <w:w w:val="105"/>
        </w:rPr>
        <w:t>:737</w:t>
      </w:r>
      <w:proofErr w:type="gramEnd"/>
      <w:r>
        <w:rPr>
          <w:w w:val="105"/>
        </w:rPr>
        <w:t>–752.</w:t>
      </w:r>
    </w:p>
    <w:p w14:paraId="6598CB12" w14:textId="77777777" w:rsidR="00521066" w:rsidRDefault="007C37E1">
      <w:pPr>
        <w:pStyle w:val="BodyText"/>
        <w:spacing w:before="180" w:line="257" w:lineRule="auto"/>
        <w:ind w:left="318" w:right="98" w:hanging="219"/>
        <w:jc w:val="both"/>
      </w:pPr>
      <w:proofErr w:type="spellStart"/>
      <w:proofErr w:type="gramStart"/>
      <w:r>
        <w:rPr>
          <w:spacing w:val="-3"/>
          <w:w w:val="105"/>
        </w:rPr>
        <w:t>Asc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proofErr w:type="spellEnd"/>
      <w:r>
        <w:rPr>
          <w:spacing w:val="-2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M.</w:t>
      </w:r>
      <w:r>
        <w:rPr>
          <w:spacing w:val="34"/>
          <w:w w:val="105"/>
        </w:rPr>
        <w:t xml:space="preserve"> </w:t>
      </w:r>
      <w:r>
        <w:rPr>
          <w:w w:val="105"/>
        </w:rPr>
        <w:t>J.</w:t>
      </w:r>
      <w:r>
        <w:rPr>
          <w:spacing w:val="34"/>
          <w:w w:val="105"/>
        </w:rPr>
        <w:t xml:space="preserve"> </w:t>
      </w:r>
      <w:r>
        <w:rPr>
          <w:w w:val="105"/>
        </w:rPr>
        <w:t>(2009).</w:t>
      </w:r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4-D</w:t>
      </w:r>
      <w:r>
        <w:rPr>
          <w:spacing w:val="34"/>
          <w:w w:val="105"/>
        </w:rPr>
        <w:t xml:space="preserve"> </w:t>
      </w:r>
      <w:r>
        <w:rPr>
          <w:w w:val="105"/>
        </w:rPr>
        <w:t>modeling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CME</w:t>
      </w:r>
      <w:r>
        <w:rPr>
          <w:spacing w:val="34"/>
          <w:w w:val="105"/>
        </w:rPr>
        <w:t xml:space="preserve"> </w:t>
      </w:r>
      <w:r>
        <w:rPr>
          <w:w w:val="105"/>
        </w:rPr>
        <w:t>expansion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EUV</w:t>
      </w:r>
      <w:r>
        <w:rPr>
          <w:spacing w:val="34"/>
          <w:w w:val="105"/>
        </w:rPr>
        <w:t xml:space="preserve"> </w:t>
      </w:r>
      <w:r>
        <w:rPr>
          <w:w w:val="105"/>
        </w:rPr>
        <w:t>dimming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23"/>
          <w:w w:val="110"/>
        </w:rPr>
        <w:t xml:space="preserve"> </w:t>
      </w:r>
      <w:r>
        <w:rPr>
          <w:w w:val="105"/>
        </w:rPr>
        <w:t>STEREO/EUVI.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  <w:u w:val="single" w:color="000000"/>
        </w:rPr>
        <w:t>Annales</w:t>
      </w:r>
      <w:proofErr w:type="spellEnd"/>
      <w:r>
        <w:rPr>
          <w:spacing w:val="12"/>
          <w:w w:val="105"/>
          <w:u w:val="single" w:color="000000"/>
        </w:rPr>
        <w:t xml:space="preserve"> </w:t>
      </w:r>
      <w:proofErr w:type="spellStart"/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ae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27(8)</w:t>
      </w:r>
      <w:proofErr w:type="gramStart"/>
      <w:r>
        <w:rPr>
          <w:w w:val="105"/>
        </w:rPr>
        <w:t>:3275</w:t>
      </w:r>
      <w:proofErr w:type="gramEnd"/>
      <w:r>
        <w:rPr>
          <w:w w:val="105"/>
        </w:rPr>
        <w:t>–3286.</w:t>
      </w:r>
    </w:p>
    <w:p w14:paraId="31B35126" w14:textId="77777777" w:rsidR="00521066" w:rsidRDefault="007C37E1">
      <w:pPr>
        <w:pStyle w:val="BodyText"/>
        <w:spacing w:before="180" w:line="257" w:lineRule="auto"/>
        <w:ind w:left="318" w:right="98" w:hanging="219"/>
        <w:jc w:val="both"/>
      </w:pPr>
      <w:proofErr w:type="spellStart"/>
      <w:r>
        <w:rPr>
          <w:spacing w:val="-3"/>
          <w:w w:val="105"/>
        </w:rPr>
        <w:t>Asc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M.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r>
        <w:rPr>
          <w:w w:val="105"/>
        </w:rPr>
        <w:t>Nitta,</w:t>
      </w:r>
      <w:r>
        <w:rPr>
          <w:spacing w:val="39"/>
          <w:w w:val="105"/>
        </w:rPr>
        <w:t xml:space="preserve"> </w:t>
      </w:r>
      <w:r>
        <w:rPr>
          <w:w w:val="105"/>
        </w:rPr>
        <w:t>N.</w:t>
      </w:r>
      <w:r>
        <w:rPr>
          <w:spacing w:val="36"/>
          <w:w w:val="105"/>
        </w:rPr>
        <w:t xml:space="preserve"> </w:t>
      </w:r>
      <w:r>
        <w:rPr>
          <w:w w:val="105"/>
        </w:rPr>
        <w:t>V.,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Wu</w:t>
      </w:r>
      <w:r>
        <w:rPr>
          <w:spacing w:val="-4"/>
          <w:w w:val="105"/>
        </w:rPr>
        <w:t>else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J</w:t>
      </w:r>
      <w:proofErr w:type="gramStart"/>
      <w:r>
        <w:rPr>
          <w:spacing w:val="-3"/>
          <w:w w:val="105"/>
        </w:rPr>
        <w:t>.</w:t>
      </w:r>
      <w:r>
        <w:rPr>
          <w:spacing w:val="-4"/>
          <w:w w:val="105"/>
        </w:rPr>
        <w:t>-</w:t>
      </w:r>
      <w:proofErr w:type="gramEnd"/>
      <w:r>
        <w:rPr>
          <w:spacing w:val="-3"/>
          <w:w w:val="105"/>
        </w:rPr>
        <w:t>P.,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R.,</w:t>
      </w:r>
      <w:r>
        <w:rPr>
          <w:spacing w:val="39"/>
          <w:w w:val="105"/>
        </w:rPr>
        <w:t xml:space="preserve"> </w:t>
      </w:r>
      <w:r>
        <w:rPr>
          <w:w w:val="105"/>
        </w:rPr>
        <w:t>Sandman,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40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10"/>
        </w:rPr>
        <w:t xml:space="preserve"> </w:t>
      </w:r>
      <w:proofErr w:type="spellStart"/>
      <w:r>
        <w:rPr>
          <w:w w:val="105"/>
        </w:rPr>
        <w:t>Colaninno</w:t>
      </w:r>
      <w:proofErr w:type="spellEnd"/>
      <w:r>
        <w:rPr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R.</w:t>
      </w:r>
      <w:r>
        <w:rPr>
          <w:spacing w:val="44"/>
          <w:w w:val="105"/>
        </w:rPr>
        <w:t xml:space="preserve"> </w:t>
      </w:r>
      <w:r>
        <w:rPr>
          <w:w w:val="105"/>
        </w:rPr>
        <w:t>C.</w:t>
      </w:r>
      <w:r>
        <w:rPr>
          <w:spacing w:val="43"/>
          <w:w w:val="105"/>
        </w:rPr>
        <w:t xml:space="preserve"> </w:t>
      </w:r>
      <w:r>
        <w:rPr>
          <w:w w:val="105"/>
        </w:rPr>
        <w:t>(2009a).</w:t>
      </w:r>
      <w:r>
        <w:rPr>
          <w:spacing w:val="2"/>
          <w:w w:val="105"/>
        </w:rPr>
        <w:t xml:space="preserve"> </w:t>
      </w:r>
      <w:r>
        <w:rPr>
          <w:w w:val="105"/>
        </w:rPr>
        <w:t>First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44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Ejections</w:t>
      </w:r>
      <w:r>
        <w:rPr>
          <w:spacing w:val="43"/>
          <w:w w:val="105"/>
        </w:rPr>
        <w:t xml:space="preserve"> </w:t>
      </w:r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r>
        <w:rPr>
          <w:spacing w:val="29"/>
          <w:w w:val="103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EUV</w:t>
      </w:r>
      <w:r>
        <w:rPr>
          <w:spacing w:val="25"/>
          <w:w w:val="105"/>
        </w:rPr>
        <w:t xml:space="preserve"> </w:t>
      </w:r>
      <w:r>
        <w:rPr>
          <w:w w:val="105"/>
        </w:rPr>
        <w:t>Dimming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w w:val="105"/>
        </w:rPr>
        <w:t>Stereo</w:t>
      </w:r>
      <w:r>
        <w:rPr>
          <w:spacing w:val="25"/>
          <w:w w:val="105"/>
        </w:rPr>
        <w:t xml:space="preserve"> </w:t>
      </w:r>
      <w:r>
        <w:rPr>
          <w:w w:val="105"/>
        </w:rPr>
        <w:t>EUVI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+</w:t>
      </w:r>
      <w:r>
        <w:rPr>
          <w:spacing w:val="25"/>
          <w:w w:val="105"/>
        </w:rPr>
        <w:t xml:space="preserve"> </w:t>
      </w:r>
      <w:r>
        <w:rPr>
          <w:w w:val="105"/>
        </w:rPr>
        <w:t>B</w:t>
      </w:r>
      <w:r>
        <w:rPr>
          <w:spacing w:val="25"/>
          <w:w w:val="105"/>
        </w:rPr>
        <w:t xml:space="preserve"> </w:t>
      </w:r>
      <w:r>
        <w:rPr>
          <w:w w:val="105"/>
        </w:rPr>
        <w:t>Spacecraft.</w:t>
      </w:r>
      <w:r>
        <w:rPr>
          <w:spacing w:val="53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706(1)</w:t>
      </w:r>
      <w:proofErr w:type="gramStart"/>
      <w:r>
        <w:rPr>
          <w:w w:val="105"/>
        </w:rPr>
        <w:t>:376</w:t>
      </w:r>
      <w:proofErr w:type="gramEnd"/>
      <w:r>
        <w:rPr>
          <w:w w:val="105"/>
        </w:rPr>
        <w:t>–392.</w:t>
      </w:r>
    </w:p>
    <w:p w14:paraId="473CEFF4" w14:textId="77777777" w:rsidR="00521066" w:rsidRDefault="007C37E1">
      <w:pPr>
        <w:pStyle w:val="BodyText"/>
        <w:spacing w:before="180" w:line="257" w:lineRule="auto"/>
        <w:ind w:left="318" w:right="98" w:hanging="219"/>
        <w:jc w:val="both"/>
      </w:pPr>
      <w:proofErr w:type="spellStart"/>
      <w:r>
        <w:rPr>
          <w:spacing w:val="-3"/>
          <w:w w:val="110"/>
        </w:rPr>
        <w:t>Asc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and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n</w:t>
      </w:r>
      <w:proofErr w:type="spellEnd"/>
      <w:r>
        <w:rPr>
          <w:spacing w:val="-2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M.</w:t>
      </w:r>
      <w:r>
        <w:rPr>
          <w:spacing w:val="1"/>
          <w:w w:val="110"/>
        </w:rPr>
        <w:t xml:space="preserve"> </w:t>
      </w:r>
      <w:r>
        <w:rPr>
          <w:w w:val="110"/>
        </w:rPr>
        <w:t>J.,</w:t>
      </w:r>
      <w:r>
        <w:rPr>
          <w:spacing w:val="1"/>
          <w:w w:val="110"/>
        </w:rPr>
        <w:t xml:space="preserve"> </w:t>
      </w:r>
      <w:proofErr w:type="spellStart"/>
      <w:r>
        <w:rPr>
          <w:spacing w:val="-4"/>
          <w:w w:val="110"/>
        </w:rPr>
        <w:t>W</w:t>
      </w:r>
      <w:r>
        <w:rPr>
          <w:spacing w:val="-3"/>
          <w:w w:val="110"/>
        </w:rPr>
        <w:t>u</w:t>
      </w:r>
      <w:r>
        <w:rPr>
          <w:spacing w:val="-4"/>
          <w:w w:val="110"/>
        </w:rPr>
        <w:t>else</w:t>
      </w:r>
      <w:r>
        <w:rPr>
          <w:spacing w:val="-3"/>
          <w:w w:val="110"/>
        </w:rPr>
        <w:t>r</w:t>
      </w:r>
      <w:proofErr w:type="spellEnd"/>
      <w:r>
        <w:rPr>
          <w:spacing w:val="-3"/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J.</w:t>
      </w:r>
      <w:r>
        <w:rPr>
          <w:spacing w:val="1"/>
          <w:w w:val="110"/>
        </w:rPr>
        <w:t xml:space="preserve"> </w:t>
      </w:r>
      <w:r>
        <w:rPr>
          <w:spacing w:val="-6"/>
          <w:w w:val="110"/>
        </w:rPr>
        <w:t>P</w:t>
      </w:r>
      <w:r>
        <w:rPr>
          <w:spacing w:val="-7"/>
          <w:w w:val="110"/>
        </w:rPr>
        <w:t>.,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Ni</w:t>
      </w:r>
      <w:r>
        <w:rPr>
          <w:spacing w:val="-1"/>
          <w:w w:val="110"/>
        </w:rPr>
        <w:t>tta,</w:t>
      </w:r>
      <w:r>
        <w:rPr>
          <w:spacing w:val="2"/>
          <w:w w:val="110"/>
        </w:rPr>
        <w:t xml:space="preserve"> </w:t>
      </w:r>
      <w:r>
        <w:rPr>
          <w:w w:val="110"/>
        </w:rPr>
        <w:t>N.</w:t>
      </w:r>
      <w:r>
        <w:rPr>
          <w:spacing w:val="1"/>
          <w:w w:val="110"/>
        </w:rPr>
        <w:t xml:space="preserve"> </w:t>
      </w:r>
      <w:r>
        <w:rPr>
          <w:w w:val="110"/>
        </w:rPr>
        <w:t>V.,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Lemen</w:t>
      </w:r>
      <w:proofErr w:type="spellEnd"/>
      <w:r>
        <w:rPr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J.</w:t>
      </w:r>
      <w:r>
        <w:rPr>
          <w:spacing w:val="1"/>
          <w:w w:val="110"/>
        </w:rPr>
        <w:t xml:space="preserve"> </w:t>
      </w:r>
      <w:r>
        <w:rPr>
          <w:w w:val="110"/>
        </w:rPr>
        <w:t>R.</w:t>
      </w:r>
      <w:r>
        <w:rPr>
          <w:spacing w:val="1"/>
          <w:w w:val="110"/>
        </w:rPr>
        <w:t xml:space="preserve"> </w:t>
      </w:r>
      <w:r>
        <w:rPr>
          <w:w w:val="110"/>
        </w:rPr>
        <w:t>(2009b).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Sol</w:t>
      </w:r>
      <w:r>
        <w:rPr>
          <w:spacing w:val="-1"/>
          <w:w w:val="110"/>
        </w:rPr>
        <w:t>ar</w:t>
      </w:r>
      <w:r>
        <w:rPr>
          <w:spacing w:val="1"/>
          <w:w w:val="110"/>
        </w:rPr>
        <w:t xml:space="preserve"> </w:t>
      </w:r>
      <w:r>
        <w:rPr>
          <w:w w:val="110"/>
        </w:rPr>
        <w:t>Flare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CME</w:t>
      </w:r>
      <w:r>
        <w:rPr>
          <w:spacing w:val="37"/>
          <w:w w:val="110"/>
        </w:rPr>
        <w:t xml:space="preserve"> </w:t>
      </w:r>
      <w:r>
        <w:rPr>
          <w:spacing w:val="-3"/>
          <w:w w:val="110"/>
        </w:rPr>
        <w:t>O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-28"/>
          <w:w w:val="110"/>
        </w:rPr>
        <w:t xml:space="preserve"> </w:t>
      </w:r>
      <w:r>
        <w:rPr>
          <w:w w:val="110"/>
        </w:rPr>
        <w:t>with</w:t>
      </w:r>
      <w:r>
        <w:rPr>
          <w:spacing w:val="-28"/>
          <w:w w:val="110"/>
        </w:rPr>
        <w:t xml:space="preserve"> </w:t>
      </w:r>
      <w:r>
        <w:rPr>
          <w:w w:val="110"/>
        </w:rPr>
        <w:t>STEREO/EUVI.</w:t>
      </w:r>
      <w:r>
        <w:rPr>
          <w:spacing w:val="-17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27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ysics</w:t>
      </w:r>
      <w:r>
        <w:rPr>
          <w:spacing w:val="-1"/>
          <w:w w:val="110"/>
        </w:rPr>
        <w:t>,</w:t>
      </w:r>
      <w:r>
        <w:rPr>
          <w:spacing w:val="-27"/>
          <w:w w:val="110"/>
        </w:rPr>
        <w:t xml:space="preserve"> </w:t>
      </w:r>
      <w:r>
        <w:rPr>
          <w:w w:val="110"/>
        </w:rPr>
        <w:t>256(1-2)</w:t>
      </w:r>
      <w:proofErr w:type="gramStart"/>
      <w:r>
        <w:rPr>
          <w:w w:val="110"/>
        </w:rPr>
        <w:t>:3</w:t>
      </w:r>
      <w:proofErr w:type="gramEnd"/>
      <w:r>
        <w:rPr>
          <w:w w:val="110"/>
        </w:rPr>
        <w:t>–40.</w:t>
      </w:r>
    </w:p>
    <w:p w14:paraId="07CE329E" w14:textId="77777777" w:rsidR="00521066" w:rsidRDefault="007C37E1">
      <w:pPr>
        <w:pStyle w:val="BodyText"/>
        <w:spacing w:before="180" w:line="257" w:lineRule="auto"/>
        <w:ind w:left="318" w:right="98" w:hanging="219"/>
        <w:jc w:val="both"/>
      </w:pPr>
      <w:proofErr w:type="spellStart"/>
      <w:r>
        <w:rPr>
          <w:spacing w:val="-2"/>
          <w:w w:val="110"/>
        </w:rPr>
        <w:t>A</w:t>
      </w:r>
      <w:r>
        <w:rPr>
          <w:spacing w:val="-1"/>
          <w:w w:val="110"/>
        </w:rPr>
        <w:t>ttr</w:t>
      </w:r>
      <w:r>
        <w:rPr>
          <w:spacing w:val="-2"/>
          <w:w w:val="110"/>
        </w:rPr>
        <w:t>ill</w:t>
      </w:r>
      <w:proofErr w:type="spellEnd"/>
      <w:r>
        <w:rPr>
          <w:spacing w:val="-1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G.</w:t>
      </w:r>
      <w:r>
        <w:rPr>
          <w:spacing w:val="-1"/>
          <w:w w:val="110"/>
        </w:rPr>
        <w:t xml:space="preserve"> </w:t>
      </w:r>
      <w:r>
        <w:rPr>
          <w:w w:val="110"/>
        </w:rPr>
        <w:t>D. R.,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Harra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</w:t>
      </w:r>
      <w:r>
        <w:rPr>
          <w:spacing w:val="-1"/>
          <w:w w:val="110"/>
        </w:rPr>
        <w:t xml:space="preserve"> </w:t>
      </w:r>
      <w:r>
        <w:rPr>
          <w:w w:val="110"/>
        </w:rPr>
        <w:t>K.,</w:t>
      </w:r>
      <w:r>
        <w:rPr>
          <w:spacing w:val="1"/>
          <w:w w:val="110"/>
        </w:rPr>
        <w:t xml:space="preserve"> </w:t>
      </w:r>
      <w:r>
        <w:rPr>
          <w:spacing w:val="-5"/>
          <w:w w:val="110"/>
        </w:rPr>
        <w:t>v</w:t>
      </w:r>
      <w:r>
        <w:rPr>
          <w:spacing w:val="-4"/>
          <w:w w:val="110"/>
        </w:rPr>
        <w:t>an</w:t>
      </w:r>
      <w:r>
        <w:rPr>
          <w:w w:val="110"/>
        </w:rPr>
        <w:t xml:space="preserve"> </w:t>
      </w:r>
      <w:proofErr w:type="spellStart"/>
      <w:r>
        <w:rPr>
          <w:w w:val="110"/>
        </w:rPr>
        <w:t>Driel-Gesztelyi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spacing w:val="-4"/>
          <w:w w:val="110"/>
        </w:rPr>
        <w:t>Wills-D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vey</w:t>
      </w:r>
      <w:r>
        <w:rPr>
          <w:spacing w:val="-3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M. J.</w:t>
      </w:r>
      <w:r>
        <w:rPr>
          <w:spacing w:val="-1"/>
          <w:w w:val="110"/>
        </w:rPr>
        <w:t xml:space="preserve"> </w:t>
      </w:r>
      <w:r>
        <w:rPr>
          <w:w w:val="110"/>
        </w:rPr>
        <w:t>(2010).</w:t>
      </w:r>
      <w:r>
        <w:rPr>
          <w:spacing w:val="27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eveali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9"/>
          <w:w w:val="99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Fine</w:t>
      </w:r>
      <w:r>
        <w:rPr>
          <w:spacing w:val="-6"/>
          <w:w w:val="110"/>
        </w:rPr>
        <w:t xml:space="preserve"> </w:t>
      </w:r>
      <w:r>
        <w:rPr>
          <w:w w:val="110"/>
        </w:rPr>
        <w:t>Structure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Coronal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spacing w:val="-6"/>
          <w:w w:val="110"/>
        </w:rPr>
        <w:t xml:space="preserve"> </w:t>
      </w:r>
      <w:proofErr w:type="spellStart"/>
      <w:r>
        <w:rPr>
          <w:w w:val="110"/>
        </w:rPr>
        <w:t>andAssociated</w:t>
      </w:r>
      <w:proofErr w:type="spellEnd"/>
      <w:r>
        <w:rPr>
          <w:spacing w:val="-7"/>
          <w:w w:val="110"/>
        </w:rPr>
        <w:t xml:space="preserve"> </w:t>
      </w:r>
      <w:proofErr w:type="gramStart"/>
      <w:r>
        <w:rPr>
          <w:spacing w:val="-2"/>
          <w:w w:val="110"/>
        </w:rPr>
        <w:t>F</w:t>
      </w:r>
      <w:r>
        <w:rPr>
          <w:spacing w:val="-3"/>
          <w:w w:val="110"/>
        </w:rPr>
        <w:t>lows</w:t>
      </w:r>
      <w:proofErr w:type="gramEnd"/>
      <w:r>
        <w:rPr>
          <w:spacing w:val="-6"/>
          <w:w w:val="110"/>
        </w:rPr>
        <w:t xml:space="preserve"> </w:t>
      </w:r>
      <w:proofErr w:type="spellStart"/>
      <w:r>
        <w:rPr>
          <w:w w:val="110"/>
        </w:rPr>
        <w:t>withHinode</w:t>
      </w:r>
      <w:proofErr w:type="spellEnd"/>
      <w:r>
        <w:rPr>
          <w:w w:val="110"/>
        </w:rPr>
        <w:t>/EIS.</w:t>
      </w:r>
      <w:r>
        <w:rPr>
          <w:spacing w:val="18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7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</w:t>
      </w:r>
      <w:r>
        <w:rPr>
          <w:spacing w:val="-2"/>
          <w:w w:val="110"/>
        </w:rPr>
        <w:t>sics,</w:t>
      </w:r>
      <w:r>
        <w:rPr>
          <w:spacing w:val="34"/>
          <w:w w:val="101"/>
        </w:rPr>
        <w:t xml:space="preserve"> </w:t>
      </w:r>
      <w:r>
        <w:rPr>
          <w:w w:val="110"/>
        </w:rPr>
        <w:t>264(1)</w:t>
      </w:r>
      <w:proofErr w:type="gramStart"/>
      <w:r>
        <w:rPr>
          <w:w w:val="110"/>
        </w:rPr>
        <w:t>:119</w:t>
      </w:r>
      <w:proofErr w:type="gramEnd"/>
      <w:r>
        <w:rPr>
          <w:w w:val="110"/>
        </w:rPr>
        <w:t>–147.</w:t>
      </w:r>
    </w:p>
    <w:p w14:paraId="0C789C1C" w14:textId="77777777" w:rsidR="00521066" w:rsidRDefault="007C37E1">
      <w:pPr>
        <w:pStyle w:val="BodyText"/>
        <w:spacing w:before="180" w:line="257" w:lineRule="auto"/>
        <w:ind w:left="318" w:right="98" w:hanging="219"/>
        <w:jc w:val="both"/>
      </w:pPr>
      <w:proofErr w:type="spellStart"/>
      <w:proofErr w:type="gramStart"/>
      <w:r>
        <w:rPr>
          <w:w w:val="105"/>
        </w:rPr>
        <w:t>Bein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B.</w:t>
      </w:r>
      <w:r>
        <w:rPr>
          <w:spacing w:val="8"/>
          <w:w w:val="105"/>
        </w:rPr>
        <w:t xml:space="preserve"> </w:t>
      </w:r>
      <w:r>
        <w:rPr>
          <w:w w:val="105"/>
        </w:rPr>
        <w:t>M.,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M.,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</w:t>
      </w:r>
      <w:r>
        <w:rPr>
          <w:spacing w:val="8"/>
          <w:w w:val="105"/>
        </w:rPr>
        <w:t xml:space="preserve"> </w:t>
      </w:r>
      <w:r>
        <w:rPr>
          <w:w w:val="105"/>
        </w:rPr>
        <w:t>M.,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Utz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D.</w:t>
      </w:r>
      <w:r>
        <w:rPr>
          <w:spacing w:val="8"/>
          <w:w w:val="105"/>
        </w:rPr>
        <w:t xml:space="preserve"> </w:t>
      </w:r>
      <w:r>
        <w:rPr>
          <w:w w:val="105"/>
        </w:rPr>
        <w:t>(2013).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HEIGHT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O</w:t>
      </w:r>
      <w:r>
        <w:rPr>
          <w:spacing w:val="-3"/>
          <w:w w:val="105"/>
        </w:rPr>
        <w:t>-</w:t>
      </w:r>
      <w:r>
        <w:rPr>
          <w:spacing w:val="29"/>
          <w:w w:val="99"/>
        </w:rPr>
        <w:t xml:space="preserve"> </w:t>
      </w:r>
      <w:r>
        <w:rPr>
          <w:w w:val="105"/>
        </w:rPr>
        <w:t>LUTION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TRUE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MASS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EJECTION</w:t>
      </w:r>
      <w:r>
        <w:rPr>
          <w:spacing w:val="18"/>
          <w:w w:val="105"/>
        </w:rPr>
        <w:t xml:space="preserve"> </w:t>
      </w:r>
      <w:r>
        <w:rPr>
          <w:w w:val="105"/>
        </w:rPr>
        <w:t>MASS</w:t>
      </w:r>
      <w:r>
        <w:rPr>
          <w:spacing w:val="18"/>
          <w:w w:val="105"/>
        </w:rPr>
        <w:t xml:space="preserve"> </w:t>
      </w:r>
      <w:r>
        <w:rPr>
          <w:w w:val="105"/>
        </w:rPr>
        <w:t>DERIVED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FRO</w:t>
      </w:r>
      <w:r>
        <w:rPr>
          <w:spacing w:val="-3"/>
          <w:w w:val="105"/>
        </w:rPr>
        <w:t>M</w:t>
      </w:r>
      <w:r>
        <w:rPr>
          <w:spacing w:val="19"/>
          <w:w w:val="105"/>
        </w:rPr>
        <w:t xml:space="preserve"> </w:t>
      </w:r>
      <w:r>
        <w:rPr>
          <w:w w:val="105"/>
        </w:rPr>
        <w:t>STEREO</w:t>
      </w:r>
      <w:r>
        <w:rPr>
          <w:spacing w:val="25"/>
          <w:w w:val="106"/>
        </w:rPr>
        <w:t xml:space="preserve"> </w:t>
      </w:r>
      <w:r>
        <w:rPr>
          <w:w w:val="105"/>
        </w:rPr>
        <w:t>COR1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COR2</w:t>
      </w:r>
      <w:r>
        <w:rPr>
          <w:spacing w:val="14"/>
          <w:w w:val="105"/>
        </w:rPr>
        <w:t xml:space="preserve"> </w:t>
      </w:r>
      <w:r>
        <w:rPr>
          <w:spacing w:val="-6"/>
          <w:w w:val="105"/>
        </w:rPr>
        <w:t>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-6"/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</w:rPr>
        <w:t>31.</w:t>
      </w:r>
    </w:p>
    <w:p w14:paraId="0A09A74E" w14:textId="77777777" w:rsidR="00521066" w:rsidRDefault="007C37E1">
      <w:pPr>
        <w:pStyle w:val="BodyText"/>
        <w:spacing w:before="180" w:line="257" w:lineRule="auto"/>
        <w:ind w:left="318" w:right="98" w:hanging="219"/>
        <w:jc w:val="both"/>
      </w:pPr>
      <w:proofErr w:type="spellStart"/>
      <w:r>
        <w:rPr>
          <w:w w:val="105"/>
        </w:rPr>
        <w:t>Bevington</w:t>
      </w:r>
      <w:proofErr w:type="spellEnd"/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3"/>
          <w:w w:val="105"/>
        </w:rPr>
        <w:t xml:space="preserve"> </w:t>
      </w:r>
      <w:r>
        <w:rPr>
          <w:w w:val="105"/>
        </w:rPr>
        <w:t>(2003).</w:t>
      </w:r>
      <w:r>
        <w:rPr>
          <w:spacing w:val="3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Data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reduction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and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error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analysis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for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sciences</w:t>
      </w:r>
      <w:r>
        <w:rPr>
          <w:w w:val="105"/>
        </w:rPr>
        <w:t>.</w:t>
      </w:r>
      <w:proofErr w:type="gramEnd"/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Mc</w:t>
      </w:r>
      <w:r>
        <w:rPr>
          <w:spacing w:val="-1"/>
          <w:w w:val="105"/>
        </w:rPr>
        <w:t>Gra</w:t>
      </w:r>
      <w:r>
        <w:rPr>
          <w:spacing w:val="-2"/>
          <w:w w:val="105"/>
        </w:rPr>
        <w:t>w-Hill</w:t>
      </w:r>
      <w:r>
        <w:rPr>
          <w:spacing w:val="-1"/>
          <w:w w:val="105"/>
        </w:rPr>
        <w:t>,</w:t>
      </w:r>
      <w:r>
        <w:rPr>
          <w:spacing w:val="30"/>
          <w:w w:val="109"/>
        </w:rPr>
        <w:t xml:space="preserve"> </w:t>
      </w:r>
      <w:r>
        <w:rPr>
          <w:w w:val="105"/>
        </w:rPr>
        <w:t>Boston.</w:t>
      </w:r>
    </w:p>
    <w:p w14:paraId="2F64199A" w14:textId="77777777" w:rsidR="00521066" w:rsidRDefault="007C37E1">
      <w:pPr>
        <w:pStyle w:val="BodyText"/>
        <w:spacing w:before="180" w:line="257" w:lineRule="auto"/>
        <w:ind w:left="318" w:right="98" w:hanging="219"/>
        <w:jc w:val="both"/>
      </w:pPr>
      <w:proofErr w:type="spellStart"/>
      <w:r>
        <w:rPr>
          <w:w w:val="105"/>
        </w:rPr>
        <w:t>Bewsher</w:t>
      </w:r>
      <w:proofErr w:type="spellEnd"/>
      <w:r>
        <w:rPr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D.,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Harr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on,</w:t>
      </w:r>
      <w:r>
        <w:rPr>
          <w:spacing w:val="26"/>
          <w:w w:val="105"/>
        </w:rPr>
        <w:t xml:space="preserve"> </w:t>
      </w:r>
      <w:r>
        <w:rPr>
          <w:w w:val="105"/>
        </w:rPr>
        <w:t>R.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Br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n,</w:t>
      </w:r>
      <w:r>
        <w:rPr>
          <w:spacing w:val="26"/>
          <w:w w:val="105"/>
        </w:rPr>
        <w:t xml:space="preserve"> </w:t>
      </w:r>
      <w:r>
        <w:rPr>
          <w:w w:val="105"/>
        </w:rPr>
        <w:t>D.</w:t>
      </w:r>
      <w:r>
        <w:rPr>
          <w:spacing w:val="24"/>
          <w:w w:val="105"/>
        </w:rPr>
        <w:t xml:space="preserve"> </w:t>
      </w:r>
      <w:r>
        <w:rPr>
          <w:w w:val="105"/>
        </w:rPr>
        <w:t>S.</w:t>
      </w:r>
      <w:r>
        <w:rPr>
          <w:spacing w:val="24"/>
          <w:w w:val="105"/>
        </w:rPr>
        <w:t xml:space="preserve"> </w:t>
      </w:r>
      <w:r>
        <w:rPr>
          <w:w w:val="105"/>
        </w:rPr>
        <w:t>(2008).</w:t>
      </w:r>
      <w:r>
        <w:rPr>
          <w:spacing w:val="4"/>
          <w:w w:val="105"/>
        </w:rPr>
        <w:t xml:space="preserve"> </w:t>
      </w:r>
      <w:proofErr w:type="gramStart"/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4"/>
          <w:w w:val="105"/>
        </w:rPr>
        <w:t xml:space="preserve"> </w:t>
      </w:r>
      <w:r>
        <w:rPr>
          <w:w w:val="105"/>
        </w:rPr>
        <w:t>EUV</w:t>
      </w:r>
      <w:r>
        <w:rPr>
          <w:spacing w:val="24"/>
          <w:w w:val="105"/>
        </w:rPr>
        <w:t xml:space="preserve"> </w:t>
      </w:r>
      <w:r>
        <w:rPr>
          <w:w w:val="105"/>
        </w:rPr>
        <w:t>dimming</w:t>
      </w:r>
      <w:r>
        <w:rPr>
          <w:spacing w:val="25"/>
          <w:w w:val="99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ejections</w:t>
      </w:r>
      <w:r>
        <w:rPr>
          <w:spacing w:val="6"/>
          <w:w w:val="105"/>
        </w:rPr>
        <w:t xml:space="preserve"> </w:t>
      </w:r>
      <w:r>
        <w:rPr>
          <w:w w:val="105"/>
        </w:rPr>
        <w:t>I.</w:t>
      </w:r>
      <w:r>
        <w:rPr>
          <w:spacing w:val="6"/>
          <w:w w:val="105"/>
        </w:rPr>
        <w:t xml:space="preserve"> </w:t>
      </w:r>
      <w:r>
        <w:rPr>
          <w:w w:val="105"/>
        </w:rPr>
        <w:t>Statistical</w:t>
      </w:r>
      <w:r>
        <w:rPr>
          <w:spacing w:val="6"/>
          <w:w w:val="105"/>
        </w:rPr>
        <w:t xml:space="preserve"> </w:t>
      </w:r>
      <w:r>
        <w:rPr>
          <w:w w:val="105"/>
        </w:rPr>
        <w:t>study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probab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6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el</w:t>
      </w:r>
      <w:r>
        <w:rPr>
          <w:w w:val="105"/>
        </w:rPr>
        <w:t>.</w:t>
      </w:r>
      <w:proofErr w:type="gramEnd"/>
      <w:r>
        <w:rPr>
          <w:spacing w:val="21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478:897–906.</w:t>
      </w:r>
      <w:proofErr w:type="gramEnd"/>
    </w:p>
    <w:p w14:paraId="2E37009D" w14:textId="77777777" w:rsidR="00521066" w:rsidRDefault="007C37E1">
      <w:pPr>
        <w:pStyle w:val="BodyText"/>
        <w:spacing w:before="180"/>
      </w:pP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McTiernan</w:t>
      </w:r>
      <w:proofErr w:type="spellEnd"/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J.</w:t>
      </w:r>
      <w:r>
        <w:rPr>
          <w:spacing w:val="24"/>
          <w:w w:val="105"/>
        </w:rPr>
        <w:t xml:space="preserve"> </w:t>
      </w:r>
      <w:r>
        <w:rPr>
          <w:w w:val="105"/>
        </w:rPr>
        <w:t>M.,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23"/>
          <w:w w:val="105"/>
        </w:rPr>
        <w:t xml:space="preserve"> </w:t>
      </w:r>
      <w:r>
        <w:rPr>
          <w:w w:val="105"/>
        </w:rPr>
        <w:t>H.</w:t>
      </w:r>
      <w:r>
        <w:rPr>
          <w:spacing w:val="24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4"/>
          <w:w w:val="105"/>
        </w:rPr>
        <w:t xml:space="preserve"> </w:t>
      </w:r>
      <w:r>
        <w:rPr>
          <w:w w:val="105"/>
        </w:rPr>
        <w:t>(2014).</w:t>
      </w:r>
      <w:r>
        <w:rPr>
          <w:spacing w:val="51"/>
          <w:w w:val="105"/>
        </w:rPr>
        <w:t xml:space="preserve"> </w:t>
      </w:r>
      <w:r>
        <w:rPr>
          <w:w w:val="105"/>
        </w:rPr>
        <w:t>CONSTRAINING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OLAR</w:t>
      </w:r>
      <w:r>
        <w:rPr>
          <w:spacing w:val="24"/>
          <w:w w:val="105"/>
        </w:rPr>
        <w:t xml:space="preserve"> </w:t>
      </w:r>
      <w:r>
        <w:rPr>
          <w:w w:val="105"/>
        </w:rPr>
        <w:t>FLARE</w:t>
      </w:r>
      <w:r>
        <w:rPr>
          <w:spacing w:val="24"/>
          <w:w w:val="105"/>
        </w:rPr>
        <w:t xml:space="preserve"> </w:t>
      </w:r>
      <w:r>
        <w:rPr>
          <w:w w:val="105"/>
        </w:rPr>
        <w:t>DIF-</w:t>
      </w:r>
    </w:p>
    <w:p w14:paraId="0F1F4E72" w14:textId="77777777" w:rsidR="00521066" w:rsidRDefault="007C37E1">
      <w:pPr>
        <w:pStyle w:val="BodyText"/>
        <w:spacing w:before="18" w:line="257" w:lineRule="auto"/>
        <w:ind w:left="318" w:right="98"/>
      </w:pPr>
      <w:proofErr w:type="gramStart"/>
      <w:r>
        <w:rPr>
          <w:w w:val="105"/>
        </w:rPr>
        <w:t>FERENTIAL</w:t>
      </w:r>
      <w:r>
        <w:rPr>
          <w:spacing w:val="21"/>
          <w:w w:val="105"/>
        </w:rPr>
        <w:t xml:space="preserve"> </w:t>
      </w:r>
      <w:r>
        <w:rPr>
          <w:w w:val="105"/>
        </w:rPr>
        <w:t>EMISSION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AS</w:t>
      </w:r>
      <w:r>
        <w:rPr>
          <w:spacing w:val="-1"/>
          <w:w w:val="105"/>
        </w:rPr>
        <w:t>URE</w:t>
      </w:r>
      <w:r>
        <w:rPr>
          <w:spacing w:val="-2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EVE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RHESSI.</w:t>
      </w:r>
      <w:proofErr w:type="gramEnd"/>
      <w:r>
        <w:rPr>
          <w:spacing w:val="48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8"/>
          <w:w w:val="109"/>
        </w:rPr>
        <w:t xml:space="preserve"> </w:t>
      </w:r>
      <w:r>
        <w:rPr>
          <w:w w:val="105"/>
        </w:rPr>
        <w:t>788(2)</w:t>
      </w:r>
      <w:proofErr w:type="gramStart"/>
      <w:r>
        <w:rPr>
          <w:w w:val="105"/>
        </w:rPr>
        <w:t>:L31</w:t>
      </w:r>
      <w:proofErr w:type="gramEnd"/>
      <w:r>
        <w:rPr>
          <w:w w:val="105"/>
        </w:rPr>
        <w:t>.</w:t>
      </w:r>
    </w:p>
    <w:p w14:paraId="3F1122DD" w14:textId="77777777" w:rsidR="00521066" w:rsidRDefault="007C37E1">
      <w:pPr>
        <w:pStyle w:val="BodyText"/>
        <w:spacing w:before="180" w:line="257" w:lineRule="auto"/>
        <w:ind w:left="318" w:right="98" w:hanging="219"/>
        <w:jc w:val="both"/>
      </w:pPr>
      <w:r>
        <w:rPr>
          <w:w w:val="105"/>
        </w:rPr>
        <w:t>Chen,</w:t>
      </w:r>
      <w:r>
        <w:rPr>
          <w:spacing w:val="46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F.,</w:t>
      </w:r>
      <w:r>
        <w:rPr>
          <w:spacing w:val="46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47"/>
          <w:w w:val="105"/>
        </w:rPr>
        <w:t xml:space="preserve"> </w:t>
      </w:r>
      <w:r>
        <w:rPr>
          <w:w w:val="105"/>
        </w:rPr>
        <w:t>C.,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Shibata,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K.</w:t>
      </w:r>
      <w:r>
        <w:rPr>
          <w:spacing w:val="41"/>
          <w:w w:val="105"/>
        </w:rPr>
        <w:t xml:space="preserve"> </w:t>
      </w:r>
      <w:r>
        <w:rPr>
          <w:w w:val="105"/>
        </w:rPr>
        <w:t>(2005).</w:t>
      </w:r>
      <w:r>
        <w:rPr>
          <w:spacing w:val="49"/>
          <w:w w:val="105"/>
        </w:rPr>
        <w:t xml:space="preserve"> </w:t>
      </w:r>
      <w:proofErr w:type="gramStart"/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spacing w:val="-5"/>
          <w:w w:val="105"/>
        </w:rPr>
        <w:t>Fu</w:t>
      </w:r>
      <w:r>
        <w:rPr>
          <w:spacing w:val="-6"/>
          <w:w w:val="105"/>
        </w:rPr>
        <w:t>ll</w:t>
      </w:r>
      <w:r>
        <w:rPr>
          <w:spacing w:val="41"/>
          <w:w w:val="105"/>
        </w:rPr>
        <w:t xml:space="preserve"> </w:t>
      </w:r>
      <w:r>
        <w:rPr>
          <w:w w:val="105"/>
        </w:rPr>
        <w:t>View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EIT</w:t>
      </w:r>
      <w:r>
        <w:rPr>
          <w:spacing w:val="41"/>
          <w:w w:val="105"/>
        </w:rPr>
        <w:t xml:space="preserve"> </w:t>
      </w:r>
      <w:r>
        <w:rPr>
          <w:spacing w:val="-6"/>
          <w:w w:val="105"/>
        </w:rPr>
        <w:t>Wa</w:t>
      </w:r>
      <w:r>
        <w:rPr>
          <w:spacing w:val="-7"/>
          <w:w w:val="105"/>
        </w:rPr>
        <w:t>ves</w:t>
      </w:r>
      <w:r>
        <w:rPr>
          <w:spacing w:val="-6"/>
          <w:w w:val="105"/>
        </w:rPr>
        <w:t>.</w:t>
      </w:r>
      <w:proofErr w:type="gramEnd"/>
      <w:r>
        <w:rPr>
          <w:spacing w:val="50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proofErr w:type="gramEnd"/>
      <w:r>
        <w:rPr>
          <w:w w:val="105"/>
        </w:rPr>
        <w:t>,</w:t>
      </w:r>
      <w:r>
        <w:rPr>
          <w:spacing w:val="-29"/>
          <w:w w:val="105"/>
        </w:rPr>
        <w:t xml:space="preserve"> </w:t>
      </w:r>
      <w:r>
        <w:rPr>
          <w:w w:val="105"/>
        </w:rPr>
        <w:t>622(2):1202–1210.</w:t>
      </w:r>
    </w:p>
    <w:p w14:paraId="0F733BA6" w14:textId="77777777" w:rsidR="00521066" w:rsidRDefault="007C37E1">
      <w:pPr>
        <w:pStyle w:val="BodyText"/>
        <w:spacing w:before="180" w:line="257" w:lineRule="auto"/>
        <w:ind w:left="318" w:right="98" w:hanging="219"/>
        <w:jc w:val="both"/>
      </w:pPr>
      <w:r>
        <w:rPr>
          <w:w w:val="105"/>
        </w:rPr>
        <w:t>Chen,</w:t>
      </w:r>
      <w:r>
        <w:rPr>
          <w:spacing w:val="22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2"/>
          <w:w w:val="105"/>
        </w:rPr>
        <w:t xml:space="preserve"> </w:t>
      </w:r>
      <w:r>
        <w:rPr>
          <w:w w:val="105"/>
        </w:rPr>
        <w:t>F.,</w:t>
      </w:r>
      <w:r>
        <w:rPr>
          <w:spacing w:val="22"/>
          <w:w w:val="105"/>
        </w:rPr>
        <w:t xml:space="preserve"> </w:t>
      </w:r>
      <w:r>
        <w:rPr>
          <w:spacing w:val="-6"/>
          <w:w w:val="105"/>
        </w:rPr>
        <w:t>Wu,</w:t>
      </w:r>
      <w:r>
        <w:rPr>
          <w:spacing w:val="23"/>
          <w:w w:val="105"/>
        </w:rPr>
        <w:t xml:space="preserve"> </w:t>
      </w:r>
      <w:r>
        <w:rPr>
          <w:w w:val="105"/>
        </w:rPr>
        <w:t>S.</w:t>
      </w:r>
      <w:r>
        <w:rPr>
          <w:spacing w:val="22"/>
          <w:w w:val="105"/>
        </w:rPr>
        <w:t xml:space="preserve"> </w:t>
      </w:r>
      <w:r>
        <w:rPr>
          <w:w w:val="105"/>
        </w:rPr>
        <w:t>T.,</w:t>
      </w:r>
      <w:r>
        <w:rPr>
          <w:spacing w:val="22"/>
          <w:w w:val="105"/>
        </w:rPr>
        <w:t xml:space="preserve"> </w:t>
      </w:r>
      <w:r>
        <w:rPr>
          <w:w w:val="105"/>
        </w:rPr>
        <w:t>Shibata,</w:t>
      </w:r>
      <w:r>
        <w:rPr>
          <w:spacing w:val="23"/>
          <w:w w:val="105"/>
        </w:rPr>
        <w:t xml:space="preserve"> </w:t>
      </w:r>
      <w:r>
        <w:rPr>
          <w:w w:val="105"/>
        </w:rPr>
        <w:t>K.,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22"/>
          <w:w w:val="105"/>
        </w:rPr>
        <w:t xml:space="preserve"> </w:t>
      </w:r>
      <w:r>
        <w:rPr>
          <w:w w:val="105"/>
        </w:rPr>
        <w:t>C.</w:t>
      </w:r>
      <w:r>
        <w:rPr>
          <w:spacing w:val="23"/>
          <w:w w:val="105"/>
        </w:rPr>
        <w:t xml:space="preserve"> </w:t>
      </w:r>
      <w:r>
        <w:rPr>
          <w:w w:val="105"/>
        </w:rPr>
        <w:t>(2002).</w:t>
      </w:r>
      <w:r>
        <w:rPr>
          <w:spacing w:val="47"/>
          <w:w w:val="105"/>
        </w:rPr>
        <w:t xml:space="preserve"> </w:t>
      </w:r>
      <w:proofErr w:type="gramStart"/>
      <w:r>
        <w:rPr>
          <w:w w:val="105"/>
        </w:rPr>
        <w:t>Evidence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EIT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Moreton</w:t>
      </w:r>
      <w:proofErr w:type="spellEnd"/>
      <w:r>
        <w:rPr>
          <w:spacing w:val="21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10"/>
        </w:rPr>
        <w:t xml:space="preserve"> </w:t>
      </w:r>
      <w:r>
        <w:rPr>
          <w:w w:val="105"/>
        </w:rPr>
        <w:t>Numerical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proofErr w:type="gramEnd"/>
      <w:r>
        <w:rPr>
          <w:spacing w:val="41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572(1)</w:t>
      </w:r>
      <w:proofErr w:type="gramStart"/>
      <w:r>
        <w:rPr>
          <w:w w:val="105"/>
        </w:rPr>
        <w:t>:L99</w:t>
      </w:r>
      <w:proofErr w:type="gramEnd"/>
      <w:r>
        <w:rPr>
          <w:w w:val="105"/>
        </w:rPr>
        <w:t>–L102.</w:t>
      </w:r>
    </w:p>
    <w:p w14:paraId="52C40E18" w14:textId="77777777" w:rsidR="00521066" w:rsidRDefault="00521066">
      <w:pPr>
        <w:spacing w:line="257" w:lineRule="auto"/>
        <w:jc w:val="both"/>
        <w:sectPr w:rsidR="00521066">
          <w:headerReference w:type="even" r:id="rId23"/>
          <w:pgSz w:w="12240" w:h="15840"/>
          <w:pgMar w:top="1500" w:right="1340" w:bottom="280" w:left="1340" w:header="0" w:footer="0" w:gutter="0"/>
          <w:cols w:space="720"/>
        </w:sectPr>
      </w:pPr>
    </w:p>
    <w:p w14:paraId="465D90CD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0E88D966" w14:textId="77777777" w:rsidR="00521066" w:rsidRDefault="007C37E1">
      <w:pPr>
        <w:pStyle w:val="BodyText"/>
        <w:spacing w:before="58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Colaninno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C.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(2009).</w:t>
      </w:r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First</w:t>
      </w:r>
      <w:r>
        <w:rPr>
          <w:spacing w:val="15"/>
          <w:w w:val="105"/>
        </w:rPr>
        <w:t xml:space="preserve"> </w:t>
      </w:r>
      <w:r>
        <w:rPr>
          <w:w w:val="105"/>
        </w:rPr>
        <w:t>Determination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Tru</w:t>
      </w:r>
      <w:r>
        <w:rPr>
          <w:spacing w:val="-6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Mass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Coronal</w:t>
      </w:r>
      <w:r>
        <w:rPr>
          <w:spacing w:val="15"/>
          <w:w w:val="105"/>
        </w:rPr>
        <w:t xml:space="preserve"> </w:t>
      </w:r>
      <w:r>
        <w:rPr>
          <w:w w:val="105"/>
        </w:rPr>
        <w:t>Mass</w:t>
      </w:r>
      <w:r>
        <w:rPr>
          <w:spacing w:val="23"/>
        </w:rPr>
        <w:t xml:space="preserve"> </w:t>
      </w:r>
      <w:r>
        <w:rPr>
          <w:w w:val="105"/>
        </w:rPr>
        <w:t>Ejections: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No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el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Approach</w:t>
      </w:r>
      <w:r>
        <w:rPr>
          <w:spacing w:val="19"/>
          <w:w w:val="105"/>
        </w:rPr>
        <w:t xml:space="preserve"> </w:t>
      </w:r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20"/>
          <w:w w:val="105"/>
        </w:rPr>
        <w:t xml:space="preserve"> </w:t>
      </w:r>
      <w:r>
        <w:rPr>
          <w:w w:val="105"/>
        </w:rPr>
        <w:t>Using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</w:t>
      </w:r>
      <w:r>
        <w:rPr>
          <w:spacing w:val="19"/>
          <w:w w:val="105"/>
        </w:rPr>
        <w:t xml:space="preserve"> </w:t>
      </w:r>
      <w:r>
        <w:rPr>
          <w:w w:val="105"/>
        </w:rPr>
        <w:t>Stereo</w:t>
      </w:r>
      <w:r>
        <w:rPr>
          <w:spacing w:val="20"/>
          <w:w w:val="105"/>
        </w:rPr>
        <w:t xml:space="preserve"> </w:t>
      </w:r>
      <w:r>
        <w:rPr>
          <w:w w:val="105"/>
        </w:rPr>
        <w:t>Viewpoints.</w:t>
      </w:r>
      <w:r>
        <w:rPr>
          <w:spacing w:val="46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5"/>
          <w:w w:val="109"/>
        </w:rPr>
        <w:t xml:space="preserve"> </w:t>
      </w:r>
      <w:r>
        <w:rPr>
          <w:w w:val="105"/>
        </w:rPr>
        <w:t>698:852–858.</w:t>
      </w:r>
      <w:proofErr w:type="gramEnd"/>
    </w:p>
    <w:p w14:paraId="3308D820" w14:textId="77777777" w:rsidR="00521066" w:rsidRDefault="007C37E1">
      <w:pPr>
        <w:pStyle w:val="BodyText"/>
        <w:spacing w:before="160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Colaninno</w:t>
      </w:r>
      <w:proofErr w:type="spellEnd"/>
      <w:r>
        <w:rPr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R.</w:t>
      </w:r>
      <w:r>
        <w:rPr>
          <w:spacing w:val="32"/>
          <w:w w:val="105"/>
        </w:rPr>
        <w:t xml:space="preserve"> </w:t>
      </w:r>
      <w:r>
        <w:rPr>
          <w:w w:val="105"/>
        </w:rPr>
        <w:t>C.,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A.,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spacing w:val="-7"/>
          <w:w w:val="105"/>
        </w:rPr>
        <w:t>Wu,</w:t>
      </w:r>
      <w:r>
        <w:rPr>
          <w:spacing w:val="34"/>
          <w:w w:val="105"/>
        </w:rPr>
        <w:t xml:space="preserve"> </w:t>
      </w:r>
      <w:r>
        <w:rPr>
          <w:w w:val="105"/>
        </w:rPr>
        <w:t>C.</w:t>
      </w:r>
      <w:r>
        <w:rPr>
          <w:spacing w:val="32"/>
          <w:w w:val="105"/>
        </w:rPr>
        <w:t xml:space="preserve"> </w:t>
      </w:r>
      <w:r>
        <w:rPr>
          <w:w w:val="105"/>
        </w:rPr>
        <w:t>C.</w:t>
      </w:r>
      <w:r>
        <w:rPr>
          <w:spacing w:val="31"/>
          <w:w w:val="105"/>
        </w:rPr>
        <w:t xml:space="preserve"> </w:t>
      </w:r>
      <w:r>
        <w:rPr>
          <w:w w:val="105"/>
        </w:rPr>
        <w:t>(2013).</w:t>
      </w:r>
      <w:proofErr w:type="gramEnd"/>
      <w:r>
        <w:rPr>
          <w:spacing w:val="22"/>
          <w:w w:val="105"/>
        </w:rPr>
        <w:t xml:space="preserve"> </w:t>
      </w:r>
      <w:proofErr w:type="gramStart"/>
      <w:r>
        <w:rPr>
          <w:spacing w:val="-1"/>
          <w:w w:val="105"/>
        </w:rPr>
        <w:t>Quant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comparison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methods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6"/>
        </w:rPr>
        <w:t xml:space="preserve"> </w:t>
      </w:r>
      <w:r>
        <w:rPr>
          <w:w w:val="105"/>
        </w:rPr>
        <w:t>predicting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arr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val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ofcoronal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mass</w:t>
      </w:r>
      <w:r>
        <w:rPr>
          <w:spacing w:val="22"/>
          <w:w w:val="105"/>
        </w:rPr>
        <w:t xml:space="preserve"> </w:t>
      </w:r>
      <w:r>
        <w:rPr>
          <w:w w:val="105"/>
        </w:rPr>
        <w:t>ejections</w:t>
      </w:r>
      <w:r>
        <w:rPr>
          <w:spacing w:val="23"/>
          <w:w w:val="105"/>
        </w:rPr>
        <w:t xml:space="preserve"> </w:t>
      </w:r>
      <w:r>
        <w:rPr>
          <w:w w:val="105"/>
        </w:rPr>
        <w:t>at</w:t>
      </w:r>
      <w:r>
        <w:rPr>
          <w:spacing w:val="22"/>
          <w:w w:val="105"/>
        </w:rPr>
        <w:t xml:space="preserve"> </w:t>
      </w:r>
      <w:r>
        <w:rPr>
          <w:w w:val="105"/>
        </w:rPr>
        <w:t>Earth</w:t>
      </w:r>
      <w:r>
        <w:rPr>
          <w:spacing w:val="23"/>
          <w:w w:val="105"/>
        </w:rPr>
        <w:t xml:space="preserve"> </w:t>
      </w:r>
      <w:r>
        <w:rPr>
          <w:w w:val="105"/>
        </w:rPr>
        <w:t>based</w:t>
      </w:r>
      <w:r>
        <w:rPr>
          <w:spacing w:val="23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proofErr w:type="spellStart"/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iew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imaging.</w:t>
      </w:r>
      <w:proofErr w:type="gramEnd"/>
      <w:r>
        <w:rPr>
          <w:spacing w:val="49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3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of</w:t>
      </w:r>
      <w:r>
        <w:rPr>
          <w:w w:val="95"/>
        </w:rPr>
        <w:t xml:space="preserve"> </w:t>
      </w:r>
      <w:r>
        <w:rPr>
          <w:w w:val="107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proofErr w:type="gramEnd"/>
      <w:r>
        <w:rPr>
          <w:spacing w:val="-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2"/>
          <w:w w:val="105"/>
          <w:u w:val="single" w:color="000000"/>
        </w:rPr>
        <w:t>: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-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5"/>
          <w:w w:val="105"/>
        </w:rPr>
        <w:t xml:space="preserve"> </w:t>
      </w:r>
      <w:r>
        <w:rPr>
          <w:w w:val="105"/>
        </w:rPr>
        <w:t>118(11):6866–6879.</w:t>
      </w:r>
    </w:p>
    <w:p w14:paraId="755814B2" w14:textId="77777777" w:rsidR="00521066" w:rsidRDefault="007C37E1">
      <w:pPr>
        <w:pStyle w:val="BodyText"/>
        <w:spacing w:before="160" w:line="257" w:lineRule="auto"/>
        <w:ind w:left="318" w:right="118" w:hanging="219"/>
        <w:jc w:val="both"/>
      </w:pP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5"/>
          <w:w w:val="105"/>
        </w:rPr>
        <w:t xml:space="preserve"> </w:t>
      </w:r>
      <w:r>
        <w:rPr>
          <w:w w:val="105"/>
        </w:rPr>
        <w:t>L.,</w:t>
      </w:r>
      <w:r>
        <w:rPr>
          <w:spacing w:val="15"/>
          <w:w w:val="105"/>
        </w:rPr>
        <w:t xml:space="preserve"> </w:t>
      </w:r>
      <w:r>
        <w:rPr>
          <w:w w:val="105"/>
        </w:rPr>
        <w:t>Dennis,</w:t>
      </w:r>
      <w:r>
        <w:rPr>
          <w:spacing w:val="15"/>
          <w:w w:val="105"/>
        </w:rPr>
        <w:t xml:space="preserve"> </w:t>
      </w:r>
      <w:r>
        <w:rPr>
          <w:w w:val="105"/>
        </w:rPr>
        <w:t>B.</w:t>
      </w:r>
      <w:r>
        <w:rPr>
          <w:spacing w:val="14"/>
          <w:w w:val="105"/>
        </w:rPr>
        <w:t xml:space="preserve"> </w:t>
      </w:r>
      <w:r>
        <w:rPr>
          <w:w w:val="105"/>
        </w:rPr>
        <w:t>R.,</w:t>
      </w:r>
      <w:r>
        <w:rPr>
          <w:spacing w:val="15"/>
          <w:w w:val="105"/>
        </w:rPr>
        <w:t xml:space="preserve"> </w:t>
      </w:r>
      <w:r>
        <w:rPr>
          <w:w w:val="105"/>
        </w:rPr>
        <w:t>Hudson,</w:t>
      </w:r>
      <w:r>
        <w:rPr>
          <w:spacing w:val="15"/>
          <w:w w:val="105"/>
        </w:rPr>
        <w:t xml:space="preserve"> </w:t>
      </w:r>
      <w:r>
        <w:rPr>
          <w:w w:val="105"/>
        </w:rPr>
        <w:t>H.</w:t>
      </w:r>
      <w:r>
        <w:rPr>
          <w:spacing w:val="14"/>
          <w:w w:val="105"/>
        </w:rPr>
        <w:t xml:space="preserve"> </w:t>
      </w:r>
      <w:r>
        <w:rPr>
          <w:w w:val="105"/>
        </w:rPr>
        <w:t>S.,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2"/>
          <w:w w:val="105"/>
        </w:rPr>
        <w:t>Kru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S.,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illi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K.,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M.,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Battaglia</w:t>
      </w:r>
      <w:proofErr w:type="spell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M.,</w:t>
      </w:r>
      <w:r>
        <w:rPr>
          <w:spacing w:val="35"/>
          <w:w w:val="109"/>
        </w:rPr>
        <w:t xml:space="preserve"> </w:t>
      </w:r>
      <w:r>
        <w:rPr>
          <w:w w:val="105"/>
        </w:rPr>
        <w:t>Bone,</w:t>
      </w:r>
      <w:r>
        <w:rPr>
          <w:spacing w:val="30"/>
          <w:w w:val="105"/>
        </w:rPr>
        <w:t xml:space="preserve"> </w:t>
      </w:r>
      <w:r>
        <w:rPr>
          <w:w w:val="105"/>
        </w:rPr>
        <w:t>L.,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A.,</w:t>
      </w:r>
      <w:r>
        <w:rPr>
          <w:spacing w:val="30"/>
          <w:w w:val="105"/>
        </w:rPr>
        <w:t xml:space="preserve"> </w:t>
      </w:r>
      <w:r>
        <w:rPr>
          <w:w w:val="105"/>
        </w:rPr>
        <w:t>Chen,</w:t>
      </w:r>
      <w:r>
        <w:rPr>
          <w:spacing w:val="30"/>
          <w:w w:val="105"/>
        </w:rPr>
        <w:t xml:space="preserve"> </w:t>
      </w:r>
      <w:r>
        <w:rPr>
          <w:w w:val="105"/>
        </w:rPr>
        <w:t>Q.,</w:t>
      </w:r>
      <w:r>
        <w:rPr>
          <w:spacing w:val="30"/>
          <w:w w:val="105"/>
        </w:rPr>
        <w:t xml:space="preserve"> </w:t>
      </w:r>
      <w:r>
        <w:rPr>
          <w:w w:val="105"/>
        </w:rPr>
        <w:t>Gallagher,</w:t>
      </w:r>
      <w:r>
        <w:rPr>
          <w:spacing w:val="3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Grigis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Ji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H.,</w:t>
      </w:r>
      <w:r>
        <w:rPr>
          <w:spacing w:val="30"/>
          <w:w w:val="105"/>
        </w:rPr>
        <w:t xml:space="preserve"> </w:t>
      </w:r>
      <w:r>
        <w:rPr>
          <w:w w:val="105"/>
        </w:rPr>
        <w:t>Liu,</w:t>
      </w:r>
      <w:r>
        <w:rPr>
          <w:spacing w:val="30"/>
          <w:w w:val="105"/>
        </w:rPr>
        <w:t xml:space="preserve"> </w:t>
      </w:r>
      <w:r>
        <w:rPr>
          <w:w w:val="105"/>
        </w:rPr>
        <w:t>W.,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Milli</w:t>
      </w:r>
      <w:r>
        <w:rPr>
          <w:spacing w:val="-1"/>
          <w:w w:val="105"/>
        </w:rPr>
        <w:t>gan,</w:t>
      </w:r>
      <w:r>
        <w:rPr>
          <w:spacing w:val="30"/>
          <w:w w:val="105"/>
        </w:rPr>
        <w:t xml:space="preserve"> </w:t>
      </w:r>
      <w:r>
        <w:rPr>
          <w:w w:val="105"/>
        </w:rPr>
        <w:t>R.</w:t>
      </w:r>
      <w:r>
        <w:rPr>
          <w:spacing w:val="28"/>
          <w:w w:val="105"/>
        </w:rPr>
        <w:t xml:space="preserve"> </w:t>
      </w:r>
      <w:r>
        <w:rPr>
          <w:w w:val="105"/>
        </w:rPr>
        <w:t>O.,</w:t>
      </w:r>
      <w:r>
        <w:rPr>
          <w:spacing w:val="30"/>
          <w:w w:val="109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M.</w:t>
      </w:r>
      <w:r>
        <w:rPr>
          <w:spacing w:val="27"/>
          <w:w w:val="105"/>
        </w:rPr>
        <w:t xml:space="preserve"> </w:t>
      </w:r>
      <w:r>
        <w:rPr>
          <w:w w:val="105"/>
        </w:rPr>
        <w:t>(2011).</w:t>
      </w:r>
      <w:r>
        <w:rPr>
          <w:spacing w:val="20"/>
          <w:w w:val="105"/>
        </w:rPr>
        <w:t xml:space="preserve"> </w:t>
      </w:r>
      <w:proofErr w:type="gramStart"/>
      <w:r>
        <w:rPr>
          <w:w w:val="105"/>
        </w:rPr>
        <w:t>An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.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2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</w:t>
      </w:r>
      <w:r>
        <w:rPr>
          <w:w w:val="105"/>
        </w:rPr>
        <w:t>ws,</w:t>
      </w:r>
      <w:r>
        <w:rPr>
          <w:spacing w:val="29"/>
          <w:w w:val="101"/>
        </w:rPr>
        <w:t xml:space="preserve"> </w:t>
      </w:r>
      <w:r>
        <w:rPr>
          <w:w w:val="105"/>
        </w:rPr>
        <w:t>159(1-4)</w:t>
      </w:r>
      <w:proofErr w:type="gramStart"/>
      <w:r>
        <w:rPr>
          <w:w w:val="105"/>
        </w:rPr>
        <w:t>:19</w:t>
      </w:r>
      <w:proofErr w:type="gramEnd"/>
      <w:r>
        <w:rPr>
          <w:w w:val="105"/>
        </w:rPr>
        <w:t>–106.</w:t>
      </w:r>
    </w:p>
    <w:p w14:paraId="4F1EDF08" w14:textId="77777777" w:rsidR="00521066" w:rsidRDefault="007C37E1">
      <w:pPr>
        <w:pStyle w:val="BodyText"/>
        <w:spacing w:before="160" w:line="257" w:lineRule="auto"/>
        <w:ind w:left="318" w:right="118" w:hanging="219"/>
        <w:jc w:val="both"/>
      </w:pPr>
      <w:r>
        <w:rPr>
          <w:w w:val="105"/>
        </w:rPr>
        <w:t>Gilbert,</w:t>
      </w:r>
      <w:r>
        <w:rPr>
          <w:spacing w:val="27"/>
          <w:w w:val="105"/>
        </w:rPr>
        <w:t xml:space="preserve"> </w:t>
      </w:r>
      <w:r>
        <w:rPr>
          <w:w w:val="105"/>
        </w:rPr>
        <w:t>H.</w:t>
      </w:r>
      <w:r>
        <w:rPr>
          <w:spacing w:val="27"/>
          <w:w w:val="105"/>
        </w:rPr>
        <w:t xml:space="preserve"> </w:t>
      </w:r>
      <w:r>
        <w:rPr>
          <w:w w:val="105"/>
        </w:rPr>
        <w:t>R.,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Inglis</w:t>
      </w:r>
      <w:proofErr w:type="spellEnd"/>
      <w:r>
        <w:rPr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a.</w:t>
      </w:r>
      <w:r>
        <w:rPr>
          <w:spacing w:val="26"/>
          <w:w w:val="105"/>
        </w:rPr>
        <w:t xml:space="preserve"> </w:t>
      </w:r>
      <w:r>
        <w:rPr>
          <w:w w:val="105"/>
        </w:rPr>
        <w:t>R.,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ay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M.</w:t>
      </w:r>
      <w:r>
        <w:rPr>
          <w:spacing w:val="27"/>
          <w:w w:val="105"/>
        </w:rPr>
        <w:t xml:space="preserve"> </w:t>
      </w:r>
      <w:r>
        <w:rPr>
          <w:w w:val="105"/>
        </w:rPr>
        <w:t>L.,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Ofman</w:t>
      </w:r>
      <w:proofErr w:type="spellEnd"/>
      <w:r>
        <w:rPr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L.,</w:t>
      </w:r>
      <w:r>
        <w:rPr>
          <w:spacing w:val="28"/>
          <w:w w:val="105"/>
        </w:rPr>
        <w:t xml:space="preserve"> </w:t>
      </w:r>
      <w:r>
        <w:rPr>
          <w:w w:val="105"/>
        </w:rPr>
        <w:t>Thompson,</w:t>
      </w:r>
      <w:r>
        <w:rPr>
          <w:spacing w:val="28"/>
          <w:w w:val="105"/>
        </w:rPr>
        <w:t xml:space="preserve"> </w:t>
      </w:r>
      <w:r>
        <w:rPr>
          <w:w w:val="105"/>
        </w:rPr>
        <w:t>B.</w:t>
      </w:r>
      <w:r>
        <w:rPr>
          <w:spacing w:val="27"/>
          <w:w w:val="105"/>
        </w:rPr>
        <w:t xml:space="preserve"> </w:t>
      </w:r>
      <w:r>
        <w:rPr>
          <w:w w:val="105"/>
        </w:rPr>
        <w:t>J.,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4"/>
          <w:w w:val="105"/>
        </w:rPr>
        <w:t>n</w:t>
      </w:r>
      <w:r>
        <w:rPr>
          <w:spacing w:val="-5"/>
          <w:w w:val="105"/>
        </w:rPr>
        <w:t>g,</w:t>
      </w:r>
      <w:r>
        <w:rPr>
          <w:spacing w:val="28"/>
          <w:w w:val="105"/>
        </w:rPr>
        <w:t xml:space="preserve"> </w:t>
      </w:r>
      <w:r>
        <w:rPr>
          <w:w w:val="105"/>
        </w:rPr>
        <w:t>C.</w:t>
      </w:r>
      <w:r>
        <w:rPr>
          <w:spacing w:val="27"/>
          <w:w w:val="105"/>
        </w:rPr>
        <w:t xml:space="preserve"> </w:t>
      </w:r>
      <w:r>
        <w:rPr>
          <w:w w:val="105"/>
        </w:rPr>
        <w:t>a.</w:t>
      </w:r>
      <w:r>
        <w:rPr>
          <w:spacing w:val="26"/>
          <w:w w:val="105"/>
        </w:rPr>
        <w:t xml:space="preserve"> </w:t>
      </w:r>
      <w:r>
        <w:rPr>
          <w:w w:val="105"/>
        </w:rPr>
        <w:t>(2013).</w:t>
      </w:r>
      <w:r>
        <w:rPr>
          <w:spacing w:val="29"/>
          <w:w w:val="109"/>
        </w:rPr>
        <w:t xml:space="preserve"> </w:t>
      </w:r>
      <w:proofErr w:type="gramStart"/>
      <w:r>
        <w:rPr>
          <w:w w:val="105"/>
        </w:rPr>
        <w:t>Energy</w:t>
      </w:r>
      <w:r>
        <w:rPr>
          <w:spacing w:val="22"/>
          <w:w w:val="105"/>
        </w:rPr>
        <w:t xml:space="preserve"> </w:t>
      </w:r>
      <w:r>
        <w:rPr>
          <w:w w:val="105"/>
        </w:rPr>
        <w:t>Release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r>
        <w:rPr>
          <w:spacing w:val="21"/>
          <w:w w:val="105"/>
        </w:rPr>
        <w:t xml:space="preserve"> </w:t>
      </w:r>
      <w:r>
        <w:rPr>
          <w:w w:val="105"/>
        </w:rPr>
        <w:t>Impacting</w:t>
      </w:r>
      <w:r>
        <w:rPr>
          <w:spacing w:val="21"/>
          <w:w w:val="105"/>
        </w:rPr>
        <w:t xml:space="preserve"> </w:t>
      </w:r>
      <w:r>
        <w:rPr>
          <w:w w:val="105"/>
        </w:rPr>
        <w:t>Prominence</w:t>
      </w:r>
      <w:r>
        <w:rPr>
          <w:spacing w:val="23"/>
          <w:w w:val="105"/>
        </w:rPr>
        <w:t xml:space="preserve"> </w:t>
      </w:r>
      <w:r>
        <w:rPr>
          <w:w w:val="105"/>
        </w:rPr>
        <w:t>Material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ollowi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g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2011</w:t>
      </w:r>
      <w:r>
        <w:rPr>
          <w:spacing w:val="22"/>
          <w:w w:val="105"/>
        </w:rPr>
        <w:t xml:space="preserve"> </w:t>
      </w:r>
      <w:r>
        <w:rPr>
          <w:w w:val="105"/>
        </w:rPr>
        <w:t>June</w:t>
      </w:r>
      <w:r>
        <w:rPr>
          <w:spacing w:val="22"/>
          <w:w w:val="105"/>
        </w:rPr>
        <w:t xml:space="preserve"> </w:t>
      </w:r>
      <w:r>
        <w:rPr>
          <w:w w:val="105"/>
        </w:rPr>
        <w:t>7</w:t>
      </w:r>
      <w:r>
        <w:rPr>
          <w:spacing w:val="21"/>
          <w:w w:val="105"/>
        </w:rPr>
        <w:t xml:space="preserve"> </w:t>
      </w:r>
      <w:r>
        <w:rPr>
          <w:w w:val="105"/>
        </w:rPr>
        <w:t>Eruption.</w:t>
      </w:r>
      <w:proofErr w:type="gramEnd"/>
      <w:r>
        <w:rPr>
          <w:spacing w:val="47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w w:val="109"/>
        </w:rPr>
        <w:t xml:space="preserve"> </w:t>
      </w:r>
      <w:r>
        <w:rPr>
          <w:w w:val="102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proofErr w:type="gramEnd"/>
      <w:r>
        <w:rPr>
          <w:spacing w:val="2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776(1):L12.</w:t>
      </w:r>
    </w:p>
    <w:p w14:paraId="6E5F252C" w14:textId="77777777" w:rsidR="00521066" w:rsidRDefault="007C37E1">
      <w:pPr>
        <w:pStyle w:val="BodyText"/>
        <w:spacing w:before="160" w:line="257" w:lineRule="auto"/>
        <w:ind w:left="318" w:right="117" w:hanging="219"/>
        <w:jc w:val="both"/>
      </w:pPr>
      <w:proofErr w:type="gramStart"/>
      <w:r>
        <w:rPr>
          <w:w w:val="105"/>
        </w:rPr>
        <w:t>Giordano,</w:t>
      </w:r>
      <w:r>
        <w:rPr>
          <w:spacing w:val="53"/>
          <w:w w:val="105"/>
        </w:rPr>
        <w:t xml:space="preserve"> </w:t>
      </w:r>
      <w:r>
        <w:rPr>
          <w:w w:val="105"/>
        </w:rPr>
        <w:t>S.,</w:t>
      </w:r>
      <w:r>
        <w:rPr>
          <w:spacing w:val="54"/>
          <w:w w:val="105"/>
        </w:rPr>
        <w:t xml:space="preserve"> </w:t>
      </w:r>
      <w:proofErr w:type="spellStart"/>
      <w:r>
        <w:rPr>
          <w:spacing w:val="-2"/>
          <w:w w:val="105"/>
        </w:rPr>
        <w:t>Antonu</w:t>
      </w:r>
      <w:r>
        <w:rPr>
          <w:spacing w:val="-3"/>
          <w:w w:val="105"/>
        </w:rPr>
        <w:t>cci</w:t>
      </w:r>
      <w:proofErr w:type="spellEnd"/>
      <w:r>
        <w:rPr>
          <w:spacing w:val="-2"/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E.,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Dodero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M.</w:t>
      </w:r>
      <w:r>
        <w:rPr>
          <w:spacing w:val="47"/>
          <w:w w:val="105"/>
        </w:rPr>
        <w:t xml:space="preserve"> </w:t>
      </w:r>
      <w:r>
        <w:rPr>
          <w:w w:val="105"/>
        </w:rPr>
        <w:t>(2000).</w:t>
      </w:r>
      <w:proofErr w:type="gramEnd"/>
      <w:r>
        <w:rPr>
          <w:spacing w:val="14"/>
          <w:w w:val="105"/>
        </w:rPr>
        <w:t xml:space="preserve"> </w:t>
      </w:r>
      <w:proofErr w:type="gramStart"/>
      <w:r>
        <w:rPr>
          <w:spacing w:val="-1"/>
          <w:w w:val="105"/>
        </w:rPr>
        <w:t>OXYGEN</w:t>
      </w:r>
      <w:r>
        <w:rPr>
          <w:spacing w:val="47"/>
          <w:w w:val="105"/>
        </w:rPr>
        <w:t xml:space="preserve"> </w:t>
      </w:r>
      <w:r>
        <w:rPr>
          <w:w w:val="105"/>
        </w:rPr>
        <w:t>VELOCITIES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7"/>
          <w:w w:val="105"/>
        </w:rPr>
        <w:t xml:space="preserve"> </w:t>
      </w:r>
      <w:r>
        <w:rPr>
          <w:w w:val="105"/>
        </w:rPr>
        <w:t>POLAR</w:t>
      </w:r>
      <w:r>
        <w:rPr>
          <w:spacing w:val="28"/>
          <w:w w:val="104"/>
        </w:rPr>
        <w:t xml:space="preserve"> </w:t>
      </w:r>
      <w:r>
        <w:rPr>
          <w:spacing w:val="-1"/>
          <w:w w:val="105"/>
        </w:rPr>
        <w:t>CORONAL.</w:t>
      </w:r>
      <w:proofErr w:type="gramEnd"/>
      <w:r>
        <w:rPr>
          <w:spacing w:val="20"/>
          <w:w w:val="105"/>
        </w:rPr>
        <w:t xml:space="preserve"> </w:t>
      </w:r>
      <w:r>
        <w:rPr>
          <w:spacing w:val="-2"/>
          <w:w w:val="105"/>
          <w:u w:val="single" w:color="000000"/>
        </w:rPr>
        <w:t>Advan</w:t>
      </w:r>
      <w:r>
        <w:rPr>
          <w:spacing w:val="-3"/>
          <w:w w:val="105"/>
          <w:u w:val="single" w:color="000000"/>
        </w:rPr>
        <w:t>ces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w w:val="105"/>
        </w:rPr>
        <w:t>25(9)</w:t>
      </w:r>
      <w:proofErr w:type="gramStart"/>
      <w:r>
        <w:rPr>
          <w:w w:val="105"/>
        </w:rPr>
        <w:t>:1927</w:t>
      </w:r>
      <w:proofErr w:type="gramEnd"/>
      <w:r>
        <w:rPr>
          <w:w w:val="105"/>
        </w:rPr>
        <w:t>–1930.</w:t>
      </w:r>
    </w:p>
    <w:p w14:paraId="5321FF12" w14:textId="77777777" w:rsidR="00521066" w:rsidRDefault="007C37E1">
      <w:pPr>
        <w:pStyle w:val="BodyText"/>
        <w:spacing w:before="160"/>
      </w:pPr>
      <w:proofErr w:type="spellStart"/>
      <w:r>
        <w:rPr>
          <w:spacing w:val="-3"/>
          <w:w w:val="105"/>
        </w:rPr>
        <w:t>Gopal</w:t>
      </w:r>
      <w:r>
        <w:rPr>
          <w:spacing w:val="-4"/>
          <w:w w:val="105"/>
        </w:rPr>
        <w:t>sw</w:t>
      </w:r>
      <w:r>
        <w:rPr>
          <w:spacing w:val="-3"/>
          <w:w w:val="105"/>
        </w:rPr>
        <w:t>amy</w:t>
      </w:r>
      <w:proofErr w:type="spellEnd"/>
      <w:r>
        <w:rPr>
          <w:spacing w:val="-3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N.,</w:t>
      </w:r>
      <w:r>
        <w:rPr>
          <w:spacing w:val="44"/>
          <w:w w:val="105"/>
        </w:rPr>
        <w:t xml:space="preserve">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o,</w:t>
      </w:r>
      <w:r>
        <w:rPr>
          <w:spacing w:val="44"/>
          <w:w w:val="105"/>
        </w:rPr>
        <w:t xml:space="preserve"> </w:t>
      </w:r>
      <w:r>
        <w:rPr>
          <w:w w:val="105"/>
        </w:rPr>
        <w:t>S.,</w:t>
      </w:r>
      <w:r>
        <w:rPr>
          <w:spacing w:val="45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G.,</w:t>
      </w:r>
      <w:r>
        <w:rPr>
          <w:spacing w:val="44"/>
          <w:w w:val="105"/>
        </w:rPr>
        <w:t xml:space="preserve"> </w:t>
      </w:r>
      <w:proofErr w:type="spellStart"/>
      <w:r>
        <w:rPr>
          <w:w w:val="105"/>
        </w:rPr>
        <w:t>Stenborg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G.,</w:t>
      </w:r>
      <w:r>
        <w:rPr>
          <w:spacing w:val="44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A.,</w:t>
      </w:r>
      <w:r>
        <w:rPr>
          <w:spacing w:val="45"/>
          <w:w w:val="105"/>
        </w:rPr>
        <w:t xml:space="preserve"> </w:t>
      </w:r>
      <w:r>
        <w:rPr>
          <w:w w:val="105"/>
        </w:rPr>
        <w:t>L,</w:t>
      </w:r>
      <w:r>
        <w:rPr>
          <w:spacing w:val="39"/>
          <w:w w:val="105"/>
        </w:rPr>
        <w:t xml:space="preserve"> </w:t>
      </w:r>
      <w:r>
        <w:rPr>
          <w:w w:val="105"/>
        </w:rPr>
        <w:t>F.</w:t>
      </w:r>
      <w:r>
        <w:rPr>
          <w:spacing w:val="39"/>
          <w:w w:val="105"/>
        </w:rPr>
        <w:t xml:space="preserve"> </w:t>
      </w:r>
      <w:r>
        <w:rPr>
          <w:w w:val="105"/>
        </w:rPr>
        <w:t>S.,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</w:p>
    <w:p w14:paraId="5A433991" w14:textId="77777777" w:rsidR="00521066" w:rsidRDefault="007C37E1">
      <w:pPr>
        <w:pStyle w:val="BodyText"/>
        <w:spacing w:before="18"/>
        <w:ind w:firstLine="218"/>
      </w:pPr>
      <w:r>
        <w:rPr>
          <w:w w:val="110"/>
        </w:rPr>
        <w:t>R.</w:t>
      </w:r>
      <w:r>
        <w:rPr>
          <w:spacing w:val="-13"/>
          <w:w w:val="110"/>
        </w:rPr>
        <w:t xml:space="preserve"> </w:t>
      </w:r>
      <w:r>
        <w:rPr>
          <w:w w:val="110"/>
        </w:rPr>
        <w:t>A.</w:t>
      </w:r>
      <w:r>
        <w:rPr>
          <w:spacing w:val="-12"/>
          <w:w w:val="110"/>
        </w:rPr>
        <w:t xml:space="preserve"> </w:t>
      </w:r>
      <w:r>
        <w:rPr>
          <w:w w:val="110"/>
        </w:rPr>
        <w:t>(2009).</w:t>
      </w:r>
      <w:r>
        <w:rPr>
          <w:spacing w:val="3"/>
          <w:w w:val="110"/>
        </w:rPr>
        <w:t xml:space="preserve"> </w:t>
      </w:r>
      <w:proofErr w:type="gramStart"/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SOHO</w:t>
      </w:r>
      <w:r>
        <w:rPr>
          <w:spacing w:val="-12"/>
          <w:w w:val="110"/>
        </w:rPr>
        <w:t xml:space="preserve"> </w:t>
      </w:r>
      <w:r>
        <w:rPr>
          <w:w w:val="150"/>
        </w:rPr>
        <w:t>/</w:t>
      </w:r>
      <w:r>
        <w:rPr>
          <w:spacing w:val="-35"/>
          <w:w w:val="150"/>
        </w:rPr>
        <w:t xml:space="preserve"> </w:t>
      </w:r>
      <w:r>
        <w:rPr>
          <w:w w:val="110"/>
        </w:rPr>
        <w:t>LASCO</w:t>
      </w:r>
      <w:r>
        <w:rPr>
          <w:spacing w:val="-13"/>
          <w:w w:val="110"/>
        </w:rPr>
        <w:t xml:space="preserve"> </w:t>
      </w:r>
      <w:r>
        <w:rPr>
          <w:w w:val="110"/>
        </w:rPr>
        <w:t>CME</w:t>
      </w:r>
      <w:r>
        <w:rPr>
          <w:spacing w:val="-13"/>
          <w:w w:val="110"/>
        </w:rPr>
        <w:t xml:space="preserve"> </w:t>
      </w:r>
      <w:r>
        <w:rPr>
          <w:w w:val="110"/>
        </w:rPr>
        <w:t>Catalog.</w:t>
      </w:r>
      <w:proofErr w:type="gramEnd"/>
      <w:r>
        <w:rPr>
          <w:spacing w:val="4"/>
          <w:w w:val="110"/>
        </w:rPr>
        <w:t xml:space="preserve"> </w:t>
      </w:r>
      <w:proofErr w:type="gramStart"/>
      <w:r>
        <w:rPr>
          <w:w w:val="110"/>
          <w:u w:val="single" w:color="000000"/>
        </w:rPr>
        <w:t>Earth</w:t>
      </w:r>
      <w:r>
        <w:rPr>
          <w:spacing w:val="-12"/>
          <w:w w:val="110"/>
          <w:u w:val="single" w:color="000000"/>
        </w:rPr>
        <w:t xml:space="preserve"> </w:t>
      </w:r>
      <w:r>
        <w:rPr>
          <w:spacing w:val="1"/>
          <w:w w:val="110"/>
          <w:u w:val="single" w:color="000000"/>
        </w:rPr>
        <w:t>Moon</w:t>
      </w:r>
      <w:r>
        <w:rPr>
          <w:spacing w:val="-1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Planet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104:295–313.</w:t>
      </w:r>
      <w:proofErr w:type="gramEnd"/>
    </w:p>
    <w:p w14:paraId="60045C52" w14:textId="77777777" w:rsidR="00521066" w:rsidRDefault="007C37E1">
      <w:pPr>
        <w:pStyle w:val="BodyText"/>
        <w:spacing w:before="177" w:line="257" w:lineRule="auto"/>
        <w:ind w:left="318" w:right="118" w:hanging="219"/>
        <w:jc w:val="both"/>
      </w:pPr>
      <w:r>
        <w:rPr>
          <w:w w:val="105"/>
        </w:rPr>
        <w:t>Greenstein,</w:t>
      </w:r>
      <w:r>
        <w:rPr>
          <w:spacing w:val="22"/>
          <w:w w:val="105"/>
        </w:rPr>
        <w:t xml:space="preserve"> </w:t>
      </w:r>
      <w:r>
        <w:rPr>
          <w:w w:val="105"/>
        </w:rPr>
        <w:t>J.</w:t>
      </w:r>
      <w:r>
        <w:rPr>
          <w:spacing w:val="23"/>
          <w:w w:val="105"/>
        </w:rPr>
        <w:t xml:space="preserve"> </w:t>
      </w:r>
      <w:r>
        <w:rPr>
          <w:w w:val="105"/>
        </w:rPr>
        <w:t>L.</w:t>
      </w:r>
      <w:r>
        <w:rPr>
          <w:spacing w:val="23"/>
          <w:w w:val="105"/>
        </w:rPr>
        <w:t xml:space="preserve"> </w:t>
      </w:r>
      <w:r>
        <w:rPr>
          <w:w w:val="105"/>
        </w:rPr>
        <w:t>(1958).</w:t>
      </w:r>
      <w:r>
        <w:rPr>
          <w:spacing w:val="49"/>
          <w:w w:val="105"/>
        </w:rPr>
        <w:t xml:space="preserve"> </w:t>
      </w:r>
      <w:proofErr w:type="gramStart"/>
      <w:r>
        <w:rPr>
          <w:w w:val="105"/>
        </w:rPr>
        <w:t>High-Resolution</w:t>
      </w:r>
      <w:r>
        <w:rPr>
          <w:spacing w:val="23"/>
          <w:w w:val="105"/>
        </w:rPr>
        <w:t xml:space="preserve"> </w:t>
      </w:r>
      <w:r>
        <w:rPr>
          <w:w w:val="105"/>
        </w:rPr>
        <w:t>Spectra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Comet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RKO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proofErr w:type="gramEnd"/>
      <w:r>
        <w:rPr>
          <w:spacing w:val="4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9"/>
        </w:rPr>
        <w:t xml:space="preserve"> </w:t>
      </w:r>
      <w:r>
        <w:rPr>
          <w:w w:val="105"/>
        </w:rPr>
        <w:t>128:106.</w:t>
      </w:r>
    </w:p>
    <w:p w14:paraId="22569E2B" w14:textId="77777777" w:rsidR="00521066" w:rsidRDefault="007C37E1">
      <w:pPr>
        <w:pStyle w:val="BodyText"/>
        <w:spacing w:before="160" w:line="253" w:lineRule="auto"/>
        <w:ind w:left="318" w:right="118" w:hanging="219"/>
        <w:jc w:val="both"/>
      </w:pPr>
      <w:proofErr w:type="spellStart"/>
      <w:r>
        <w:t>Harra</w:t>
      </w:r>
      <w:proofErr w:type="spellEnd"/>
      <w:r>
        <w:t>,</w:t>
      </w:r>
      <w:r>
        <w:rPr>
          <w:spacing w:val="29"/>
        </w:rPr>
        <w:t xml:space="preserve"> </w:t>
      </w:r>
      <w:r>
        <w:t>L.</w:t>
      </w:r>
      <w:r>
        <w:rPr>
          <w:spacing w:val="19"/>
        </w:rPr>
        <w:t xml:space="preserve"> </w:t>
      </w:r>
      <w:r>
        <w:t>K.,</w:t>
      </w:r>
      <w:r>
        <w:rPr>
          <w:spacing w:val="30"/>
        </w:rPr>
        <w:t xml:space="preserve"> </w:t>
      </w:r>
      <w:proofErr w:type="spellStart"/>
      <w:r>
        <w:t>Mandrini</w:t>
      </w:r>
      <w:proofErr w:type="spellEnd"/>
      <w:r>
        <w:t>,</w:t>
      </w:r>
      <w:r>
        <w:rPr>
          <w:spacing w:val="29"/>
        </w:rPr>
        <w:t xml:space="preserve"> </w:t>
      </w:r>
      <w:r>
        <w:t>C.</w:t>
      </w:r>
      <w:r>
        <w:rPr>
          <w:spacing w:val="19"/>
        </w:rPr>
        <w:t xml:space="preserve"> </w:t>
      </w:r>
      <w:r>
        <w:t>H.,</w:t>
      </w:r>
      <w:r>
        <w:rPr>
          <w:spacing w:val="30"/>
        </w:rPr>
        <w:t xml:space="preserve"> </w:t>
      </w:r>
      <w:proofErr w:type="spellStart"/>
      <w:r>
        <w:t>Dasso</w:t>
      </w:r>
      <w:proofErr w:type="spellEnd"/>
      <w:r>
        <w:t>,</w:t>
      </w:r>
      <w:r>
        <w:rPr>
          <w:spacing w:val="29"/>
        </w:rPr>
        <w:t xml:space="preserve"> </w:t>
      </w:r>
      <w:r>
        <w:t>S.,</w:t>
      </w:r>
      <w:r>
        <w:rPr>
          <w:spacing w:val="29"/>
        </w:rPr>
        <w:t xml:space="preserve"> </w:t>
      </w:r>
      <w:proofErr w:type="spellStart"/>
      <w:r>
        <w:t>Gulisano</w:t>
      </w:r>
      <w:proofErr w:type="spellEnd"/>
      <w:r>
        <w:t>,</w:t>
      </w:r>
      <w:r>
        <w:rPr>
          <w:spacing w:val="30"/>
        </w:rPr>
        <w:t xml:space="preserve"> </w:t>
      </w:r>
      <w:r>
        <w:t>A.</w:t>
      </w:r>
      <w:r>
        <w:rPr>
          <w:spacing w:val="19"/>
        </w:rPr>
        <w:t xml:space="preserve"> </w:t>
      </w:r>
      <w:r>
        <w:t>M.,</w:t>
      </w:r>
      <w:r>
        <w:rPr>
          <w:spacing w:val="29"/>
        </w:rPr>
        <w:t xml:space="preserve"> </w:t>
      </w:r>
      <w:r>
        <w:t>Steed,</w:t>
      </w:r>
      <w:r>
        <w:rPr>
          <w:spacing w:val="30"/>
        </w:rPr>
        <w:t xml:space="preserve"> </w:t>
      </w:r>
      <w:r>
        <w:t>K.,</w:t>
      </w:r>
      <w:r>
        <w:rPr>
          <w:spacing w:val="29"/>
        </w:rPr>
        <w:t xml:space="preserve"> </w:t>
      </w:r>
      <w:r>
        <w:rPr>
          <w:spacing w:val="-1"/>
        </w:rPr>
        <w:t>and</w:t>
      </w:r>
      <w:r>
        <w:rPr>
          <w:spacing w:val="20"/>
        </w:rPr>
        <w:t xml:space="preserve"> </w:t>
      </w:r>
      <w:proofErr w:type="spellStart"/>
      <w:r>
        <w:t>Imada</w:t>
      </w:r>
      <w:proofErr w:type="spellEnd"/>
      <w:r>
        <w:t>,</w:t>
      </w:r>
      <w:r>
        <w:rPr>
          <w:spacing w:val="29"/>
        </w:rPr>
        <w:t xml:space="preserve"> </w:t>
      </w:r>
      <w:r>
        <w:t>S.</w:t>
      </w:r>
      <w:r>
        <w:rPr>
          <w:spacing w:val="19"/>
        </w:rPr>
        <w:t xml:space="preserve"> </w:t>
      </w:r>
      <w:r>
        <w:t>(2010).</w:t>
      </w:r>
      <w:r>
        <w:rPr>
          <w:spacing w:val="22"/>
          <w:w w:val="109"/>
        </w:rPr>
        <w:t xml:space="preserve"> </w:t>
      </w:r>
      <w:r>
        <w:t>Determining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Solar</w:t>
      </w:r>
      <w:r>
        <w:rPr>
          <w:spacing w:val="42"/>
        </w:rPr>
        <w:t xml:space="preserve"> </w:t>
      </w:r>
      <w:r>
        <w:t>Source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Magnetic</w:t>
      </w:r>
      <w:r>
        <w:rPr>
          <w:spacing w:val="41"/>
        </w:rPr>
        <w:t xml:space="preserve"> </w:t>
      </w:r>
      <w:r>
        <w:rPr>
          <w:spacing w:val="-1"/>
        </w:rPr>
        <w:t>Cloud</w:t>
      </w:r>
      <w:r>
        <w:rPr>
          <w:spacing w:val="41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a</w:t>
      </w:r>
      <w:r>
        <w:rPr>
          <w:spacing w:val="41"/>
        </w:rPr>
        <w:t xml:space="preserve"> </w:t>
      </w:r>
      <w:r>
        <w:rPr>
          <w:spacing w:val="-3"/>
        </w:rPr>
        <w:t>Ve</w:t>
      </w:r>
      <w:r>
        <w:rPr>
          <w:spacing w:val="-4"/>
        </w:rPr>
        <w:t>l</w:t>
      </w:r>
      <w:r>
        <w:rPr>
          <w:spacing w:val="-3"/>
        </w:rPr>
        <w:t>oc</w:t>
      </w:r>
      <w:r>
        <w:rPr>
          <w:spacing w:val="-4"/>
        </w:rPr>
        <w:t>i</w:t>
      </w:r>
      <w:r>
        <w:rPr>
          <w:spacing w:val="-3"/>
        </w:rPr>
        <w:t>ty</w:t>
      </w:r>
      <w:r>
        <w:rPr>
          <w:spacing w:val="42"/>
        </w:rPr>
        <w:t xml:space="preserve"> </w:t>
      </w:r>
      <w:proofErr w:type="spellStart"/>
      <w:r>
        <w:t>Di</w:t>
      </w:r>
      <w:r>
        <w:rPr>
          <w:rFonts w:ascii="Apple Symbols" w:eastAsia="Apple Symbols" w:hAnsi="Apple Symbols" w:cs="Apple Symbols"/>
        </w:rPr>
        <w:t>↵</w:t>
      </w:r>
      <w:r>
        <w:t>erence</w:t>
      </w:r>
      <w:proofErr w:type="spellEnd"/>
      <w:r>
        <w:rPr>
          <w:spacing w:val="41"/>
        </w:rPr>
        <w:t xml:space="preserve"> </w:t>
      </w:r>
      <w:r>
        <w:rPr>
          <w:spacing w:val="-3"/>
        </w:rPr>
        <w:t>Techn</w:t>
      </w:r>
      <w:r>
        <w:rPr>
          <w:spacing w:val="-4"/>
        </w:rPr>
        <w:t>i</w:t>
      </w:r>
      <w:r>
        <w:rPr>
          <w:spacing w:val="-3"/>
        </w:rPr>
        <w:t>que.</w:t>
      </w:r>
      <w:r>
        <w:rPr>
          <w:spacing w:val="17"/>
        </w:rPr>
        <w:t xml:space="preserve"> </w:t>
      </w:r>
      <w:proofErr w:type="gramStart"/>
      <w:r>
        <w:rPr>
          <w:u w:val="single" w:color="000000"/>
        </w:rPr>
        <w:t>Solar</w:t>
      </w:r>
      <w:r>
        <w:rPr>
          <w:w w:val="113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u w:val="single" w:color="000000"/>
        </w:rPr>
        <w:t>Physics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14"/>
        </w:rPr>
        <w:t xml:space="preserve"> </w:t>
      </w:r>
      <w:r>
        <w:t>268(1):213–230.</w:t>
      </w:r>
    </w:p>
    <w:p w14:paraId="6FFE8C11" w14:textId="77777777" w:rsidR="00521066" w:rsidRDefault="007C37E1">
      <w:pPr>
        <w:pStyle w:val="BodyText"/>
        <w:spacing w:before="163" w:line="257" w:lineRule="auto"/>
        <w:ind w:right="118"/>
        <w:jc w:val="right"/>
      </w:pPr>
      <w:proofErr w:type="spellStart"/>
      <w:r>
        <w:rPr>
          <w:w w:val="105"/>
        </w:rPr>
        <w:t>Harra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L.</w:t>
      </w:r>
      <w:r>
        <w:rPr>
          <w:spacing w:val="48"/>
          <w:w w:val="105"/>
        </w:rPr>
        <w:t xml:space="preserve"> </w:t>
      </w:r>
      <w:r>
        <w:rPr>
          <w:w w:val="105"/>
        </w:rPr>
        <w:t>K.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r>
        <w:rPr>
          <w:w w:val="105"/>
        </w:rPr>
        <w:t>Sterling,</w:t>
      </w:r>
      <w:r>
        <w:rPr>
          <w:spacing w:val="55"/>
          <w:w w:val="105"/>
        </w:rPr>
        <w:t xml:space="preserve"> </w:t>
      </w:r>
      <w:r>
        <w:rPr>
          <w:w w:val="105"/>
        </w:rPr>
        <w:t>A.</w:t>
      </w:r>
      <w:r>
        <w:rPr>
          <w:spacing w:val="47"/>
          <w:w w:val="105"/>
        </w:rPr>
        <w:t xml:space="preserve"> </w:t>
      </w:r>
      <w:r>
        <w:rPr>
          <w:w w:val="105"/>
        </w:rPr>
        <w:t>C.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(2001).  </w:t>
      </w:r>
      <w:r>
        <w:rPr>
          <w:spacing w:val="13"/>
          <w:w w:val="105"/>
        </w:rPr>
        <w:t xml:space="preserve"> </w:t>
      </w:r>
      <w:r>
        <w:rPr>
          <w:w w:val="105"/>
        </w:rPr>
        <w:t>Material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Out</w:t>
      </w:r>
      <w:r>
        <w:rPr>
          <w:spacing w:val="-2"/>
          <w:w w:val="105"/>
        </w:rPr>
        <w:t>flows</w:t>
      </w:r>
      <w:r>
        <w:rPr>
          <w:spacing w:val="47"/>
          <w:w w:val="105"/>
        </w:rPr>
        <w:t xml:space="preserve"> </w:t>
      </w:r>
      <w:r>
        <w:rPr>
          <w:w w:val="105"/>
        </w:rPr>
        <w:t>from</w:t>
      </w:r>
      <w:r>
        <w:rPr>
          <w:spacing w:val="48"/>
          <w:w w:val="105"/>
        </w:rPr>
        <w:t xml:space="preserve"> </w:t>
      </w:r>
      <w:r>
        <w:rPr>
          <w:w w:val="105"/>
        </w:rPr>
        <w:t>Coronal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Int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48"/>
          <w:w w:val="105"/>
        </w:rPr>
        <w:t xml:space="preserve"> </w:t>
      </w:r>
      <w:r>
        <w:rPr>
          <w:w w:val="105"/>
        </w:rPr>
        <w:t>”Dimming</w:t>
      </w:r>
      <w:r>
        <w:rPr>
          <w:spacing w:val="27"/>
          <w:w w:val="99"/>
        </w:rPr>
        <w:t xml:space="preserve"> </w:t>
      </w:r>
      <w:r>
        <w:rPr>
          <w:w w:val="105"/>
        </w:rPr>
        <w:t>Regions”</w:t>
      </w:r>
      <w:r>
        <w:rPr>
          <w:spacing w:val="9"/>
          <w:w w:val="105"/>
        </w:rPr>
        <w:t xml:space="preserve"> </w:t>
      </w:r>
      <w:r>
        <w:rPr>
          <w:w w:val="105"/>
        </w:rPr>
        <w:t>During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9"/>
          <w:w w:val="105"/>
        </w:rPr>
        <w:t xml:space="preserve"> </w:t>
      </w:r>
      <w:r>
        <w:rPr>
          <w:w w:val="105"/>
        </w:rPr>
        <w:t>Mass</w:t>
      </w:r>
      <w:r>
        <w:rPr>
          <w:spacing w:val="9"/>
          <w:w w:val="105"/>
        </w:rPr>
        <w:t xml:space="preserve"> </w:t>
      </w:r>
      <w:r>
        <w:rPr>
          <w:w w:val="105"/>
        </w:rPr>
        <w:t>Ejection</w:t>
      </w:r>
      <w:r>
        <w:rPr>
          <w:spacing w:val="9"/>
          <w:w w:val="105"/>
        </w:rPr>
        <w:t xml:space="preserve"> </w:t>
      </w:r>
      <w:r>
        <w:rPr>
          <w:w w:val="105"/>
        </w:rPr>
        <w:t>Onset.</w:t>
      </w:r>
      <w:r>
        <w:rPr>
          <w:spacing w:val="29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561:215–218.</w:t>
      </w:r>
      <w:proofErr w:type="gramEnd"/>
    </w:p>
    <w:p w14:paraId="13506E13" w14:textId="77777777" w:rsidR="00521066" w:rsidRDefault="007C37E1">
      <w:pPr>
        <w:pStyle w:val="BodyText"/>
        <w:spacing w:before="160" w:line="257" w:lineRule="auto"/>
        <w:ind w:left="318" w:right="118" w:hanging="219"/>
        <w:jc w:val="both"/>
      </w:pPr>
      <w:r>
        <w:rPr>
          <w:w w:val="105"/>
        </w:rPr>
        <w:t>Harrison,</w:t>
      </w:r>
      <w:r>
        <w:rPr>
          <w:spacing w:val="47"/>
          <w:w w:val="105"/>
        </w:rPr>
        <w:t xml:space="preserve"> </w:t>
      </w:r>
      <w:r>
        <w:rPr>
          <w:w w:val="105"/>
        </w:rPr>
        <w:t>R.</w:t>
      </w:r>
      <w:r>
        <w:rPr>
          <w:spacing w:val="41"/>
          <w:w w:val="105"/>
        </w:rPr>
        <w:t xml:space="preserve"> </w:t>
      </w:r>
      <w:r>
        <w:rPr>
          <w:w w:val="105"/>
        </w:rPr>
        <w:t>A.,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Bryan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7"/>
          <w:w w:val="105"/>
        </w:rPr>
        <w:t xml:space="preserve"> </w:t>
      </w:r>
      <w:proofErr w:type="spellStart"/>
      <w:r>
        <w:rPr>
          <w:w w:val="105"/>
        </w:rPr>
        <w:t>Simnett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G.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.,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Ly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(2003).</w:t>
      </w:r>
      <w:r>
        <w:rPr>
          <w:spacing w:val="52"/>
          <w:w w:val="105"/>
        </w:rPr>
        <w:t xml:space="preserve"> </w:t>
      </w:r>
      <w:proofErr w:type="gramStart"/>
      <w:r>
        <w:rPr>
          <w:w w:val="105"/>
        </w:rPr>
        <w:t>Coronal</w:t>
      </w:r>
      <w:r>
        <w:rPr>
          <w:spacing w:val="42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99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ejection</w:t>
      </w:r>
      <w:r>
        <w:rPr>
          <w:spacing w:val="5"/>
          <w:w w:val="105"/>
        </w:rPr>
        <w:t xml:space="preserve"> </w:t>
      </w:r>
      <w:r>
        <w:rPr>
          <w:w w:val="105"/>
        </w:rPr>
        <w:t>onset.</w:t>
      </w:r>
      <w:proofErr w:type="gramEnd"/>
      <w:r>
        <w:rPr>
          <w:spacing w:val="26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400:1071–1083.</w:t>
      </w:r>
      <w:proofErr w:type="gramEnd"/>
    </w:p>
    <w:p w14:paraId="0F9B9929" w14:textId="77777777" w:rsidR="00521066" w:rsidRDefault="007C37E1">
      <w:pPr>
        <w:pStyle w:val="BodyText"/>
        <w:spacing w:before="160" w:line="257" w:lineRule="auto"/>
        <w:ind w:left="318" w:right="118" w:hanging="219"/>
        <w:jc w:val="both"/>
      </w:pPr>
      <w:r>
        <w:rPr>
          <w:w w:val="105"/>
        </w:rPr>
        <w:t>Harrison,</w:t>
      </w:r>
      <w:r>
        <w:rPr>
          <w:spacing w:val="19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w w:val="105"/>
        </w:rPr>
        <w:t>A.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Ly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M.</w:t>
      </w:r>
      <w:r>
        <w:rPr>
          <w:spacing w:val="18"/>
          <w:w w:val="105"/>
        </w:rPr>
        <w:t xml:space="preserve"> </w:t>
      </w:r>
      <w:r>
        <w:rPr>
          <w:w w:val="105"/>
        </w:rPr>
        <w:t>(2000).</w:t>
      </w:r>
      <w:r>
        <w:rPr>
          <w:spacing w:val="4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18"/>
          <w:w w:val="105"/>
        </w:rPr>
        <w:t xml:space="preserve"> </w:t>
      </w:r>
      <w:r>
        <w:rPr>
          <w:w w:val="105"/>
        </w:rPr>
        <w:t>study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coronal</w:t>
      </w:r>
      <w:r>
        <w:rPr>
          <w:spacing w:val="18"/>
          <w:w w:val="105"/>
        </w:rPr>
        <w:t xml:space="preserve"> </w:t>
      </w:r>
      <w:r>
        <w:rPr>
          <w:w w:val="105"/>
        </w:rPr>
        <w:t>dimming</w:t>
      </w:r>
      <w:r>
        <w:rPr>
          <w:spacing w:val="18"/>
          <w:w w:val="105"/>
        </w:rPr>
        <w:t xml:space="preserve"> </w:t>
      </w:r>
      <w:r>
        <w:rPr>
          <w:w w:val="105"/>
        </w:rPr>
        <w:t>associated</w:t>
      </w:r>
      <w:r>
        <w:rPr>
          <w:spacing w:val="18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10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4"/>
          <w:w w:val="105"/>
        </w:rPr>
        <w:t xml:space="preserve"> </w:t>
      </w:r>
      <w:r>
        <w:rPr>
          <w:w w:val="105"/>
        </w:rPr>
        <w:t>ejection.</w:t>
      </w:r>
      <w:r>
        <w:rPr>
          <w:spacing w:val="25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1108:1097–1108.</w:t>
      </w:r>
      <w:proofErr w:type="gramEnd"/>
    </w:p>
    <w:p w14:paraId="5F4F6D98" w14:textId="77777777" w:rsidR="00521066" w:rsidRDefault="007C37E1">
      <w:pPr>
        <w:pStyle w:val="BodyText"/>
        <w:spacing w:before="160" w:line="257" w:lineRule="auto"/>
        <w:ind w:left="318" w:right="118" w:hanging="219"/>
        <w:jc w:val="both"/>
      </w:pPr>
      <w:r>
        <w:rPr>
          <w:w w:val="105"/>
        </w:rPr>
        <w:t>Hudson,</w:t>
      </w:r>
      <w:r>
        <w:rPr>
          <w:spacing w:val="9"/>
          <w:w w:val="105"/>
        </w:rPr>
        <w:t xml:space="preserve"> </w:t>
      </w:r>
      <w:r>
        <w:rPr>
          <w:w w:val="105"/>
        </w:rPr>
        <w:t>H.</w:t>
      </w:r>
      <w:r>
        <w:rPr>
          <w:spacing w:val="8"/>
          <w:w w:val="105"/>
        </w:rPr>
        <w:t xml:space="preserve"> </w:t>
      </w:r>
      <w:r>
        <w:rPr>
          <w:w w:val="105"/>
        </w:rPr>
        <w:t>S.,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J.</w:t>
      </w:r>
      <w:r>
        <w:rPr>
          <w:spacing w:val="6"/>
          <w:w w:val="105"/>
        </w:rPr>
        <w:t xml:space="preserve"> </w:t>
      </w:r>
      <w:r>
        <w:rPr>
          <w:w w:val="105"/>
        </w:rPr>
        <w:t>R.,</w:t>
      </w:r>
      <w:r>
        <w:rPr>
          <w:spacing w:val="10"/>
          <w:w w:val="105"/>
        </w:rPr>
        <w:t xml:space="preserve"> </w:t>
      </w:r>
      <w:r>
        <w:rPr>
          <w:w w:val="105"/>
        </w:rPr>
        <w:t>St.</w:t>
      </w:r>
      <w:r>
        <w:rPr>
          <w:spacing w:val="7"/>
          <w:w w:val="105"/>
        </w:rPr>
        <w:t xml:space="preserve"> </w:t>
      </w:r>
      <w:r>
        <w:rPr>
          <w:w w:val="105"/>
        </w:rPr>
        <w:t>Cyr,</w:t>
      </w:r>
      <w:r>
        <w:rPr>
          <w:spacing w:val="9"/>
          <w:w w:val="105"/>
        </w:rPr>
        <w:t xml:space="preserve"> </w:t>
      </w:r>
      <w:r>
        <w:rPr>
          <w:w w:val="105"/>
        </w:rPr>
        <w:t>O.</w:t>
      </w:r>
      <w:r>
        <w:rPr>
          <w:spacing w:val="7"/>
          <w:w w:val="105"/>
        </w:rPr>
        <w:t xml:space="preserve"> </w:t>
      </w:r>
      <w:r>
        <w:rPr>
          <w:w w:val="105"/>
        </w:rPr>
        <w:t>C.,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10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C.,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5"/>
          <w:w w:val="105"/>
        </w:rPr>
        <w:t>e</w:t>
      </w:r>
      <w:r>
        <w:rPr>
          <w:spacing w:val="-4"/>
          <w:w w:val="105"/>
        </w:rPr>
        <w:t>bb,</w:t>
      </w:r>
      <w:r>
        <w:rPr>
          <w:spacing w:val="10"/>
          <w:w w:val="105"/>
        </w:rPr>
        <w:t xml:space="preserve"> </w:t>
      </w:r>
      <w:r>
        <w:rPr>
          <w:w w:val="105"/>
        </w:rPr>
        <w:t>D.</w:t>
      </w:r>
      <w:r>
        <w:rPr>
          <w:spacing w:val="8"/>
          <w:w w:val="105"/>
        </w:rPr>
        <w:t xml:space="preserve"> </w:t>
      </w:r>
      <w:r>
        <w:rPr>
          <w:w w:val="105"/>
        </w:rPr>
        <w:t>F.</w:t>
      </w:r>
      <w:r>
        <w:rPr>
          <w:spacing w:val="7"/>
          <w:w w:val="105"/>
        </w:rPr>
        <w:t xml:space="preserve"> </w:t>
      </w:r>
      <w:r>
        <w:rPr>
          <w:w w:val="105"/>
        </w:rPr>
        <w:t>(1998).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X-</w:t>
      </w:r>
      <w:r>
        <w:rPr>
          <w:spacing w:val="-2"/>
          <w:w w:val="105"/>
        </w:rPr>
        <w:t>ray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33"/>
          <w:w w:val="106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dur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9"/>
          <w:w w:val="105"/>
        </w:rPr>
        <w:t xml:space="preserve"> </w:t>
      </w:r>
      <w:r>
        <w:rPr>
          <w:w w:val="105"/>
        </w:rPr>
        <w:t>halo</w:t>
      </w:r>
      <w:r>
        <w:rPr>
          <w:spacing w:val="9"/>
          <w:w w:val="105"/>
        </w:rPr>
        <w:t xml:space="preserve"> </w:t>
      </w:r>
      <w:r>
        <w:rPr>
          <w:w w:val="105"/>
        </w:rPr>
        <w:t>CMEs.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25(14)</w:t>
      </w:r>
      <w:proofErr w:type="gramStart"/>
      <w:r>
        <w:rPr>
          <w:w w:val="105"/>
        </w:rPr>
        <w:t>:2481</w:t>
      </w:r>
      <w:proofErr w:type="gramEnd"/>
      <w:r>
        <w:rPr>
          <w:w w:val="105"/>
        </w:rPr>
        <w:t>–2484.</w:t>
      </w:r>
    </w:p>
    <w:p w14:paraId="052C46CD" w14:textId="77777777" w:rsidR="00521066" w:rsidRDefault="007C37E1">
      <w:pPr>
        <w:pStyle w:val="BodyText"/>
        <w:spacing w:before="160" w:line="257" w:lineRule="auto"/>
        <w:ind w:left="318" w:right="118" w:hanging="219"/>
        <w:jc w:val="both"/>
      </w:pPr>
      <w:r>
        <w:rPr>
          <w:w w:val="105"/>
        </w:rPr>
        <w:t>Hudson,</w:t>
      </w:r>
      <w:r>
        <w:rPr>
          <w:spacing w:val="6"/>
          <w:w w:val="105"/>
        </w:rPr>
        <w:t xml:space="preserve"> </w:t>
      </w:r>
      <w:r>
        <w:rPr>
          <w:w w:val="105"/>
        </w:rPr>
        <w:t>H.</w:t>
      </w:r>
      <w:r>
        <w:rPr>
          <w:spacing w:val="55"/>
          <w:w w:val="105"/>
        </w:rPr>
        <w:t xml:space="preserve"> </w:t>
      </w:r>
      <w:r>
        <w:rPr>
          <w:w w:val="105"/>
        </w:rPr>
        <w:t>S.,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T.</w:t>
      </w:r>
      <w:r>
        <w:rPr>
          <w:spacing w:val="55"/>
          <w:w w:val="105"/>
        </w:rPr>
        <w:t xml:space="preserve"> </w:t>
      </w:r>
      <w:r>
        <w:rPr>
          <w:w w:val="105"/>
        </w:rPr>
        <w:t>N.,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7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55"/>
          <w:w w:val="105"/>
        </w:rPr>
        <w:t xml:space="preserve"> </w:t>
      </w:r>
      <w:r>
        <w:rPr>
          <w:w w:val="105"/>
        </w:rPr>
        <w:t>C.,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7"/>
          <w:w w:val="105"/>
        </w:rPr>
        <w:t xml:space="preserve"> </w:t>
      </w:r>
      <w:r>
        <w:rPr>
          <w:w w:val="105"/>
        </w:rPr>
        <w:t>L.,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G.</w:t>
      </w:r>
      <w:r>
        <w:rPr>
          <w:spacing w:val="55"/>
          <w:w w:val="105"/>
        </w:rPr>
        <w:t xml:space="preserve"> </w:t>
      </w:r>
      <w:r>
        <w:rPr>
          <w:w w:val="105"/>
        </w:rPr>
        <w:t>D.,</w:t>
      </w:r>
      <w:r>
        <w:rPr>
          <w:spacing w:val="7"/>
          <w:w w:val="105"/>
        </w:rPr>
        <w:t xml:space="preserve"> </w:t>
      </w:r>
      <w:proofErr w:type="spellStart"/>
      <w:r>
        <w:rPr>
          <w:spacing w:val="-5"/>
          <w:w w:val="105"/>
        </w:rPr>
        <w:t>Di</w:t>
      </w:r>
      <w:r>
        <w:rPr>
          <w:spacing w:val="-4"/>
          <w:w w:val="105"/>
        </w:rPr>
        <w:t>d</w:t>
      </w:r>
      <w:r>
        <w:rPr>
          <w:spacing w:val="-5"/>
          <w:w w:val="105"/>
        </w:rPr>
        <w:t>kovsky</w:t>
      </w:r>
      <w:proofErr w:type="spellEnd"/>
      <w:r>
        <w:rPr>
          <w:spacing w:val="-4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L.,</w:t>
      </w:r>
      <w:r>
        <w:rPr>
          <w:spacing w:val="53"/>
          <w:w w:val="109"/>
        </w:rPr>
        <w:t xml:space="preserve"> </w:t>
      </w:r>
      <w:proofErr w:type="spellStart"/>
      <w:r>
        <w:rPr>
          <w:w w:val="105"/>
        </w:rPr>
        <w:t>Labrosse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N.,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Graham,</w:t>
      </w:r>
      <w:r>
        <w:rPr>
          <w:spacing w:val="46"/>
          <w:w w:val="105"/>
        </w:rPr>
        <w:t xml:space="preserve"> </w:t>
      </w:r>
      <w:r>
        <w:rPr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(2011).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EVE</w:t>
      </w:r>
      <w:r>
        <w:rPr>
          <w:spacing w:val="41"/>
          <w:w w:val="105"/>
        </w:rPr>
        <w:t xml:space="preserve"> </w:t>
      </w:r>
      <w:r>
        <w:rPr>
          <w:w w:val="105"/>
        </w:rPr>
        <w:t>Doppler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Flare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9"/>
        </w:rPr>
        <w:t xml:space="preserve"> </w:t>
      </w:r>
      <w:r>
        <w:rPr>
          <w:w w:val="98"/>
        </w:rPr>
        <w:t xml:space="preserve"> </w:t>
      </w:r>
      <w:proofErr w:type="gramStart"/>
      <w:r>
        <w:rPr>
          <w:w w:val="105"/>
          <w:u w:val="single" w:color="000000"/>
        </w:rPr>
        <w:t>Solar</w:t>
      </w:r>
      <w:r>
        <w:rPr>
          <w:spacing w:val="-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9"/>
          <w:w w:val="105"/>
        </w:rPr>
        <w:t xml:space="preserve"> </w:t>
      </w:r>
      <w:r>
        <w:rPr>
          <w:w w:val="105"/>
        </w:rPr>
        <w:t>273:69–80.</w:t>
      </w:r>
      <w:proofErr w:type="gramEnd"/>
    </w:p>
    <w:p w14:paraId="0EA4CD24" w14:textId="77777777" w:rsidR="00521066" w:rsidRDefault="007C37E1">
      <w:pPr>
        <w:pStyle w:val="BodyText"/>
        <w:spacing w:before="160" w:line="257" w:lineRule="auto"/>
        <w:ind w:left="318" w:right="118" w:hanging="219"/>
        <w:jc w:val="both"/>
      </w:pPr>
      <w:proofErr w:type="spellStart"/>
      <w:r>
        <w:rPr>
          <w:w w:val="105"/>
        </w:rPr>
        <w:t>Hyder</w:t>
      </w:r>
      <w:proofErr w:type="spellEnd"/>
      <w:r>
        <w:rPr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C.</w:t>
      </w:r>
      <w:r>
        <w:rPr>
          <w:spacing w:val="39"/>
          <w:w w:val="105"/>
        </w:rPr>
        <w:t xml:space="preserve"> </w:t>
      </w:r>
      <w:r>
        <w:rPr>
          <w:w w:val="105"/>
        </w:rPr>
        <w:t>L.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Lites</w:t>
      </w:r>
      <w:proofErr w:type="spellEnd"/>
      <w:r>
        <w:rPr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B.</w:t>
      </w:r>
      <w:r>
        <w:rPr>
          <w:spacing w:val="38"/>
          <w:w w:val="105"/>
        </w:rPr>
        <w:t xml:space="preserve"> </w:t>
      </w:r>
      <w:r>
        <w:rPr>
          <w:w w:val="105"/>
        </w:rPr>
        <w:t>W.</w:t>
      </w:r>
      <w:r>
        <w:rPr>
          <w:spacing w:val="39"/>
          <w:w w:val="105"/>
        </w:rPr>
        <w:t xml:space="preserve"> </w:t>
      </w:r>
      <w:r>
        <w:rPr>
          <w:w w:val="105"/>
        </w:rPr>
        <w:t>(1970).</w:t>
      </w:r>
      <w:r>
        <w:rPr>
          <w:spacing w:val="44"/>
          <w:w w:val="105"/>
        </w:rPr>
        <w:t xml:space="preserve"> </w:t>
      </w:r>
      <w:proofErr w:type="gramStart"/>
      <w:r>
        <w:rPr>
          <w:w w:val="105"/>
        </w:rPr>
        <w:t>H-alpha</w:t>
      </w:r>
      <w:r>
        <w:rPr>
          <w:spacing w:val="39"/>
          <w:w w:val="105"/>
        </w:rPr>
        <w:t xml:space="preserve"> </w:t>
      </w:r>
      <w:r>
        <w:rPr>
          <w:w w:val="105"/>
        </w:rPr>
        <w:t>Doppler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Lyman-alpha</w:t>
      </w:r>
      <w:r>
        <w:rPr>
          <w:spacing w:val="38"/>
          <w:w w:val="105"/>
        </w:rPr>
        <w:t xml:space="preserve"> </w:t>
      </w:r>
      <w:r>
        <w:rPr>
          <w:w w:val="105"/>
        </w:rPr>
        <w:t>Doppler</w:t>
      </w:r>
      <w:r>
        <w:rPr>
          <w:spacing w:val="25"/>
          <w:w w:val="116"/>
        </w:rPr>
        <w:t xml:space="preserve"> </w:t>
      </w:r>
      <w:r>
        <w:rPr>
          <w:w w:val="105"/>
        </w:rPr>
        <w:t>Dimming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Mo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6"/>
          <w:w w:val="105"/>
        </w:rPr>
        <w:t xml:space="preserve"> </w:t>
      </w:r>
      <w:r>
        <w:rPr>
          <w:w w:val="105"/>
        </w:rPr>
        <w:t>H-alpha</w:t>
      </w:r>
      <w:r>
        <w:rPr>
          <w:spacing w:val="7"/>
          <w:w w:val="105"/>
        </w:rPr>
        <w:t xml:space="preserve"> </w:t>
      </w:r>
      <w:r>
        <w:rPr>
          <w:w w:val="105"/>
        </w:rPr>
        <w:t>Prominences.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7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14(1)</w:t>
      </w:r>
      <w:proofErr w:type="gramStart"/>
      <w:r>
        <w:rPr>
          <w:w w:val="105"/>
        </w:rPr>
        <w:t>:147</w:t>
      </w:r>
      <w:proofErr w:type="gramEnd"/>
      <w:r>
        <w:rPr>
          <w:w w:val="105"/>
        </w:rPr>
        <w:t>–156.</w:t>
      </w:r>
    </w:p>
    <w:p w14:paraId="635E8710" w14:textId="77777777" w:rsidR="00521066" w:rsidRDefault="007C37E1">
      <w:pPr>
        <w:pStyle w:val="BodyText"/>
        <w:spacing w:before="160"/>
      </w:pPr>
      <w:proofErr w:type="spellStart"/>
      <w:r>
        <w:rPr>
          <w:w w:val="105"/>
        </w:rPr>
        <w:t>Imada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S.,</w:t>
      </w:r>
      <w:r>
        <w:rPr>
          <w:spacing w:val="18"/>
          <w:w w:val="105"/>
        </w:rPr>
        <w:t xml:space="preserve"> </w:t>
      </w:r>
      <w:r>
        <w:rPr>
          <w:w w:val="105"/>
        </w:rPr>
        <w:t>Hara,</w:t>
      </w:r>
      <w:r>
        <w:rPr>
          <w:spacing w:val="19"/>
          <w:w w:val="105"/>
        </w:rPr>
        <w:t xml:space="preserve"> </w:t>
      </w:r>
      <w:r>
        <w:rPr>
          <w:w w:val="105"/>
        </w:rPr>
        <w:t>H.,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Watanab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T.,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Kamio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.,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Asai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Matsuzaki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K.,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Harra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L.</w:t>
      </w:r>
      <w:r>
        <w:rPr>
          <w:spacing w:val="16"/>
          <w:w w:val="105"/>
        </w:rPr>
        <w:t xml:space="preserve"> </w:t>
      </w:r>
      <w:r>
        <w:rPr>
          <w:w w:val="105"/>
        </w:rPr>
        <w:t>K.,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ka</w:t>
      </w:r>
      <w:proofErr w:type="spellEnd"/>
      <w:r>
        <w:rPr>
          <w:spacing w:val="-2"/>
          <w:w w:val="105"/>
        </w:rPr>
        <w:t>,</w:t>
      </w:r>
    </w:p>
    <w:p w14:paraId="3C70585D" w14:textId="77777777" w:rsidR="00521066" w:rsidRDefault="007C37E1">
      <w:pPr>
        <w:pStyle w:val="BodyText"/>
        <w:spacing w:before="18" w:line="257" w:lineRule="auto"/>
        <w:ind w:left="318" w:right="117"/>
        <w:jc w:val="both"/>
      </w:pPr>
      <w:r>
        <w:rPr>
          <w:w w:val="110"/>
        </w:rPr>
        <w:t>J.</w:t>
      </w:r>
      <w:r>
        <w:rPr>
          <w:spacing w:val="-29"/>
          <w:w w:val="110"/>
        </w:rPr>
        <w:t xml:space="preserve"> </w:t>
      </w:r>
      <w:r>
        <w:rPr>
          <w:w w:val="110"/>
        </w:rPr>
        <w:t>T.</w:t>
      </w:r>
      <w:r>
        <w:rPr>
          <w:spacing w:val="-28"/>
          <w:w w:val="110"/>
        </w:rPr>
        <w:t xml:space="preserve"> </w:t>
      </w:r>
      <w:r>
        <w:rPr>
          <w:w w:val="110"/>
        </w:rPr>
        <w:t>(2007).</w:t>
      </w:r>
      <w:r>
        <w:rPr>
          <w:spacing w:val="-21"/>
          <w:w w:val="110"/>
        </w:rPr>
        <w:t xml:space="preserve"> </w:t>
      </w:r>
      <w:proofErr w:type="gramStart"/>
      <w:r>
        <w:rPr>
          <w:spacing w:val="-3"/>
          <w:w w:val="110"/>
        </w:rPr>
        <w:t>Discove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y</w:t>
      </w:r>
      <w:r>
        <w:rPr>
          <w:spacing w:val="-28"/>
          <w:w w:val="110"/>
        </w:rPr>
        <w:t xml:space="preserve"> </w:t>
      </w:r>
      <w:r>
        <w:rPr>
          <w:w w:val="110"/>
        </w:rPr>
        <w:t>of</w:t>
      </w:r>
      <w:r>
        <w:rPr>
          <w:spacing w:val="-28"/>
          <w:w w:val="110"/>
        </w:rPr>
        <w:t xml:space="preserve"> </w:t>
      </w:r>
      <w:r>
        <w:rPr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ratur</w:t>
      </w:r>
      <w:r>
        <w:rPr>
          <w:spacing w:val="-2"/>
          <w:w w:val="110"/>
        </w:rPr>
        <w:t>e-De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8"/>
          <w:w w:val="110"/>
        </w:rPr>
        <w:t xml:space="preserve"> </w:t>
      </w:r>
      <w:proofErr w:type="spellStart"/>
      <w:r>
        <w:rPr>
          <w:spacing w:val="-3"/>
          <w:w w:val="110"/>
        </w:rPr>
        <w:t>Upflow</w:t>
      </w:r>
      <w:proofErr w:type="spellEnd"/>
      <w:r>
        <w:rPr>
          <w:spacing w:val="-28"/>
          <w:w w:val="110"/>
        </w:rPr>
        <w:t xml:space="preserve"> </w:t>
      </w:r>
      <w:r>
        <w:rPr>
          <w:w w:val="110"/>
        </w:rPr>
        <w:t>in</w:t>
      </w:r>
      <w:r>
        <w:rPr>
          <w:spacing w:val="-28"/>
          <w:w w:val="110"/>
        </w:rPr>
        <w:t xml:space="preserve"> </w:t>
      </w:r>
      <w:r>
        <w:rPr>
          <w:w w:val="110"/>
        </w:rPr>
        <w:t>the</w:t>
      </w:r>
      <w:r>
        <w:rPr>
          <w:spacing w:val="-28"/>
          <w:w w:val="110"/>
        </w:rPr>
        <w:t xml:space="preserve"> </w:t>
      </w:r>
      <w:proofErr w:type="spellStart"/>
      <w:r>
        <w:rPr>
          <w:w w:val="110"/>
        </w:rPr>
        <w:t>Plage</w:t>
      </w:r>
      <w:proofErr w:type="spellEnd"/>
      <w:r>
        <w:rPr>
          <w:spacing w:val="-28"/>
          <w:w w:val="110"/>
        </w:rPr>
        <w:t xml:space="preserve"> </w:t>
      </w:r>
      <w:r>
        <w:rPr>
          <w:w w:val="110"/>
        </w:rPr>
        <w:t>Region</w:t>
      </w:r>
      <w:r>
        <w:rPr>
          <w:spacing w:val="-28"/>
          <w:w w:val="110"/>
        </w:rPr>
        <w:t xml:space="preserve"> </w:t>
      </w:r>
      <w:r>
        <w:rPr>
          <w:spacing w:val="-1"/>
          <w:w w:val="110"/>
        </w:rPr>
        <w:t>dur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28"/>
          <w:w w:val="110"/>
        </w:rPr>
        <w:t xml:space="preserve"> </w:t>
      </w:r>
      <w:r>
        <w:rPr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w w:val="110"/>
        </w:rPr>
        <w:t>Gradual</w:t>
      </w:r>
      <w:r>
        <w:rPr>
          <w:spacing w:val="47"/>
          <w:w w:val="106"/>
        </w:rPr>
        <w:t xml:space="preserve"> </w:t>
      </w:r>
      <w:r>
        <w:rPr>
          <w:w w:val="110"/>
        </w:rPr>
        <w:t>Phase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X-Class</w:t>
      </w:r>
      <w:r>
        <w:rPr>
          <w:spacing w:val="-3"/>
          <w:w w:val="110"/>
        </w:rPr>
        <w:t xml:space="preserve"> </w:t>
      </w:r>
      <w:r>
        <w:rPr>
          <w:w w:val="110"/>
        </w:rPr>
        <w:t>Flare.</w:t>
      </w:r>
      <w:proofErr w:type="gramEnd"/>
      <w:r>
        <w:rPr>
          <w:spacing w:val="31"/>
          <w:w w:val="110"/>
        </w:rPr>
        <w:t xml:space="preserve"> </w:t>
      </w:r>
      <w:r>
        <w:rPr>
          <w:w w:val="110"/>
          <w:u w:val="single" w:color="000000"/>
        </w:rPr>
        <w:t>Publications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of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the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Astronomical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Society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of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Japan</w:t>
      </w:r>
      <w:r>
        <w:rPr>
          <w:w w:val="110"/>
        </w:rPr>
        <w:t>, 59(sp3)</w:t>
      </w:r>
      <w:proofErr w:type="gramStart"/>
      <w:r>
        <w:rPr>
          <w:w w:val="110"/>
        </w:rPr>
        <w:t>:S793</w:t>
      </w:r>
      <w:proofErr w:type="gramEnd"/>
      <w:r>
        <w:rPr>
          <w:w w:val="110"/>
        </w:rPr>
        <w:t>–</w:t>
      </w:r>
      <w:r>
        <w:rPr>
          <w:w w:val="99"/>
        </w:rPr>
        <w:t xml:space="preserve"> </w:t>
      </w:r>
      <w:r>
        <w:rPr>
          <w:w w:val="110"/>
        </w:rPr>
        <w:t>S799.</w:t>
      </w:r>
    </w:p>
    <w:p w14:paraId="3CFAC2AC" w14:textId="77777777" w:rsidR="00521066" w:rsidRDefault="00521066">
      <w:pPr>
        <w:spacing w:line="257" w:lineRule="auto"/>
        <w:jc w:val="both"/>
        <w:sectPr w:rsidR="00521066">
          <w:headerReference w:type="default" r:id="rId24"/>
          <w:pgSz w:w="12240" w:h="15840"/>
          <w:pgMar w:top="1340" w:right="1320" w:bottom="280" w:left="1340" w:header="1132" w:footer="0" w:gutter="0"/>
          <w:pgNumType w:start="69"/>
          <w:cols w:space="720"/>
        </w:sectPr>
      </w:pPr>
    </w:p>
    <w:p w14:paraId="7B0B26FC" w14:textId="77777777" w:rsidR="00521066" w:rsidRDefault="007C37E1">
      <w:pPr>
        <w:pStyle w:val="BodyText"/>
        <w:spacing w:before="30"/>
        <w:ind w:left="0" w:right="119"/>
        <w:jc w:val="right"/>
      </w:pPr>
      <w:r>
        <w:rPr>
          <w:w w:val="95"/>
        </w:rPr>
        <w:lastRenderedPageBreak/>
        <w:t>70</w:t>
      </w:r>
    </w:p>
    <w:p w14:paraId="75E37DF7" w14:textId="77777777" w:rsidR="00521066" w:rsidRDefault="00521066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336466A4" w14:textId="77777777" w:rsidR="00521066" w:rsidRDefault="007C37E1">
      <w:pPr>
        <w:pStyle w:val="BodyText"/>
      </w:pPr>
      <w:r>
        <w:rPr>
          <w:w w:val="105"/>
        </w:rPr>
        <w:t>Jin,</w:t>
      </w:r>
      <w:r>
        <w:rPr>
          <w:spacing w:val="46"/>
          <w:w w:val="105"/>
        </w:rPr>
        <w:t xml:space="preserve"> </w:t>
      </w:r>
      <w:r>
        <w:rPr>
          <w:w w:val="105"/>
        </w:rPr>
        <w:t>M.,</w:t>
      </w:r>
      <w:r>
        <w:rPr>
          <w:spacing w:val="47"/>
          <w:w w:val="105"/>
        </w:rPr>
        <w:t xml:space="preserve"> </w:t>
      </w:r>
      <w:r>
        <w:rPr>
          <w:w w:val="105"/>
        </w:rPr>
        <w:t>Ding,</w:t>
      </w:r>
      <w:r>
        <w:rPr>
          <w:spacing w:val="47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D.,</w:t>
      </w:r>
      <w:r>
        <w:rPr>
          <w:spacing w:val="47"/>
          <w:w w:val="105"/>
        </w:rPr>
        <w:t xml:space="preserve"> </w:t>
      </w:r>
      <w:r>
        <w:rPr>
          <w:w w:val="105"/>
        </w:rPr>
        <w:t>Chen,</w:t>
      </w:r>
      <w:r>
        <w:rPr>
          <w:spacing w:val="47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F.,</w:t>
      </w:r>
      <w:r>
        <w:rPr>
          <w:spacing w:val="47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47"/>
          <w:w w:val="105"/>
        </w:rPr>
        <w:t xml:space="preserve"> </w:t>
      </w:r>
      <w:r>
        <w:rPr>
          <w:w w:val="105"/>
        </w:rPr>
        <w:t>C.,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proofErr w:type="spellStart"/>
      <w:r>
        <w:rPr>
          <w:w w:val="105"/>
        </w:rPr>
        <w:t>Imada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S.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(2009). 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2"/>
          <w:w w:val="105"/>
        </w:rPr>
        <w:t xml:space="preserve"> </w:t>
      </w:r>
      <w:r>
        <w:rPr>
          <w:w w:val="105"/>
        </w:rPr>
        <w:t>MASS</w:t>
      </w:r>
      <w:r>
        <w:rPr>
          <w:spacing w:val="41"/>
          <w:w w:val="105"/>
        </w:rPr>
        <w:t xml:space="preserve"> </w:t>
      </w:r>
      <w:r>
        <w:rPr>
          <w:w w:val="105"/>
        </w:rPr>
        <w:t>EJEC-</w:t>
      </w:r>
    </w:p>
    <w:p w14:paraId="2DC26970" w14:textId="77777777" w:rsidR="00521066" w:rsidRDefault="007C37E1">
      <w:pPr>
        <w:pStyle w:val="BodyText"/>
        <w:spacing w:before="18" w:line="257" w:lineRule="auto"/>
        <w:ind w:left="318" w:right="73"/>
      </w:pPr>
      <w:r>
        <w:rPr>
          <w:w w:val="105"/>
        </w:rPr>
        <w:t>TION</w:t>
      </w:r>
      <w:r>
        <w:rPr>
          <w:spacing w:val="20"/>
          <w:w w:val="105"/>
        </w:rPr>
        <w:t xml:space="preserve"> </w:t>
      </w:r>
      <w:r>
        <w:rPr>
          <w:w w:val="105"/>
        </w:rPr>
        <w:t>INDUCED</w:t>
      </w:r>
      <w:r>
        <w:rPr>
          <w:spacing w:val="20"/>
          <w:w w:val="105"/>
        </w:rPr>
        <w:t xml:space="preserve"> </w:t>
      </w:r>
      <w:r>
        <w:rPr>
          <w:w w:val="105"/>
        </w:rPr>
        <w:t>OUTFL</w:t>
      </w:r>
      <w:r>
        <w:rPr>
          <w:spacing w:val="-7"/>
          <w:w w:val="105"/>
        </w:rPr>
        <w:t>O</w:t>
      </w:r>
      <w:r>
        <w:rPr>
          <w:w w:val="105"/>
        </w:rPr>
        <w:t>WS</w:t>
      </w:r>
      <w:r>
        <w:rPr>
          <w:spacing w:val="21"/>
          <w:w w:val="105"/>
        </w:rPr>
        <w:t xml:space="preserve"> </w:t>
      </w:r>
      <w:r>
        <w:rPr>
          <w:w w:val="105"/>
        </w:rPr>
        <w:t>OBSE</w:t>
      </w:r>
      <w:r>
        <w:rPr>
          <w:spacing w:val="-25"/>
          <w:w w:val="105"/>
        </w:rPr>
        <w:t>R</w:t>
      </w:r>
      <w:r>
        <w:rPr>
          <w:w w:val="105"/>
        </w:rPr>
        <w:t>VED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w w:val="105"/>
        </w:rPr>
        <w:t>ITH</w:t>
      </w:r>
      <w:r>
        <w:rPr>
          <w:spacing w:val="21"/>
          <w:w w:val="105"/>
        </w:rPr>
        <w:t xml:space="preserve"> </w:t>
      </w:r>
      <w:r>
        <w:rPr>
          <w:w w:val="105"/>
        </w:rPr>
        <w:t>HINODE</w:t>
      </w:r>
      <w:r>
        <w:rPr>
          <w:spacing w:val="20"/>
          <w:w w:val="105"/>
        </w:rPr>
        <w:t xml:space="preserve"> </w:t>
      </w:r>
      <w:r>
        <w:rPr>
          <w:w w:val="105"/>
        </w:rPr>
        <w:t>/EIS.</w:t>
      </w:r>
      <w:r>
        <w:rPr>
          <w:spacing w:val="42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Astrop</w:t>
      </w:r>
      <w:r>
        <w:rPr>
          <w:spacing w:val="-6"/>
          <w:w w:val="105"/>
          <w:u w:val="single" w:color="000000"/>
        </w:rPr>
        <w:t>h</w:t>
      </w:r>
      <w:r>
        <w:rPr>
          <w:w w:val="105"/>
          <w:u w:val="single" w:color="000000"/>
        </w:rPr>
        <w:t>ysical</w:t>
      </w:r>
      <w:r>
        <w:rPr>
          <w:spacing w:val="2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w w:val="109"/>
        </w:rPr>
        <w:t xml:space="preserve"> </w:t>
      </w:r>
      <w:r>
        <w:rPr>
          <w:w w:val="105"/>
        </w:rPr>
        <w:t>702(1)</w:t>
      </w:r>
      <w:proofErr w:type="gramStart"/>
      <w:r>
        <w:rPr>
          <w:w w:val="105"/>
        </w:rPr>
        <w:t>:27</w:t>
      </w:r>
      <w:proofErr w:type="gramEnd"/>
      <w:r>
        <w:rPr>
          <w:w w:val="105"/>
        </w:rPr>
        <w:t>–38.</w:t>
      </w:r>
    </w:p>
    <w:p w14:paraId="1653A896" w14:textId="77777777" w:rsidR="00521066" w:rsidRDefault="007C37E1">
      <w:pPr>
        <w:pStyle w:val="BodyText"/>
        <w:spacing w:before="167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Kahler</w:t>
      </w:r>
      <w:proofErr w:type="spellEnd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S.</w:t>
      </w:r>
      <w:r>
        <w:rPr>
          <w:spacing w:val="32"/>
          <w:w w:val="105"/>
        </w:rPr>
        <w:t xml:space="preserve"> </w:t>
      </w:r>
      <w:r>
        <w:rPr>
          <w:w w:val="105"/>
        </w:rPr>
        <w:t>(1992).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Solar</w:t>
      </w:r>
      <w:r>
        <w:rPr>
          <w:spacing w:val="32"/>
          <w:w w:val="105"/>
        </w:rPr>
        <w:t xml:space="preserve"> </w:t>
      </w:r>
      <w:r>
        <w:rPr>
          <w:w w:val="105"/>
        </w:rPr>
        <w:t>Flares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Coronal</w:t>
      </w:r>
      <w:r>
        <w:rPr>
          <w:spacing w:val="32"/>
          <w:w w:val="105"/>
        </w:rPr>
        <w:t xml:space="preserve"> </w:t>
      </w:r>
      <w:r>
        <w:rPr>
          <w:w w:val="105"/>
        </w:rPr>
        <w:t>Mass</w:t>
      </w:r>
      <w:r>
        <w:rPr>
          <w:spacing w:val="32"/>
          <w:w w:val="105"/>
        </w:rPr>
        <w:t xml:space="preserve"> </w:t>
      </w:r>
      <w:r>
        <w:rPr>
          <w:w w:val="105"/>
        </w:rPr>
        <w:t>Ejections.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  <w:u w:val="single" w:color="000000"/>
        </w:rPr>
        <w:t>Annual</w:t>
      </w:r>
      <w:r>
        <w:rPr>
          <w:spacing w:val="3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Review</w:t>
      </w:r>
      <w:r>
        <w:rPr>
          <w:spacing w:val="3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3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33"/>
          <w:w w:val="105"/>
          <w:u w:val="single" w:color="000000"/>
        </w:rPr>
        <w:t xml:space="preserve"> </w:t>
      </w:r>
      <w:proofErr w:type="gramStart"/>
      <w:r>
        <w:rPr>
          <w:w w:val="105"/>
          <w:u w:val="single" w:color="000000"/>
        </w:rPr>
        <w:t>and</w:t>
      </w:r>
      <w:r>
        <w:rPr>
          <w:w w:val="110"/>
        </w:rPr>
        <w:t xml:space="preserve"> </w:t>
      </w:r>
      <w:r>
        <w:rPr>
          <w:w w:val="102"/>
        </w:rPr>
        <w:t xml:space="preserve"> </w:t>
      </w:r>
      <w:r>
        <w:rPr>
          <w:spacing w:val="-1"/>
          <w:u w:val="single" w:color="000000"/>
        </w:rPr>
        <w:t>Astrophysics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18"/>
        </w:rPr>
        <w:t xml:space="preserve"> </w:t>
      </w:r>
      <w:r>
        <w:t>30:113–141.</w:t>
      </w:r>
    </w:p>
    <w:p w14:paraId="22772D21" w14:textId="77777777" w:rsidR="00521066" w:rsidRDefault="007C37E1">
      <w:pPr>
        <w:pStyle w:val="BodyText"/>
        <w:spacing w:before="167" w:line="257" w:lineRule="auto"/>
        <w:ind w:left="0" w:right="119"/>
        <w:jc w:val="right"/>
      </w:pPr>
      <w:proofErr w:type="spellStart"/>
      <w:proofErr w:type="gramStart"/>
      <w:r>
        <w:rPr>
          <w:w w:val="105"/>
        </w:rPr>
        <w:t>Kahler</w:t>
      </w:r>
      <w:proofErr w:type="spellEnd"/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S.</w:t>
      </w:r>
      <w:r>
        <w:rPr>
          <w:spacing w:val="22"/>
          <w:w w:val="105"/>
        </w:rPr>
        <w:t xml:space="preserve"> </w:t>
      </w:r>
      <w:r>
        <w:rPr>
          <w:w w:val="105"/>
        </w:rPr>
        <w:t>W.</w:t>
      </w:r>
      <w:r>
        <w:rPr>
          <w:spacing w:val="22"/>
          <w:w w:val="105"/>
        </w:rPr>
        <w:t xml:space="preserve"> </w:t>
      </w:r>
      <w:r>
        <w:rPr>
          <w:w w:val="105"/>
        </w:rPr>
        <w:t>(1982).</w:t>
      </w:r>
      <w:proofErr w:type="gramEnd"/>
      <w:r>
        <w:rPr>
          <w:w w:val="105"/>
        </w:rPr>
        <w:t xml:space="preserve">  The</w:t>
      </w:r>
      <w:r>
        <w:rPr>
          <w:spacing w:val="22"/>
          <w:w w:val="105"/>
        </w:rPr>
        <w:t xml:space="preserve"> </w:t>
      </w:r>
      <w:r>
        <w:rPr>
          <w:w w:val="105"/>
        </w:rPr>
        <w:t>role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big</w:t>
      </w:r>
      <w:r>
        <w:rPr>
          <w:spacing w:val="22"/>
          <w:w w:val="105"/>
        </w:rPr>
        <w:t xml:space="preserve"> </w:t>
      </w:r>
      <w:r>
        <w:rPr>
          <w:w w:val="105"/>
        </w:rPr>
        <w:t>flare</w:t>
      </w:r>
      <w:r>
        <w:rPr>
          <w:spacing w:val="21"/>
          <w:w w:val="105"/>
        </w:rPr>
        <w:t xml:space="preserve"> </w:t>
      </w:r>
      <w:r>
        <w:rPr>
          <w:w w:val="105"/>
        </w:rPr>
        <w:t>syndrome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correlations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solar</w:t>
      </w:r>
      <w:r>
        <w:rPr>
          <w:spacing w:val="22"/>
          <w:w w:val="105"/>
        </w:rPr>
        <w:t xml:space="preserve"> </w:t>
      </w:r>
      <w:r>
        <w:rPr>
          <w:w w:val="105"/>
        </w:rPr>
        <w:t>energetic</w:t>
      </w:r>
      <w:r>
        <w:rPr>
          <w:spacing w:val="22"/>
          <w:w w:val="105"/>
        </w:rPr>
        <w:t xml:space="preserve"> </w:t>
      </w:r>
      <w:r>
        <w:rPr>
          <w:w w:val="105"/>
        </w:rPr>
        <w:t>proton</w:t>
      </w:r>
      <w:r>
        <w:rPr>
          <w:w w:val="104"/>
        </w:rPr>
        <w:t xml:space="preserve"> </w:t>
      </w:r>
      <w:r>
        <w:rPr>
          <w:w w:val="105"/>
        </w:rPr>
        <w:t>fluxes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associated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ic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 xml:space="preserve">e </w:t>
      </w:r>
      <w:r>
        <w:rPr>
          <w:w w:val="105"/>
        </w:rPr>
        <w:t>burst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param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7"/>
          <w:w w:val="105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-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-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-5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87(A5)</w:t>
      </w:r>
      <w:proofErr w:type="gramStart"/>
      <w:r>
        <w:rPr>
          <w:w w:val="105"/>
        </w:rPr>
        <w:t>:3439</w:t>
      </w:r>
      <w:proofErr w:type="gramEnd"/>
      <w:r>
        <w:rPr>
          <w:w w:val="105"/>
        </w:rPr>
        <w:t>.</w:t>
      </w:r>
    </w:p>
    <w:p w14:paraId="510B0C06" w14:textId="77777777" w:rsidR="00521066" w:rsidRDefault="007C37E1">
      <w:pPr>
        <w:pStyle w:val="BodyText"/>
        <w:spacing w:before="167" w:line="257" w:lineRule="auto"/>
        <w:ind w:left="318" w:right="119" w:hanging="219"/>
        <w:jc w:val="both"/>
      </w:pPr>
      <w:r>
        <w:rPr>
          <w:w w:val="105"/>
        </w:rPr>
        <w:t>Krista,</w:t>
      </w:r>
      <w:r>
        <w:rPr>
          <w:spacing w:val="6"/>
          <w:w w:val="105"/>
        </w:rPr>
        <w:t xml:space="preserve"> </w:t>
      </w:r>
      <w:r>
        <w:rPr>
          <w:w w:val="105"/>
        </w:rPr>
        <w:t>L.</w:t>
      </w:r>
      <w:r>
        <w:rPr>
          <w:spacing w:val="55"/>
          <w:w w:val="105"/>
        </w:rPr>
        <w:t xml:space="preserve"> </w:t>
      </w:r>
      <w:r>
        <w:rPr>
          <w:w w:val="105"/>
        </w:rPr>
        <w:t>D.</w:t>
      </w:r>
      <w:r>
        <w:rPr>
          <w:spacing w:val="55"/>
          <w:w w:val="105"/>
        </w:rPr>
        <w:t xml:space="preserve"> </w:t>
      </w:r>
      <w:r>
        <w:rPr>
          <w:w w:val="105"/>
        </w:rPr>
        <w:t>and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Reinard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55"/>
          <w:w w:val="105"/>
        </w:rPr>
        <w:t xml:space="preserve"> </w:t>
      </w:r>
      <w:r>
        <w:rPr>
          <w:w w:val="105"/>
        </w:rPr>
        <w:t>(2013).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UDY</w:t>
      </w:r>
      <w:r>
        <w:rPr>
          <w:spacing w:val="56"/>
          <w:w w:val="105"/>
        </w:rPr>
        <w:t xml:space="preserve"> </w:t>
      </w:r>
      <w:r>
        <w:rPr>
          <w:w w:val="105"/>
        </w:rPr>
        <w:t>OF</w:t>
      </w:r>
      <w:r>
        <w:rPr>
          <w:spacing w:val="55"/>
          <w:w w:val="105"/>
        </w:rPr>
        <w:t xml:space="preserve"> </w:t>
      </w:r>
      <w:r>
        <w:rPr>
          <w:w w:val="105"/>
        </w:rPr>
        <w:t>THE</w:t>
      </w:r>
      <w:r>
        <w:rPr>
          <w:spacing w:val="55"/>
          <w:w w:val="105"/>
        </w:rPr>
        <w:t xml:space="preserve"> </w:t>
      </w:r>
      <w:r>
        <w:rPr>
          <w:w w:val="105"/>
        </w:rPr>
        <w:t>RECURRING</w:t>
      </w:r>
      <w:r>
        <w:rPr>
          <w:spacing w:val="55"/>
          <w:w w:val="105"/>
        </w:rPr>
        <w:t xml:space="preserve"> </w:t>
      </w:r>
      <w:r>
        <w:rPr>
          <w:w w:val="105"/>
        </w:rPr>
        <w:t>DIMMING</w:t>
      </w:r>
      <w:r>
        <w:rPr>
          <w:spacing w:val="55"/>
          <w:w w:val="105"/>
        </w:rPr>
        <w:t xml:space="preserve"> </w:t>
      </w:r>
      <w:r>
        <w:rPr>
          <w:w w:val="105"/>
        </w:rPr>
        <w:t>REGION</w:t>
      </w:r>
      <w:r>
        <w:rPr>
          <w:spacing w:val="24"/>
          <w:w w:val="103"/>
        </w:rPr>
        <w:t xml:space="preserve"> </w:t>
      </w:r>
      <w:r>
        <w:rPr>
          <w:w w:val="105"/>
        </w:rPr>
        <w:t>DETECTED</w:t>
      </w:r>
      <w:r>
        <w:rPr>
          <w:spacing w:val="46"/>
          <w:w w:val="105"/>
        </w:rPr>
        <w:t xml:space="preserve"> </w:t>
      </w:r>
      <w:r>
        <w:rPr>
          <w:spacing w:val="-11"/>
          <w:w w:val="105"/>
        </w:rPr>
        <w:t>A</w:t>
      </w:r>
      <w:r>
        <w:rPr>
          <w:spacing w:val="-9"/>
          <w:w w:val="105"/>
        </w:rPr>
        <w:t>T</w:t>
      </w:r>
      <w:r>
        <w:rPr>
          <w:spacing w:val="46"/>
          <w:w w:val="105"/>
        </w:rPr>
        <w:t xml:space="preserve"> </w:t>
      </w:r>
      <w:r>
        <w:rPr>
          <w:w w:val="105"/>
        </w:rPr>
        <w:t>AR</w:t>
      </w:r>
      <w:r>
        <w:rPr>
          <w:spacing w:val="46"/>
          <w:w w:val="105"/>
        </w:rPr>
        <w:t xml:space="preserve"> </w:t>
      </w:r>
      <w:r>
        <w:rPr>
          <w:w w:val="105"/>
        </w:rPr>
        <w:t>11305</w:t>
      </w:r>
      <w:r>
        <w:rPr>
          <w:spacing w:val="46"/>
          <w:w w:val="105"/>
        </w:rPr>
        <w:t xml:space="preserve"> </w:t>
      </w:r>
      <w:r>
        <w:rPr>
          <w:w w:val="105"/>
        </w:rPr>
        <w:t>USING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6"/>
          <w:w w:val="105"/>
        </w:rPr>
        <w:t xml:space="preserve"> </w:t>
      </w:r>
      <w:r>
        <w:rPr>
          <w:w w:val="105"/>
        </w:rPr>
        <w:t>DIMMING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TRACKER</w:t>
      </w:r>
      <w:r>
        <w:rPr>
          <w:spacing w:val="46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CoDiT</w:t>
      </w:r>
      <w:proofErr w:type="spellEnd"/>
      <w:r>
        <w:rPr>
          <w:w w:val="105"/>
        </w:rPr>
        <w:t xml:space="preserve">).  </w:t>
      </w:r>
      <w:r>
        <w:rPr>
          <w:spacing w:val="4"/>
          <w:w w:val="105"/>
        </w:rPr>
        <w:t xml:space="preserve"> </w:t>
      </w:r>
      <w:r>
        <w:rPr>
          <w:w w:val="105"/>
          <w:u w:val="single" w:color="000000"/>
        </w:rPr>
        <w:t>The</w:t>
      </w:r>
    </w:p>
    <w:p w14:paraId="2FD9357F" w14:textId="77777777" w:rsidR="00521066" w:rsidRDefault="007C37E1">
      <w:pPr>
        <w:pStyle w:val="BodyText"/>
        <w:ind w:left="318"/>
      </w:pP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762(2)</w:t>
      </w:r>
      <w:proofErr w:type="gramStart"/>
      <w:r>
        <w:rPr>
          <w:w w:val="105"/>
        </w:rPr>
        <w:t>:91</w:t>
      </w:r>
      <w:proofErr w:type="gramEnd"/>
      <w:r>
        <w:rPr>
          <w:w w:val="105"/>
        </w:rPr>
        <w:t>.</w:t>
      </w:r>
    </w:p>
    <w:p w14:paraId="3AE61185" w14:textId="77777777" w:rsidR="00521066" w:rsidRDefault="007C37E1">
      <w:pPr>
        <w:pStyle w:val="BodyText"/>
        <w:spacing w:before="174" w:line="270" w:lineRule="exact"/>
        <w:ind w:left="318" w:right="117" w:hanging="219"/>
        <w:jc w:val="both"/>
      </w:pPr>
      <w:proofErr w:type="spellStart"/>
      <w:r>
        <w:rPr>
          <w:w w:val="110"/>
        </w:rPr>
        <w:t>Labrosse</w:t>
      </w:r>
      <w:proofErr w:type="spellEnd"/>
      <w:r>
        <w:rPr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N.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6"/>
          <w:w w:val="110"/>
        </w:rPr>
        <w:t xml:space="preserve"> </w:t>
      </w:r>
      <w:proofErr w:type="spellStart"/>
      <w:r>
        <w:rPr>
          <w:spacing w:val="-4"/>
          <w:w w:val="110"/>
        </w:rPr>
        <w:t>Mcgli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c</w:t>
      </w:r>
      <w:r>
        <w:rPr>
          <w:spacing w:val="-3"/>
          <w:w w:val="110"/>
        </w:rPr>
        <w:t>h</w:t>
      </w:r>
      <w:r>
        <w:rPr>
          <w:spacing w:val="-4"/>
          <w:w w:val="110"/>
        </w:rPr>
        <w:t>ey</w:t>
      </w:r>
      <w:proofErr w:type="spellEnd"/>
      <w:r>
        <w:rPr>
          <w:spacing w:val="-3"/>
          <w:w w:val="110"/>
        </w:rPr>
        <w:t>,</w:t>
      </w:r>
      <w:r>
        <w:rPr>
          <w:spacing w:val="-4"/>
          <w:w w:val="110"/>
        </w:rPr>
        <w:t xml:space="preserve"> </w:t>
      </w:r>
      <w:r>
        <w:rPr>
          <w:w w:val="110"/>
        </w:rPr>
        <w:t>K.</w:t>
      </w:r>
      <w:r>
        <w:rPr>
          <w:spacing w:val="-6"/>
          <w:w w:val="110"/>
        </w:rPr>
        <w:t xml:space="preserve"> </w:t>
      </w:r>
      <w:r>
        <w:rPr>
          <w:w w:val="110"/>
        </w:rPr>
        <w:t>(2012).</w:t>
      </w:r>
      <w:r>
        <w:rPr>
          <w:spacing w:val="21"/>
          <w:w w:val="110"/>
        </w:rPr>
        <w:t xml:space="preserve"> </w:t>
      </w:r>
      <w:proofErr w:type="gramStart"/>
      <w:r>
        <w:rPr>
          <w:w w:val="110"/>
        </w:rPr>
        <w:t>Plasma</w:t>
      </w:r>
      <w:r>
        <w:rPr>
          <w:spacing w:val="-6"/>
          <w:w w:val="110"/>
        </w:rPr>
        <w:t xml:space="preserve"> </w:t>
      </w:r>
      <w:r>
        <w:rPr>
          <w:w w:val="110"/>
        </w:rPr>
        <w:t>diagnostic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-7"/>
          <w:w w:val="110"/>
        </w:rPr>
        <w:t xml:space="preserve"> </w:t>
      </w:r>
      <w:r>
        <w:rPr>
          <w:w w:val="110"/>
        </w:rPr>
        <w:t>prominences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6"/>
          <w:w w:val="110"/>
        </w:rPr>
        <w:t xml:space="preserve"> </w:t>
      </w:r>
      <w:r>
        <w:rPr>
          <w:w w:val="110"/>
        </w:rPr>
        <w:t>SDO</w:t>
      </w:r>
      <w:r>
        <w:rPr>
          <w:spacing w:val="-6"/>
          <w:w w:val="110"/>
        </w:rPr>
        <w:t xml:space="preserve"> </w:t>
      </w:r>
      <w:r>
        <w:rPr>
          <w:w w:val="150"/>
        </w:rPr>
        <w:t>/</w:t>
      </w:r>
      <w:r>
        <w:rPr>
          <w:spacing w:val="23"/>
          <w:w w:val="178"/>
        </w:rPr>
        <w:t xml:space="preserve"> </w:t>
      </w:r>
      <w:r>
        <w:rPr>
          <w:w w:val="110"/>
        </w:rPr>
        <w:t>AIA</w:t>
      </w:r>
      <w:r>
        <w:rPr>
          <w:spacing w:val="-25"/>
          <w:w w:val="110"/>
        </w:rPr>
        <w:t xml:space="preserve"> </w:t>
      </w:r>
      <w:r>
        <w:rPr>
          <w:w w:val="110"/>
        </w:rPr>
        <w:t>obser</w:t>
      </w:r>
      <w:r>
        <w:rPr>
          <w:spacing w:val="-13"/>
          <w:w w:val="110"/>
        </w:rPr>
        <w:t>v</w:t>
      </w:r>
      <w:r>
        <w:rPr>
          <w:w w:val="110"/>
        </w:rPr>
        <w:t>ations</w:t>
      </w:r>
      <w:r>
        <w:rPr>
          <w:spacing w:val="-25"/>
          <w:w w:val="110"/>
        </w:rPr>
        <w:t xml:space="preserve"> </w:t>
      </w:r>
      <w:r>
        <w:rPr>
          <w:w w:val="110"/>
        </w:rPr>
        <w:t>at</w:t>
      </w:r>
      <w:r>
        <w:rPr>
          <w:spacing w:val="-25"/>
          <w:w w:val="110"/>
        </w:rPr>
        <w:t xml:space="preserve"> </w:t>
      </w:r>
      <w:r>
        <w:rPr>
          <w:w w:val="110"/>
        </w:rPr>
        <w:t>304</w:t>
      </w:r>
      <w:r>
        <w:rPr>
          <w:spacing w:val="-24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A.</w:t>
      </w:r>
      <w:r>
        <w:rPr>
          <w:spacing w:val="-13"/>
          <w:w w:val="110"/>
        </w:rPr>
        <w:t xml:space="preserve"> </w:t>
      </w:r>
      <w:r>
        <w:rPr>
          <w:w w:val="110"/>
          <w:u w:val="single" w:color="000000"/>
        </w:rPr>
        <w:t>Astrono</w:t>
      </w:r>
      <w:r>
        <w:rPr>
          <w:spacing w:val="-8"/>
          <w:w w:val="110"/>
          <w:u w:val="single" w:color="000000"/>
        </w:rPr>
        <w:t>m</w:t>
      </w:r>
      <w:r>
        <w:rPr>
          <w:w w:val="110"/>
          <w:u w:val="single" w:color="000000"/>
        </w:rPr>
        <w:t>y</w:t>
      </w:r>
      <w:r>
        <w:rPr>
          <w:spacing w:val="-25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&amp;</w:t>
      </w:r>
      <w:r>
        <w:rPr>
          <w:spacing w:val="-24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Astrop</w:t>
      </w:r>
      <w:r>
        <w:rPr>
          <w:spacing w:val="-6"/>
          <w:w w:val="110"/>
          <w:u w:val="single" w:color="000000"/>
        </w:rPr>
        <w:t>h</w:t>
      </w:r>
      <w:r>
        <w:rPr>
          <w:w w:val="110"/>
          <w:u w:val="single" w:color="000000"/>
        </w:rPr>
        <w:t>ysics</w:t>
      </w:r>
      <w:r>
        <w:rPr>
          <w:w w:val="110"/>
        </w:rPr>
        <w:t>,</w:t>
      </w:r>
      <w:r>
        <w:rPr>
          <w:spacing w:val="-24"/>
          <w:w w:val="110"/>
        </w:rPr>
        <w:t xml:space="preserve"> </w:t>
      </w:r>
      <w:r>
        <w:rPr>
          <w:w w:val="110"/>
        </w:rPr>
        <w:t>537:A100.</w:t>
      </w:r>
      <w:proofErr w:type="gramEnd"/>
    </w:p>
    <w:p w14:paraId="273AE0A0" w14:textId="77777777" w:rsidR="00521066" w:rsidRDefault="007C37E1">
      <w:pPr>
        <w:pStyle w:val="BodyText"/>
        <w:spacing w:before="178" w:line="257" w:lineRule="auto"/>
        <w:ind w:left="318" w:right="118" w:hanging="219"/>
        <w:jc w:val="both"/>
      </w:pPr>
      <w:proofErr w:type="gramStart"/>
      <w:r>
        <w:rPr>
          <w:w w:val="105"/>
        </w:rPr>
        <w:t>Liu,</w:t>
      </w:r>
      <w:r>
        <w:rPr>
          <w:spacing w:val="25"/>
          <w:w w:val="105"/>
        </w:rPr>
        <w:t xml:space="preserve"> </w:t>
      </w:r>
      <w:r>
        <w:rPr>
          <w:w w:val="105"/>
        </w:rPr>
        <w:t>W.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Ofman</w:t>
      </w:r>
      <w:proofErr w:type="spellEnd"/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L.</w:t>
      </w:r>
      <w:r>
        <w:rPr>
          <w:spacing w:val="24"/>
          <w:w w:val="105"/>
        </w:rPr>
        <w:t xml:space="preserve"> </w:t>
      </w:r>
      <w:r>
        <w:rPr>
          <w:w w:val="105"/>
        </w:rPr>
        <w:t>(2014).</w:t>
      </w:r>
      <w:proofErr w:type="gramEnd"/>
      <w:r>
        <w:rPr>
          <w:spacing w:val="5"/>
          <w:w w:val="105"/>
        </w:rPr>
        <w:t xml:space="preserve"> </w:t>
      </w:r>
      <w:proofErr w:type="gramStart"/>
      <w:r>
        <w:rPr>
          <w:spacing w:val="-2"/>
          <w:w w:val="105"/>
        </w:rPr>
        <w:t>Advan</w:t>
      </w:r>
      <w:r>
        <w:rPr>
          <w:spacing w:val="-3"/>
          <w:w w:val="105"/>
        </w:rPr>
        <w:t>ces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Observing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ou</w:t>
      </w:r>
      <w:r>
        <w:rPr>
          <w:spacing w:val="-4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w w:val="105"/>
        </w:rPr>
        <w:t>Coronal</w:t>
      </w:r>
      <w:r>
        <w:rPr>
          <w:spacing w:val="24"/>
          <w:w w:val="105"/>
        </w:rPr>
        <w:t xml:space="preserve"> </w:t>
      </w:r>
      <w:r>
        <w:rPr>
          <w:w w:val="105"/>
        </w:rPr>
        <w:t>EUV</w:t>
      </w:r>
      <w:r>
        <w:rPr>
          <w:spacing w:val="23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SDO</w:t>
      </w:r>
      <w:r>
        <w:rPr>
          <w:spacing w:val="30"/>
          <w:w w:val="106"/>
        </w:rPr>
        <w:t xml:space="preserve"> </w:t>
      </w:r>
      <w:r>
        <w:rPr>
          <w:w w:val="105"/>
        </w:rPr>
        <w:t>Era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w w:val="105"/>
        </w:rPr>
        <w:t>Seismological</w:t>
      </w:r>
      <w:r>
        <w:rPr>
          <w:spacing w:val="9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(Inv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0"/>
          <w:w w:val="105"/>
        </w:rPr>
        <w:t xml:space="preserve"> </w:t>
      </w:r>
      <w:r>
        <w:rPr>
          <w:w w:val="105"/>
        </w:rPr>
        <w:t>Review).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10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289(9)</w:t>
      </w:r>
      <w:proofErr w:type="gramStart"/>
      <w:r>
        <w:rPr>
          <w:w w:val="105"/>
        </w:rPr>
        <w:t>:3233</w:t>
      </w:r>
      <w:proofErr w:type="gramEnd"/>
      <w:r>
        <w:rPr>
          <w:w w:val="105"/>
        </w:rPr>
        <w:t>–3277.</w:t>
      </w:r>
    </w:p>
    <w:p w14:paraId="18C834A4" w14:textId="77777777" w:rsidR="00521066" w:rsidRDefault="007C37E1">
      <w:pPr>
        <w:pStyle w:val="BodyText"/>
        <w:spacing w:before="167" w:line="257" w:lineRule="auto"/>
        <w:ind w:left="318" w:right="118" w:hanging="219"/>
        <w:jc w:val="both"/>
      </w:pPr>
      <w:r>
        <w:rPr>
          <w:w w:val="105"/>
        </w:rPr>
        <w:t>Mason,</w:t>
      </w:r>
      <w:r>
        <w:rPr>
          <w:spacing w:val="16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T.</w:t>
      </w:r>
      <w:r>
        <w:rPr>
          <w:spacing w:val="15"/>
          <w:w w:val="105"/>
        </w:rPr>
        <w:t xml:space="preserve"> </w:t>
      </w:r>
      <w:r>
        <w:rPr>
          <w:w w:val="105"/>
        </w:rPr>
        <w:t>N.,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A.,</w:t>
      </w:r>
      <w:r>
        <w:rPr>
          <w:spacing w:val="16"/>
          <w:w w:val="105"/>
        </w:rPr>
        <w:t xml:space="preserve"> </w:t>
      </w:r>
      <w:r>
        <w:rPr>
          <w:w w:val="105"/>
        </w:rPr>
        <w:t>Thompson,</w:t>
      </w:r>
      <w:r>
        <w:rPr>
          <w:spacing w:val="16"/>
          <w:w w:val="105"/>
        </w:rPr>
        <w:t xml:space="preserve"> </w:t>
      </w:r>
      <w:r>
        <w:rPr>
          <w:w w:val="105"/>
        </w:rPr>
        <w:t>B.</w:t>
      </w:r>
      <w:r>
        <w:rPr>
          <w:spacing w:val="15"/>
          <w:w w:val="105"/>
        </w:rPr>
        <w:t xml:space="preserve"> </w:t>
      </w:r>
      <w:r>
        <w:rPr>
          <w:w w:val="105"/>
        </w:rPr>
        <w:t>J.,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Hoc</w:t>
      </w:r>
      <w:r>
        <w:rPr>
          <w:spacing w:val="-1"/>
          <w:w w:val="105"/>
        </w:rPr>
        <w:t>k,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(2014).</w:t>
      </w:r>
      <w:r>
        <w:rPr>
          <w:spacing w:val="37"/>
          <w:w w:val="105"/>
        </w:rPr>
        <w:t xml:space="preserve"> </w:t>
      </w:r>
      <w:proofErr w:type="gramStart"/>
      <w:r>
        <w:rPr>
          <w:w w:val="105"/>
        </w:rPr>
        <w:t>MECHANISMS</w:t>
      </w:r>
      <w:r>
        <w:rPr>
          <w:spacing w:val="30"/>
          <w:w w:val="98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spacing w:val="-6"/>
          <w:w w:val="105"/>
        </w:rPr>
        <w:t>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19"/>
          <w:w w:val="105"/>
        </w:rPr>
        <w:t xml:space="preserve"> </w:t>
      </w:r>
      <w:r>
        <w:rPr>
          <w:w w:val="105"/>
        </w:rPr>
        <w:t>DIMMING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2010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UG</w:t>
      </w:r>
      <w:r>
        <w:rPr>
          <w:spacing w:val="-3"/>
          <w:w w:val="105"/>
        </w:rPr>
        <w:t>US</w:t>
      </w:r>
      <w:r>
        <w:rPr>
          <w:spacing w:val="-2"/>
          <w:w w:val="105"/>
        </w:rPr>
        <w:t>T</w:t>
      </w:r>
      <w:r>
        <w:rPr>
          <w:spacing w:val="20"/>
          <w:w w:val="105"/>
        </w:rPr>
        <w:t xml:space="preserve"> </w:t>
      </w:r>
      <w:r>
        <w:rPr>
          <w:w w:val="105"/>
        </w:rPr>
        <w:t>7</w:t>
      </w:r>
      <w:r>
        <w:rPr>
          <w:spacing w:val="19"/>
          <w:w w:val="105"/>
        </w:rPr>
        <w:t xml:space="preserve"> </w:t>
      </w:r>
      <w:r>
        <w:rPr>
          <w:w w:val="105"/>
        </w:rPr>
        <w:t>EVENT.</w:t>
      </w:r>
      <w:proofErr w:type="gramEnd"/>
      <w:r>
        <w:rPr>
          <w:spacing w:val="45"/>
          <w:w w:val="105"/>
        </w:rPr>
        <w:t xml:space="preserve"> </w:t>
      </w:r>
      <w:r>
        <w:rPr>
          <w:w w:val="105"/>
          <w:u w:val="single" w:color="000000"/>
        </w:rPr>
        <w:t>The</w:t>
      </w:r>
    </w:p>
    <w:p w14:paraId="53983B3D" w14:textId="77777777" w:rsidR="00521066" w:rsidRDefault="007C37E1">
      <w:pPr>
        <w:pStyle w:val="BodyText"/>
        <w:ind w:left="318"/>
      </w:pP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789(1)</w:t>
      </w:r>
      <w:proofErr w:type="gramStart"/>
      <w:r>
        <w:rPr>
          <w:w w:val="105"/>
        </w:rPr>
        <w:t>:61</w:t>
      </w:r>
      <w:proofErr w:type="gramEnd"/>
      <w:r>
        <w:rPr>
          <w:w w:val="105"/>
        </w:rPr>
        <w:t>.</w:t>
      </w:r>
    </w:p>
    <w:p w14:paraId="12256DD4" w14:textId="77777777" w:rsidR="00521066" w:rsidRDefault="007C37E1">
      <w:pPr>
        <w:pStyle w:val="BodyText"/>
        <w:spacing w:before="184" w:line="257" w:lineRule="auto"/>
        <w:ind w:left="318" w:right="118" w:hanging="219"/>
        <w:jc w:val="both"/>
      </w:pPr>
      <w:proofErr w:type="spellStart"/>
      <w:r>
        <w:rPr>
          <w:w w:val="105"/>
        </w:rPr>
        <w:t>Muhr</w:t>
      </w:r>
      <w:proofErr w:type="spellEnd"/>
      <w:r>
        <w:rPr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N.,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A.</w:t>
      </w:r>
      <w:r>
        <w:rPr>
          <w:spacing w:val="31"/>
          <w:w w:val="105"/>
        </w:rPr>
        <w:t xml:space="preserve"> </w:t>
      </w:r>
      <w:r>
        <w:rPr>
          <w:w w:val="105"/>
        </w:rPr>
        <w:t>M.,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1"/>
          <w:w w:val="105"/>
        </w:rPr>
        <w:t>K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nr</w:t>
      </w:r>
      <w:r>
        <w:rPr>
          <w:spacing w:val="-2"/>
          <w:w w:val="105"/>
        </w:rPr>
        <w:t>eic</w:t>
      </w:r>
      <w:r>
        <w:rPr>
          <w:spacing w:val="-1"/>
          <w:w w:val="105"/>
        </w:rPr>
        <w:t>h</w:t>
      </w:r>
      <w:proofErr w:type="spellEnd"/>
      <w:r>
        <w:rPr>
          <w:spacing w:val="-1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I.</w:t>
      </w:r>
      <w:r>
        <w:rPr>
          <w:spacing w:val="31"/>
          <w:w w:val="105"/>
        </w:rPr>
        <w:t xml:space="preserve"> </w:t>
      </w:r>
      <w:r>
        <w:rPr>
          <w:w w:val="105"/>
        </w:rPr>
        <w:t>W.,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M.</w:t>
      </w:r>
      <w:r>
        <w:rPr>
          <w:spacing w:val="31"/>
          <w:w w:val="105"/>
        </w:rPr>
        <w:t xml:space="preserve"> </w:t>
      </w:r>
      <w:r>
        <w:rPr>
          <w:w w:val="105"/>
        </w:rPr>
        <w:t>(2011).</w:t>
      </w:r>
      <w:r>
        <w:rPr>
          <w:spacing w:val="24"/>
          <w:w w:val="105"/>
        </w:rPr>
        <w:t xml:space="preserve"> </w:t>
      </w:r>
      <w:proofErr w:type="gramStart"/>
      <w:r>
        <w:rPr>
          <w:w w:val="105"/>
        </w:rPr>
        <w:t>Analysis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Characteristic</w:t>
      </w:r>
      <w:r>
        <w:rPr>
          <w:spacing w:val="21"/>
          <w:w w:val="99"/>
        </w:rPr>
        <w:t xml:space="preserve"> </w:t>
      </w:r>
      <w:r>
        <w:rPr>
          <w:spacing w:val="-1"/>
          <w:w w:val="105"/>
        </w:rPr>
        <w:t>Param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Large-Scale</w:t>
      </w:r>
      <w:r>
        <w:rPr>
          <w:spacing w:val="25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Sol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tr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al</w:t>
      </w:r>
      <w:r>
        <w:rPr>
          <w:spacing w:val="25"/>
          <w:w w:val="105"/>
        </w:rPr>
        <w:t xml:space="preserve"> </w:t>
      </w:r>
      <w:r>
        <w:rPr>
          <w:w w:val="105"/>
        </w:rPr>
        <w:t>Relations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</w:t>
      </w:r>
      <w:proofErr w:type="spellEnd"/>
      <w:r>
        <w:rPr>
          <w:spacing w:val="-2"/>
          <w:w w:val="105"/>
        </w:rPr>
        <w:t>-</w:t>
      </w:r>
      <w:r>
        <w:rPr>
          <w:spacing w:val="57"/>
          <w:w w:val="106"/>
        </w:rPr>
        <w:t xml:space="preserve"> </w:t>
      </w:r>
      <w:r>
        <w:rPr>
          <w:w w:val="105"/>
        </w:rPr>
        <w:t>tory/Extreme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41"/>
          <w:w w:val="105"/>
        </w:rPr>
        <w:t xml:space="preserve"> </w:t>
      </w:r>
      <w:r>
        <w:rPr>
          <w:w w:val="105"/>
        </w:rPr>
        <w:t>Imager.</w:t>
      </w:r>
      <w:proofErr w:type="gramEnd"/>
      <w:r>
        <w:rPr>
          <w:w w:val="105"/>
        </w:rPr>
        <w:t xml:space="preserve"> </w:t>
      </w:r>
      <w:r>
        <w:rPr>
          <w:spacing w:val="1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89:89.</w:t>
      </w:r>
    </w:p>
    <w:p w14:paraId="40F30940" w14:textId="77777777" w:rsidR="00521066" w:rsidRDefault="007C37E1">
      <w:pPr>
        <w:pStyle w:val="BodyText"/>
        <w:spacing w:before="167" w:line="257" w:lineRule="auto"/>
        <w:ind w:left="318" w:right="118" w:hanging="219"/>
        <w:jc w:val="both"/>
      </w:pP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on,</w:t>
      </w:r>
      <w:r>
        <w:rPr>
          <w:spacing w:val="23"/>
          <w:w w:val="105"/>
        </w:rPr>
        <w:t xml:space="preserve"> </w:t>
      </w:r>
      <w:r>
        <w:rPr>
          <w:w w:val="105"/>
        </w:rPr>
        <w:t>K.</w:t>
      </w:r>
      <w:r>
        <w:rPr>
          <w:spacing w:val="21"/>
          <w:w w:val="105"/>
        </w:rPr>
        <w:t xml:space="preserve"> </w:t>
      </w:r>
      <w:r>
        <w:rPr>
          <w:w w:val="105"/>
        </w:rPr>
        <w:t>(1895).</w:t>
      </w:r>
      <w:r>
        <w:rPr>
          <w:spacing w:val="51"/>
          <w:w w:val="105"/>
        </w:rPr>
        <w:t xml:space="preserve"> </w:t>
      </w:r>
      <w:r>
        <w:rPr>
          <w:w w:val="105"/>
        </w:rPr>
        <w:t>Note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r>
        <w:rPr>
          <w:w w:val="105"/>
        </w:rPr>
        <w:t>Regression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Inh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tan</w:t>
      </w:r>
      <w:r>
        <w:rPr>
          <w:spacing w:val="-2"/>
          <w:w w:val="105"/>
        </w:rPr>
        <w:t>ce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Case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Par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50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Proceedings</w:t>
      </w:r>
      <w:r>
        <w:rPr>
          <w:w w:val="99"/>
        </w:rPr>
        <w:t xml:space="preserve"> </w:t>
      </w:r>
      <w:r>
        <w:rPr>
          <w:w w:val="95"/>
        </w:rPr>
        <w:t xml:space="preserve"> </w:t>
      </w:r>
      <w:r>
        <w:rPr>
          <w:w w:val="105"/>
          <w:u w:val="single" w:color="000000"/>
        </w:rPr>
        <w:t>of</w:t>
      </w:r>
      <w:proofErr w:type="gramEnd"/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-1"/>
          <w:w w:val="105"/>
          <w:u w:val="single" w:color="000000"/>
        </w:rPr>
        <w:t xml:space="preserve"> </w:t>
      </w:r>
      <w:r>
        <w:rPr>
          <w:spacing w:val="-3"/>
          <w:w w:val="105"/>
          <w:u w:val="single" w:color="000000"/>
        </w:rPr>
        <w:t>R</w:t>
      </w:r>
      <w:r>
        <w:rPr>
          <w:spacing w:val="-4"/>
          <w:w w:val="105"/>
          <w:u w:val="single" w:color="000000"/>
        </w:rPr>
        <w:t>o</w:t>
      </w:r>
      <w:r>
        <w:rPr>
          <w:spacing w:val="-3"/>
          <w:w w:val="105"/>
          <w:u w:val="single" w:color="000000"/>
        </w:rPr>
        <w:t>yal</w:t>
      </w:r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Society</w:t>
      </w:r>
      <w:r>
        <w:rPr>
          <w:spacing w:val="-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of</w:t>
      </w:r>
      <w:r>
        <w:rPr>
          <w:spacing w:val="-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London</w:t>
      </w:r>
      <w:r>
        <w:rPr>
          <w:w w:val="105"/>
        </w:rPr>
        <w:t>,</w:t>
      </w:r>
      <w:r>
        <w:rPr>
          <w:spacing w:val="-2"/>
          <w:w w:val="105"/>
        </w:rPr>
        <w:t xml:space="preserve"> </w:t>
      </w:r>
      <w:r>
        <w:rPr>
          <w:w w:val="105"/>
        </w:rPr>
        <w:t>58:240–242.</w:t>
      </w:r>
    </w:p>
    <w:p w14:paraId="46B6AEAC" w14:textId="77777777" w:rsidR="00521066" w:rsidRDefault="007C37E1">
      <w:pPr>
        <w:pStyle w:val="BodyText"/>
        <w:spacing w:before="167" w:line="257" w:lineRule="auto"/>
        <w:ind w:left="318" w:right="118" w:hanging="219"/>
        <w:jc w:val="both"/>
      </w:pPr>
      <w:proofErr w:type="spellStart"/>
      <w:proofErr w:type="gramStart"/>
      <w:r>
        <w:rPr>
          <w:spacing w:val="-1"/>
          <w:w w:val="105"/>
        </w:rPr>
        <w:t>Pohj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ain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proofErr w:type="spellEnd"/>
      <w:r>
        <w:rPr>
          <w:spacing w:val="-1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S.,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Vilmer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N.,</w:t>
      </w:r>
      <w:r>
        <w:rPr>
          <w:spacing w:val="21"/>
          <w:w w:val="105"/>
        </w:rPr>
        <w:t xml:space="preserve"> </w:t>
      </w:r>
      <w:r>
        <w:rPr>
          <w:w w:val="105"/>
        </w:rPr>
        <w:t>Khan,</w:t>
      </w:r>
      <w:r>
        <w:rPr>
          <w:spacing w:val="21"/>
          <w:w w:val="105"/>
        </w:rPr>
        <w:t xml:space="preserve"> </w:t>
      </w:r>
      <w:r>
        <w:rPr>
          <w:w w:val="105"/>
        </w:rPr>
        <w:t>J.</w:t>
      </w:r>
      <w:r>
        <w:rPr>
          <w:spacing w:val="20"/>
          <w:w w:val="105"/>
        </w:rPr>
        <w:t xml:space="preserve"> </w:t>
      </w:r>
      <w:r>
        <w:rPr>
          <w:w w:val="105"/>
        </w:rPr>
        <w:t>I.,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Hillaris</w:t>
      </w:r>
      <w:proofErr w:type="spellEnd"/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A.</w:t>
      </w:r>
      <w:r>
        <w:rPr>
          <w:spacing w:val="21"/>
          <w:w w:val="105"/>
        </w:rPr>
        <w:t xml:space="preserve"> </w:t>
      </w:r>
      <w:r>
        <w:rPr>
          <w:w w:val="105"/>
        </w:rPr>
        <w:t>E.</w:t>
      </w:r>
      <w:r>
        <w:rPr>
          <w:spacing w:val="19"/>
          <w:w w:val="105"/>
        </w:rPr>
        <w:t xml:space="preserve"> </w:t>
      </w:r>
      <w:r>
        <w:rPr>
          <w:w w:val="105"/>
        </w:rPr>
        <w:t>(2005).</w:t>
      </w:r>
      <w:proofErr w:type="gramEnd"/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Ear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0"/>
          <w:w w:val="105"/>
        </w:rPr>
        <w:t xml:space="preserve"> </w:t>
      </w:r>
      <w:r>
        <w:rPr>
          <w:w w:val="105"/>
        </w:rPr>
        <w:t>signatures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large-scale</w:t>
      </w:r>
      <w:r>
        <w:rPr>
          <w:spacing w:val="20"/>
          <w:w w:val="99"/>
        </w:rPr>
        <w:t xml:space="preserve"> </w:t>
      </w:r>
      <w:r>
        <w:rPr>
          <w:w w:val="105"/>
        </w:rPr>
        <w:t>field</w:t>
      </w:r>
      <w:r>
        <w:rPr>
          <w:spacing w:val="41"/>
          <w:w w:val="105"/>
        </w:rPr>
        <w:t xml:space="preserve"> </w:t>
      </w:r>
      <w:r>
        <w:rPr>
          <w:w w:val="105"/>
        </w:rPr>
        <w:t>line</w:t>
      </w:r>
      <w:r>
        <w:rPr>
          <w:spacing w:val="41"/>
          <w:w w:val="105"/>
        </w:rPr>
        <w:t xml:space="preserve"> </w:t>
      </w:r>
      <w:r>
        <w:rPr>
          <w:w w:val="105"/>
        </w:rPr>
        <w:t>opening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i-w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41"/>
          <w:w w:val="105"/>
        </w:rPr>
        <w:t xml:space="preserve"> </w:t>
      </w:r>
      <w:r>
        <w:rPr>
          <w:w w:val="105"/>
        </w:rPr>
        <w:t>analysis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features</w:t>
      </w:r>
      <w:r>
        <w:rPr>
          <w:spacing w:val="41"/>
          <w:w w:val="105"/>
        </w:rPr>
        <w:t xml:space="preserve"> </w:t>
      </w:r>
      <w:r>
        <w:rPr>
          <w:w w:val="105"/>
        </w:rPr>
        <w:t>connected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halo</w:t>
      </w:r>
      <w:r>
        <w:rPr>
          <w:spacing w:val="25"/>
          <w:w w:val="105"/>
        </w:rPr>
        <w:t xml:space="preserve"> </w:t>
      </w:r>
      <w:r>
        <w:rPr>
          <w:w w:val="105"/>
        </w:rPr>
        <w:t>CME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w w:val="109"/>
        </w:rPr>
        <w:t xml:space="preserve"> </w:t>
      </w:r>
      <w:r>
        <w:rPr>
          <w:w w:val="102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-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-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434:329–341.</w:t>
      </w:r>
      <w:proofErr w:type="gramEnd"/>
    </w:p>
    <w:p w14:paraId="6957CED4" w14:textId="77777777" w:rsidR="00521066" w:rsidRDefault="007C37E1">
      <w:pPr>
        <w:pStyle w:val="BodyText"/>
        <w:spacing w:before="167"/>
      </w:pPr>
      <w:proofErr w:type="spellStart"/>
      <w:r>
        <w:rPr>
          <w:w w:val="105"/>
        </w:rPr>
        <w:t>Reinard</w:t>
      </w:r>
      <w:proofErr w:type="spellEnd"/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D.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(2008).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Ejection-Associated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w w:val="105"/>
        </w:rPr>
        <w:t>.</w:t>
      </w:r>
    </w:p>
    <w:p w14:paraId="68A68CC1" w14:textId="77777777" w:rsidR="00521066" w:rsidRDefault="007C37E1">
      <w:pPr>
        <w:pStyle w:val="BodyText"/>
        <w:spacing w:before="18"/>
        <w:ind w:left="318"/>
      </w:pPr>
      <w:proofErr w:type="gramStart"/>
      <w:r>
        <w:rPr>
          <w:w w:val="105"/>
          <w:u w:val="single" w:color="000000"/>
        </w:rPr>
        <w:t>The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674:576–585.</w:t>
      </w:r>
      <w:proofErr w:type="gramEnd"/>
    </w:p>
    <w:p w14:paraId="5872BDF9" w14:textId="77777777" w:rsidR="00521066" w:rsidRDefault="007C37E1">
      <w:pPr>
        <w:pStyle w:val="BodyText"/>
        <w:spacing w:before="184" w:line="257" w:lineRule="auto"/>
        <w:ind w:left="318" w:right="118" w:hanging="219"/>
        <w:jc w:val="both"/>
      </w:pPr>
      <w:proofErr w:type="spellStart"/>
      <w:r>
        <w:rPr>
          <w:w w:val="105"/>
        </w:rPr>
        <w:t>Reinard</w:t>
      </w:r>
      <w:proofErr w:type="spellEnd"/>
      <w:r>
        <w:rPr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(2009).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wee</w:t>
      </w:r>
      <w:r>
        <w:rPr>
          <w:spacing w:val="-2"/>
          <w:w w:val="105"/>
        </w:rPr>
        <w:t>n</w:t>
      </w:r>
      <w:r>
        <w:rPr>
          <w:spacing w:val="42"/>
          <w:w w:val="105"/>
        </w:rPr>
        <w:t xml:space="preserve"> </w:t>
      </w:r>
      <w:r>
        <w:rPr>
          <w:w w:val="105"/>
        </w:rPr>
        <w:t>Coronal</w:t>
      </w:r>
      <w:r>
        <w:rPr>
          <w:spacing w:val="43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10"/>
        </w:rPr>
        <w:t xml:space="preserve"> </w:t>
      </w:r>
      <w:r>
        <w:rPr>
          <w:w w:val="105"/>
        </w:rPr>
        <w:t>Coronal</w:t>
      </w:r>
      <w:r>
        <w:rPr>
          <w:spacing w:val="19"/>
          <w:w w:val="105"/>
        </w:rPr>
        <w:t xml:space="preserve"> </w:t>
      </w:r>
      <w:r>
        <w:rPr>
          <w:w w:val="105"/>
        </w:rPr>
        <w:t>Mass</w:t>
      </w:r>
      <w:r>
        <w:rPr>
          <w:spacing w:val="20"/>
          <w:w w:val="105"/>
        </w:rPr>
        <w:t xml:space="preserve"> </w:t>
      </w:r>
      <w:r>
        <w:rPr>
          <w:w w:val="105"/>
        </w:rPr>
        <w:t>Ejection</w:t>
      </w:r>
      <w:r>
        <w:rPr>
          <w:spacing w:val="20"/>
          <w:w w:val="105"/>
        </w:rPr>
        <w:t xml:space="preserve"> </w:t>
      </w:r>
      <w:r>
        <w:rPr>
          <w:w w:val="105"/>
        </w:rPr>
        <w:t>Properties.</w:t>
      </w:r>
      <w:proofErr w:type="gramEnd"/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0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705(1)</w:t>
      </w:r>
      <w:proofErr w:type="gramStart"/>
      <w:r>
        <w:rPr>
          <w:w w:val="105"/>
        </w:rPr>
        <w:t>:914</w:t>
      </w:r>
      <w:proofErr w:type="gramEnd"/>
      <w:r>
        <w:rPr>
          <w:w w:val="105"/>
        </w:rPr>
        <w:t>–919.</w:t>
      </w:r>
    </w:p>
    <w:p w14:paraId="44EEEEF2" w14:textId="77777777" w:rsidR="00521066" w:rsidRDefault="007C37E1">
      <w:pPr>
        <w:pStyle w:val="BodyText"/>
        <w:spacing w:before="167"/>
      </w:pPr>
      <w:proofErr w:type="spellStart"/>
      <w:r>
        <w:rPr>
          <w:spacing w:val="-2"/>
          <w:w w:val="110"/>
        </w:rPr>
        <w:t>R</w:t>
      </w:r>
      <w:r>
        <w:rPr>
          <w:spacing w:val="-3"/>
          <w:w w:val="110"/>
        </w:rPr>
        <w:t>ob</w:t>
      </w:r>
      <w:r>
        <w:rPr>
          <w:spacing w:val="-2"/>
          <w:w w:val="110"/>
        </w:rPr>
        <w:t>br</w:t>
      </w:r>
      <w:r>
        <w:rPr>
          <w:spacing w:val="-3"/>
          <w:w w:val="110"/>
        </w:rPr>
        <w:t>ec</w:t>
      </w:r>
      <w:r>
        <w:rPr>
          <w:spacing w:val="-2"/>
          <w:w w:val="110"/>
        </w:rPr>
        <w:t>ht</w:t>
      </w:r>
      <w:proofErr w:type="spellEnd"/>
      <w:r>
        <w:rPr>
          <w:spacing w:val="-2"/>
          <w:w w:val="110"/>
        </w:rPr>
        <w:t>,</w:t>
      </w:r>
      <w:r>
        <w:rPr>
          <w:spacing w:val="-28"/>
          <w:w w:val="110"/>
        </w:rPr>
        <w:t xml:space="preserve"> </w:t>
      </w:r>
      <w:r>
        <w:rPr>
          <w:w w:val="110"/>
        </w:rPr>
        <w:t>E.</w:t>
      </w:r>
      <w:r>
        <w:rPr>
          <w:spacing w:val="-30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30"/>
          <w:w w:val="110"/>
        </w:rPr>
        <w:t xml:space="preserve"> </w:t>
      </w:r>
      <w:r>
        <w:rPr>
          <w:spacing w:val="-5"/>
          <w:w w:val="110"/>
        </w:rPr>
        <w:t>W</w:t>
      </w:r>
      <w:r>
        <w:rPr>
          <w:spacing w:val="-4"/>
          <w:w w:val="110"/>
        </w:rPr>
        <w:t>an</w:t>
      </w:r>
      <w:r>
        <w:rPr>
          <w:spacing w:val="-5"/>
          <w:w w:val="110"/>
        </w:rPr>
        <w:t>g,</w:t>
      </w:r>
      <w:r>
        <w:rPr>
          <w:spacing w:val="-28"/>
          <w:w w:val="110"/>
        </w:rPr>
        <w:t xml:space="preserve"> </w:t>
      </w:r>
      <w:r>
        <w:rPr>
          <w:w w:val="110"/>
        </w:rPr>
        <w:t>Y</w:t>
      </w:r>
      <w:proofErr w:type="gramStart"/>
      <w:r>
        <w:rPr>
          <w:w w:val="110"/>
        </w:rPr>
        <w:t>.-</w:t>
      </w:r>
      <w:proofErr w:type="gramEnd"/>
      <w:r>
        <w:rPr>
          <w:w w:val="110"/>
        </w:rPr>
        <w:t>M.</w:t>
      </w:r>
      <w:r>
        <w:rPr>
          <w:spacing w:val="-30"/>
          <w:w w:val="110"/>
        </w:rPr>
        <w:t xml:space="preserve"> </w:t>
      </w:r>
      <w:r>
        <w:rPr>
          <w:w w:val="110"/>
        </w:rPr>
        <w:t>(2010).</w:t>
      </w:r>
      <w:r>
        <w:rPr>
          <w:spacing w:val="-24"/>
          <w:w w:val="110"/>
        </w:rPr>
        <w:t xml:space="preserve"> </w:t>
      </w:r>
      <w:proofErr w:type="gramStart"/>
      <w:r>
        <w:rPr>
          <w:w w:val="110"/>
        </w:rPr>
        <w:t>The</w:t>
      </w:r>
      <w:r>
        <w:rPr>
          <w:spacing w:val="-30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ratur</w:t>
      </w:r>
      <w:r>
        <w:rPr>
          <w:spacing w:val="-2"/>
          <w:w w:val="110"/>
        </w:rPr>
        <w:t>e-De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30"/>
          <w:w w:val="110"/>
        </w:rPr>
        <w:t xml:space="preserve"> </w:t>
      </w:r>
      <w:r>
        <w:rPr>
          <w:w w:val="110"/>
        </w:rPr>
        <w:t>Nature</w:t>
      </w:r>
      <w:r>
        <w:rPr>
          <w:spacing w:val="-30"/>
          <w:w w:val="110"/>
        </w:rPr>
        <w:t xml:space="preserve"> </w:t>
      </w:r>
      <w:r>
        <w:rPr>
          <w:w w:val="110"/>
        </w:rPr>
        <w:t>of</w:t>
      </w:r>
      <w:r>
        <w:rPr>
          <w:spacing w:val="-29"/>
          <w:w w:val="110"/>
        </w:rPr>
        <w:t xml:space="preserve"> </w:t>
      </w:r>
      <w:r>
        <w:rPr>
          <w:w w:val="110"/>
        </w:rPr>
        <w:t>Coronal</w:t>
      </w:r>
      <w:r>
        <w:rPr>
          <w:spacing w:val="-30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w w:val="110"/>
        </w:rPr>
        <w:t>.</w:t>
      </w:r>
      <w:proofErr w:type="gramEnd"/>
    </w:p>
    <w:p w14:paraId="1D518C90" w14:textId="77777777" w:rsidR="00521066" w:rsidRDefault="007C37E1">
      <w:pPr>
        <w:pStyle w:val="BodyText"/>
        <w:spacing w:before="18"/>
        <w:ind w:left="318"/>
      </w:pPr>
      <w:proofErr w:type="gramStart"/>
      <w:r>
        <w:rPr>
          <w:w w:val="105"/>
          <w:u w:val="single" w:color="000000"/>
        </w:rPr>
        <w:t>The</w:t>
      </w:r>
      <w:r>
        <w:rPr>
          <w:spacing w:val="2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720:88–92.</w:t>
      </w:r>
      <w:proofErr w:type="gramEnd"/>
    </w:p>
    <w:p w14:paraId="5C8A3133" w14:textId="77777777" w:rsidR="00521066" w:rsidRDefault="007C37E1">
      <w:pPr>
        <w:pStyle w:val="BodyText"/>
        <w:spacing w:before="111" w:line="221" w:lineRule="auto"/>
        <w:ind w:left="318" w:right="118" w:hanging="219"/>
        <w:jc w:val="both"/>
      </w:pPr>
      <w:proofErr w:type="spellStart"/>
      <w:r>
        <w:rPr>
          <w:w w:val="105"/>
        </w:rPr>
        <w:t>Rompolt</w:t>
      </w:r>
      <w:proofErr w:type="spellEnd"/>
      <w:proofErr w:type="gramStart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.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(1967)</w:t>
      </w:r>
      <w:proofErr w:type="gramStart"/>
      <w:r>
        <w:rPr>
          <w:w w:val="105"/>
        </w:rPr>
        <w:t>.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rFonts w:ascii="メイリオ" w:eastAsia="メイリオ" w:hAnsi="メイリオ" w:cs="メイリオ"/>
          <w:i/>
          <w:spacing w:val="-1"/>
          <w:w w:val="105"/>
        </w:rPr>
        <w:t>↵</w:t>
      </w:r>
      <w:r>
        <w:rPr>
          <w:rFonts w:ascii="メイリオ" w:eastAsia="メイリオ" w:hAnsi="メイリオ" w:cs="メイリオ"/>
          <w:i/>
          <w:spacing w:val="13"/>
          <w:w w:val="105"/>
        </w:rPr>
        <w:t xml:space="preserve"> </w:t>
      </w:r>
      <w:r>
        <w:rPr>
          <w:w w:val="105"/>
        </w:rPr>
        <w:t>Radiation</w:t>
      </w:r>
      <w:r>
        <w:rPr>
          <w:spacing w:val="33"/>
          <w:w w:val="105"/>
        </w:rPr>
        <w:t xml:space="preserve"> </w:t>
      </w:r>
      <w:r>
        <w:rPr>
          <w:w w:val="105"/>
        </w:rPr>
        <w:t>Field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05"/>
        </w:rPr>
        <w:t xml:space="preserve"> </w:t>
      </w:r>
      <w:r>
        <w:rPr>
          <w:w w:val="105"/>
        </w:rPr>
        <w:t>Corona</w:t>
      </w:r>
      <w:r>
        <w:rPr>
          <w:spacing w:val="33"/>
          <w:w w:val="105"/>
        </w:rPr>
        <w:t xml:space="preserve"> </w:t>
      </w:r>
      <w:r>
        <w:rPr>
          <w:w w:val="105"/>
        </w:rPr>
        <w:t>for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Mo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32"/>
          <w:w w:val="105"/>
        </w:rPr>
        <w:t xml:space="preserve"> </w:t>
      </w:r>
      <w:r>
        <w:rPr>
          <w:w w:val="105"/>
        </w:rPr>
        <w:t>Prominences.</w:t>
      </w:r>
      <w:proofErr w:type="gramEnd"/>
      <w:r>
        <w:rPr>
          <w:spacing w:val="27"/>
          <w:w w:val="105"/>
        </w:rPr>
        <w:t xml:space="preserve"> </w:t>
      </w:r>
      <w:proofErr w:type="spellStart"/>
      <w:proofErr w:type="gramStart"/>
      <w:r>
        <w:rPr>
          <w:w w:val="105"/>
          <w:u w:val="single" w:color="000000"/>
        </w:rPr>
        <w:t>Acta</w:t>
      </w:r>
      <w:proofErr w:type="spellEnd"/>
      <w:r>
        <w:rPr>
          <w:w w:val="111"/>
        </w:rPr>
        <w:t xml:space="preserve"> </w:t>
      </w:r>
      <w:r>
        <w:rPr>
          <w:w w:val="102"/>
        </w:rPr>
        <w:t xml:space="preserve"> </w:t>
      </w:r>
      <w:proofErr w:type="spellStart"/>
      <w:r>
        <w:rPr>
          <w:w w:val="105"/>
          <w:u w:val="single" w:color="000000"/>
        </w:rPr>
        <w:t>Astronomica</w:t>
      </w:r>
      <w:proofErr w:type="spellEnd"/>
      <w:proofErr w:type="gramEnd"/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17.</w:t>
      </w:r>
    </w:p>
    <w:p w14:paraId="3C8E56E8" w14:textId="77777777" w:rsidR="00521066" w:rsidRDefault="007C37E1">
      <w:pPr>
        <w:pStyle w:val="BodyText"/>
        <w:spacing w:before="188" w:line="257" w:lineRule="auto"/>
        <w:ind w:left="318" w:right="118" w:hanging="219"/>
        <w:jc w:val="both"/>
      </w:pP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1"/>
          <w:w w:val="105"/>
        </w:rPr>
        <w:t xml:space="preserve"> </w:t>
      </w:r>
      <w:r>
        <w:rPr>
          <w:w w:val="105"/>
        </w:rPr>
        <w:t>C.</w:t>
      </w:r>
      <w:r>
        <w:rPr>
          <w:spacing w:val="29"/>
          <w:w w:val="105"/>
        </w:rPr>
        <w:t xml:space="preserve"> </w:t>
      </w:r>
      <w:r>
        <w:rPr>
          <w:w w:val="105"/>
        </w:rPr>
        <w:t>J.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Higgins,</w:t>
      </w:r>
      <w:r>
        <w:rPr>
          <w:spacing w:val="32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9"/>
          <w:w w:val="105"/>
        </w:rPr>
        <w:t xml:space="preserve"> </w:t>
      </w:r>
      <w:r>
        <w:rPr>
          <w:w w:val="105"/>
        </w:rPr>
        <w:t>A.</w:t>
      </w:r>
      <w:r>
        <w:rPr>
          <w:spacing w:val="29"/>
          <w:w w:val="105"/>
        </w:rPr>
        <w:t xml:space="preserve"> </w:t>
      </w:r>
      <w:r>
        <w:rPr>
          <w:w w:val="105"/>
        </w:rPr>
        <w:t>(2015).</w:t>
      </w:r>
      <w:r>
        <w:rPr>
          <w:spacing w:val="16"/>
          <w:w w:val="105"/>
        </w:rPr>
        <w:t xml:space="preserve"> </w:t>
      </w:r>
      <w:proofErr w:type="gramStart"/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Statistical</w:t>
      </w:r>
      <w:r>
        <w:rPr>
          <w:spacing w:val="30"/>
          <w:w w:val="105"/>
        </w:rPr>
        <w:t xml:space="preserve"> </w:t>
      </w:r>
      <w:r>
        <w:rPr>
          <w:w w:val="105"/>
        </w:rPr>
        <w:t>Study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tant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Con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ces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ge</w:t>
      </w:r>
      <w:r>
        <w:rPr>
          <w:spacing w:val="43"/>
          <w:w w:val="99"/>
        </w:rPr>
        <w:t xml:space="preserve"> </w:t>
      </w:r>
      <w:r>
        <w:rPr>
          <w:w w:val="105"/>
        </w:rPr>
        <w:t>Solar</w:t>
      </w:r>
      <w:r>
        <w:rPr>
          <w:spacing w:val="5"/>
          <w:w w:val="105"/>
        </w:rPr>
        <w:t xml:space="preserve"> </w:t>
      </w:r>
      <w:r>
        <w:rPr>
          <w:w w:val="105"/>
        </w:rPr>
        <w:t>Energetic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proofErr w:type="gramEnd"/>
      <w:r>
        <w:rPr>
          <w:spacing w:val="26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290(10)</w:t>
      </w:r>
      <w:proofErr w:type="gramStart"/>
      <w:r>
        <w:rPr>
          <w:w w:val="105"/>
        </w:rPr>
        <w:t>:2943</w:t>
      </w:r>
      <w:proofErr w:type="gramEnd"/>
      <w:r>
        <w:rPr>
          <w:w w:val="105"/>
        </w:rPr>
        <w:t>–2950.</w:t>
      </w:r>
    </w:p>
    <w:p w14:paraId="3BA8D2E8" w14:textId="77777777" w:rsidR="00521066" w:rsidRDefault="007C37E1">
      <w:pPr>
        <w:pStyle w:val="BodyText"/>
        <w:spacing w:before="167"/>
      </w:pPr>
      <w:proofErr w:type="gramStart"/>
      <w:r>
        <w:rPr>
          <w:w w:val="105"/>
        </w:rPr>
        <w:t>Sterling,</w:t>
      </w:r>
      <w:r>
        <w:rPr>
          <w:spacing w:val="-1"/>
          <w:w w:val="105"/>
        </w:rPr>
        <w:t xml:space="preserve"> </w:t>
      </w:r>
      <w:r>
        <w:rPr>
          <w:w w:val="105"/>
        </w:rPr>
        <w:t>A.</w:t>
      </w:r>
      <w:r>
        <w:rPr>
          <w:spacing w:val="-6"/>
          <w:w w:val="105"/>
        </w:rPr>
        <w:t xml:space="preserve"> </w:t>
      </w:r>
      <w:r>
        <w:rPr>
          <w:w w:val="105"/>
        </w:rPr>
        <w:t>C.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Hudson, H.</w:t>
      </w:r>
      <w:r>
        <w:rPr>
          <w:spacing w:val="-6"/>
          <w:w w:val="105"/>
        </w:rPr>
        <w:t xml:space="preserve"> </w:t>
      </w:r>
      <w:r>
        <w:rPr>
          <w:w w:val="105"/>
        </w:rPr>
        <w:t>S.</w:t>
      </w:r>
      <w:r>
        <w:rPr>
          <w:spacing w:val="-6"/>
          <w:w w:val="105"/>
        </w:rPr>
        <w:t xml:space="preserve"> </w:t>
      </w:r>
      <w:r>
        <w:rPr>
          <w:w w:val="105"/>
        </w:rPr>
        <w:t>(1997).</w:t>
      </w:r>
      <w:proofErr w:type="gramEnd"/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YOHKOH</w:t>
      </w:r>
      <w:r>
        <w:rPr>
          <w:spacing w:val="-5"/>
          <w:w w:val="105"/>
        </w:rPr>
        <w:t xml:space="preserve"> </w:t>
      </w:r>
      <w:r>
        <w:rPr>
          <w:w w:val="105"/>
        </w:rPr>
        <w:t>SXT</w:t>
      </w:r>
      <w:r>
        <w:rPr>
          <w:spacing w:val="-6"/>
          <w:w w:val="105"/>
        </w:rPr>
        <w:t xml:space="preserve"> 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spacing w:val="-5"/>
          <w:w w:val="105"/>
        </w:rPr>
        <w:t>X-</w:t>
      </w:r>
      <w:r>
        <w:rPr>
          <w:spacing w:val="-4"/>
          <w:w w:val="105"/>
        </w:rPr>
        <w:t>R</w:t>
      </w:r>
      <w:r>
        <w:rPr>
          <w:spacing w:val="-5"/>
          <w:w w:val="105"/>
        </w:rPr>
        <w:t>AY</w:t>
      </w:r>
      <w:r>
        <w:rPr>
          <w:spacing w:val="-6"/>
          <w:w w:val="105"/>
        </w:rPr>
        <w:t xml:space="preserve"> </w:t>
      </w:r>
      <w:r>
        <w:rPr>
          <w:w w:val="105"/>
        </w:rPr>
        <w:t>DIMMING</w:t>
      </w:r>
    </w:p>
    <w:p w14:paraId="56AFD2D7" w14:textId="77777777" w:rsidR="00521066" w:rsidRDefault="007C37E1">
      <w:pPr>
        <w:pStyle w:val="BodyText"/>
        <w:spacing w:before="18" w:line="257" w:lineRule="auto"/>
        <w:ind w:left="318" w:right="73"/>
      </w:pPr>
      <w:r>
        <w:rPr>
          <w:spacing w:val="-3"/>
          <w:w w:val="105"/>
        </w:rPr>
        <w:t>ASS</w:t>
      </w:r>
      <w:r>
        <w:rPr>
          <w:spacing w:val="-2"/>
          <w:w w:val="105"/>
        </w:rPr>
        <w:t>OCI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TED</w:t>
      </w:r>
      <w:r>
        <w:rPr>
          <w:spacing w:val="48"/>
          <w:w w:val="105"/>
        </w:rPr>
        <w:t xml:space="preserve"> </w:t>
      </w:r>
      <w:r>
        <w:rPr>
          <w:w w:val="105"/>
        </w:rPr>
        <w:t>WITH</w:t>
      </w:r>
      <w:r>
        <w:rPr>
          <w:spacing w:val="47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w w:val="105"/>
        </w:rPr>
        <w:t>HALO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7"/>
          <w:w w:val="105"/>
        </w:rPr>
        <w:t xml:space="preserve"> </w:t>
      </w:r>
      <w:r>
        <w:rPr>
          <w:w w:val="105"/>
        </w:rPr>
        <w:t>MASS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EJECTION.  </w:t>
      </w:r>
      <w:r>
        <w:rPr>
          <w:spacing w:val="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8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491:L55–L58.</w:t>
      </w:r>
    </w:p>
    <w:p w14:paraId="323863AA" w14:textId="77777777" w:rsidR="00521066" w:rsidRDefault="00521066">
      <w:pPr>
        <w:spacing w:line="257" w:lineRule="auto"/>
        <w:sectPr w:rsidR="00521066">
          <w:headerReference w:type="even" r:id="rId25"/>
          <w:pgSz w:w="12240" w:h="15840"/>
          <w:pgMar w:top="1060" w:right="1320" w:bottom="280" w:left="1340" w:header="0" w:footer="0" w:gutter="0"/>
          <w:cols w:space="720"/>
        </w:sectPr>
      </w:pPr>
    </w:p>
    <w:p w14:paraId="38543744" w14:textId="77777777" w:rsidR="00521066" w:rsidRDefault="00521066">
      <w:pPr>
        <w:spacing w:before="5"/>
        <w:rPr>
          <w:rFonts w:ascii="Times New Roman" w:eastAsia="Times New Roman" w:hAnsi="Times New Roman" w:cs="Times New Roman"/>
        </w:rPr>
      </w:pPr>
    </w:p>
    <w:p w14:paraId="11D902A0" w14:textId="77777777" w:rsidR="00521066" w:rsidRDefault="007C37E1">
      <w:pPr>
        <w:pStyle w:val="BodyText"/>
        <w:spacing w:before="58" w:line="257" w:lineRule="auto"/>
        <w:ind w:left="318" w:right="118" w:hanging="219"/>
        <w:jc w:val="both"/>
      </w:pPr>
      <w:proofErr w:type="gramStart"/>
      <w:r>
        <w:rPr>
          <w:w w:val="110"/>
        </w:rPr>
        <w:t>Swings,</w:t>
      </w:r>
      <w:r>
        <w:rPr>
          <w:spacing w:val="-4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3"/>
          <w:w w:val="110"/>
        </w:rPr>
        <w:t xml:space="preserve"> </w:t>
      </w:r>
      <w:r>
        <w:rPr>
          <w:w w:val="110"/>
        </w:rPr>
        <w:t>(1941).</w:t>
      </w:r>
      <w:proofErr w:type="gramEnd"/>
      <w:r>
        <w:rPr>
          <w:spacing w:val="18"/>
          <w:w w:val="110"/>
        </w:rPr>
        <w:t xml:space="preserve"> </w:t>
      </w:r>
      <w:r>
        <w:rPr>
          <w:w w:val="110"/>
        </w:rPr>
        <w:t>Complex</w:t>
      </w:r>
      <w:r>
        <w:rPr>
          <w:spacing w:val="-3"/>
          <w:w w:val="110"/>
        </w:rPr>
        <w:t xml:space="preserve"> </w:t>
      </w:r>
      <w:r>
        <w:rPr>
          <w:w w:val="110"/>
        </w:rPr>
        <w:t>Structure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proofErr w:type="spellStart"/>
      <w:r>
        <w:rPr>
          <w:w w:val="110"/>
        </w:rPr>
        <w:t>Cometary</w:t>
      </w:r>
      <w:proofErr w:type="spellEnd"/>
      <w:r>
        <w:rPr>
          <w:spacing w:val="-3"/>
          <w:w w:val="110"/>
        </w:rPr>
        <w:t xml:space="preserve"> </w:t>
      </w:r>
      <w:r>
        <w:rPr>
          <w:w w:val="110"/>
        </w:rPr>
        <w:t>bands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ntat</w:t>
      </w:r>
      <w:r>
        <w:rPr>
          <w:spacing w:val="-4"/>
          <w:w w:val="110"/>
        </w:rPr>
        <w:t>ively</w:t>
      </w:r>
      <w:r>
        <w:rPr>
          <w:spacing w:val="-3"/>
          <w:w w:val="110"/>
        </w:rPr>
        <w:t xml:space="preserve"> </w:t>
      </w:r>
      <w:r>
        <w:rPr>
          <w:w w:val="110"/>
        </w:rPr>
        <w:t>Ascribed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ou</w:t>
      </w:r>
      <w:r>
        <w:rPr>
          <w:spacing w:val="-1"/>
          <w:w w:val="110"/>
        </w:rPr>
        <w:t>r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95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Solar</w:t>
      </w:r>
      <w:r>
        <w:rPr>
          <w:spacing w:val="-12"/>
          <w:w w:val="110"/>
        </w:rPr>
        <w:t xml:space="preserve"> </w:t>
      </w:r>
      <w:r>
        <w:rPr>
          <w:w w:val="110"/>
        </w:rPr>
        <w:t>Spectrum.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  <w:u w:val="single" w:color="000000"/>
        </w:rPr>
        <w:t>Lick</w:t>
      </w:r>
      <w:r>
        <w:rPr>
          <w:spacing w:val="-13"/>
          <w:w w:val="110"/>
          <w:u w:val="single" w:color="000000"/>
        </w:rPr>
        <w:t xml:space="preserve"> </w:t>
      </w:r>
      <w:r>
        <w:rPr>
          <w:spacing w:val="-3"/>
          <w:w w:val="110"/>
          <w:u w:val="single" w:color="000000"/>
        </w:rPr>
        <w:t>O</w:t>
      </w:r>
      <w:r>
        <w:rPr>
          <w:spacing w:val="-2"/>
          <w:w w:val="110"/>
          <w:u w:val="single" w:color="000000"/>
        </w:rPr>
        <w:t>b</w:t>
      </w:r>
      <w:r>
        <w:rPr>
          <w:spacing w:val="-3"/>
          <w:w w:val="110"/>
          <w:u w:val="single" w:color="000000"/>
        </w:rPr>
        <w:t>se</w:t>
      </w:r>
      <w:r>
        <w:rPr>
          <w:spacing w:val="-2"/>
          <w:w w:val="110"/>
          <w:u w:val="single" w:color="000000"/>
        </w:rPr>
        <w:t>r</w:t>
      </w:r>
      <w:r>
        <w:rPr>
          <w:spacing w:val="-3"/>
          <w:w w:val="110"/>
          <w:u w:val="single" w:color="000000"/>
        </w:rPr>
        <w:t>v</w:t>
      </w:r>
      <w:r>
        <w:rPr>
          <w:spacing w:val="-2"/>
          <w:w w:val="110"/>
          <w:u w:val="single" w:color="000000"/>
        </w:rPr>
        <w:t>at</w:t>
      </w:r>
      <w:r>
        <w:rPr>
          <w:spacing w:val="-3"/>
          <w:w w:val="110"/>
          <w:u w:val="single" w:color="000000"/>
        </w:rPr>
        <w:t>ory</w:t>
      </w:r>
      <w:r>
        <w:rPr>
          <w:spacing w:val="-1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Bulletin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508.</w:t>
      </w:r>
    </w:p>
    <w:p w14:paraId="4D465C36" w14:textId="77777777" w:rsidR="00521066" w:rsidRDefault="007C37E1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Thompson,</w:t>
      </w:r>
      <w:r>
        <w:rPr>
          <w:spacing w:val="54"/>
          <w:w w:val="105"/>
        </w:rPr>
        <w:t xml:space="preserve"> </w:t>
      </w:r>
      <w:r>
        <w:rPr>
          <w:w w:val="105"/>
        </w:rPr>
        <w:t>B.</w:t>
      </w:r>
      <w:r>
        <w:rPr>
          <w:spacing w:val="47"/>
          <w:w w:val="105"/>
        </w:rPr>
        <w:t xml:space="preserve"> </w:t>
      </w:r>
      <w:r>
        <w:rPr>
          <w:w w:val="105"/>
        </w:rPr>
        <w:t>J.,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Cli</w:t>
      </w:r>
      <w:r>
        <w:rPr>
          <w:spacing w:val="-7"/>
          <w:w w:val="105"/>
        </w:rPr>
        <w:t>v</w:t>
      </w:r>
      <w:r>
        <w:rPr>
          <w:w w:val="105"/>
        </w:rPr>
        <w:t>er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E.</w:t>
      </w:r>
      <w:r>
        <w:rPr>
          <w:spacing w:val="47"/>
          <w:w w:val="105"/>
        </w:rPr>
        <w:t xml:space="preserve"> </w:t>
      </w:r>
      <w:r>
        <w:rPr>
          <w:w w:val="105"/>
        </w:rPr>
        <w:t>W.,</w:t>
      </w:r>
      <w:r>
        <w:rPr>
          <w:spacing w:val="55"/>
          <w:w w:val="105"/>
        </w:rPr>
        <w:t xml:space="preserve"> </w:t>
      </w:r>
      <w:r>
        <w:rPr>
          <w:w w:val="105"/>
        </w:rPr>
        <w:t>Nitta,</w:t>
      </w:r>
      <w:r>
        <w:rPr>
          <w:spacing w:val="54"/>
          <w:w w:val="105"/>
        </w:rPr>
        <w:t xml:space="preserve"> </w:t>
      </w:r>
      <w:r>
        <w:rPr>
          <w:w w:val="105"/>
        </w:rPr>
        <w:t>N.</w:t>
      </w:r>
      <w:r>
        <w:rPr>
          <w:spacing w:val="47"/>
          <w:w w:val="105"/>
        </w:rPr>
        <w:t xml:space="preserve"> </w:t>
      </w:r>
      <w:r>
        <w:rPr>
          <w:w w:val="105"/>
        </w:rPr>
        <w:t>V.,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Delan</w:t>
      </w:r>
      <w:r>
        <w:rPr>
          <w:spacing w:val="-6"/>
          <w:w w:val="105"/>
        </w:rPr>
        <w:t>n</w:t>
      </w:r>
      <w:r>
        <w:rPr>
          <w:spacing w:val="-74"/>
          <w:w w:val="105"/>
        </w:rPr>
        <w:t>´</w:t>
      </w:r>
      <w:r>
        <w:rPr>
          <w:w w:val="105"/>
        </w:rPr>
        <w:t>ee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C.,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proofErr w:type="spellStart"/>
      <w:r>
        <w:rPr>
          <w:w w:val="105"/>
        </w:rPr>
        <w:t>Dela</w:t>
      </w:r>
      <w:r>
        <w:rPr>
          <w:spacing w:val="5"/>
          <w:w w:val="105"/>
        </w:rPr>
        <w:t>b</w:t>
      </w:r>
      <w:r>
        <w:rPr>
          <w:w w:val="105"/>
        </w:rPr>
        <w:t>oudiniere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J.</w:t>
      </w:r>
      <w:r>
        <w:rPr>
          <w:spacing w:val="47"/>
          <w:w w:val="105"/>
        </w:rPr>
        <w:t xml:space="preserve"> </w:t>
      </w:r>
      <w:r>
        <w:rPr>
          <w:spacing w:val="-16"/>
          <w:w w:val="105"/>
        </w:rPr>
        <w:t>P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(2000).</w:t>
      </w:r>
      <w:r>
        <w:rPr>
          <w:w w:val="109"/>
        </w:rPr>
        <w:t xml:space="preserve"> </w:t>
      </w:r>
      <w:r>
        <w:rPr>
          <w:w w:val="105"/>
        </w:rPr>
        <w:t>Coronal</w:t>
      </w:r>
      <w:r>
        <w:rPr>
          <w:spacing w:val="53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52"/>
          <w:w w:val="105"/>
        </w:rPr>
        <w:t xml:space="preserve"> </w:t>
      </w:r>
      <w:r>
        <w:rPr>
          <w:w w:val="105"/>
        </w:rPr>
        <w:t>and</w:t>
      </w:r>
      <w:r>
        <w:rPr>
          <w:spacing w:val="53"/>
          <w:w w:val="105"/>
        </w:rPr>
        <w:t xml:space="preserve"> </w:t>
      </w:r>
      <w:r>
        <w:rPr>
          <w:w w:val="105"/>
        </w:rPr>
        <w:t>Energetic</w:t>
      </w:r>
      <w:r>
        <w:rPr>
          <w:spacing w:val="53"/>
          <w:w w:val="105"/>
        </w:rPr>
        <w:t xml:space="preserve"> </w:t>
      </w:r>
      <w:r>
        <w:rPr>
          <w:w w:val="105"/>
        </w:rPr>
        <w:t>CMEs</w:t>
      </w:r>
      <w:r>
        <w:rPr>
          <w:spacing w:val="53"/>
          <w:w w:val="105"/>
        </w:rPr>
        <w:t xml:space="preserve"> </w:t>
      </w:r>
      <w:r>
        <w:rPr>
          <w:w w:val="105"/>
        </w:rPr>
        <w:t>in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Apr</w:t>
      </w:r>
      <w:r>
        <w:rPr>
          <w:spacing w:val="-2"/>
          <w:w w:val="105"/>
        </w:rPr>
        <w:t>il-M</w:t>
      </w:r>
      <w:r>
        <w:rPr>
          <w:spacing w:val="-1"/>
          <w:w w:val="105"/>
        </w:rPr>
        <w:t>ay</w:t>
      </w:r>
      <w:r>
        <w:rPr>
          <w:spacing w:val="53"/>
          <w:w w:val="105"/>
        </w:rPr>
        <w:t xml:space="preserve"> </w:t>
      </w:r>
      <w:r>
        <w:rPr>
          <w:w w:val="105"/>
        </w:rPr>
        <w:t>1998.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  <w:u w:val="single" w:color="000000"/>
        </w:rPr>
        <w:t>G</w:t>
      </w:r>
      <w:r>
        <w:rPr>
          <w:spacing w:val="-2"/>
          <w:w w:val="105"/>
          <w:u w:val="single" w:color="000000"/>
        </w:rPr>
        <w:t>e</w:t>
      </w:r>
      <w:r>
        <w:rPr>
          <w:spacing w:val="-1"/>
          <w:w w:val="105"/>
          <w:u w:val="single" w:color="000000"/>
        </w:rPr>
        <w:t>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54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5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8"/>
          <w:w w:val="109"/>
        </w:rPr>
        <w:t xml:space="preserve"> </w:t>
      </w:r>
      <w:r>
        <w:rPr>
          <w:w w:val="105"/>
        </w:rPr>
        <w:t>27(10)</w:t>
      </w:r>
      <w:proofErr w:type="gramStart"/>
      <w:r>
        <w:rPr>
          <w:w w:val="105"/>
        </w:rPr>
        <w:t>:1431</w:t>
      </w:r>
      <w:proofErr w:type="gramEnd"/>
      <w:r>
        <w:rPr>
          <w:w w:val="105"/>
        </w:rPr>
        <w:t>–1434.</w:t>
      </w:r>
    </w:p>
    <w:p w14:paraId="1F4C6447" w14:textId="77777777" w:rsidR="00521066" w:rsidRDefault="007C37E1">
      <w:pPr>
        <w:pStyle w:val="BodyText"/>
        <w:spacing w:before="180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Tian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H.,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Mc</w:t>
      </w:r>
      <w:r>
        <w:rPr>
          <w:spacing w:val="-1"/>
          <w:w w:val="105"/>
        </w:rPr>
        <w:t>Int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h,</w:t>
      </w:r>
      <w:r>
        <w:rPr>
          <w:spacing w:val="46"/>
          <w:w w:val="105"/>
        </w:rPr>
        <w:t xml:space="preserve"> </w:t>
      </w:r>
      <w:r>
        <w:rPr>
          <w:w w:val="105"/>
        </w:rPr>
        <w:t>S.</w:t>
      </w:r>
      <w:r>
        <w:rPr>
          <w:spacing w:val="41"/>
          <w:w w:val="105"/>
        </w:rPr>
        <w:t xml:space="preserve"> </w:t>
      </w:r>
      <w:r>
        <w:rPr>
          <w:w w:val="105"/>
        </w:rPr>
        <w:t>W.,</w:t>
      </w:r>
      <w:r>
        <w:rPr>
          <w:spacing w:val="45"/>
          <w:w w:val="105"/>
        </w:rPr>
        <w:t xml:space="preserve"> </w:t>
      </w:r>
      <w:r>
        <w:rPr>
          <w:w w:val="105"/>
        </w:rPr>
        <w:t>Xia,</w:t>
      </w:r>
      <w:r>
        <w:rPr>
          <w:spacing w:val="46"/>
          <w:w w:val="105"/>
        </w:rPr>
        <w:t xml:space="preserve"> </w:t>
      </w:r>
      <w:r>
        <w:rPr>
          <w:w w:val="105"/>
        </w:rPr>
        <w:t>L.,</w:t>
      </w:r>
      <w:r>
        <w:rPr>
          <w:spacing w:val="45"/>
          <w:w w:val="105"/>
        </w:rPr>
        <w:t xml:space="preserve"> </w:t>
      </w:r>
      <w:r>
        <w:rPr>
          <w:w w:val="105"/>
        </w:rPr>
        <w:t>He,</w:t>
      </w:r>
      <w:r>
        <w:rPr>
          <w:spacing w:val="46"/>
          <w:w w:val="105"/>
        </w:rPr>
        <w:t xml:space="preserve"> </w:t>
      </w:r>
      <w:r>
        <w:rPr>
          <w:w w:val="105"/>
        </w:rPr>
        <w:t>J.,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spacing w:val="-4"/>
          <w:w w:val="105"/>
        </w:rPr>
        <w:t>Wan</w:t>
      </w:r>
      <w:r>
        <w:rPr>
          <w:spacing w:val="-5"/>
          <w:w w:val="105"/>
        </w:rPr>
        <w:t>g,</w:t>
      </w:r>
      <w:r>
        <w:rPr>
          <w:spacing w:val="46"/>
          <w:w w:val="105"/>
        </w:rPr>
        <w:t xml:space="preserve"> </w:t>
      </w:r>
      <w:r>
        <w:rPr>
          <w:w w:val="105"/>
        </w:rPr>
        <w:t>X.</w:t>
      </w:r>
      <w:r>
        <w:rPr>
          <w:spacing w:val="41"/>
          <w:w w:val="105"/>
        </w:rPr>
        <w:t xml:space="preserve"> </w:t>
      </w:r>
      <w:r>
        <w:rPr>
          <w:w w:val="105"/>
        </w:rPr>
        <w:t>(2012).</w:t>
      </w:r>
      <w:proofErr w:type="gramEnd"/>
      <w:r>
        <w:rPr>
          <w:spacing w:val="47"/>
          <w:w w:val="105"/>
        </w:rPr>
        <w:t xml:space="preserve"> </w:t>
      </w:r>
      <w:r>
        <w:rPr>
          <w:w w:val="105"/>
        </w:rPr>
        <w:t>What</w:t>
      </w:r>
      <w:r>
        <w:rPr>
          <w:spacing w:val="41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w w:val="105"/>
        </w:rPr>
        <w:t>Learn</w:t>
      </w:r>
      <w:r>
        <w:rPr>
          <w:spacing w:val="40"/>
          <w:w w:val="105"/>
        </w:rPr>
        <w:t xml:space="preserve"> </w:t>
      </w:r>
      <w:r>
        <w:rPr>
          <w:spacing w:val="1"/>
          <w:w w:val="105"/>
        </w:rPr>
        <w:t>Abou</w:t>
      </w:r>
      <w:r>
        <w:rPr>
          <w:w w:val="105"/>
        </w:rPr>
        <w:t>t</w:t>
      </w:r>
      <w:r>
        <w:rPr>
          <w:spacing w:val="27"/>
          <w:w w:val="138"/>
        </w:rPr>
        <w:t xml:space="preserve"> </w:t>
      </w:r>
      <w:r>
        <w:rPr>
          <w:w w:val="105"/>
        </w:rPr>
        <w:t>Solar</w:t>
      </w:r>
      <w:r>
        <w:rPr>
          <w:spacing w:val="24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r>
        <w:rPr>
          <w:w w:val="105"/>
        </w:rPr>
        <w:t>Mass</w:t>
      </w:r>
      <w:r>
        <w:rPr>
          <w:spacing w:val="25"/>
          <w:w w:val="105"/>
        </w:rPr>
        <w:t xml:space="preserve"> </w:t>
      </w:r>
      <w:r>
        <w:rPr>
          <w:w w:val="105"/>
        </w:rPr>
        <w:t>Ejections,</w:t>
      </w:r>
      <w:r>
        <w:rPr>
          <w:spacing w:val="24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gs</w:t>
      </w:r>
      <w:proofErr w:type="spellEnd"/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Extr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e-Ul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25"/>
          <w:w w:val="105"/>
        </w:rPr>
        <w:t xml:space="preserve"> </w:t>
      </w:r>
      <w:r>
        <w:rPr>
          <w:w w:val="105"/>
        </w:rPr>
        <w:t>Jets</w:t>
      </w:r>
      <w:r>
        <w:rPr>
          <w:spacing w:val="25"/>
          <w:w w:val="105"/>
        </w:rPr>
        <w:t xml:space="preserve"> </w:t>
      </w:r>
      <w:r>
        <w:rPr>
          <w:w w:val="105"/>
        </w:rPr>
        <w:t>Through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ec-</w:t>
      </w:r>
      <w:r>
        <w:rPr>
          <w:spacing w:val="42"/>
          <w:w w:val="99"/>
        </w:rPr>
        <w:t xml:space="preserve"> </w:t>
      </w:r>
      <w:proofErr w:type="spellStart"/>
      <w:r>
        <w:rPr>
          <w:w w:val="105"/>
        </w:rPr>
        <w:t>troscopic</w:t>
      </w:r>
      <w:proofErr w:type="spellEnd"/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?</w:t>
      </w:r>
      <w:r>
        <w:rPr>
          <w:w w:val="105"/>
        </w:rPr>
        <w:t xml:space="preserve"> </w:t>
      </w:r>
      <w:r>
        <w:rPr>
          <w:spacing w:val="1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748(2)</w:t>
      </w:r>
      <w:proofErr w:type="gramStart"/>
      <w:r>
        <w:rPr>
          <w:w w:val="105"/>
        </w:rPr>
        <w:t>:106</w:t>
      </w:r>
      <w:proofErr w:type="gramEnd"/>
      <w:r>
        <w:rPr>
          <w:w w:val="105"/>
        </w:rPr>
        <w:t>.</w:t>
      </w:r>
    </w:p>
    <w:p w14:paraId="50AFB768" w14:textId="77777777" w:rsidR="00521066" w:rsidRDefault="007C37E1">
      <w:pPr>
        <w:pStyle w:val="BodyText"/>
        <w:spacing w:before="180" w:line="257" w:lineRule="auto"/>
        <w:ind w:left="318" w:right="118" w:hanging="219"/>
        <w:jc w:val="both"/>
      </w:pPr>
      <w:proofErr w:type="spellStart"/>
      <w:proofErr w:type="gram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2"/>
          <w:w w:val="105"/>
        </w:rPr>
        <w:t xml:space="preserve"> </w:t>
      </w:r>
      <w:r>
        <w:rPr>
          <w:w w:val="105"/>
        </w:rPr>
        <w:t>R.</w:t>
      </w:r>
      <w:r>
        <w:rPr>
          <w:spacing w:val="8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E</w:t>
      </w:r>
      <w:r>
        <w:rPr>
          <w:spacing w:val="-2"/>
          <w:w w:val="105"/>
        </w:rPr>
        <w:t>sf</w:t>
      </w:r>
      <w:r>
        <w:rPr>
          <w:spacing w:val="-1"/>
          <w:w w:val="105"/>
        </w:rPr>
        <w:t>and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E.,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1"/>
          <w:w w:val="105"/>
        </w:rPr>
        <w:t>Pat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ourak</w:t>
      </w:r>
      <w:r>
        <w:rPr>
          <w:spacing w:val="-2"/>
          <w:w w:val="105"/>
        </w:rPr>
        <w:t>os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o,</w:t>
      </w:r>
      <w:r>
        <w:rPr>
          <w:spacing w:val="12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G.</w:t>
      </w:r>
      <w:r>
        <w:rPr>
          <w:spacing w:val="8"/>
          <w:w w:val="105"/>
        </w:rPr>
        <w:t xml:space="preserve"> </w:t>
      </w:r>
      <w:r>
        <w:rPr>
          <w:w w:val="105"/>
        </w:rPr>
        <w:t>(2010).</w:t>
      </w:r>
      <w:proofErr w:type="gramEnd"/>
      <w:r>
        <w:rPr>
          <w:spacing w:val="41"/>
          <w:w w:val="109"/>
        </w:rPr>
        <w:t xml:space="preserve"> </w:t>
      </w:r>
      <w:proofErr w:type="gramStart"/>
      <w:r>
        <w:rPr>
          <w:spacing w:val="-1"/>
          <w:w w:val="105"/>
        </w:rPr>
        <w:t>Compr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w w:val="105"/>
        </w:rPr>
        <w:t>Analysis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Ejection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Energy</w:t>
      </w:r>
      <w:r>
        <w:rPr>
          <w:spacing w:val="5"/>
          <w:w w:val="105"/>
        </w:rPr>
        <w:t xml:space="preserve"> </w:t>
      </w:r>
      <w:r>
        <w:rPr>
          <w:w w:val="105"/>
        </w:rPr>
        <w:t>Properties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Ov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Fu</w:t>
      </w:r>
      <w:r>
        <w:rPr>
          <w:spacing w:val="-6"/>
          <w:w w:val="105"/>
        </w:rPr>
        <w:t>ll</w:t>
      </w:r>
      <w:r>
        <w:rPr>
          <w:spacing w:val="5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13"/>
        </w:rPr>
        <w:t xml:space="preserve"> </w:t>
      </w:r>
      <w:r>
        <w:rPr>
          <w:w w:val="105"/>
        </w:rPr>
        <w:t>Cycle.</w:t>
      </w:r>
      <w:proofErr w:type="gramEnd"/>
      <w:r>
        <w:rPr>
          <w:spacing w:val="28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spacing w:val="8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722:1522–1538.</w:t>
      </w:r>
      <w:proofErr w:type="gramEnd"/>
    </w:p>
    <w:p w14:paraId="001BF2CB" w14:textId="77777777" w:rsidR="00521066" w:rsidRDefault="007C37E1">
      <w:pPr>
        <w:pStyle w:val="BodyText"/>
        <w:spacing w:before="180" w:line="257" w:lineRule="auto"/>
        <w:ind w:left="318" w:right="117" w:hanging="219"/>
        <w:jc w:val="both"/>
      </w:pPr>
      <w:proofErr w:type="spellStart"/>
      <w:proofErr w:type="gram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1"/>
          <w:w w:val="105"/>
        </w:rPr>
        <w:t xml:space="preserve"> </w:t>
      </w:r>
      <w:r>
        <w:rPr>
          <w:w w:val="105"/>
        </w:rPr>
        <w:t>R.</w:t>
      </w:r>
      <w:r>
        <w:rPr>
          <w:spacing w:val="9"/>
          <w:w w:val="105"/>
        </w:rPr>
        <w:t xml:space="preserve"> </w:t>
      </w:r>
      <w:r>
        <w:rPr>
          <w:w w:val="105"/>
        </w:rPr>
        <w:t>A.,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E</w:t>
      </w:r>
      <w:r>
        <w:rPr>
          <w:spacing w:val="-2"/>
          <w:w w:val="105"/>
        </w:rPr>
        <w:t>sf</w:t>
      </w:r>
      <w:r>
        <w:rPr>
          <w:spacing w:val="-1"/>
          <w:w w:val="105"/>
        </w:rPr>
        <w:t>and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E.,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1"/>
          <w:w w:val="105"/>
        </w:rPr>
        <w:t>Pat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ourak</w:t>
      </w:r>
      <w:r>
        <w:rPr>
          <w:spacing w:val="-2"/>
          <w:w w:val="105"/>
        </w:rPr>
        <w:t>os</w:t>
      </w:r>
      <w:proofErr w:type="spellEnd"/>
      <w:r>
        <w:rPr>
          <w:spacing w:val="-1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S.,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o,</w:t>
      </w:r>
      <w:r>
        <w:rPr>
          <w:spacing w:val="11"/>
          <w:w w:val="105"/>
        </w:rPr>
        <w:t xml:space="preserve"> </w:t>
      </w:r>
      <w:r>
        <w:rPr>
          <w:w w:val="105"/>
        </w:rPr>
        <w:t>S.,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G.</w:t>
      </w:r>
      <w:r>
        <w:rPr>
          <w:spacing w:val="8"/>
          <w:w w:val="105"/>
        </w:rPr>
        <w:t xml:space="preserve"> </w:t>
      </w:r>
      <w:r>
        <w:rPr>
          <w:w w:val="105"/>
        </w:rPr>
        <w:t>(2011).</w:t>
      </w:r>
      <w:proofErr w:type="gramEnd"/>
      <w:r>
        <w:rPr>
          <w:spacing w:val="41"/>
          <w:w w:val="109"/>
        </w:rPr>
        <w:t xml:space="preserve"> </w:t>
      </w:r>
      <w:proofErr w:type="gramStart"/>
      <w:r>
        <w:rPr>
          <w:spacing w:val="-3"/>
          <w:w w:val="105"/>
        </w:rPr>
        <w:t>ERR</w:t>
      </w:r>
      <w:r>
        <w:rPr>
          <w:spacing w:val="-4"/>
          <w:w w:val="105"/>
        </w:rPr>
        <w:t>A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UM</w:t>
      </w:r>
      <w:r>
        <w:rPr>
          <w:spacing w:val="5"/>
          <w:w w:val="105"/>
        </w:rPr>
        <w:t xml:space="preserve"> </w:t>
      </w:r>
      <w:r>
        <w:rPr>
          <w:w w:val="105"/>
        </w:rPr>
        <w:t>: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COMPREHENSIVE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ANALYS</w:t>
      </w:r>
      <w:r>
        <w:rPr>
          <w:spacing w:val="-3"/>
          <w:w w:val="105"/>
        </w:rPr>
        <w:t>I</w:t>
      </w:r>
      <w:r>
        <w:rPr>
          <w:spacing w:val="-4"/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</w:t>
      </w:r>
      <w:r>
        <w:rPr>
          <w:spacing w:val="4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3"/>
        </w:rPr>
        <w:t xml:space="preserve"> </w:t>
      </w:r>
      <w:r>
        <w:rPr>
          <w:spacing w:val="-2"/>
          <w:w w:val="105"/>
        </w:rPr>
        <w:t>ENERG</w:t>
      </w:r>
      <w:r>
        <w:rPr>
          <w:spacing w:val="-3"/>
          <w:w w:val="105"/>
        </w:rPr>
        <w:t>Y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PROPERTIE</w:t>
      </w:r>
      <w:r>
        <w:rPr>
          <w:spacing w:val="-4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OVER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FULL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3"/>
          <w:w w:val="105"/>
        </w:rPr>
        <w:t xml:space="preserve"> </w:t>
      </w:r>
      <w:r>
        <w:rPr>
          <w:w w:val="105"/>
        </w:rPr>
        <w:t>CYCLE</w:t>
      </w:r>
      <w:r>
        <w:rPr>
          <w:spacing w:val="6"/>
          <w:w w:val="105"/>
        </w:rPr>
        <w:t xml:space="preserve"> </w:t>
      </w:r>
      <w:r>
        <w:rPr>
          <w:w w:val="105"/>
        </w:rPr>
        <w:t>(</w:t>
      </w:r>
      <w:r>
        <w:rPr>
          <w:spacing w:val="3"/>
          <w:w w:val="105"/>
        </w:rPr>
        <w:t xml:space="preserve"> </w:t>
      </w:r>
      <w:r>
        <w:rPr>
          <w:w w:val="105"/>
        </w:rPr>
        <w:t>2010</w:t>
      </w:r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ApJ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722</w:t>
      </w:r>
      <w:r>
        <w:rPr>
          <w:spacing w:val="3"/>
          <w:w w:val="105"/>
        </w:rPr>
        <w:t xml:space="preserve"> 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1522</w:t>
      </w:r>
      <w:r>
        <w:rPr>
          <w:spacing w:val="3"/>
          <w:w w:val="105"/>
        </w:rPr>
        <w:t xml:space="preserve"> </w:t>
      </w:r>
      <w:r>
        <w:rPr>
          <w:w w:val="105"/>
        </w:rPr>
        <w:t>).</w:t>
      </w:r>
      <w:r>
        <w:rPr>
          <w:spacing w:val="19"/>
          <w:w w:val="105"/>
        </w:rPr>
        <w:t xml:space="preserve"> </w:t>
      </w:r>
      <w:proofErr w:type="gramStart"/>
      <w:r>
        <w:rPr>
          <w:w w:val="105"/>
        </w:rPr>
        <w:t>59:2010–</w:t>
      </w:r>
      <w:r>
        <w:rPr>
          <w:spacing w:val="23"/>
          <w:w w:val="99"/>
        </w:rPr>
        <w:t xml:space="preserve"> </w:t>
      </w:r>
      <w:r>
        <w:rPr>
          <w:w w:val="105"/>
        </w:rPr>
        <w:t>2012.</w:t>
      </w:r>
      <w:proofErr w:type="gramEnd"/>
    </w:p>
    <w:p w14:paraId="4B3DF956" w14:textId="77777777" w:rsidR="00521066" w:rsidRDefault="007C37E1">
      <w:pPr>
        <w:pStyle w:val="BodyText"/>
        <w:spacing w:before="180" w:line="257" w:lineRule="auto"/>
        <w:ind w:left="318" w:right="118" w:hanging="219"/>
        <w:jc w:val="both"/>
      </w:pP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A.,</w:t>
      </w:r>
      <w:r>
        <w:rPr>
          <w:spacing w:val="16"/>
          <w:w w:val="105"/>
        </w:rPr>
        <w:t xml:space="preserve"> </w:t>
      </w:r>
      <w:r>
        <w:rPr>
          <w:w w:val="105"/>
        </w:rPr>
        <w:t>Subramanian,</w:t>
      </w:r>
      <w:r>
        <w:rPr>
          <w:spacing w:val="16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Dere</w:t>
      </w:r>
      <w:proofErr w:type="spell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K.</w:t>
      </w:r>
      <w:r>
        <w:rPr>
          <w:spacing w:val="14"/>
          <w:w w:val="105"/>
        </w:rPr>
        <w:t xml:space="preserve"> </w:t>
      </w:r>
      <w:r>
        <w:rPr>
          <w:spacing w:val="-7"/>
          <w:w w:val="105"/>
        </w:rPr>
        <w:t>P.,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(2000).</w:t>
      </w:r>
      <w:r>
        <w:rPr>
          <w:spacing w:val="36"/>
          <w:w w:val="105"/>
        </w:rPr>
        <w:t xml:space="preserve"> </w:t>
      </w:r>
      <w:proofErr w:type="spellStart"/>
      <w:proofErr w:type="gramStart"/>
      <w:r>
        <w:rPr>
          <w:w w:val="105"/>
        </w:rPr>
        <w:t>LargeAngle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Spectrometric</w:t>
      </w:r>
      <w:r>
        <w:rPr>
          <w:spacing w:val="23"/>
          <w:w w:val="99"/>
        </w:rPr>
        <w:t xml:space="preserve"> </w:t>
      </w:r>
      <w:r>
        <w:rPr>
          <w:w w:val="105"/>
        </w:rPr>
        <w:t>Coronagraph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Energetics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Coronal</w:t>
      </w:r>
      <w:r>
        <w:rPr>
          <w:spacing w:val="47"/>
          <w:w w:val="105"/>
        </w:rPr>
        <w:t xml:space="preserve"> </w:t>
      </w:r>
      <w:r>
        <w:rPr>
          <w:w w:val="105"/>
        </w:rPr>
        <w:t>Mass</w:t>
      </w:r>
      <w:r>
        <w:rPr>
          <w:spacing w:val="48"/>
          <w:w w:val="105"/>
        </w:rPr>
        <w:t xml:space="preserve"> </w:t>
      </w:r>
      <w:r>
        <w:rPr>
          <w:w w:val="105"/>
        </w:rPr>
        <w:t>Ejections.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7"/>
          <w:w w:val="105"/>
          <w:u w:val="single" w:color="000000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proofErr w:type="gramEnd"/>
      <w:r>
        <w:rPr>
          <w:w w:val="105"/>
        </w:rPr>
        <w:t>,</w:t>
      </w:r>
      <w:r>
        <w:rPr>
          <w:spacing w:val="-16"/>
          <w:w w:val="105"/>
        </w:rPr>
        <w:t xml:space="preserve"> </w:t>
      </w:r>
      <w:r>
        <w:rPr>
          <w:w w:val="105"/>
        </w:rPr>
        <w:t>534(1):456–467.</w:t>
      </w:r>
    </w:p>
    <w:p w14:paraId="23933CCD" w14:textId="77777777" w:rsidR="00521066" w:rsidRDefault="007C37E1">
      <w:pPr>
        <w:pStyle w:val="BodyText"/>
        <w:spacing w:before="180" w:line="257" w:lineRule="auto"/>
        <w:ind w:left="318" w:right="118" w:hanging="219"/>
        <w:jc w:val="both"/>
      </w:pP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T.</w:t>
      </w:r>
      <w:r>
        <w:rPr>
          <w:spacing w:val="39"/>
          <w:w w:val="105"/>
        </w:rPr>
        <w:t xml:space="preserve"> </w:t>
      </w:r>
      <w:r>
        <w:rPr>
          <w:w w:val="105"/>
        </w:rPr>
        <w:t>N.,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Hoc</w:t>
      </w:r>
      <w:r>
        <w:rPr>
          <w:spacing w:val="-1"/>
          <w:w w:val="105"/>
        </w:rPr>
        <w:t>k,</w:t>
      </w:r>
      <w:r>
        <w:rPr>
          <w:spacing w:val="44"/>
          <w:w w:val="105"/>
        </w:rPr>
        <w:t xml:space="preserve"> </w:t>
      </w:r>
      <w:r>
        <w:rPr>
          <w:w w:val="105"/>
        </w:rPr>
        <w:t>R.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43"/>
          <w:w w:val="105"/>
        </w:rPr>
        <w:t xml:space="preserve"> </w:t>
      </w:r>
      <w:proofErr w:type="spellStart"/>
      <w:r>
        <w:rPr>
          <w:spacing w:val="-1"/>
          <w:w w:val="105"/>
        </w:rPr>
        <w:t>Eparv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F.</w:t>
      </w:r>
      <w:r>
        <w:rPr>
          <w:spacing w:val="39"/>
          <w:w w:val="105"/>
        </w:rPr>
        <w:t xml:space="preserve"> </w:t>
      </w:r>
      <w:r>
        <w:rPr>
          <w:w w:val="105"/>
        </w:rPr>
        <w:t>G.,</w:t>
      </w:r>
      <w:r>
        <w:rPr>
          <w:spacing w:val="43"/>
          <w:w w:val="105"/>
        </w:rPr>
        <w:t xml:space="preserve"> </w:t>
      </w:r>
      <w:r>
        <w:rPr>
          <w:w w:val="105"/>
        </w:rPr>
        <w:t>Jones,</w:t>
      </w:r>
      <w:r>
        <w:rPr>
          <w:spacing w:val="44"/>
          <w:w w:val="105"/>
        </w:rPr>
        <w:t xml:space="preserve"> </w:t>
      </w:r>
      <w:r>
        <w:rPr>
          <w:w w:val="105"/>
        </w:rPr>
        <w:t>A.</w:t>
      </w:r>
      <w:r>
        <w:rPr>
          <w:spacing w:val="39"/>
          <w:w w:val="105"/>
        </w:rPr>
        <w:t xml:space="preserve"> </w:t>
      </w:r>
      <w:r>
        <w:rPr>
          <w:w w:val="105"/>
        </w:rPr>
        <w:t>R.,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43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39"/>
          <w:w w:val="105"/>
        </w:rPr>
        <w:t xml:space="preserve"> </w:t>
      </w:r>
      <w:r>
        <w:rPr>
          <w:w w:val="105"/>
        </w:rPr>
        <w:t>C.,</w:t>
      </w:r>
      <w:r>
        <w:rPr>
          <w:spacing w:val="44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huk</w:t>
      </w:r>
      <w:proofErr w:type="spellEnd"/>
      <w:r>
        <w:rPr>
          <w:spacing w:val="-2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J.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65"/>
          <w:w w:val="109"/>
        </w:rPr>
        <w:t xml:space="preserve"> </w:t>
      </w:r>
      <w:proofErr w:type="spellStart"/>
      <w:r>
        <w:rPr>
          <w:spacing w:val="-5"/>
          <w:w w:val="105"/>
        </w:rPr>
        <w:t>Di</w:t>
      </w:r>
      <w:r>
        <w:rPr>
          <w:spacing w:val="-4"/>
          <w:w w:val="105"/>
        </w:rPr>
        <w:t>d</w:t>
      </w:r>
      <w:r>
        <w:rPr>
          <w:spacing w:val="-5"/>
          <w:w w:val="105"/>
        </w:rPr>
        <w:t>kovsky</w:t>
      </w:r>
      <w:proofErr w:type="spellEnd"/>
      <w:r>
        <w:rPr>
          <w:spacing w:val="-4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L.,</w:t>
      </w:r>
      <w:r>
        <w:rPr>
          <w:spacing w:val="39"/>
          <w:w w:val="105"/>
        </w:rPr>
        <w:t xml:space="preserve"> </w:t>
      </w:r>
      <w:r>
        <w:rPr>
          <w:w w:val="105"/>
        </w:rPr>
        <w:t>Judge,</w:t>
      </w:r>
      <w:r>
        <w:rPr>
          <w:spacing w:val="39"/>
          <w:w w:val="105"/>
        </w:rPr>
        <w:t xml:space="preserve"> </w:t>
      </w:r>
      <w:r>
        <w:rPr>
          <w:w w:val="105"/>
        </w:rPr>
        <w:t>D.,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ka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T.,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39"/>
          <w:w w:val="105"/>
        </w:rPr>
        <w:t xml:space="preserve"> </w:t>
      </w:r>
      <w:r>
        <w:rPr>
          <w:w w:val="105"/>
        </w:rPr>
        <w:t>H.</w:t>
      </w:r>
      <w:r>
        <w:rPr>
          <w:spacing w:val="3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C.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5"/>
          <w:w w:val="105"/>
        </w:rPr>
        <w:t>e</w:t>
      </w:r>
      <w:r>
        <w:rPr>
          <w:spacing w:val="-4"/>
          <w:w w:val="105"/>
        </w:rPr>
        <w:t>bb,</w:t>
      </w:r>
      <w:r>
        <w:rPr>
          <w:spacing w:val="39"/>
          <w:w w:val="105"/>
        </w:rPr>
        <w:t xml:space="preserve"> </w:t>
      </w:r>
      <w:r>
        <w:rPr>
          <w:w w:val="105"/>
        </w:rPr>
        <w:t>D.</w:t>
      </w:r>
      <w:r>
        <w:rPr>
          <w:spacing w:val="35"/>
          <w:w w:val="105"/>
        </w:rPr>
        <w:t xml:space="preserve"> </w:t>
      </w:r>
      <w:r>
        <w:rPr>
          <w:w w:val="105"/>
        </w:rPr>
        <w:t>F.,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</w:p>
    <w:p w14:paraId="62903D31" w14:textId="77777777" w:rsidR="00521066" w:rsidRDefault="007C37E1">
      <w:pPr>
        <w:pStyle w:val="BodyText"/>
        <w:spacing w:line="257" w:lineRule="auto"/>
        <w:ind w:left="318" w:right="73"/>
      </w:pPr>
      <w:r>
        <w:rPr>
          <w:w w:val="105"/>
        </w:rPr>
        <w:t>S.</w:t>
      </w:r>
      <w:r>
        <w:rPr>
          <w:spacing w:val="3"/>
          <w:w w:val="105"/>
        </w:rPr>
        <w:t xml:space="preserve"> </w:t>
      </w:r>
      <w:r>
        <w:rPr>
          <w:w w:val="105"/>
        </w:rPr>
        <w:t>M.,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proofErr w:type="spellStart"/>
      <w:r>
        <w:rPr>
          <w:spacing w:val="-4"/>
          <w:w w:val="105"/>
        </w:rPr>
        <w:t>T</w:t>
      </w:r>
      <w:r>
        <w:rPr>
          <w:spacing w:val="-5"/>
          <w:w w:val="105"/>
        </w:rPr>
        <w:t>obisk</w:t>
      </w:r>
      <w:r>
        <w:rPr>
          <w:spacing w:val="-4"/>
          <w:w w:val="105"/>
        </w:rPr>
        <w:t>a</w:t>
      </w:r>
      <w:proofErr w:type="spellEnd"/>
      <w:r>
        <w:rPr>
          <w:spacing w:val="-4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W.</w:t>
      </w:r>
      <w:r>
        <w:rPr>
          <w:spacing w:val="3"/>
          <w:w w:val="105"/>
        </w:rPr>
        <w:t xml:space="preserve"> </w:t>
      </w:r>
      <w:r>
        <w:rPr>
          <w:w w:val="105"/>
        </w:rPr>
        <w:t>K.</w:t>
      </w:r>
      <w:r>
        <w:rPr>
          <w:spacing w:val="3"/>
          <w:w w:val="105"/>
        </w:rPr>
        <w:t xml:space="preserve"> </w:t>
      </w:r>
      <w:r>
        <w:rPr>
          <w:w w:val="105"/>
        </w:rPr>
        <w:t>(2011).</w:t>
      </w:r>
      <w:r>
        <w:rPr>
          <w:spacing w:val="17"/>
          <w:w w:val="105"/>
        </w:rPr>
        <w:t xml:space="preserve"> </w:t>
      </w:r>
      <w:proofErr w:type="gramStart"/>
      <w:r>
        <w:rPr>
          <w:w w:val="105"/>
        </w:rPr>
        <w:t>New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Extr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e-Ul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irradiance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During</w:t>
      </w:r>
      <w:r>
        <w:rPr>
          <w:spacing w:val="27"/>
          <w:w w:val="99"/>
        </w:rPr>
        <w:t xml:space="preserve"> </w:t>
      </w:r>
      <w:r>
        <w:rPr>
          <w:w w:val="105"/>
        </w:rPr>
        <w:t>Flares.</w:t>
      </w:r>
      <w:proofErr w:type="gramEnd"/>
      <w:r>
        <w:rPr>
          <w:spacing w:val="52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739:59.</w:t>
      </w:r>
    </w:p>
    <w:p w14:paraId="52886DE5" w14:textId="77777777" w:rsidR="00521066" w:rsidRDefault="007C37E1">
      <w:pPr>
        <w:pStyle w:val="BodyText"/>
        <w:spacing w:before="180" w:line="257" w:lineRule="auto"/>
        <w:ind w:left="318" w:right="118" w:hanging="219"/>
        <w:jc w:val="both"/>
      </w:pPr>
      <w:proofErr w:type="gramStart"/>
      <w:r>
        <w:rPr>
          <w:w w:val="105"/>
        </w:rPr>
        <w:t>Z</w:t>
      </w:r>
      <w:r>
        <w:rPr>
          <w:spacing w:val="-6"/>
          <w:w w:val="105"/>
        </w:rPr>
        <w:t>h</w:t>
      </w:r>
      <w:r>
        <w:rPr>
          <w:w w:val="105"/>
        </w:rPr>
        <w:t>u</w:t>
      </w:r>
      <w:r>
        <w:rPr>
          <w:spacing w:val="-7"/>
          <w:w w:val="105"/>
        </w:rPr>
        <w:t>ko</w:t>
      </w:r>
      <w:r>
        <w:rPr>
          <w:w w:val="105"/>
        </w:rPr>
        <w:t>v,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N.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Au</w:t>
      </w:r>
      <w:r>
        <w:rPr>
          <w:spacing w:val="-8"/>
          <w:w w:val="105"/>
        </w:rPr>
        <w:t>c</w:t>
      </w:r>
      <w:r>
        <w:rPr>
          <w:spacing w:val="-6"/>
          <w:w w:val="105"/>
        </w:rPr>
        <w:t>h</w:t>
      </w:r>
      <w:r>
        <w:rPr>
          <w:spacing w:val="-74"/>
          <w:w w:val="105"/>
        </w:rPr>
        <w:t>`</w:t>
      </w:r>
      <w:r>
        <w:rPr>
          <w:w w:val="105"/>
        </w:rPr>
        <w:t>ere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F.</w:t>
      </w:r>
      <w:r>
        <w:rPr>
          <w:spacing w:val="15"/>
          <w:w w:val="105"/>
        </w:rPr>
        <w:t xml:space="preserve"> </w:t>
      </w:r>
      <w:r>
        <w:rPr>
          <w:w w:val="105"/>
        </w:rPr>
        <w:t>(2004).</w:t>
      </w:r>
      <w:proofErr w:type="gramEnd"/>
      <w:r>
        <w:rPr>
          <w:spacing w:val="37"/>
          <w:w w:val="105"/>
        </w:rPr>
        <w:t xml:space="preserve"> </w:t>
      </w:r>
      <w:proofErr w:type="gramStart"/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nature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EIT</w:t>
      </w:r>
      <w:r>
        <w:rPr>
          <w:spacing w:val="14"/>
          <w:w w:val="105"/>
        </w:rPr>
        <w:t xml:space="preserve"> </w:t>
      </w:r>
      <w:r>
        <w:rPr>
          <w:spacing w:val="-8"/>
          <w:w w:val="105"/>
        </w:rPr>
        <w:t>w</w:t>
      </w:r>
      <w:r>
        <w:rPr>
          <w:spacing w:val="-7"/>
          <w:w w:val="105"/>
        </w:rPr>
        <w:t>av</w:t>
      </w:r>
      <w:r>
        <w:rPr>
          <w:w w:val="105"/>
        </w:rPr>
        <w:t>es,</w:t>
      </w:r>
      <w:r>
        <w:rPr>
          <w:spacing w:val="16"/>
          <w:w w:val="105"/>
        </w:rPr>
        <w:t xml:space="preserve"> </w:t>
      </w:r>
      <w:r>
        <w:rPr>
          <w:w w:val="105"/>
        </w:rPr>
        <w:t>EUV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link</w:t>
      </w:r>
      <w:r>
        <w:rPr>
          <w:w w:val="104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CMEs.</w:t>
      </w:r>
      <w:proofErr w:type="gramEnd"/>
      <w:r>
        <w:rPr>
          <w:spacing w:val="29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427:705–716.</w:t>
      </w:r>
      <w:proofErr w:type="gramEnd"/>
    </w:p>
    <w:sectPr w:rsidR="00521066">
      <w:headerReference w:type="default" r:id="rId26"/>
      <w:pgSz w:w="12240" w:h="15840"/>
      <w:pgMar w:top="1340" w:right="1320" w:bottom="280" w:left="1340" w:header="1132" w:footer="0" w:gutter="0"/>
      <w:pgNumType w:start="71"/>
      <w:cols w:space="72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comment w:id="44" w:author="Tom Woods" w:date="2016-02-07T14:34:00Z" w:initials="TW">
    <w:p w14:paraId="711DB4DE" w14:textId="77777777" w:rsidR="001A4E63" w:rsidRDefault="001A4E63">
      <w:pPr>
        <w:pStyle w:val="CommentText"/>
      </w:pPr>
      <w:r>
        <w:rPr>
          <w:rStyle w:val="CommentReference"/>
        </w:rPr>
        <w:annotationRef/>
      </w:r>
      <w:r>
        <w:t>I suggest that you list the dimming slope and depth in each plot panel (and/or add table of those results) for more quantitative comparison.</w:t>
      </w:r>
    </w:p>
  </w:comment>
  <w:comment w:id="77" w:author="Tom Woods" w:date="2016-02-07T15:08:00Z" w:initials="TW">
    <w:p w14:paraId="1BB0917A" w14:textId="77777777" w:rsidR="001A4E63" w:rsidRDefault="001A4E63">
      <w:pPr>
        <w:pStyle w:val="CommentText"/>
      </w:pPr>
      <w:r>
        <w:rPr>
          <w:rStyle w:val="CommentReference"/>
        </w:rPr>
        <w:annotationRef/>
      </w:r>
    </w:p>
    <w:p w14:paraId="5FC9AD4A" w14:textId="77777777" w:rsidR="001A4E63" w:rsidRDefault="001A4E63">
      <w:pPr>
        <w:pStyle w:val="CommentText"/>
      </w:pPr>
      <w:r>
        <w:t>I suggest you determine the height (bubble expansion) power law relationship versus time for this event (by measuring the diameter / height in pixels for the last 3 images that show the CME).</w:t>
      </w:r>
    </w:p>
    <w:p w14:paraId="5709E405" w14:textId="77777777" w:rsidR="001A4E63" w:rsidRDefault="001A4E63">
      <w:pPr>
        <w:pStyle w:val="CommentText"/>
      </w:pPr>
    </w:p>
  </w:comment>
</w:comment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1A3E8187" w14:textId="77777777" w:rsidR="001A4E63" w:rsidRDefault="001A4E63">
      <w:r>
        <w:separator/>
      </w:r>
    </w:p>
  </w:endnote>
  <w:endnote w:type="continuationSeparator" w:id="0">
    <w:p w14:paraId="5D16CCCF" w14:textId="77777777" w:rsidR="001A4E63" w:rsidRDefault="001A4E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pple Symbols">
    <w:panose1 w:val="02000000000000000000"/>
    <w:charset w:val="00"/>
    <w:family w:val="auto"/>
    <w:pitch w:val="variable"/>
    <w:sig w:usb0="00000003" w:usb1="00000000" w:usb2="00000000" w:usb3="00000000" w:csb0="00000001" w:csb1="00000000"/>
  </w:font>
  <w:font w:name="メイリオ">
    <w:altName w:val="メイリオ"/>
    <w:charset w:val="00"/>
    <w:family w:val="auto"/>
    <w:pitch w:val="default"/>
  </w:font>
  <w:font w:name="AppleMyungjo">
    <w:panose1 w:val="02000500000000000000"/>
    <w:charset w:val="4F"/>
    <w:family w:val="auto"/>
    <w:pitch w:val="variable"/>
    <w:sig w:usb0="00000801" w:usb1="09060000" w:usb2="00000010" w:usb3="00000000" w:csb0="0008002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3703B3C0" w14:textId="77777777" w:rsidR="001A4E63" w:rsidRDefault="001A4E63">
      <w:r>
        <w:separator/>
      </w:r>
    </w:p>
  </w:footnote>
  <w:footnote w:type="continuationSeparator" w:id="0">
    <w:p w14:paraId="21A2B841" w14:textId="77777777" w:rsidR="001A4E63" w:rsidRDefault="001A4E6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E666B9D" w14:textId="77777777" w:rsidR="001A4E63" w:rsidRDefault="001A4E63">
    <w:pPr>
      <w:spacing w:line="14" w:lineRule="auto"/>
      <w:rPr>
        <w:sz w:val="20"/>
        <w:szCs w:val="20"/>
      </w:rPr>
    </w:pPr>
    <w:r>
      <w:pict w14:anchorId="79EAD36B">
        <v:shapetype id="_x0000_t202" coordsize="21600,21600" o:spt="202" path="m0,0l0,21600,21600,21600,21600,0xe">
          <v:stroke joinstyle="miter"/>
          <v:path gradientshapeok="t" o:connecttype="rect"/>
        </v:shapetype>
        <v:shape id="_x0000_s1032" type="#_x0000_t202" style="position:absolute;margin-left:527.05pt;margin-top:55.6pt;width:14.95pt;height:12.95pt;z-index:-34528;mso-position-horizontal-relative:page;mso-position-vertical-relative:page" filled="f" stroked="f">
          <v:textbox inset="0,0,0,0">
            <w:txbxContent>
              <w:p w14:paraId="41BE37A9" w14:textId="77777777" w:rsidR="001A4E63" w:rsidRDefault="001A4E63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7E67143" w14:textId="77777777" w:rsidR="001A4E63" w:rsidRDefault="001A4E63">
    <w:pPr>
      <w:spacing w:line="14" w:lineRule="auto"/>
      <w:rPr>
        <w:sz w:val="2"/>
        <w:szCs w:val="2"/>
      </w:rPr>
    </w:pP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BCF0C6F" w14:textId="77777777" w:rsidR="001A4E63" w:rsidRDefault="001A4E63">
    <w:pPr>
      <w:spacing w:line="14" w:lineRule="auto"/>
      <w:rPr>
        <w:sz w:val="20"/>
        <w:szCs w:val="20"/>
      </w:rPr>
    </w:pPr>
    <w:r>
      <w:pict w14:anchorId="68167CCA">
        <v:shapetype id="_x0000_t202" coordsize="21600,21600" o:spt="202" path="m0,0l0,21600,21600,21600,21600,0xe">
          <v:stroke joinstyle="miter"/>
          <v:path gradientshapeok="t" o:connecttype="rect"/>
        </v:shapetype>
        <v:shape id="_x0000_s1025" type="#_x0000_t202" style="position:absolute;margin-left:527.05pt;margin-top:55.6pt;width:14.95pt;height:12.95pt;z-index:-34360;mso-position-horizontal-relative:page;mso-position-vertical-relative:page" filled="f" stroked="f">
          <v:textbox inset="0,0,0,0">
            <w:txbxContent>
              <w:p w14:paraId="6853CFFD" w14:textId="77777777" w:rsidR="001A4E63" w:rsidRDefault="001A4E63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73B23">
                  <w:rPr>
                    <w:noProof/>
                  </w:rPr>
                  <w:t>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CE9133D" w14:textId="77777777" w:rsidR="001A4E63" w:rsidRDefault="001A4E63">
    <w:pPr>
      <w:spacing w:line="14" w:lineRule="auto"/>
      <w:rPr>
        <w:sz w:val="20"/>
        <w:szCs w:val="20"/>
      </w:rPr>
    </w:pPr>
    <w:r>
      <w:pict w14:anchorId="40BDB924">
        <v:shapetype id="_x0000_t202" coordsize="21600,21600" o:spt="202" path="m0,0l0,21600,21600,21600,21600,0xe">
          <v:stroke joinstyle="miter"/>
          <v:path gradientshapeok="t" o:connecttype="rect"/>
        </v:shapetype>
        <v:shape id="_x0000_s1031" type="#_x0000_t202" style="position:absolute;margin-left:527.05pt;margin-top:55.6pt;width:14.95pt;height:12.95pt;z-index:-34504;mso-position-horizontal-relative:page;mso-position-vertical-relative:page" filled="f" stroked="f">
          <v:textbox inset="0,0,0,0">
            <w:txbxContent>
              <w:p w14:paraId="383D3B7B" w14:textId="77777777" w:rsidR="001A4E63" w:rsidRDefault="001A4E63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874864B" w14:textId="77777777" w:rsidR="001A4E63" w:rsidRDefault="001A4E63">
    <w:pPr>
      <w:spacing w:line="14" w:lineRule="auto"/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A9FEEEC" w14:textId="77777777" w:rsidR="001A4E63" w:rsidRDefault="001A4E63">
    <w:pPr>
      <w:spacing w:line="14" w:lineRule="auto"/>
      <w:rPr>
        <w:sz w:val="20"/>
        <w:szCs w:val="20"/>
      </w:rPr>
    </w:pPr>
    <w:r>
      <w:pict w14:anchorId="49746AED">
        <v:shapetype id="_x0000_t202" coordsize="21600,21600" o:spt="202" path="m0,0l0,21600,21600,21600,21600,0xe">
          <v:stroke joinstyle="miter"/>
          <v:path gradientshapeok="t" o:connecttype="rect"/>
        </v:shapetype>
        <v:shape id="_x0000_s1030" type="#_x0000_t202" style="position:absolute;margin-left:527.05pt;margin-top:55.6pt;width:14.95pt;height:12.95pt;z-index:-34480;mso-position-horizontal-relative:page;mso-position-vertical-relative:page" filled="f" stroked="f">
          <v:textbox inset="0,0,0,0">
            <w:txbxContent>
              <w:p w14:paraId="77E52E7C" w14:textId="77777777" w:rsidR="001A4E63" w:rsidRDefault="001A4E63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143A49F" w14:textId="77777777" w:rsidR="001A4E63" w:rsidRDefault="001A4E63">
    <w:pPr>
      <w:spacing w:line="14" w:lineRule="auto"/>
      <w:rPr>
        <w:sz w:val="20"/>
        <w:szCs w:val="20"/>
      </w:rPr>
    </w:pPr>
    <w:r>
      <w:pict w14:anchorId="1236DF91">
        <v:shapetype id="_x0000_t202" coordsize="21600,21600" o:spt="202" path="m0,0l0,21600,21600,21600,21600,0xe">
          <v:stroke joinstyle="miter"/>
          <v:path gradientshapeok="t" o:connecttype="rect"/>
        </v:shapetype>
        <v:shape id="_x0000_s1029" type="#_x0000_t202" style="position:absolute;margin-left:527.05pt;margin-top:55.6pt;width:14.95pt;height:12.95pt;z-index:-34456;mso-position-horizontal-relative:page;mso-position-vertical-relative:page" filled="f" stroked="f">
          <v:textbox inset="0,0,0,0">
            <w:txbxContent>
              <w:p w14:paraId="4A952A74" w14:textId="77777777" w:rsidR="001A4E63" w:rsidRDefault="001A4E63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8060CA3" w14:textId="77777777" w:rsidR="001A4E63" w:rsidRDefault="001A4E63">
    <w:pPr>
      <w:spacing w:line="14" w:lineRule="auto"/>
      <w:rPr>
        <w:sz w:val="20"/>
        <w:szCs w:val="20"/>
      </w:rPr>
    </w:pPr>
    <w:r>
      <w:pict w14:anchorId="5E2B6C81">
        <v:shapetype id="_x0000_t202" coordsize="21600,21600" o:spt="202" path="m0,0l0,21600,21600,21600,21600,0xe">
          <v:stroke joinstyle="miter"/>
          <v:path gradientshapeok="t" o:connecttype="rect"/>
        </v:shapetype>
        <v:shape id="_x0000_s1028" type="#_x0000_t202" style="position:absolute;margin-left:527.05pt;margin-top:55.6pt;width:14.95pt;height:12.95pt;z-index:-34432;mso-position-horizontal-relative:page;mso-position-vertical-relative:page" filled="f" stroked="f">
          <v:textbox inset="0,0,0,0">
            <w:txbxContent>
              <w:p w14:paraId="752A0DB5" w14:textId="77777777" w:rsidR="001A4E63" w:rsidRDefault="001A4E63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73B23">
                  <w:rPr>
                    <w:noProof/>
                  </w:rP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3893241" w14:textId="77777777" w:rsidR="001A4E63" w:rsidRDefault="001A4E63">
    <w:pPr>
      <w:spacing w:line="14" w:lineRule="auto"/>
      <w:rPr>
        <w:sz w:val="20"/>
        <w:szCs w:val="20"/>
      </w:rPr>
    </w:pPr>
    <w:r>
      <w:pict w14:anchorId="42EE7EDC">
        <v:shapetype id="_x0000_t202" coordsize="21600,21600" o:spt="202" path="m0,0l0,21600,21600,21600,21600,0xe">
          <v:stroke joinstyle="miter"/>
          <v:path gradientshapeok="t" o:connecttype="rect"/>
        </v:shapetype>
        <v:shape id="_x0000_s1027" type="#_x0000_t202" style="position:absolute;margin-left:527.05pt;margin-top:55.6pt;width:14.95pt;height:12.95pt;z-index:-34408;mso-position-horizontal-relative:page;mso-position-vertical-relative:page" filled="f" stroked="f">
          <v:textbox inset="0,0,0,0">
            <w:txbxContent>
              <w:p w14:paraId="2ACDD73D" w14:textId="77777777" w:rsidR="001A4E63" w:rsidRDefault="001A4E63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73B23">
                  <w:rPr>
                    <w:noProof/>
                  </w:rP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CEEDED5" w14:textId="77777777" w:rsidR="001A4E63" w:rsidRDefault="001A4E63">
    <w:pPr>
      <w:spacing w:line="14" w:lineRule="auto"/>
      <w:rPr>
        <w:sz w:val="2"/>
        <w:szCs w:val="2"/>
      </w:rPr>
    </w:pP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91C2F0D" w14:textId="77777777" w:rsidR="001A4E63" w:rsidRDefault="001A4E63">
    <w:pPr>
      <w:spacing w:line="14" w:lineRule="auto"/>
      <w:rPr>
        <w:sz w:val="20"/>
        <w:szCs w:val="20"/>
      </w:rPr>
    </w:pPr>
    <w:r>
      <w:pict w14:anchorId="52858A46">
        <v:shapetype id="_x0000_t202" coordsize="21600,21600" o:spt="202" path="m0,0l0,21600,21600,21600,21600,0xe">
          <v:stroke joinstyle="miter"/>
          <v:path gradientshapeok="t" o:connecttype="rect"/>
        </v:shapetype>
        <v:shape id="_x0000_s1026" type="#_x0000_t202" style="position:absolute;margin-left:527.05pt;margin-top:55.6pt;width:14.95pt;height:12.95pt;z-index:-34384;mso-position-horizontal-relative:page;mso-position-vertical-relative:page" filled="f" stroked="f">
          <v:textbox inset="0,0,0,0">
            <w:txbxContent>
              <w:p w14:paraId="2D2EBF30" w14:textId="77777777" w:rsidR="001A4E63" w:rsidRDefault="001A4E63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73B23">
                  <w:rPr>
                    <w:noProof/>
                  </w:rP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488115F"/>
    <w:multiLevelType w:val="hybridMultilevel"/>
    <w:tmpl w:val="591269F8"/>
    <w:lvl w:ilvl="0" w:tplc="DBEC7854">
      <w:start w:val="5"/>
      <w:numFmt w:val="decimal"/>
      <w:lvlText w:val="%1"/>
      <w:lvlJc w:val="left"/>
      <w:pPr>
        <w:ind w:left="1107" w:hanging="918"/>
        <w:jc w:val="left"/>
      </w:pPr>
      <w:rPr>
        <w:rFonts w:hint="default"/>
      </w:rPr>
    </w:lvl>
    <w:lvl w:ilvl="1" w:tplc="A1443E7C">
      <w:start w:val="5"/>
      <w:numFmt w:val="decimal"/>
      <w:lvlText w:val="%1.%2"/>
      <w:lvlJc w:val="left"/>
      <w:pPr>
        <w:ind w:left="110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 w:tplc="84A42D0E">
      <w:start w:val="1"/>
      <w:numFmt w:val="decimal"/>
      <w:lvlText w:val="%1.%2.%3"/>
      <w:lvlJc w:val="left"/>
      <w:pPr>
        <w:ind w:left="1213" w:hanging="1030"/>
        <w:jc w:val="left"/>
      </w:pPr>
      <w:rPr>
        <w:rFonts w:ascii="Times New Roman" w:eastAsia="Times New Roman" w:hAnsi="Times New Roman" w:hint="default"/>
        <w:b/>
        <w:bCs/>
        <w:w w:val="118"/>
        <w:sz w:val="22"/>
        <w:szCs w:val="22"/>
      </w:rPr>
    </w:lvl>
    <w:lvl w:ilvl="3" w:tplc="E7428D9C">
      <w:start w:val="1"/>
      <w:numFmt w:val="bullet"/>
      <w:lvlText w:val="•"/>
      <w:lvlJc w:val="left"/>
      <w:pPr>
        <w:ind w:left="3072" w:hanging="1030"/>
      </w:pPr>
      <w:rPr>
        <w:rFonts w:hint="default"/>
      </w:rPr>
    </w:lvl>
    <w:lvl w:ilvl="4" w:tplc="22BA8CAE">
      <w:start w:val="1"/>
      <w:numFmt w:val="bullet"/>
      <w:lvlText w:val="•"/>
      <w:lvlJc w:val="left"/>
      <w:pPr>
        <w:ind w:left="4002" w:hanging="1030"/>
      </w:pPr>
      <w:rPr>
        <w:rFonts w:hint="default"/>
      </w:rPr>
    </w:lvl>
    <w:lvl w:ilvl="5" w:tplc="8C4259EA">
      <w:start w:val="1"/>
      <w:numFmt w:val="bullet"/>
      <w:lvlText w:val="•"/>
      <w:lvlJc w:val="left"/>
      <w:pPr>
        <w:ind w:left="4931" w:hanging="1030"/>
      </w:pPr>
      <w:rPr>
        <w:rFonts w:hint="default"/>
      </w:rPr>
    </w:lvl>
    <w:lvl w:ilvl="6" w:tplc="D004C546">
      <w:start w:val="1"/>
      <w:numFmt w:val="bullet"/>
      <w:lvlText w:val="•"/>
      <w:lvlJc w:val="left"/>
      <w:pPr>
        <w:ind w:left="5861" w:hanging="1030"/>
      </w:pPr>
      <w:rPr>
        <w:rFonts w:hint="default"/>
      </w:rPr>
    </w:lvl>
    <w:lvl w:ilvl="7" w:tplc="A928E782">
      <w:start w:val="1"/>
      <w:numFmt w:val="bullet"/>
      <w:lvlText w:val="•"/>
      <w:lvlJc w:val="left"/>
      <w:pPr>
        <w:ind w:left="6791" w:hanging="1030"/>
      </w:pPr>
      <w:rPr>
        <w:rFonts w:hint="default"/>
      </w:rPr>
    </w:lvl>
    <w:lvl w:ilvl="8" w:tplc="FF62FEB4">
      <w:start w:val="1"/>
      <w:numFmt w:val="bullet"/>
      <w:lvlText w:val="•"/>
      <w:lvlJc w:val="left"/>
      <w:pPr>
        <w:ind w:left="7720" w:hanging="1030"/>
      </w:pPr>
      <w:rPr>
        <w:rFonts w:hint="default"/>
      </w:rPr>
    </w:lvl>
  </w:abstractNum>
  <w:abstractNum w:abstractNumId="1">
    <w:nsid w:val="167B31E5"/>
    <w:multiLevelType w:val="hybridMultilevel"/>
    <w:tmpl w:val="B9DE1684"/>
    <w:lvl w:ilvl="0" w:tplc="22F0C07E">
      <w:start w:val="5"/>
      <w:numFmt w:val="decimal"/>
      <w:lvlText w:val="%1"/>
      <w:lvlJc w:val="left"/>
      <w:pPr>
        <w:ind w:left="1107" w:hanging="918"/>
        <w:jc w:val="left"/>
      </w:pPr>
      <w:rPr>
        <w:rFonts w:hint="default"/>
      </w:rPr>
    </w:lvl>
    <w:lvl w:ilvl="1" w:tplc="44FCF444">
      <w:start w:val="1"/>
      <w:numFmt w:val="decimal"/>
      <w:lvlText w:val="%1.%2"/>
      <w:lvlJc w:val="left"/>
      <w:pPr>
        <w:ind w:left="110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 w:tplc="9C74A918">
      <w:start w:val="1"/>
      <w:numFmt w:val="bullet"/>
      <w:lvlText w:val="•"/>
      <w:lvlJc w:val="left"/>
      <w:pPr>
        <w:ind w:left="2801" w:hanging="918"/>
      </w:pPr>
      <w:rPr>
        <w:rFonts w:hint="default"/>
      </w:rPr>
    </w:lvl>
    <w:lvl w:ilvl="3" w:tplc="A600DDE8">
      <w:start w:val="1"/>
      <w:numFmt w:val="bullet"/>
      <w:lvlText w:val="•"/>
      <w:lvlJc w:val="left"/>
      <w:pPr>
        <w:ind w:left="3649" w:hanging="918"/>
      </w:pPr>
      <w:rPr>
        <w:rFonts w:hint="default"/>
      </w:rPr>
    </w:lvl>
    <w:lvl w:ilvl="4" w:tplc="CD2A4306">
      <w:start w:val="1"/>
      <w:numFmt w:val="bullet"/>
      <w:lvlText w:val="•"/>
      <w:lvlJc w:val="left"/>
      <w:pPr>
        <w:ind w:left="4496" w:hanging="918"/>
      </w:pPr>
      <w:rPr>
        <w:rFonts w:hint="default"/>
      </w:rPr>
    </w:lvl>
    <w:lvl w:ilvl="5" w:tplc="A8F6889E">
      <w:start w:val="1"/>
      <w:numFmt w:val="bullet"/>
      <w:lvlText w:val="•"/>
      <w:lvlJc w:val="left"/>
      <w:pPr>
        <w:ind w:left="5343" w:hanging="918"/>
      </w:pPr>
      <w:rPr>
        <w:rFonts w:hint="default"/>
      </w:rPr>
    </w:lvl>
    <w:lvl w:ilvl="6" w:tplc="95CE9A7C">
      <w:start w:val="1"/>
      <w:numFmt w:val="bullet"/>
      <w:lvlText w:val="•"/>
      <w:lvlJc w:val="left"/>
      <w:pPr>
        <w:ind w:left="6190" w:hanging="918"/>
      </w:pPr>
      <w:rPr>
        <w:rFonts w:hint="default"/>
      </w:rPr>
    </w:lvl>
    <w:lvl w:ilvl="7" w:tplc="1FB01934">
      <w:start w:val="1"/>
      <w:numFmt w:val="bullet"/>
      <w:lvlText w:val="•"/>
      <w:lvlJc w:val="left"/>
      <w:pPr>
        <w:ind w:left="7038" w:hanging="918"/>
      </w:pPr>
      <w:rPr>
        <w:rFonts w:hint="default"/>
      </w:rPr>
    </w:lvl>
    <w:lvl w:ilvl="8" w:tplc="548E1CFE">
      <w:start w:val="1"/>
      <w:numFmt w:val="bullet"/>
      <w:lvlText w:val="•"/>
      <w:lvlJc w:val="left"/>
      <w:pPr>
        <w:ind w:left="7885" w:hanging="918"/>
      </w:pPr>
      <w:rPr>
        <w:rFonts w:hint="default"/>
      </w:rPr>
    </w:lvl>
  </w:abstractNum>
  <w:abstractNum w:abstractNumId="2">
    <w:nsid w:val="31350BFF"/>
    <w:multiLevelType w:val="hybridMultilevel"/>
    <w:tmpl w:val="EB4A2F14"/>
    <w:lvl w:ilvl="0" w:tplc="7A0224FE">
      <w:start w:val="5"/>
      <w:numFmt w:val="decimal"/>
      <w:lvlText w:val="%1"/>
      <w:lvlJc w:val="left"/>
      <w:pPr>
        <w:ind w:left="1107" w:hanging="918"/>
        <w:jc w:val="left"/>
      </w:pPr>
      <w:rPr>
        <w:rFonts w:hint="default"/>
      </w:rPr>
    </w:lvl>
    <w:lvl w:ilvl="1" w:tplc="ADA06386">
      <w:start w:val="6"/>
      <w:numFmt w:val="decimal"/>
      <w:lvlText w:val="%1.%2"/>
      <w:lvlJc w:val="left"/>
      <w:pPr>
        <w:ind w:left="110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 w:tplc="AB4CF6DE">
      <w:start w:val="1"/>
      <w:numFmt w:val="bullet"/>
      <w:lvlText w:val="•"/>
      <w:lvlJc w:val="left"/>
      <w:pPr>
        <w:ind w:left="2048" w:hanging="918"/>
      </w:pPr>
      <w:rPr>
        <w:rFonts w:hint="default"/>
      </w:rPr>
    </w:lvl>
    <w:lvl w:ilvl="3" w:tplc="5900DE42">
      <w:start w:val="1"/>
      <w:numFmt w:val="bullet"/>
      <w:lvlText w:val="•"/>
      <w:lvlJc w:val="left"/>
      <w:pPr>
        <w:ind w:left="2990" w:hanging="918"/>
      </w:pPr>
      <w:rPr>
        <w:rFonts w:hint="default"/>
      </w:rPr>
    </w:lvl>
    <w:lvl w:ilvl="4" w:tplc="2410F29C">
      <w:start w:val="1"/>
      <w:numFmt w:val="bullet"/>
      <w:lvlText w:val="•"/>
      <w:lvlJc w:val="left"/>
      <w:pPr>
        <w:ind w:left="3931" w:hanging="918"/>
      </w:pPr>
      <w:rPr>
        <w:rFonts w:hint="default"/>
      </w:rPr>
    </w:lvl>
    <w:lvl w:ilvl="5" w:tplc="F000EF50">
      <w:start w:val="1"/>
      <w:numFmt w:val="bullet"/>
      <w:lvlText w:val="•"/>
      <w:lvlJc w:val="left"/>
      <w:pPr>
        <w:ind w:left="4872" w:hanging="918"/>
      </w:pPr>
      <w:rPr>
        <w:rFonts w:hint="default"/>
      </w:rPr>
    </w:lvl>
    <w:lvl w:ilvl="6" w:tplc="853CD932">
      <w:start w:val="1"/>
      <w:numFmt w:val="bullet"/>
      <w:lvlText w:val="•"/>
      <w:lvlJc w:val="left"/>
      <w:pPr>
        <w:ind w:left="5814" w:hanging="918"/>
      </w:pPr>
      <w:rPr>
        <w:rFonts w:hint="default"/>
      </w:rPr>
    </w:lvl>
    <w:lvl w:ilvl="7" w:tplc="CE88E592">
      <w:start w:val="1"/>
      <w:numFmt w:val="bullet"/>
      <w:lvlText w:val="•"/>
      <w:lvlJc w:val="left"/>
      <w:pPr>
        <w:ind w:left="6755" w:hanging="918"/>
      </w:pPr>
      <w:rPr>
        <w:rFonts w:hint="default"/>
      </w:rPr>
    </w:lvl>
    <w:lvl w:ilvl="8" w:tplc="D70EF46A">
      <w:start w:val="1"/>
      <w:numFmt w:val="bullet"/>
      <w:lvlText w:val="•"/>
      <w:lvlJc w:val="left"/>
      <w:pPr>
        <w:ind w:left="7697" w:hanging="918"/>
      </w:pPr>
      <w:rPr>
        <w:rFonts w:hint="default"/>
      </w:rPr>
    </w:lvl>
  </w:abstractNum>
  <w:abstractNum w:abstractNumId="3">
    <w:nsid w:val="638F205C"/>
    <w:multiLevelType w:val="hybridMultilevel"/>
    <w:tmpl w:val="52727A54"/>
    <w:lvl w:ilvl="0" w:tplc="82CEB7B0">
      <w:start w:val="5"/>
      <w:numFmt w:val="decimal"/>
      <w:lvlText w:val="%1"/>
      <w:lvlJc w:val="left"/>
      <w:pPr>
        <w:ind w:left="1127" w:hanging="918"/>
        <w:jc w:val="left"/>
      </w:pPr>
      <w:rPr>
        <w:rFonts w:hint="default"/>
      </w:rPr>
    </w:lvl>
    <w:lvl w:ilvl="1" w:tplc="5B42664C">
      <w:start w:val="3"/>
      <w:numFmt w:val="decimal"/>
      <w:lvlText w:val="%1.%2"/>
      <w:lvlJc w:val="left"/>
      <w:pPr>
        <w:ind w:left="112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 w:tplc="ED244610">
      <w:start w:val="1"/>
      <w:numFmt w:val="decimal"/>
      <w:lvlText w:val="%1.%2.%3"/>
      <w:lvlJc w:val="left"/>
      <w:pPr>
        <w:ind w:left="1213" w:hanging="1030"/>
        <w:jc w:val="left"/>
      </w:pPr>
      <w:rPr>
        <w:rFonts w:ascii="Times New Roman" w:eastAsia="Times New Roman" w:hAnsi="Times New Roman" w:hint="default"/>
        <w:b/>
        <w:bCs/>
        <w:w w:val="118"/>
        <w:sz w:val="22"/>
        <w:szCs w:val="22"/>
      </w:rPr>
    </w:lvl>
    <w:lvl w:ilvl="3" w:tplc="4630352E">
      <w:start w:val="1"/>
      <w:numFmt w:val="bullet"/>
      <w:lvlText w:val="•"/>
      <w:lvlJc w:val="left"/>
      <w:pPr>
        <w:ind w:left="3072" w:hanging="1030"/>
      </w:pPr>
      <w:rPr>
        <w:rFonts w:hint="default"/>
      </w:rPr>
    </w:lvl>
    <w:lvl w:ilvl="4" w:tplc="7B12DCAE">
      <w:start w:val="1"/>
      <w:numFmt w:val="bullet"/>
      <w:lvlText w:val="•"/>
      <w:lvlJc w:val="left"/>
      <w:pPr>
        <w:ind w:left="4002" w:hanging="1030"/>
      </w:pPr>
      <w:rPr>
        <w:rFonts w:hint="default"/>
      </w:rPr>
    </w:lvl>
    <w:lvl w:ilvl="5" w:tplc="89E24992">
      <w:start w:val="1"/>
      <w:numFmt w:val="bullet"/>
      <w:lvlText w:val="•"/>
      <w:lvlJc w:val="left"/>
      <w:pPr>
        <w:ind w:left="4931" w:hanging="1030"/>
      </w:pPr>
      <w:rPr>
        <w:rFonts w:hint="default"/>
      </w:rPr>
    </w:lvl>
    <w:lvl w:ilvl="6" w:tplc="D0C493A4">
      <w:start w:val="1"/>
      <w:numFmt w:val="bullet"/>
      <w:lvlText w:val="•"/>
      <w:lvlJc w:val="left"/>
      <w:pPr>
        <w:ind w:left="5861" w:hanging="1030"/>
      </w:pPr>
      <w:rPr>
        <w:rFonts w:hint="default"/>
      </w:rPr>
    </w:lvl>
    <w:lvl w:ilvl="7" w:tplc="A0041F9C">
      <w:start w:val="1"/>
      <w:numFmt w:val="bullet"/>
      <w:lvlText w:val="•"/>
      <w:lvlJc w:val="left"/>
      <w:pPr>
        <w:ind w:left="6791" w:hanging="1030"/>
      </w:pPr>
      <w:rPr>
        <w:rFonts w:hint="default"/>
      </w:rPr>
    </w:lvl>
    <w:lvl w:ilvl="8" w:tplc="1320FA04">
      <w:start w:val="1"/>
      <w:numFmt w:val="bullet"/>
      <w:lvlText w:val="•"/>
      <w:lvlJc w:val="left"/>
      <w:pPr>
        <w:ind w:left="7720" w:hanging="103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trackRevisions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7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521066"/>
    <w:rsid w:val="0005341C"/>
    <w:rsid w:val="001A4E63"/>
    <w:rsid w:val="00273B23"/>
    <w:rsid w:val="0050563D"/>
    <w:rsid w:val="00521066"/>
    <w:rsid w:val="007C37E1"/>
    <w:rsid w:val="0094265A"/>
    <w:rsid w:val="00C21351"/>
    <w:rsid w:val="00C73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70"/>
    <o:shapelayout v:ext="edit">
      <o:idmap v:ext="edit" data="2"/>
    </o:shapelayout>
  </w:shapeDefaults>
  <w:decimalSymbol w:val="."/>
  <w:listSeparator w:val=","/>
  <w14:docId w14:val="158C1AF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107" w:hanging="918"/>
      <w:outlineLvl w:val="0"/>
    </w:pPr>
    <w:rPr>
      <w:rFonts w:ascii="Times New Roman" w:eastAsia="Times New Roman" w:hAnsi="Times New Roman"/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ind w:left="1213" w:hanging="1030"/>
      <w:outlineLvl w:val="1"/>
    </w:pPr>
    <w:rPr>
      <w:rFonts w:ascii="Times New Roman" w:eastAsia="Times New Roman" w:hAnsi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rFonts w:ascii="Times New Roman" w:eastAsia="Times New Roman" w:hAnsi="Times New Roman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7C37E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37E1"/>
    <w:rPr>
      <w:rFonts w:ascii="Lucida Grande" w:hAnsi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2135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21351"/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21351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2135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21351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2.xml"/><Relationship Id="rId20" Type="http://schemas.openxmlformats.org/officeDocument/2006/relationships/image" Target="media/image5.jpeg"/><Relationship Id="rId21" Type="http://schemas.openxmlformats.org/officeDocument/2006/relationships/image" Target="media/image6.jpeg"/><Relationship Id="rId22" Type="http://schemas.openxmlformats.org/officeDocument/2006/relationships/image" Target="media/image7.jpeg"/><Relationship Id="rId23" Type="http://schemas.openxmlformats.org/officeDocument/2006/relationships/header" Target="header8.xml"/><Relationship Id="rId24" Type="http://schemas.openxmlformats.org/officeDocument/2006/relationships/header" Target="header9.xml"/><Relationship Id="rId25" Type="http://schemas.openxmlformats.org/officeDocument/2006/relationships/header" Target="header10.xml"/><Relationship Id="rId26" Type="http://schemas.openxmlformats.org/officeDocument/2006/relationships/header" Target="header1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jpeg"/><Relationship Id="rId12" Type="http://schemas.openxmlformats.org/officeDocument/2006/relationships/comments" Target="comments.xml"/><Relationship Id="rId13" Type="http://schemas.openxmlformats.org/officeDocument/2006/relationships/header" Target="header3.xml"/><Relationship Id="rId14" Type="http://schemas.openxmlformats.org/officeDocument/2006/relationships/header" Target="header4.xml"/><Relationship Id="rId15" Type="http://schemas.openxmlformats.org/officeDocument/2006/relationships/header" Target="header5.xml"/><Relationship Id="rId16" Type="http://schemas.openxmlformats.org/officeDocument/2006/relationships/image" Target="media/image3.jpeg"/><Relationship Id="rId17" Type="http://schemas.openxmlformats.org/officeDocument/2006/relationships/image" Target="media/image4.png"/><Relationship Id="rId18" Type="http://schemas.openxmlformats.org/officeDocument/2006/relationships/header" Target="header6.xml"/><Relationship Id="rId19" Type="http://schemas.openxmlformats.org/officeDocument/2006/relationships/header" Target="header7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31</Pages>
  <Words>7307</Words>
  <Characters>41655</Characters>
  <Application>Microsoft Macintosh Word</Application>
  <DocSecurity>0</DocSecurity>
  <Lines>347</Lines>
  <Paragraphs>97</Paragraphs>
  <ScaleCrop>false</ScaleCrop>
  <Company>LASP</Company>
  <LinksUpToDate>false</LinksUpToDate>
  <CharactersWithSpaces>48865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Tom Woods</cp:lastModifiedBy>
  <cp:revision>2</cp:revision>
  <dcterms:created xsi:type="dcterms:W3CDTF">2016-01-31T20:55:00Z</dcterms:created>
  <dcterms:modified xsi:type="dcterms:W3CDTF">2016-02-07T22:32:00Z</dcterms:modified>
</cp:coreProperties>
</file>