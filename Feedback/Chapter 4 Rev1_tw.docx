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omments.xml" ContentType="application/vnd.openxmlformats-officedocument.wordprocessingml.comments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662190DA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BEDA5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CBA2C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2FD42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EBAB2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12953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F458B2" w14:textId="77777777" w:rsidR="00A46697" w:rsidRDefault="005748F0">
      <w:pPr>
        <w:pStyle w:val="Heading1"/>
        <w:spacing w:before="187"/>
        <w:ind w:left="2922" w:right="2940"/>
        <w:jc w:val="center"/>
        <w:rPr>
          <w:b w:val="0"/>
          <w:bCs w:val="0"/>
        </w:rPr>
      </w:pPr>
      <w:bookmarkStart w:id="0" w:name="Mass-loss_Dimming"/>
      <w:bookmarkStart w:id="1" w:name="Introduction"/>
      <w:bookmarkStart w:id="2" w:name="Relevant_Background"/>
      <w:bookmarkStart w:id="3" w:name="Mechanisms_and_Observational_Signatures_"/>
      <w:bookmarkStart w:id="4" w:name="Wave_Dimming"/>
      <w:bookmarkStart w:id="5" w:name="Coronal_Dimming_Case_Studies"/>
      <w:bookmarkStart w:id="6" w:name="Semi-Statistical_Study_of_Coronal_Dimmin"/>
      <w:bookmarkStart w:id="7" w:name="Overview_of_MinXSS_Solar_CubeSat"/>
      <w:bookmarkStart w:id="8" w:name="Thermal_Balance_Analysis_for_a_CubeSat"/>
      <w:bookmarkStart w:id="9" w:name="Summary_and_Future_Work"/>
      <w:bookmarkStart w:id="10" w:name="Coronal_Dimming_Event_List_and_Ancillary"/>
      <w:bookmarkStart w:id="11" w:name="MinXSS_CubeSat_Mass/Power_Tables"/>
      <w:bookmarkStart w:id="12" w:name="MinXSS_Thermal_Model_Parameter_Tables"/>
      <w:bookmarkStart w:id="13" w:name="_bookmark0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>
        <w:rPr>
          <w:w w:val="110"/>
        </w:rPr>
        <w:t xml:space="preserve">Chapter  </w:t>
      </w:r>
      <w:r>
        <w:rPr>
          <w:spacing w:val="1"/>
          <w:w w:val="110"/>
        </w:rPr>
        <w:t xml:space="preserve"> </w:t>
      </w:r>
      <w:r>
        <w:rPr>
          <w:w w:val="110"/>
        </w:rPr>
        <w:t>4</w:t>
      </w:r>
    </w:p>
    <w:p w14:paraId="77FB7116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42E63B0" w14:textId="77777777" w:rsidR="00A46697" w:rsidRDefault="00A46697">
      <w:pPr>
        <w:spacing w:before="6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02B312CF" w14:textId="77777777" w:rsidR="00A46697" w:rsidRDefault="005748F0">
      <w:pPr>
        <w:ind w:left="2922" w:right="29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14" w:name="Doppler_and_Bandpass_Dimming"/>
      <w:bookmarkEnd w:id="14"/>
      <w:r>
        <w:rPr>
          <w:rFonts w:ascii="Times New Roman"/>
          <w:b/>
          <w:w w:val="110"/>
          <w:sz w:val="24"/>
        </w:rPr>
        <w:t>Coronal</w:t>
      </w:r>
      <w:r>
        <w:rPr>
          <w:rFonts w:ascii="Times New Roman"/>
          <w:b/>
          <w:spacing w:val="4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Dimming</w:t>
      </w:r>
      <w:r>
        <w:rPr>
          <w:rFonts w:ascii="Times New Roman"/>
          <w:b/>
          <w:spacing w:val="4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Case</w:t>
      </w:r>
      <w:r>
        <w:rPr>
          <w:rFonts w:ascii="Times New Roman"/>
          <w:b/>
          <w:spacing w:val="4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Studies</w:t>
      </w:r>
    </w:p>
    <w:p w14:paraId="2AE547B2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8FC4FDC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2906D62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9C126DD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FCB318" w14:textId="77777777" w:rsidR="00A46697" w:rsidRDefault="005748F0">
      <w:pPr>
        <w:pStyle w:val="BodyText"/>
        <w:spacing w:before="155" w:line="452" w:lineRule="auto"/>
        <w:ind w:right="117" w:firstLine="576"/>
        <w:jc w:val="both"/>
      </w:pPr>
      <w:bookmarkStart w:id="15" w:name="Solar_Corona"/>
      <w:bookmarkStart w:id="16" w:name="Obscuration_Dimming"/>
      <w:bookmarkEnd w:id="15"/>
      <w:bookmarkEnd w:id="16"/>
      <w:r>
        <w:rPr>
          <w:w w:val="105"/>
        </w:rPr>
        <w:t>This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3"/>
          <w:w w:val="105"/>
        </w:rPr>
        <w:t xml:space="preserve"> </w:t>
      </w:r>
      <w:r>
        <w:rPr>
          <w:w w:val="105"/>
        </w:rPr>
        <w:t>focuses</w:t>
      </w:r>
      <w:r>
        <w:rPr>
          <w:spacing w:val="-3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detailed</w:t>
      </w:r>
      <w:r>
        <w:rPr>
          <w:spacing w:val="-3"/>
          <w:w w:val="105"/>
        </w:rPr>
        <w:t xml:space="preserve"> </w:t>
      </w:r>
      <w:r>
        <w:rPr>
          <w:w w:val="105"/>
        </w:rPr>
        <w:t>analysis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-3"/>
          <w:w w:val="105"/>
        </w:rPr>
        <w:t xml:space="preserve"> </w:t>
      </w:r>
      <w:r>
        <w:rPr>
          <w:w w:val="105"/>
        </w:rPr>
        <w:t>coronal</w:t>
      </w:r>
      <w:r>
        <w:rPr>
          <w:spacing w:val="-2"/>
          <w:w w:val="105"/>
        </w:rPr>
        <w:t xml:space="preserve"> </w:t>
      </w:r>
      <w:r>
        <w:rPr>
          <w:w w:val="105"/>
        </w:rPr>
        <w:t>dimming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</w:rPr>
        <w:t>One</w:t>
      </w:r>
      <w:r>
        <w:rPr>
          <w:spacing w:val="-2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 xml:space="preserve">as </w:t>
      </w:r>
      <w:r>
        <w:rPr>
          <w:w w:val="105"/>
        </w:rPr>
        <w:t>selected</w:t>
      </w:r>
      <w:r>
        <w:rPr>
          <w:spacing w:val="25"/>
          <w:w w:val="110"/>
        </w:rPr>
        <w:t xml:space="preserve"> </w:t>
      </w:r>
      <w:bookmarkStart w:id="17" w:name="Physics_of_Solar_Eruptive_Event_Initiati"/>
      <w:bookmarkEnd w:id="17"/>
      <w:r>
        <w:rPr>
          <w:w w:val="105"/>
        </w:rPr>
        <w:t>for</w:t>
      </w:r>
      <w:r>
        <w:rPr>
          <w:spacing w:val="36"/>
          <w:w w:val="105"/>
        </w:rPr>
        <w:t xml:space="preserve"> </w:t>
      </w:r>
      <w:r>
        <w:rPr>
          <w:w w:val="105"/>
        </w:rPr>
        <w:t>its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spacing w:val="-4"/>
          <w:w w:val="105"/>
        </w:rPr>
        <w:t>si</w:t>
      </w:r>
      <w:r>
        <w:rPr>
          <w:spacing w:val="-3"/>
          <w:w w:val="105"/>
        </w:rPr>
        <w:t>mp</w:t>
      </w:r>
      <w:r>
        <w:rPr>
          <w:spacing w:val="-4"/>
          <w:w w:val="105"/>
        </w:rPr>
        <w:t>lici</w:t>
      </w:r>
      <w:r>
        <w:rPr>
          <w:spacing w:val="-3"/>
          <w:w w:val="105"/>
        </w:rPr>
        <w:t>ty,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35"/>
          <w:w w:val="105"/>
        </w:rPr>
        <w:t xml:space="preserve"> </w:t>
      </w:r>
      <w:r>
        <w:rPr>
          <w:w w:val="105"/>
        </w:rPr>
        <w:t>only</w:t>
      </w:r>
      <w:r>
        <w:rPr>
          <w:spacing w:val="37"/>
          <w:w w:val="105"/>
        </w:rPr>
        <w:t xml:space="preserve"> </w:t>
      </w:r>
      <w:r>
        <w:rPr>
          <w:w w:val="105"/>
        </w:rPr>
        <w:t>mass-loss</w:t>
      </w:r>
      <w:r>
        <w:rPr>
          <w:spacing w:val="35"/>
          <w:w w:val="105"/>
        </w:rPr>
        <w:t xml:space="preserve"> </w:t>
      </w:r>
      <w:r>
        <w:rPr>
          <w:w w:val="105"/>
        </w:rPr>
        <w:t>dimming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some</w:t>
      </w:r>
      <w:r>
        <w:rPr>
          <w:spacing w:val="36"/>
          <w:w w:val="105"/>
        </w:rPr>
        <w:t xml:space="preserve"> </w:t>
      </w:r>
      <w:r>
        <w:rPr>
          <w:w w:val="105"/>
        </w:rPr>
        <w:t>thermal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ects</w:t>
      </w:r>
      <w:proofErr w:type="spellEnd"/>
      <w:r>
        <w:rPr>
          <w:w w:val="105"/>
        </w:rPr>
        <w:t>,</w:t>
      </w:r>
      <w:r>
        <w:rPr>
          <w:spacing w:val="41"/>
          <w:w w:val="105"/>
        </w:rPr>
        <w:t xml:space="preserve"> </w:t>
      </w:r>
      <w:r>
        <w:rPr>
          <w:w w:val="105"/>
        </w:rPr>
        <w:t>while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99"/>
        </w:rPr>
        <w:t xml:space="preserve"> </w:t>
      </w:r>
      <w:bookmarkStart w:id="18" w:name="Space_Weather"/>
      <w:bookmarkEnd w:id="18"/>
      <w:r>
        <w:rPr>
          <w:w w:val="105"/>
        </w:rPr>
        <w:t>other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selected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its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com</w:t>
      </w:r>
      <w:r>
        <w:rPr>
          <w:spacing w:val="-3"/>
          <w:w w:val="105"/>
        </w:rPr>
        <w:t>p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x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ty,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21"/>
          <w:w w:val="105"/>
        </w:rPr>
        <w:t xml:space="preserve"> </w:t>
      </w:r>
      <w:r>
        <w:rPr>
          <w:w w:val="105"/>
        </w:rPr>
        <w:t>nearly</w:t>
      </w:r>
      <w:r>
        <w:rPr>
          <w:spacing w:val="21"/>
          <w:w w:val="105"/>
        </w:rPr>
        <w:t xml:space="preserve"> </w:t>
      </w:r>
      <w:r>
        <w:rPr>
          <w:w w:val="105"/>
        </w:rPr>
        <w:t>all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types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dimming</w:t>
      </w:r>
      <w:r>
        <w:rPr>
          <w:spacing w:val="21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described</w:t>
      </w:r>
      <w:r>
        <w:rPr>
          <w:spacing w:val="21"/>
          <w:w w:val="105"/>
        </w:rPr>
        <w:t xml:space="preserve"> </w:t>
      </w:r>
      <w:proofErr w:type="gramStart"/>
      <w:r>
        <w:rPr>
          <w:w w:val="105"/>
        </w:rPr>
        <w:t>in</w:t>
      </w:r>
      <w:r>
        <w:rPr>
          <w:w w:val="110"/>
        </w:rPr>
        <w:t xml:space="preserve"> </w:t>
      </w:r>
      <w:bookmarkStart w:id="19" w:name="EUV_Emission"/>
      <w:bookmarkEnd w:id="19"/>
      <w:r>
        <w:rPr>
          <w:w w:val="110"/>
        </w:rPr>
        <w:t xml:space="preserve"> </w:t>
      </w:r>
      <w:bookmarkStart w:id="20" w:name="Thermal_Dimming"/>
      <w:bookmarkEnd w:id="20"/>
      <w:r>
        <w:rPr>
          <w:w w:val="105"/>
        </w:rPr>
        <w:t>Chapter</w:t>
      </w:r>
      <w:proofErr w:type="gramEnd"/>
      <w:r>
        <w:rPr>
          <w:spacing w:val="34"/>
          <w:w w:val="105"/>
        </w:rPr>
        <w:t xml:space="preserve"> </w:t>
      </w:r>
      <w:hyperlink w:anchor="_bookmark0" w:history="1">
        <w:r>
          <w:rPr>
            <w:w w:val="105"/>
          </w:rPr>
          <w:t>3.</w:t>
        </w:r>
      </w:hyperlink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analysis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EUV</w:t>
      </w:r>
      <w:r>
        <w:rPr>
          <w:spacing w:val="34"/>
          <w:w w:val="105"/>
        </w:rPr>
        <w:t xml:space="preserve"> </w:t>
      </w:r>
      <w:r>
        <w:rPr>
          <w:w w:val="105"/>
        </w:rPr>
        <w:t>irradiance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images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ese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as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well</w:t>
      </w:r>
      <w:r>
        <w:rPr>
          <w:spacing w:val="31"/>
          <w:w w:val="98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related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oronagraph</w:t>
      </w:r>
      <w:r>
        <w:rPr>
          <w:spacing w:val="-2"/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are</w:t>
      </w:r>
      <w:r>
        <w:rPr>
          <w:spacing w:val="41"/>
          <w:w w:val="105"/>
        </w:rPr>
        <w:t xml:space="preserve"> </w:t>
      </w:r>
      <w:r>
        <w:rPr>
          <w:w w:val="105"/>
        </w:rPr>
        <w:t>first</w:t>
      </w:r>
      <w:r>
        <w:rPr>
          <w:spacing w:val="40"/>
          <w:w w:val="105"/>
        </w:rPr>
        <w:t xml:space="preserve"> </w:t>
      </w:r>
      <w:r>
        <w:rPr>
          <w:w w:val="105"/>
        </w:rPr>
        <w:t>described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Section</w:t>
      </w:r>
      <w:r>
        <w:rPr>
          <w:spacing w:val="40"/>
          <w:w w:val="105"/>
        </w:rPr>
        <w:t xml:space="preserve"> </w:t>
      </w:r>
      <w:hyperlink w:anchor="_bookmark1" w:history="1">
        <w:r>
          <w:rPr>
            <w:w w:val="105"/>
          </w:rPr>
          <w:t>4.1.</w:t>
        </w:r>
      </w:hyperlink>
      <w:r>
        <w:rPr>
          <w:spacing w:val="56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w w:val="105"/>
        </w:rPr>
        <w:t>new</w:t>
      </w:r>
      <w:r>
        <w:rPr>
          <w:spacing w:val="40"/>
          <w:w w:val="105"/>
        </w:rPr>
        <w:t xml:space="preserve"> </w:t>
      </w:r>
      <w:r>
        <w:rPr>
          <w:w w:val="105"/>
        </w:rPr>
        <w:t>method</w:t>
      </w:r>
      <w:r>
        <w:rPr>
          <w:spacing w:val="41"/>
          <w:w w:val="105"/>
        </w:rPr>
        <w:t xml:space="preserve"> </w:t>
      </w:r>
      <w:r>
        <w:rPr>
          <w:w w:val="105"/>
        </w:rPr>
        <w:t>for</w:t>
      </w:r>
      <w:r>
        <w:rPr>
          <w:spacing w:val="40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onv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proofErr w:type="spellEnd"/>
      <w:r>
        <w:rPr>
          <w:spacing w:val="44"/>
          <w:w w:val="99"/>
        </w:rPr>
        <w:t xml:space="preserve"> </w:t>
      </w:r>
      <w:r>
        <w:rPr>
          <w:w w:val="105"/>
        </w:rPr>
        <w:t>flare</w:t>
      </w:r>
      <w:r>
        <w:rPr>
          <w:spacing w:val="33"/>
          <w:w w:val="105"/>
        </w:rPr>
        <w:t xml:space="preserve"> </w:t>
      </w:r>
      <w:r>
        <w:rPr>
          <w:w w:val="105"/>
        </w:rPr>
        <w:t>emission</w:t>
      </w:r>
      <w:r>
        <w:rPr>
          <w:spacing w:val="32"/>
          <w:w w:val="105"/>
        </w:rPr>
        <w:t xml:space="preserve"> </w:t>
      </w:r>
      <w:r>
        <w:rPr>
          <w:w w:val="105"/>
        </w:rPr>
        <w:t>from</w:t>
      </w:r>
      <w:r>
        <w:rPr>
          <w:spacing w:val="33"/>
          <w:w w:val="105"/>
        </w:rPr>
        <w:t xml:space="preserve"> </w:t>
      </w:r>
      <w:r>
        <w:rPr>
          <w:w w:val="105"/>
        </w:rPr>
        <w:t>dimming</w:t>
      </w:r>
      <w:r>
        <w:rPr>
          <w:spacing w:val="32"/>
          <w:w w:val="105"/>
        </w:rPr>
        <w:t xml:space="preserve"> </w:t>
      </w:r>
      <w:r>
        <w:rPr>
          <w:w w:val="105"/>
        </w:rPr>
        <w:t>irradiance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33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developed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Section</w:t>
      </w:r>
      <w:r>
        <w:rPr>
          <w:spacing w:val="33"/>
          <w:w w:val="105"/>
        </w:rPr>
        <w:t xml:space="preserve"> </w:t>
      </w:r>
      <w:hyperlink w:anchor="_bookmark2" w:history="1">
        <w:r>
          <w:rPr>
            <w:w w:val="105"/>
          </w:rPr>
          <w:t>4.2</w:t>
        </w:r>
      </w:hyperlink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ile</w:t>
      </w:r>
      <w:r>
        <w:rPr>
          <w:spacing w:val="33"/>
          <w:w w:val="105"/>
        </w:rPr>
        <w:t xml:space="preserve"> </w:t>
      </w:r>
      <w:r>
        <w:rPr>
          <w:w w:val="105"/>
        </w:rPr>
        <w:t>Section</w:t>
      </w:r>
    </w:p>
    <w:p w14:paraId="166F6C26" w14:textId="550D3062" w:rsidR="00A46697" w:rsidRDefault="0038548A">
      <w:pPr>
        <w:pStyle w:val="BodyText"/>
        <w:spacing w:before="11" w:line="455" w:lineRule="auto"/>
        <w:ind w:right="119"/>
        <w:jc w:val="both"/>
      </w:pPr>
      <w:hyperlink w:anchor="_bookmark3" w:history="1">
        <w:r w:rsidR="005748F0">
          <w:rPr>
            <w:w w:val="105"/>
          </w:rPr>
          <w:t>4.3</w:t>
        </w:r>
      </w:hyperlink>
      <w:r w:rsidR="005748F0">
        <w:rPr>
          <w:spacing w:val="53"/>
          <w:w w:val="105"/>
        </w:rPr>
        <w:t xml:space="preserve"> </w:t>
      </w:r>
      <w:proofErr w:type="gramStart"/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ontain</w:t>
      </w:r>
      <w:r w:rsidR="005748F0">
        <w:rPr>
          <w:spacing w:val="-2"/>
          <w:w w:val="105"/>
        </w:rPr>
        <w:t>s</w:t>
      </w:r>
      <w:proofErr w:type="gramEnd"/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associated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error</w:t>
      </w:r>
      <w:r w:rsidR="005748F0">
        <w:rPr>
          <w:spacing w:val="53"/>
          <w:w w:val="105"/>
        </w:rPr>
        <w:t xml:space="preserve"> </w:t>
      </w:r>
      <w:del w:id="21" w:author="Tom Woods" w:date="2016-01-27T18:44:00Z">
        <w:r w:rsidR="005748F0" w:rsidDel="0038548A">
          <w:rPr>
            <w:w w:val="105"/>
          </w:rPr>
          <w:delText>propagation</w:delText>
        </w:r>
      </w:del>
      <w:ins w:id="22" w:author="Tom Woods" w:date="2016-01-27T18:44:00Z">
        <w:r>
          <w:rPr>
            <w:w w:val="105"/>
          </w:rPr>
          <w:t>estimates</w:t>
        </w:r>
      </w:ins>
      <w:r w:rsidR="005748F0">
        <w:rPr>
          <w:w w:val="105"/>
        </w:rPr>
        <w:t>.</w:t>
      </w:r>
      <w:r w:rsidR="005748F0">
        <w:rPr>
          <w:spacing w:val="34"/>
          <w:w w:val="105"/>
        </w:rPr>
        <w:t xml:space="preserve"> </w:t>
      </w:r>
      <w:r w:rsidR="005748F0">
        <w:rPr>
          <w:spacing w:val="-3"/>
          <w:w w:val="105"/>
        </w:rPr>
        <w:t>F</w:t>
      </w:r>
      <w:r w:rsidR="005748F0">
        <w:rPr>
          <w:spacing w:val="-4"/>
          <w:w w:val="105"/>
        </w:rPr>
        <w:t>i</w:t>
      </w:r>
      <w:r w:rsidR="005748F0">
        <w:rPr>
          <w:spacing w:val="-3"/>
          <w:w w:val="105"/>
        </w:rPr>
        <w:t>nal</w:t>
      </w:r>
      <w:r w:rsidR="005748F0">
        <w:rPr>
          <w:spacing w:val="-4"/>
          <w:w w:val="105"/>
        </w:rPr>
        <w:t>l</w:t>
      </w:r>
      <w:r w:rsidR="005748F0">
        <w:rPr>
          <w:spacing w:val="-3"/>
          <w:w w:val="105"/>
        </w:rPr>
        <w:t>y,</w:t>
      </w:r>
      <w:r w:rsidR="005748F0">
        <w:rPr>
          <w:spacing w:val="6"/>
          <w:w w:val="105"/>
        </w:rPr>
        <w:t xml:space="preserve"> </w:t>
      </w:r>
      <w:r w:rsidR="005748F0">
        <w:rPr>
          <w:w w:val="105"/>
        </w:rPr>
        <w:t>Section</w:t>
      </w:r>
      <w:r w:rsidR="005748F0">
        <w:rPr>
          <w:spacing w:val="54"/>
          <w:w w:val="105"/>
        </w:rPr>
        <w:t xml:space="preserve"> </w:t>
      </w:r>
      <w:hyperlink w:anchor="_bookmark4" w:history="1">
        <w:r w:rsidR="005748F0">
          <w:rPr>
            <w:w w:val="105"/>
          </w:rPr>
          <w:t>4.4</w:t>
        </w:r>
      </w:hyperlink>
      <w:r w:rsidR="005748F0">
        <w:rPr>
          <w:spacing w:val="53"/>
          <w:w w:val="105"/>
        </w:rPr>
        <w:t xml:space="preserve"> </w:t>
      </w:r>
      <w:r w:rsidR="005748F0">
        <w:rPr>
          <w:spacing w:val="-1"/>
          <w:w w:val="105"/>
        </w:rPr>
        <w:t>pr</w:t>
      </w:r>
      <w:r w:rsidR="005748F0">
        <w:rPr>
          <w:spacing w:val="-2"/>
          <w:w w:val="105"/>
        </w:rPr>
        <w:t>o</w:t>
      </w:r>
      <w:r w:rsidR="005748F0">
        <w:rPr>
          <w:spacing w:val="-1"/>
          <w:w w:val="105"/>
        </w:rPr>
        <w:t>v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d</w:t>
      </w:r>
      <w:r w:rsidR="005748F0">
        <w:rPr>
          <w:spacing w:val="-2"/>
          <w:w w:val="105"/>
        </w:rPr>
        <w:t>es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analyses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spanning</w:t>
      </w:r>
      <w:r w:rsidR="005748F0">
        <w:rPr>
          <w:spacing w:val="31"/>
          <w:w w:val="99"/>
        </w:rPr>
        <w:t xml:space="preserve"> </w:t>
      </w:r>
      <w:bookmarkStart w:id="23" w:name="Instrument_Descriptions"/>
      <w:bookmarkEnd w:id="23"/>
      <w:r w:rsidR="005748F0">
        <w:rPr>
          <w:w w:val="105"/>
        </w:rPr>
        <w:t>the</w:t>
      </w:r>
      <w:r w:rsidR="005748F0">
        <w:rPr>
          <w:spacing w:val="29"/>
          <w:w w:val="105"/>
        </w:rPr>
        <w:t xml:space="preserve"> </w:t>
      </w:r>
      <w:r w:rsidR="005748F0">
        <w:rPr>
          <w:spacing w:val="-2"/>
          <w:w w:val="105"/>
        </w:rPr>
        <w:t>ob</w:t>
      </w:r>
      <w:r w:rsidR="005748F0">
        <w:rPr>
          <w:spacing w:val="-3"/>
          <w:w w:val="105"/>
        </w:rPr>
        <w:t>se</w:t>
      </w:r>
      <w:r w:rsidR="005748F0">
        <w:rPr>
          <w:spacing w:val="-2"/>
          <w:w w:val="105"/>
        </w:rPr>
        <w:t>rvat</w:t>
      </w:r>
      <w:r w:rsidR="005748F0">
        <w:rPr>
          <w:spacing w:val="-3"/>
          <w:w w:val="105"/>
        </w:rPr>
        <w:t>i</w:t>
      </w:r>
      <w:r w:rsidR="005748F0">
        <w:rPr>
          <w:spacing w:val="-2"/>
          <w:w w:val="105"/>
        </w:rPr>
        <w:t>on</w:t>
      </w:r>
      <w:r w:rsidR="005748F0">
        <w:rPr>
          <w:spacing w:val="-3"/>
          <w:w w:val="105"/>
        </w:rPr>
        <w:t>s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these</w:t>
      </w:r>
      <w:r w:rsidR="005748F0">
        <w:rPr>
          <w:spacing w:val="30"/>
          <w:w w:val="105"/>
        </w:rPr>
        <w:t xml:space="preserve"> </w:t>
      </w:r>
      <w:r w:rsidR="005748F0">
        <w:rPr>
          <w:spacing w:val="-4"/>
          <w:w w:val="105"/>
        </w:rPr>
        <w:t>t</w:t>
      </w:r>
      <w:r w:rsidR="005748F0">
        <w:rPr>
          <w:spacing w:val="-6"/>
          <w:w w:val="105"/>
        </w:rPr>
        <w:t>wo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coronal</w:t>
      </w:r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30"/>
          <w:w w:val="105"/>
        </w:rPr>
        <w:t xml:space="preserve"> 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v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nt</w:t>
      </w:r>
      <w:r w:rsidR="005748F0">
        <w:rPr>
          <w:spacing w:val="-3"/>
          <w:w w:val="105"/>
        </w:rPr>
        <w:t>s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and</w:t>
      </w:r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parameterizes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29"/>
          <w:w w:val="105"/>
        </w:rPr>
        <w:t xml:space="preserve"> </w:t>
      </w:r>
      <w:r w:rsidR="005748F0">
        <w:rPr>
          <w:spacing w:val="-3"/>
          <w:w w:val="105"/>
        </w:rPr>
        <w:t>i</w:t>
      </w:r>
      <w:r w:rsidR="005748F0">
        <w:rPr>
          <w:spacing w:val="-2"/>
          <w:w w:val="105"/>
        </w:rPr>
        <w:t>nt</w:t>
      </w:r>
      <w:r w:rsidR="005748F0">
        <w:rPr>
          <w:spacing w:val="-3"/>
          <w:w w:val="105"/>
        </w:rPr>
        <w:t>o</w:t>
      </w:r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depth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and</w:t>
      </w:r>
      <w:r w:rsidR="005748F0">
        <w:rPr>
          <w:spacing w:val="31"/>
          <w:w w:val="110"/>
        </w:rPr>
        <w:t xml:space="preserve"> </w:t>
      </w:r>
      <w:r w:rsidR="005748F0">
        <w:rPr>
          <w:spacing w:val="1"/>
          <w:w w:val="105"/>
        </w:rPr>
        <w:t>slope</w:t>
      </w:r>
      <w:r w:rsidR="005748F0">
        <w:rPr>
          <w:w w:val="105"/>
        </w:rPr>
        <w:t>.</w:t>
      </w:r>
      <w:r w:rsidR="005748F0">
        <w:rPr>
          <w:spacing w:val="42"/>
          <w:w w:val="105"/>
        </w:rPr>
        <w:t xml:space="preserve"> </w:t>
      </w:r>
      <w:r w:rsidR="005748F0">
        <w:rPr>
          <w:spacing w:val="-9"/>
          <w:w w:val="105"/>
        </w:rPr>
        <w:t>W</w:t>
      </w:r>
      <w:r w:rsidR="005748F0">
        <w:rPr>
          <w:spacing w:val="-10"/>
          <w:w w:val="105"/>
        </w:rPr>
        <w:t>e</w:t>
      </w:r>
      <w:r w:rsidR="005748F0">
        <w:rPr>
          <w:spacing w:val="8"/>
          <w:w w:val="105"/>
        </w:rPr>
        <w:t xml:space="preserve"> </w:t>
      </w:r>
      <w:r w:rsidR="005748F0">
        <w:rPr>
          <w:w w:val="105"/>
        </w:rPr>
        <w:t>find</w:t>
      </w:r>
      <w:r w:rsidR="005748F0">
        <w:rPr>
          <w:spacing w:val="8"/>
          <w:w w:val="105"/>
        </w:rPr>
        <w:t xml:space="preserve"> </w:t>
      </w:r>
      <w:r w:rsidR="005748F0">
        <w:rPr>
          <w:w w:val="105"/>
        </w:rPr>
        <w:t>that</w:t>
      </w:r>
      <w:r w:rsidR="005748F0">
        <w:rPr>
          <w:spacing w:val="8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new</w:t>
      </w:r>
      <w:r w:rsidR="005748F0">
        <w:rPr>
          <w:spacing w:val="7"/>
          <w:w w:val="105"/>
        </w:rPr>
        <w:t xml:space="preserve"> </w:t>
      </w:r>
      <w:ins w:id="24" w:author="Tom Woods" w:date="2016-01-27T18:45:00Z">
        <w:r>
          <w:rPr>
            <w:spacing w:val="7"/>
            <w:w w:val="105"/>
          </w:rPr>
          <w:t xml:space="preserve">flare </w:t>
        </w:r>
      </w:ins>
      <w:proofErr w:type="spellStart"/>
      <w:r w:rsidR="005748F0">
        <w:rPr>
          <w:spacing w:val="-1"/>
          <w:w w:val="105"/>
        </w:rPr>
        <w:t>d</w:t>
      </w:r>
      <w:r w:rsidR="005748F0">
        <w:rPr>
          <w:spacing w:val="-2"/>
          <w:w w:val="105"/>
        </w:rPr>
        <w:t>ec</w:t>
      </w:r>
      <w:r w:rsidR="005748F0">
        <w:rPr>
          <w:spacing w:val="-1"/>
          <w:w w:val="105"/>
        </w:rPr>
        <w:t>onv</w:t>
      </w:r>
      <w:r w:rsidR="005748F0">
        <w:rPr>
          <w:spacing w:val="-2"/>
          <w:w w:val="105"/>
        </w:rPr>
        <w:t>ol</w:t>
      </w:r>
      <w:r w:rsidR="005748F0">
        <w:rPr>
          <w:spacing w:val="-1"/>
          <w:w w:val="105"/>
        </w:rPr>
        <w:t>ut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on</w:t>
      </w:r>
      <w:proofErr w:type="spellEnd"/>
      <w:r w:rsidR="005748F0">
        <w:rPr>
          <w:spacing w:val="8"/>
          <w:w w:val="105"/>
        </w:rPr>
        <w:t xml:space="preserve"> </w:t>
      </w:r>
      <w:r w:rsidR="005748F0">
        <w:rPr>
          <w:spacing w:val="1"/>
          <w:w w:val="105"/>
        </w:rPr>
        <w:t>me</w:t>
      </w:r>
      <w:r w:rsidR="005748F0">
        <w:rPr>
          <w:w w:val="105"/>
        </w:rPr>
        <w:t>th</w:t>
      </w:r>
      <w:r w:rsidR="005748F0">
        <w:rPr>
          <w:spacing w:val="1"/>
          <w:w w:val="105"/>
        </w:rPr>
        <w:t>o</w:t>
      </w:r>
      <w:r w:rsidR="005748F0">
        <w:rPr>
          <w:w w:val="105"/>
        </w:rPr>
        <w:t>d</w:t>
      </w:r>
      <w:r w:rsidR="005748F0">
        <w:rPr>
          <w:spacing w:val="8"/>
          <w:w w:val="105"/>
        </w:rPr>
        <w:t xml:space="preserve"> </w:t>
      </w:r>
      <w:r w:rsidR="005748F0">
        <w:rPr>
          <w:w w:val="105"/>
        </w:rPr>
        <w:t>for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irradiance</w:t>
      </w:r>
      <w:ins w:id="25" w:author="Tom Woods" w:date="2016-01-27T18:46:00Z">
        <w:r>
          <w:rPr>
            <w:w w:val="105"/>
          </w:rPr>
          <w:t xml:space="preserve"> emissions that indicate coronal dimming</w:t>
        </w:r>
      </w:ins>
      <w:r w:rsidR="005748F0">
        <w:rPr>
          <w:spacing w:val="7"/>
          <w:w w:val="105"/>
        </w:rPr>
        <w:t xml:space="preserve"> </w:t>
      </w:r>
      <w:r w:rsidR="005748F0">
        <w:rPr>
          <w:w w:val="105"/>
        </w:rPr>
        <w:t>successfully</w:t>
      </w:r>
      <w:r w:rsidR="005748F0">
        <w:rPr>
          <w:spacing w:val="8"/>
          <w:w w:val="105"/>
        </w:rPr>
        <w:t xml:space="preserve"> </w:t>
      </w:r>
      <w:r w:rsidR="005748F0">
        <w:rPr>
          <w:spacing w:val="-1"/>
          <w:w w:val="105"/>
        </w:rPr>
        <w:t>mat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h</w:t>
      </w:r>
      <w:r w:rsidR="005748F0">
        <w:rPr>
          <w:spacing w:val="-2"/>
          <w:w w:val="105"/>
        </w:rPr>
        <w:t>es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7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21"/>
          <w:w w:val="99"/>
        </w:rPr>
        <w:t xml:space="preserve"> </w:t>
      </w:r>
      <w:r w:rsidR="005748F0">
        <w:rPr>
          <w:w w:val="105"/>
        </w:rPr>
        <w:t>profile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extracted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from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2"/>
          <w:w w:val="105"/>
        </w:rPr>
        <w:t xml:space="preserve"> </w:t>
      </w:r>
      <w:r w:rsidR="005748F0">
        <w:rPr>
          <w:spacing w:val="-2"/>
          <w:w w:val="105"/>
        </w:rPr>
        <w:t>s</w:t>
      </w:r>
      <w:r w:rsidR="005748F0">
        <w:rPr>
          <w:spacing w:val="-1"/>
          <w:w w:val="105"/>
        </w:rPr>
        <w:t>pat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al</w:t>
      </w:r>
      <w:r w:rsidR="005748F0">
        <w:rPr>
          <w:spacing w:val="-2"/>
          <w:w w:val="105"/>
        </w:rPr>
        <w:t>l</w:t>
      </w:r>
      <w:r w:rsidR="005748F0">
        <w:rPr>
          <w:spacing w:val="-1"/>
          <w:w w:val="105"/>
        </w:rPr>
        <w:t>y</w:t>
      </w:r>
      <w:r w:rsidR="005748F0">
        <w:rPr>
          <w:spacing w:val="-2"/>
          <w:w w:val="105"/>
        </w:rPr>
        <w:t>-isol</w:t>
      </w:r>
      <w:r w:rsidR="005748F0">
        <w:rPr>
          <w:spacing w:val="-1"/>
          <w:w w:val="105"/>
        </w:rPr>
        <w:t>at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d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as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obtained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from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EUV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image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time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series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for</w:t>
      </w:r>
      <w:r w:rsidR="005748F0">
        <w:rPr>
          <w:spacing w:val="34"/>
          <w:w w:val="106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simpler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case.</w:t>
      </w:r>
      <w:r w:rsidR="005748F0">
        <w:rPr>
          <w:spacing w:val="29"/>
          <w:w w:val="105"/>
        </w:rPr>
        <w:t xml:space="preserve"> </w:t>
      </w:r>
      <w:r w:rsidR="005748F0">
        <w:rPr>
          <w:spacing w:val="-2"/>
          <w:w w:val="105"/>
        </w:rPr>
        <w:t>Thu</w:t>
      </w:r>
      <w:r w:rsidR="005748F0">
        <w:rPr>
          <w:spacing w:val="-3"/>
          <w:w w:val="105"/>
        </w:rPr>
        <w:t>s</w:t>
      </w:r>
      <w:r w:rsidR="005748F0">
        <w:rPr>
          <w:spacing w:val="-2"/>
          <w:w w:val="105"/>
        </w:rPr>
        <w:t>,</w:t>
      </w:r>
      <w:r w:rsidR="005748F0">
        <w:rPr>
          <w:spacing w:val="37"/>
          <w:w w:val="105"/>
        </w:rPr>
        <w:t xml:space="preserve"> </w:t>
      </w:r>
      <w:r w:rsidR="005748F0">
        <w:rPr>
          <w:spacing w:val="-5"/>
          <w:w w:val="105"/>
        </w:rPr>
        <w:t>we</w:t>
      </w:r>
      <w:r w:rsidR="005748F0">
        <w:rPr>
          <w:spacing w:val="33"/>
          <w:w w:val="105"/>
        </w:rPr>
        <w:t xml:space="preserve"> </w:t>
      </w:r>
      <w:r w:rsidR="005748F0">
        <w:rPr>
          <w:spacing w:val="-3"/>
          <w:w w:val="105"/>
        </w:rPr>
        <w:t>s</w:t>
      </w:r>
      <w:r w:rsidR="005748F0">
        <w:rPr>
          <w:spacing w:val="-2"/>
          <w:w w:val="105"/>
        </w:rPr>
        <w:t>h</w:t>
      </w:r>
      <w:r w:rsidR="005748F0">
        <w:rPr>
          <w:spacing w:val="-3"/>
          <w:w w:val="105"/>
        </w:rPr>
        <w:t>ow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that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it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possible</w:t>
      </w:r>
      <w:r w:rsidR="005748F0">
        <w:rPr>
          <w:spacing w:val="35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accurately</w:t>
      </w:r>
      <w:r w:rsidR="005748F0">
        <w:rPr>
          <w:spacing w:val="34"/>
          <w:w w:val="105"/>
        </w:rPr>
        <w:t xml:space="preserve"> 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haract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r</w:t>
      </w:r>
      <w:r w:rsidR="005748F0">
        <w:rPr>
          <w:spacing w:val="-2"/>
          <w:w w:val="105"/>
        </w:rPr>
        <w:t>ize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35"/>
          <w:w w:val="99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a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localized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area</w:t>
      </w:r>
      <w:r w:rsidR="005748F0">
        <w:rPr>
          <w:spacing w:val="25"/>
          <w:w w:val="105"/>
        </w:rPr>
        <w:t xml:space="preserve"> 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v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n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with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no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spatial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resolution</w:t>
      </w:r>
      <w:ins w:id="26" w:author="Tom Woods" w:date="2016-01-27T18:46:00Z">
        <w:r>
          <w:rPr>
            <w:w w:val="105"/>
          </w:rPr>
          <w:t xml:space="preserve"> with the irradiance measurements</w:t>
        </w:r>
      </w:ins>
      <w:r w:rsidR="005748F0">
        <w:rPr>
          <w:w w:val="105"/>
        </w:rPr>
        <w:t>.</w:t>
      </w:r>
      <w:r w:rsidR="005748F0">
        <w:rPr>
          <w:spacing w:val="8"/>
          <w:w w:val="105"/>
        </w:rPr>
        <w:t xml:space="preserve"> </w:t>
      </w:r>
      <w:moveFromRangeStart w:id="27" w:author="Tom Woods" w:date="2016-01-27T18:47:00Z" w:name="move315539806"/>
      <w:moveFrom w:id="28" w:author="Tom Woods" w:date="2016-01-27T18:47:00Z">
        <w:r w:rsidR="005748F0" w:rsidDel="0038548A">
          <w:rPr>
            <w:spacing w:val="-3"/>
            <w:w w:val="105"/>
          </w:rPr>
          <w:t>Furth</w:t>
        </w:r>
        <w:r w:rsidR="005748F0" w:rsidDel="0038548A">
          <w:rPr>
            <w:spacing w:val="-4"/>
            <w:w w:val="105"/>
          </w:rPr>
          <w:t>e</w:t>
        </w:r>
        <w:r w:rsidR="005748F0" w:rsidDel="0038548A">
          <w:rPr>
            <w:spacing w:val="-3"/>
            <w:w w:val="105"/>
          </w:rPr>
          <w:t>r</w:t>
        </w:r>
        <w:r w:rsidR="005748F0" w:rsidDel="0038548A">
          <w:rPr>
            <w:spacing w:val="26"/>
            <w:w w:val="105"/>
          </w:rPr>
          <w:t xml:space="preserve"> </w:t>
        </w:r>
        <w:r w:rsidR="005748F0" w:rsidDel="0038548A">
          <w:rPr>
            <w:spacing w:val="-1"/>
            <w:w w:val="105"/>
          </w:rPr>
          <w:t>analy</w:t>
        </w:r>
        <w:r w:rsidR="005748F0" w:rsidDel="0038548A">
          <w:rPr>
            <w:spacing w:val="-2"/>
            <w:w w:val="105"/>
          </w:rPr>
          <w:t>sis</w:t>
        </w:r>
        <w:r w:rsidR="005748F0" w:rsidDel="0038548A">
          <w:rPr>
            <w:spacing w:val="25"/>
            <w:w w:val="105"/>
          </w:rPr>
          <w:t xml:space="preserve"> </w:t>
        </w:r>
        <w:r w:rsidR="005748F0" w:rsidDel="0038548A">
          <w:rPr>
            <w:w w:val="105"/>
          </w:rPr>
          <w:t>of</w:t>
        </w:r>
        <w:r w:rsidR="005748F0" w:rsidDel="0038548A">
          <w:rPr>
            <w:spacing w:val="25"/>
            <w:w w:val="105"/>
          </w:rPr>
          <w:t xml:space="preserve"> </w:t>
        </w:r>
        <w:r w:rsidR="005748F0" w:rsidDel="0038548A">
          <w:rPr>
            <w:w w:val="105"/>
          </w:rPr>
          <w:t>the</w:t>
        </w:r>
        <w:r w:rsidR="005748F0" w:rsidDel="0038548A">
          <w:rPr>
            <w:spacing w:val="26"/>
            <w:w w:val="105"/>
          </w:rPr>
          <w:t xml:space="preserve"> </w:t>
        </w:r>
        <w:r w:rsidR="005748F0" w:rsidDel="0038548A">
          <w:rPr>
            <w:w w:val="105"/>
          </w:rPr>
          <w:t>complex</w:t>
        </w:r>
        <w:r w:rsidR="005748F0" w:rsidDel="0038548A">
          <w:rPr>
            <w:spacing w:val="25"/>
            <w:w w:val="105"/>
          </w:rPr>
          <w:t xml:space="preserve"> </w:t>
        </w:r>
        <w:r w:rsidR="005748F0" w:rsidDel="0038548A">
          <w:rPr>
            <w:w w:val="105"/>
          </w:rPr>
          <w:t>dimming</w:t>
        </w:r>
        <w:r w:rsidR="005748F0" w:rsidDel="0038548A">
          <w:rPr>
            <w:spacing w:val="26"/>
            <w:w w:val="105"/>
          </w:rPr>
          <w:t xml:space="preserve"> </w:t>
        </w:r>
        <w:r w:rsidR="005748F0" w:rsidDel="0038548A">
          <w:rPr>
            <w:w w:val="105"/>
          </w:rPr>
          <w:t>will</w:t>
        </w:r>
        <w:r w:rsidR="005748F0" w:rsidDel="0038548A">
          <w:rPr>
            <w:spacing w:val="35"/>
            <w:w w:val="98"/>
          </w:rPr>
          <w:t xml:space="preserve"> </w:t>
        </w:r>
        <w:r w:rsidR="005748F0" w:rsidDel="0038548A">
          <w:rPr>
            <w:spacing w:val="2"/>
            <w:w w:val="105"/>
          </w:rPr>
          <w:t>b</w:t>
        </w:r>
        <w:r w:rsidR="005748F0" w:rsidDel="0038548A">
          <w:rPr>
            <w:spacing w:val="3"/>
            <w:w w:val="105"/>
          </w:rPr>
          <w:t>e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required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to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isolate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mass-loss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from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the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full-range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of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cotemporal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dimming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processes,</w:t>
        </w:r>
        <w:r w:rsidR="005748F0" w:rsidDel="0038548A">
          <w:rPr>
            <w:spacing w:val="28"/>
            <w:w w:val="105"/>
          </w:rPr>
          <w:t xml:space="preserve"> </w:t>
        </w:r>
        <w:r w:rsidR="005748F0" w:rsidDel="0038548A">
          <w:rPr>
            <w:spacing w:val="-3"/>
            <w:w w:val="105"/>
          </w:rPr>
          <w:t>w</w:t>
        </w:r>
        <w:r w:rsidR="005748F0" w:rsidDel="0038548A">
          <w:rPr>
            <w:spacing w:val="-2"/>
            <w:w w:val="105"/>
          </w:rPr>
          <w:t>h</w:t>
        </w:r>
        <w:r w:rsidR="005748F0" w:rsidDel="0038548A">
          <w:rPr>
            <w:spacing w:val="-3"/>
            <w:w w:val="105"/>
          </w:rPr>
          <w:t>ic</w:t>
        </w:r>
        <w:r w:rsidR="005748F0" w:rsidDel="0038548A">
          <w:rPr>
            <w:spacing w:val="-2"/>
            <w:w w:val="105"/>
          </w:rPr>
          <w:t>h</w:t>
        </w:r>
        <w:r w:rsidR="005748F0" w:rsidDel="0038548A">
          <w:rPr>
            <w:spacing w:val="24"/>
            <w:w w:val="105"/>
          </w:rPr>
          <w:t xml:space="preserve"> </w:t>
        </w:r>
        <w:r w:rsidR="005748F0" w:rsidDel="0038548A">
          <w:rPr>
            <w:w w:val="105"/>
          </w:rPr>
          <w:t>will</w:t>
        </w:r>
        <w:r w:rsidR="005748F0" w:rsidDel="0038548A">
          <w:rPr>
            <w:spacing w:val="28"/>
            <w:w w:val="98"/>
          </w:rPr>
          <w:t xml:space="preserve"> </w:t>
        </w:r>
        <w:r w:rsidR="005748F0" w:rsidDel="0038548A">
          <w:rPr>
            <w:spacing w:val="2"/>
            <w:w w:val="105"/>
          </w:rPr>
          <w:t>b</w:t>
        </w:r>
        <w:r w:rsidR="005748F0" w:rsidDel="0038548A">
          <w:rPr>
            <w:spacing w:val="3"/>
            <w:w w:val="105"/>
          </w:rPr>
          <w:t>e</w:t>
        </w:r>
        <w:r w:rsidR="005748F0" w:rsidDel="0038548A">
          <w:rPr>
            <w:spacing w:val="27"/>
            <w:w w:val="105"/>
          </w:rPr>
          <w:t xml:space="preserve"> </w:t>
        </w:r>
        <w:r w:rsidR="005748F0" w:rsidDel="0038548A">
          <w:rPr>
            <w:w w:val="105"/>
          </w:rPr>
          <w:t>a</w:t>
        </w:r>
        <w:r w:rsidR="005748F0" w:rsidDel="0038548A">
          <w:rPr>
            <w:spacing w:val="27"/>
            <w:w w:val="105"/>
          </w:rPr>
          <w:t xml:space="preserve"> </w:t>
        </w:r>
        <w:r w:rsidR="005748F0" w:rsidDel="0038548A">
          <w:rPr>
            <w:w w:val="105"/>
          </w:rPr>
          <w:t>topic</w:t>
        </w:r>
        <w:r w:rsidR="005748F0" w:rsidDel="0038548A">
          <w:rPr>
            <w:spacing w:val="27"/>
            <w:w w:val="105"/>
          </w:rPr>
          <w:t xml:space="preserve"> </w:t>
        </w:r>
        <w:r w:rsidR="005748F0" w:rsidDel="0038548A">
          <w:rPr>
            <w:w w:val="105"/>
          </w:rPr>
          <w:t>of</w:t>
        </w:r>
        <w:r w:rsidR="005748F0" w:rsidDel="0038548A">
          <w:rPr>
            <w:spacing w:val="28"/>
            <w:w w:val="105"/>
          </w:rPr>
          <w:t xml:space="preserve"> </w:t>
        </w:r>
        <w:r w:rsidR="005748F0" w:rsidDel="0038548A">
          <w:rPr>
            <w:w w:val="105"/>
          </w:rPr>
          <w:t>p</w:t>
        </w:r>
        <w:r w:rsidR="005748F0" w:rsidDel="0038548A">
          <w:rPr>
            <w:spacing w:val="1"/>
            <w:w w:val="105"/>
          </w:rPr>
          <w:t>os</w:t>
        </w:r>
        <w:r w:rsidR="005748F0" w:rsidDel="0038548A">
          <w:rPr>
            <w:w w:val="105"/>
          </w:rPr>
          <w:t>td</w:t>
        </w:r>
        <w:r w:rsidR="005748F0" w:rsidDel="0038548A">
          <w:rPr>
            <w:spacing w:val="1"/>
            <w:w w:val="105"/>
          </w:rPr>
          <w:t>oc</w:t>
        </w:r>
        <w:r w:rsidR="005748F0" w:rsidDel="0038548A">
          <w:rPr>
            <w:w w:val="105"/>
          </w:rPr>
          <w:t>t</w:t>
        </w:r>
        <w:r w:rsidR="005748F0" w:rsidDel="0038548A">
          <w:rPr>
            <w:spacing w:val="1"/>
            <w:w w:val="105"/>
          </w:rPr>
          <w:t>oral</w:t>
        </w:r>
        <w:r w:rsidR="005748F0" w:rsidDel="0038548A">
          <w:rPr>
            <w:spacing w:val="28"/>
            <w:w w:val="105"/>
          </w:rPr>
          <w:t xml:space="preserve"> </w:t>
        </w:r>
        <w:r w:rsidR="005748F0" w:rsidDel="0038548A">
          <w:rPr>
            <w:spacing w:val="-1"/>
            <w:w w:val="105"/>
          </w:rPr>
          <w:t>r</w:t>
        </w:r>
        <w:r w:rsidR="005748F0" w:rsidDel="0038548A">
          <w:rPr>
            <w:spacing w:val="-2"/>
            <w:w w:val="105"/>
          </w:rPr>
          <w:t>ese</w:t>
        </w:r>
        <w:r w:rsidR="005748F0" w:rsidDel="0038548A">
          <w:rPr>
            <w:spacing w:val="-1"/>
            <w:w w:val="105"/>
          </w:rPr>
          <w:t>ar</w:t>
        </w:r>
        <w:r w:rsidR="005748F0" w:rsidDel="0038548A">
          <w:rPr>
            <w:spacing w:val="-2"/>
            <w:w w:val="105"/>
          </w:rPr>
          <w:t>c</w:t>
        </w:r>
        <w:r w:rsidR="005748F0" w:rsidDel="0038548A">
          <w:rPr>
            <w:spacing w:val="-1"/>
            <w:w w:val="105"/>
          </w:rPr>
          <w:t>h.</w:t>
        </w:r>
        <w:r w:rsidR="005748F0" w:rsidDel="0038548A">
          <w:rPr>
            <w:spacing w:val="14"/>
            <w:w w:val="105"/>
          </w:rPr>
          <w:t xml:space="preserve"> </w:t>
        </w:r>
      </w:moveFrom>
      <w:moveFromRangeEnd w:id="27"/>
      <w:r w:rsidR="005748F0">
        <w:rPr>
          <w:w w:val="105"/>
        </w:rPr>
        <w:t>The</w:t>
      </w:r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preliminary</w:t>
      </w:r>
      <w:r w:rsidR="005748F0">
        <w:rPr>
          <w:spacing w:val="28"/>
          <w:w w:val="105"/>
        </w:rPr>
        <w:t xml:space="preserve"> </w:t>
      </w:r>
      <w:r w:rsidR="005748F0">
        <w:rPr>
          <w:spacing w:val="-1"/>
          <w:w w:val="105"/>
        </w:rPr>
        <w:t>analy</w:t>
      </w:r>
      <w:r w:rsidR="005748F0">
        <w:rPr>
          <w:spacing w:val="-2"/>
          <w:w w:val="105"/>
        </w:rPr>
        <w:t>s</w:t>
      </w:r>
      <w:ins w:id="29" w:author="Tom Woods" w:date="2016-01-27T18:47:00Z">
        <w:r>
          <w:rPr>
            <w:spacing w:val="-2"/>
            <w:w w:val="105"/>
          </w:rPr>
          <w:t>i</w:t>
        </w:r>
      </w:ins>
      <w:del w:id="30" w:author="Tom Woods" w:date="2016-01-27T18:47:00Z">
        <w:r w:rsidR="005748F0" w:rsidDel="0038548A">
          <w:rPr>
            <w:spacing w:val="-2"/>
            <w:w w:val="105"/>
          </w:rPr>
          <w:delText>e</w:delText>
        </w:r>
      </w:del>
      <w:r w:rsidR="005748F0">
        <w:rPr>
          <w:spacing w:val="-2"/>
          <w:w w:val="105"/>
        </w:rPr>
        <w:t>s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th</w:t>
      </w:r>
      <w:ins w:id="31" w:author="Tom Woods" w:date="2016-01-27T18:47:00Z">
        <w:r>
          <w:rPr>
            <w:w w:val="105"/>
          </w:rPr>
          <w:t>e</w:t>
        </w:r>
      </w:ins>
      <w:del w:id="32" w:author="Tom Woods" w:date="2016-01-27T18:47:00Z">
        <w:r w:rsidR="005748F0" w:rsidDel="0038548A">
          <w:rPr>
            <w:w w:val="105"/>
          </w:rPr>
          <w:delText>is</w:delText>
        </w:r>
      </w:del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more</w:t>
      </w:r>
      <w:r w:rsidR="005748F0">
        <w:rPr>
          <w:spacing w:val="27"/>
          <w:w w:val="105"/>
        </w:rPr>
        <w:t xml:space="preserve"> 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omp</w:t>
      </w:r>
      <w:r w:rsidR="005748F0">
        <w:rPr>
          <w:spacing w:val="-2"/>
          <w:w w:val="105"/>
        </w:rPr>
        <w:t>le</w:t>
      </w:r>
      <w:r w:rsidR="005748F0">
        <w:rPr>
          <w:spacing w:val="-1"/>
          <w:w w:val="105"/>
        </w:rPr>
        <w:t>x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27"/>
          <w:w w:val="105"/>
        </w:rPr>
        <w:t xml:space="preserve"> </w:t>
      </w:r>
      <w:ins w:id="33" w:author="Tom Woods" w:date="2016-01-27T18:47:00Z">
        <w:r>
          <w:rPr>
            <w:spacing w:val="27"/>
            <w:w w:val="105"/>
          </w:rPr>
          <w:t xml:space="preserve">case is </w:t>
        </w:r>
      </w:ins>
      <w:del w:id="34" w:author="Tom Woods" w:date="2016-01-27T18:47:00Z">
        <w:r w:rsidR="005748F0" w:rsidDel="0038548A">
          <w:rPr>
            <w:w w:val="105"/>
          </w:rPr>
          <w:delText>are</w:delText>
        </w:r>
        <w:r w:rsidR="005748F0" w:rsidDel="0038548A">
          <w:rPr>
            <w:spacing w:val="30"/>
            <w:w w:val="99"/>
          </w:rPr>
          <w:delText xml:space="preserve"> </w:delText>
        </w:r>
      </w:del>
      <w:r w:rsidR="005748F0">
        <w:rPr>
          <w:spacing w:val="-1"/>
          <w:w w:val="105"/>
        </w:rPr>
        <w:t>provided</w:t>
      </w:r>
      <w:r w:rsidR="005748F0">
        <w:rPr>
          <w:spacing w:val="24"/>
          <w:w w:val="105"/>
        </w:rPr>
        <w:t xml:space="preserve"> </w:t>
      </w:r>
      <w:r w:rsidR="005748F0">
        <w:rPr>
          <w:w w:val="105"/>
        </w:rPr>
        <w:t>here</w:t>
      </w:r>
      <w:ins w:id="35" w:author="Tom Woods" w:date="2016-01-27T18:47:00Z">
        <w:r>
          <w:rPr>
            <w:w w:val="105"/>
          </w:rPr>
          <w:t xml:space="preserve">, but </w:t>
        </w:r>
      </w:ins>
      <w:del w:id="36" w:author="Tom Woods" w:date="2016-01-27T18:48:00Z">
        <w:r w:rsidR="005748F0" w:rsidDel="0038548A">
          <w:rPr>
            <w:w w:val="105"/>
          </w:rPr>
          <w:delText>.</w:delText>
        </w:r>
      </w:del>
      <w:ins w:id="37" w:author="Tom Woods" w:date="2016-01-27T18:48:00Z">
        <w:r>
          <w:rPr>
            <w:spacing w:val="-3"/>
            <w:w w:val="105"/>
          </w:rPr>
          <w:t>f</w:t>
        </w:r>
      </w:ins>
      <w:moveToRangeStart w:id="38" w:author="Tom Woods" w:date="2016-01-27T18:47:00Z" w:name="move315539806"/>
      <w:moveTo w:id="39" w:author="Tom Woods" w:date="2016-01-27T18:47:00Z">
        <w:del w:id="40" w:author="Tom Woods" w:date="2016-01-27T18:48:00Z">
          <w:r w:rsidDel="0038548A">
            <w:rPr>
              <w:spacing w:val="-3"/>
              <w:w w:val="105"/>
            </w:rPr>
            <w:delText>F</w:delText>
          </w:r>
        </w:del>
        <w:r>
          <w:rPr>
            <w:spacing w:val="-3"/>
            <w:w w:val="105"/>
          </w:rPr>
          <w:t>urth</w:t>
        </w:r>
        <w:r>
          <w:rPr>
            <w:spacing w:val="-4"/>
            <w:w w:val="105"/>
          </w:rPr>
          <w:t>e</w:t>
        </w:r>
        <w:r>
          <w:rPr>
            <w:spacing w:val="-3"/>
            <w:w w:val="105"/>
          </w:rPr>
          <w:t>r</w:t>
        </w:r>
        <w:r>
          <w:rPr>
            <w:spacing w:val="26"/>
            <w:w w:val="105"/>
          </w:rPr>
          <w:t xml:space="preserve"> </w:t>
        </w:r>
        <w:r>
          <w:rPr>
            <w:spacing w:val="-1"/>
            <w:w w:val="105"/>
          </w:rPr>
          <w:t>analy</w:t>
        </w:r>
        <w:r>
          <w:rPr>
            <w:spacing w:val="-2"/>
            <w:w w:val="105"/>
          </w:rPr>
          <w:t>sis</w:t>
        </w:r>
        <w:r>
          <w:rPr>
            <w:spacing w:val="25"/>
            <w:w w:val="105"/>
          </w:rPr>
          <w:t xml:space="preserve"> </w:t>
        </w:r>
        <w:r>
          <w:rPr>
            <w:w w:val="105"/>
          </w:rPr>
          <w:t>of</w:t>
        </w:r>
        <w:r>
          <w:rPr>
            <w:spacing w:val="25"/>
            <w:w w:val="105"/>
          </w:rPr>
          <w:t xml:space="preserve"> </w:t>
        </w:r>
        <w:r>
          <w:rPr>
            <w:w w:val="105"/>
          </w:rPr>
          <w:t>the</w:t>
        </w:r>
        <w:r>
          <w:rPr>
            <w:spacing w:val="26"/>
            <w:w w:val="105"/>
          </w:rPr>
          <w:t xml:space="preserve"> </w:t>
        </w:r>
        <w:r>
          <w:rPr>
            <w:w w:val="105"/>
          </w:rPr>
          <w:t>complex</w:t>
        </w:r>
        <w:r>
          <w:rPr>
            <w:spacing w:val="25"/>
            <w:w w:val="105"/>
          </w:rPr>
          <w:t xml:space="preserve"> </w:t>
        </w:r>
        <w:r>
          <w:rPr>
            <w:w w:val="105"/>
          </w:rPr>
          <w:t>dimming</w:t>
        </w:r>
        <w:r>
          <w:rPr>
            <w:spacing w:val="26"/>
            <w:w w:val="105"/>
          </w:rPr>
          <w:t xml:space="preserve"> </w:t>
        </w:r>
        <w:del w:id="41" w:author="Tom Woods" w:date="2016-01-27T18:48:00Z">
          <w:r w:rsidDel="0038548A">
            <w:rPr>
              <w:w w:val="105"/>
            </w:rPr>
            <w:delText>will</w:delText>
          </w:r>
          <w:r w:rsidDel="0038548A">
            <w:rPr>
              <w:spacing w:val="35"/>
              <w:w w:val="98"/>
            </w:rPr>
            <w:delText xml:space="preserve"> </w:delText>
          </w:r>
          <w:r w:rsidDel="0038548A">
            <w:rPr>
              <w:spacing w:val="2"/>
              <w:w w:val="105"/>
            </w:rPr>
            <w:delText>b</w:delText>
          </w:r>
          <w:r w:rsidDel="0038548A">
            <w:rPr>
              <w:spacing w:val="3"/>
              <w:w w:val="105"/>
            </w:rPr>
            <w:delText>e</w:delText>
          </w:r>
          <w:r w:rsidDel="0038548A">
            <w:rPr>
              <w:spacing w:val="24"/>
              <w:w w:val="105"/>
            </w:rPr>
            <w:delText xml:space="preserve"> </w:delText>
          </w:r>
          <w:r w:rsidDel="0038548A">
            <w:rPr>
              <w:w w:val="105"/>
            </w:rPr>
            <w:delText>required</w:delText>
          </w:r>
          <w:r w:rsidDel="0038548A">
            <w:rPr>
              <w:spacing w:val="24"/>
              <w:w w:val="105"/>
            </w:rPr>
            <w:delText xml:space="preserve"> </w:delText>
          </w:r>
          <w:r w:rsidDel="0038548A">
            <w:rPr>
              <w:w w:val="105"/>
            </w:rPr>
            <w:delText>to</w:delText>
          </w:r>
          <w:r w:rsidDel="0038548A">
            <w:rPr>
              <w:spacing w:val="24"/>
              <w:w w:val="105"/>
            </w:rPr>
            <w:delText xml:space="preserve"> </w:delText>
          </w:r>
          <w:r w:rsidDel="0038548A">
            <w:rPr>
              <w:w w:val="105"/>
            </w:rPr>
            <w:delText>isolate</w:delText>
          </w:r>
          <w:r w:rsidDel="0038548A">
            <w:rPr>
              <w:spacing w:val="24"/>
              <w:w w:val="105"/>
            </w:rPr>
            <w:delText xml:space="preserve"> </w:delText>
          </w:r>
          <w:r w:rsidDel="0038548A">
            <w:rPr>
              <w:w w:val="105"/>
            </w:rPr>
            <w:delText>mass-loss</w:delText>
          </w:r>
          <w:r w:rsidDel="0038548A">
            <w:rPr>
              <w:spacing w:val="24"/>
              <w:w w:val="105"/>
            </w:rPr>
            <w:delText xml:space="preserve"> </w:delText>
          </w:r>
          <w:r w:rsidDel="0038548A">
            <w:rPr>
              <w:w w:val="105"/>
            </w:rPr>
            <w:delText>from</w:delText>
          </w:r>
        </w:del>
      </w:moveTo>
      <w:ins w:id="42" w:author="Tom Woods" w:date="2016-01-27T18:48:00Z">
        <w:r>
          <w:rPr>
            <w:w w:val="105"/>
          </w:rPr>
          <w:t>case for</w:t>
        </w:r>
      </w:ins>
      <w:moveTo w:id="43" w:author="Tom Woods" w:date="2016-01-27T18:47:00Z">
        <w:r>
          <w:rPr>
            <w:spacing w:val="24"/>
            <w:w w:val="105"/>
          </w:rPr>
          <w:t xml:space="preserve"> </w:t>
        </w:r>
        <w:r>
          <w:rPr>
            <w:w w:val="105"/>
          </w:rPr>
          <w:t>the</w:t>
        </w:r>
        <w:r>
          <w:rPr>
            <w:spacing w:val="24"/>
            <w:w w:val="105"/>
          </w:rPr>
          <w:t xml:space="preserve"> </w:t>
        </w:r>
        <w:r>
          <w:rPr>
            <w:w w:val="105"/>
          </w:rPr>
          <w:t>full-range</w:t>
        </w:r>
        <w:r>
          <w:rPr>
            <w:spacing w:val="24"/>
            <w:w w:val="105"/>
          </w:rPr>
          <w:t xml:space="preserve"> </w:t>
        </w:r>
        <w:r>
          <w:rPr>
            <w:w w:val="105"/>
          </w:rPr>
          <w:t>of</w:t>
        </w:r>
        <w:r>
          <w:rPr>
            <w:spacing w:val="24"/>
            <w:w w:val="105"/>
          </w:rPr>
          <w:t xml:space="preserve"> </w:t>
        </w:r>
        <w:proofErr w:type="spellStart"/>
        <w:r>
          <w:rPr>
            <w:w w:val="105"/>
          </w:rPr>
          <w:t>cotemporal</w:t>
        </w:r>
        <w:proofErr w:type="spellEnd"/>
        <w:r>
          <w:rPr>
            <w:spacing w:val="24"/>
            <w:w w:val="105"/>
          </w:rPr>
          <w:t xml:space="preserve"> </w:t>
        </w:r>
        <w:r>
          <w:rPr>
            <w:w w:val="105"/>
          </w:rPr>
          <w:t>dimming</w:t>
        </w:r>
        <w:r>
          <w:rPr>
            <w:spacing w:val="24"/>
            <w:w w:val="105"/>
          </w:rPr>
          <w:t xml:space="preserve"> </w:t>
        </w:r>
        <w:r>
          <w:rPr>
            <w:w w:val="105"/>
          </w:rPr>
          <w:t>processes</w:t>
        </w:r>
        <w:del w:id="44" w:author="Tom Woods" w:date="2016-01-27T18:48:00Z">
          <w:r w:rsidDel="0038548A">
            <w:rPr>
              <w:w w:val="105"/>
            </w:rPr>
            <w:delText>,</w:delText>
          </w:r>
        </w:del>
        <w:r>
          <w:rPr>
            <w:spacing w:val="28"/>
            <w:w w:val="105"/>
          </w:rPr>
          <w:t xml:space="preserve"> </w:t>
        </w:r>
        <w:del w:id="45" w:author="Tom Woods" w:date="2016-01-27T18:48:00Z">
          <w:r w:rsidDel="0038548A">
            <w:rPr>
              <w:spacing w:val="-3"/>
              <w:w w:val="105"/>
            </w:rPr>
            <w:delText>w</w:delText>
          </w:r>
          <w:r w:rsidDel="0038548A">
            <w:rPr>
              <w:spacing w:val="-2"/>
              <w:w w:val="105"/>
            </w:rPr>
            <w:delText>h</w:delText>
          </w:r>
          <w:r w:rsidDel="0038548A">
            <w:rPr>
              <w:spacing w:val="-3"/>
              <w:w w:val="105"/>
            </w:rPr>
            <w:delText>ic</w:delText>
          </w:r>
          <w:r w:rsidDel="0038548A">
            <w:rPr>
              <w:spacing w:val="-2"/>
              <w:w w:val="105"/>
            </w:rPr>
            <w:delText>h</w:delText>
          </w:r>
          <w:r w:rsidDel="0038548A">
            <w:rPr>
              <w:spacing w:val="24"/>
              <w:w w:val="105"/>
            </w:rPr>
            <w:delText xml:space="preserve"> </w:delText>
          </w:r>
        </w:del>
        <w:r>
          <w:rPr>
            <w:w w:val="105"/>
          </w:rPr>
          <w:t>will</w:t>
        </w:r>
        <w:r>
          <w:rPr>
            <w:spacing w:val="28"/>
            <w:w w:val="98"/>
          </w:rPr>
          <w:t xml:space="preserve"> </w:t>
        </w:r>
        <w:r>
          <w:rPr>
            <w:spacing w:val="2"/>
            <w:w w:val="105"/>
          </w:rPr>
          <w:t>b</w:t>
        </w:r>
        <w:r>
          <w:rPr>
            <w:spacing w:val="3"/>
            <w:w w:val="105"/>
          </w:rPr>
          <w:t>e</w:t>
        </w:r>
        <w:r>
          <w:rPr>
            <w:spacing w:val="27"/>
            <w:w w:val="105"/>
          </w:rPr>
          <w:t xml:space="preserve"> </w:t>
        </w:r>
        <w:r>
          <w:rPr>
            <w:w w:val="105"/>
          </w:rPr>
          <w:t>a</w:t>
        </w:r>
        <w:r>
          <w:rPr>
            <w:spacing w:val="27"/>
            <w:w w:val="105"/>
          </w:rPr>
          <w:t xml:space="preserve"> </w:t>
        </w:r>
        <w:r>
          <w:rPr>
            <w:w w:val="105"/>
          </w:rPr>
          <w:t>topic</w:t>
        </w:r>
        <w:r>
          <w:rPr>
            <w:spacing w:val="27"/>
            <w:w w:val="105"/>
          </w:rPr>
          <w:t xml:space="preserve"> </w:t>
        </w:r>
        <w:r>
          <w:rPr>
            <w:w w:val="105"/>
          </w:rPr>
          <w:t>of</w:t>
        </w:r>
        <w:r>
          <w:rPr>
            <w:spacing w:val="28"/>
            <w:w w:val="105"/>
          </w:rPr>
          <w:t xml:space="preserve"> </w:t>
        </w:r>
        <w:r>
          <w:rPr>
            <w:w w:val="105"/>
          </w:rPr>
          <w:t>p</w:t>
        </w:r>
        <w:r>
          <w:rPr>
            <w:spacing w:val="1"/>
            <w:w w:val="105"/>
          </w:rPr>
          <w:t>os</w:t>
        </w:r>
        <w:r>
          <w:rPr>
            <w:w w:val="105"/>
          </w:rPr>
          <w:t>td</w:t>
        </w:r>
        <w:r>
          <w:rPr>
            <w:spacing w:val="1"/>
            <w:w w:val="105"/>
          </w:rPr>
          <w:t>oc</w:t>
        </w:r>
        <w:r>
          <w:rPr>
            <w:w w:val="105"/>
          </w:rPr>
          <w:t>t</w:t>
        </w:r>
        <w:r>
          <w:rPr>
            <w:spacing w:val="1"/>
            <w:w w:val="105"/>
          </w:rPr>
          <w:t>oral</w:t>
        </w:r>
        <w:r>
          <w:rPr>
            <w:spacing w:val="28"/>
            <w:w w:val="105"/>
          </w:rPr>
          <w:t xml:space="preserve"> </w:t>
        </w:r>
        <w:r>
          <w:rPr>
            <w:spacing w:val="-1"/>
            <w:w w:val="105"/>
          </w:rPr>
          <w:t>r</w:t>
        </w:r>
        <w:r>
          <w:rPr>
            <w:spacing w:val="-2"/>
            <w:w w:val="105"/>
          </w:rPr>
          <w:t>ese</w:t>
        </w:r>
        <w:r>
          <w:rPr>
            <w:spacing w:val="-1"/>
            <w:w w:val="105"/>
          </w:rPr>
          <w:t>ar</w:t>
        </w:r>
        <w:r>
          <w:rPr>
            <w:spacing w:val="-2"/>
            <w:w w:val="105"/>
          </w:rPr>
          <w:t>c</w:t>
        </w:r>
        <w:r>
          <w:rPr>
            <w:spacing w:val="-1"/>
            <w:w w:val="105"/>
          </w:rPr>
          <w:t>h.</w:t>
        </w:r>
      </w:moveTo>
      <w:moveToRangeEnd w:id="38"/>
    </w:p>
    <w:p w14:paraId="4B94ABC5" w14:textId="77777777" w:rsidR="00A46697" w:rsidRDefault="00A46697">
      <w:pPr>
        <w:spacing w:line="455" w:lineRule="auto"/>
        <w:jc w:val="both"/>
        <w:sectPr w:rsidR="00A46697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218E86BA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73D33F18" w14:textId="77777777" w:rsidR="00A46697" w:rsidRDefault="005748F0">
      <w:pPr>
        <w:pStyle w:val="Heading1"/>
        <w:numPr>
          <w:ilvl w:val="1"/>
          <w:numId w:val="2"/>
        </w:numPr>
        <w:tabs>
          <w:tab w:val="left" w:pos="1108"/>
        </w:tabs>
        <w:jc w:val="both"/>
        <w:rPr>
          <w:b w:val="0"/>
          <w:bCs w:val="0"/>
        </w:rPr>
      </w:pPr>
      <w:bookmarkStart w:id="46" w:name="Observations_and_Analysis"/>
      <w:bookmarkStart w:id="47" w:name="_bookmark1"/>
      <w:bookmarkEnd w:id="46"/>
      <w:bookmarkEnd w:id="47"/>
      <w:r>
        <w:rPr>
          <w:spacing w:val="-3"/>
          <w:w w:val="110"/>
        </w:rPr>
        <w:t>O</w:t>
      </w:r>
      <w:r>
        <w:rPr>
          <w:spacing w:val="-2"/>
          <w:w w:val="110"/>
        </w:rPr>
        <w:t>bse</w:t>
      </w:r>
      <w:r>
        <w:rPr>
          <w:spacing w:val="-3"/>
          <w:w w:val="110"/>
        </w:rPr>
        <w:t>r</w:t>
      </w:r>
      <w:r>
        <w:rPr>
          <w:spacing w:val="-2"/>
          <w:w w:val="110"/>
        </w:rPr>
        <w:t>v</w:t>
      </w:r>
      <w:r>
        <w:rPr>
          <w:spacing w:val="-3"/>
          <w:w w:val="110"/>
        </w:rPr>
        <w:t>a</w:t>
      </w:r>
      <w:r>
        <w:rPr>
          <w:spacing w:val="-2"/>
          <w:w w:val="110"/>
        </w:rPr>
        <w:t>tions</w:t>
      </w:r>
      <w:r>
        <w:rPr>
          <w:spacing w:val="52"/>
          <w:w w:val="110"/>
        </w:rPr>
        <w:t xml:space="preserve"> </w:t>
      </w:r>
      <w:r>
        <w:rPr>
          <w:w w:val="110"/>
        </w:rPr>
        <w:t>and</w:t>
      </w:r>
      <w:r>
        <w:rPr>
          <w:spacing w:val="53"/>
          <w:w w:val="110"/>
        </w:rPr>
        <w:t xml:space="preserve"> </w:t>
      </w:r>
      <w:r>
        <w:rPr>
          <w:w w:val="110"/>
        </w:rPr>
        <w:t>Analysis</w:t>
      </w:r>
    </w:p>
    <w:p w14:paraId="0A287E66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E85BA23" w14:textId="77777777" w:rsidR="00A46697" w:rsidRDefault="005748F0">
      <w:pPr>
        <w:pStyle w:val="Heading2"/>
        <w:numPr>
          <w:ilvl w:val="2"/>
          <w:numId w:val="2"/>
        </w:numPr>
        <w:tabs>
          <w:tab w:val="left" w:pos="1214"/>
        </w:tabs>
        <w:jc w:val="both"/>
        <w:rPr>
          <w:b w:val="0"/>
          <w:bCs w:val="0"/>
        </w:rPr>
      </w:pPr>
      <w:r>
        <w:rPr>
          <w:w w:val="115"/>
        </w:rPr>
        <w:t>Simple</w:t>
      </w:r>
      <w:r>
        <w:rPr>
          <w:spacing w:val="13"/>
          <w:w w:val="115"/>
        </w:rPr>
        <w:t xml:space="preserve"> </w:t>
      </w:r>
      <w:r>
        <w:rPr>
          <w:w w:val="115"/>
        </w:rPr>
        <w:t>Dimming</w:t>
      </w:r>
      <w:r>
        <w:rPr>
          <w:spacing w:val="13"/>
          <w:w w:val="115"/>
        </w:rPr>
        <w:t xml:space="preserve"> </w:t>
      </w:r>
      <w:r>
        <w:rPr>
          <w:w w:val="115"/>
        </w:rPr>
        <w:t>Case</w:t>
      </w:r>
    </w:p>
    <w:p w14:paraId="7B42BB8F" w14:textId="77777777" w:rsidR="00A46697" w:rsidRDefault="00A46697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4A225DE7" w14:textId="3D9F7BB0" w:rsidR="00A46697" w:rsidRDefault="005748F0">
      <w:pPr>
        <w:pStyle w:val="BodyText"/>
        <w:spacing w:line="452" w:lineRule="auto"/>
        <w:ind w:right="218" w:firstLine="576"/>
        <w:jc w:val="both"/>
      </w:pPr>
      <w:r>
        <w:rPr>
          <w:w w:val="105"/>
        </w:rPr>
        <w:t>This</w:t>
      </w:r>
      <w:r>
        <w:rPr>
          <w:spacing w:val="25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26"/>
          <w:w w:val="105"/>
        </w:rPr>
        <w:t xml:space="preserve"> </w:t>
      </w:r>
      <w:r>
        <w:rPr>
          <w:w w:val="105"/>
        </w:rPr>
        <w:t>occurred</w:t>
      </w:r>
      <w:r>
        <w:rPr>
          <w:spacing w:val="25"/>
          <w:w w:val="105"/>
        </w:rPr>
        <w:t xml:space="preserve"> </w:t>
      </w:r>
      <w:r>
        <w:rPr>
          <w:w w:val="105"/>
        </w:rPr>
        <w:t>on</w:t>
      </w:r>
      <w:r>
        <w:rPr>
          <w:spacing w:val="26"/>
          <w:w w:val="105"/>
        </w:rPr>
        <w:t xml:space="preserve"> </w:t>
      </w:r>
      <w:r>
        <w:rPr>
          <w:w w:val="105"/>
        </w:rPr>
        <w:t>2010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Augu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25"/>
          <w:w w:val="105"/>
        </w:rPr>
        <w:t xml:space="preserve"> </w:t>
      </w:r>
      <w:r>
        <w:rPr>
          <w:w w:val="105"/>
        </w:rPr>
        <w:t>7</w:t>
      </w:r>
      <w:r>
        <w:rPr>
          <w:spacing w:val="26"/>
          <w:w w:val="105"/>
        </w:rPr>
        <w:t xml:space="preserve"> </w:t>
      </w:r>
      <w:r>
        <w:rPr>
          <w:w w:val="105"/>
        </w:rPr>
        <w:t>at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25"/>
          <w:w w:val="105"/>
        </w:rPr>
        <w:t xml:space="preserve"> </w:t>
      </w:r>
      <w:r>
        <w:rPr>
          <w:w w:val="105"/>
        </w:rPr>
        <w:t>18:24</w:t>
      </w:r>
      <w:r>
        <w:rPr>
          <w:spacing w:val="26"/>
          <w:w w:val="105"/>
        </w:rPr>
        <w:t xml:space="preserve"> </w:t>
      </w:r>
      <w:r>
        <w:rPr>
          <w:w w:val="105"/>
        </w:rPr>
        <w:t>UT.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25"/>
          <w:w w:val="105"/>
        </w:rPr>
        <w:t xml:space="preserve"> </w:t>
      </w:r>
      <w:r>
        <w:rPr>
          <w:w w:val="105"/>
        </w:rPr>
        <w:t>con-</w:t>
      </w:r>
      <w:r>
        <w:rPr>
          <w:spacing w:val="49"/>
          <w:w w:val="99"/>
        </w:rPr>
        <w:t xml:space="preserve"> </w:t>
      </w:r>
      <w:proofErr w:type="spellStart"/>
      <w:r>
        <w:rPr>
          <w:w w:val="105"/>
        </w:rPr>
        <w:t>sisted</w:t>
      </w:r>
      <w:proofErr w:type="spellEnd"/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an</w:t>
      </w:r>
      <w:r>
        <w:rPr>
          <w:spacing w:val="5"/>
          <w:w w:val="105"/>
        </w:rPr>
        <w:t xml:space="preserve"> </w:t>
      </w:r>
      <w:r>
        <w:rPr>
          <w:w w:val="105"/>
        </w:rPr>
        <w:t>M1.0</w:t>
      </w:r>
      <w:r>
        <w:rPr>
          <w:spacing w:val="5"/>
          <w:w w:val="105"/>
        </w:rPr>
        <w:t xml:space="preserve"> </w:t>
      </w:r>
      <w:r>
        <w:rPr>
          <w:w w:val="105"/>
        </w:rPr>
        <w:t>flare,</w:t>
      </w:r>
      <w:r>
        <w:rPr>
          <w:spacing w:val="8"/>
          <w:w w:val="105"/>
        </w:rPr>
        <w:t xml:space="preserve"> </w:t>
      </w:r>
      <w:r>
        <w:rPr>
          <w:w w:val="105"/>
        </w:rPr>
        <w:t>dimming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region</w:t>
      </w:r>
      <w:r>
        <w:rPr>
          <w:spacing w:val="5"/>
          <w:w w:val="105"/>
        </w:rPr>
        <w:t xml:space="preserve"> </w:t>
      </w:r>
      <w:r>
        <w:rPr>
          <w:w w:val="105"/>
        </w:rPr>
        <w:t>around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ejection</w:t>
      </w:r>
      <w:r>
        <w:rPr>
          <w:spacing w:val="5"/>
          <w:w w:val="105"/>
        </w:rPr>
        <w:t xml:space="preserve"> </w:t>
      </w:r>
      <w:r>
        <w:rPr>
          <w:w w:val="105"/>
        </w:rPr>
        <w:t>(CME).</w:t>
      </w:r>
      <w:r>
        <w:rPr>
          <w:spacing w:val="25"/>
          <w:w w:val="109"/>
        </w:rPr>
        <w:t xml:space="preserve"> </w:t>
      </w:r>
      <w:r>
        <w:rPr>
          <w:w w:val="105"/>
        </w:rPr>
        <w:t>Other,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tant,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regions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also</w:t>
      </w:r>
      <w:r>
        <w:rPr>
          <w:spacing w:val="26"/>
          <w:w w:val="105"/>
        </w:rPr>
        <w:t xml:space="preserve"> </w:t>
      </w:r>
      <w:r>
        <w:rPr>
          <w:w w:val="105"/>
        </w:rPr>
        <w:t>on</w:t>
      </w:r>
      <w:r>
        <w:rPr>
          <w:spacing w:val="26"/>
          <w:w w:val="105"/>
        </w:rPr>
        <w:t xml:space="preserve"> </w:t>
      </w:r>
      <w:r>
        <w:rPr>
          <w:w w:val="105"/>
        </w:rPr>
        <w:t>disk</w:t>
      </w:r>
      <w:r>
        <w:rPr>
          <w:spacing w:val="26"/>
          <w:w w:val="105"/>
        </w:rPr>
        <w:t xml:space="preserve"> </w:t>
      </w:r>
      <w:r>
        <w:rPr>
          <w:w w:val="105"/>
        </w:rPr>
        <w:t>but</w:t>
      </w:r>
      <w:r>
        <w:rPr>
          <w:spacing w:val="27"/>
          <w:w w:val="105"/>
        </w:rPr>
        <w:t xml:space="preserve"> </w:t>
      </w:r>
      <w:r>
        <w:rPr>
          <w:w w:val="105"/>
        </w:rPr>
        <w:t>did</w:t>
      </w:r>
      <w:r>
        <w:rPr>
          <w:spacing w:val="26"/>
          <w:w w:val="105"/>
        </w:rPr>
        <w:t xml:space="preserve"> </w:t>
      </w:r>
      <w:r>
        <w:rPr>
          <w:w w:val="105"/>
        </w:rPr>
        <w:t>not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any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27"/>
          <w:w w:val="105"/>
        </w:rPr>
        <w:t xml:space="preserve"> </w:t>
      </w:r>
      <w:r>
        <w:rPr>
          <w:w w:val="105"/>
        </w:rPr>
        <w:t>sympa-</w:t>
      </w:r>
      <w:r>
        <w:rPr>
          <w:spacing w:val="31"/>
          <w:w w:val="106"/>
        </w:rPr>
        <w:t xml:space="preserve"> </w:t>
      </w:r>
      <w:r>
        <w:rPr>
          <w:w w:val="105"/>
        </w:rPr>
        <w:t>thetic</w:t>
      </w:r>
      <w:r>
        <w:rPr>
          <w:spacing w:val="22"/>
          <w:w w:val="105"/>
        </w:rPr>
        <w:t xml:space="preserve"> </w:t>
      </w:r>
      <w:ins w:id="48" w:author="Tom Woods" w:date="2016-01-27T18:49:00Z">
        <w:r w:rsidR="0038548A">
          <w:rPr>
            <w:spacing w:val="22"/>
            <w:w w:val="105"/>
          </w:rPr>
          <w:t xml:space="preserve">eruptive </w:t>
        </w:r>
      </w:ins>
      <w:r>
        <w:rPr>
          <w:w w:val="105"/>
        </w:rPr>
        <w:t>responses</w:t>
      </w:r>
      <w:ins w:id="49" w:author="Tom Woods" w:date="2016-01-27T18:50:00Z">
        <w:r w:rsidR="0038548A">
          <w:rPr>
            <w:w w:val="105"/>
          </w:rPr>
          <w:t xml:space="preserve"> as sometime seen with waves </w:t>
        </w:r>
      </w:ins>
      <w:ins w:id="50" w:author="Tom Woods" w:date="2016-01-27T18:51:00Z">
        <w:r w:rsidR="0038548A">
          <w:rPr>
            <w:w w:val="105"/>
          </w:rPr>
          <w:t>propagating</w:t>
        </w:r>
      </w:ins>
      <w:ins w:id="51" w:author="Tom Woods" w:date="2016-01-27T18:50:00Z">
        <w:r w:rsidR="0038548A">
          <w:rPr>
            <w:w w:val="105"/>
          </w:rPr>
          <w:t xml:space="preserve"> away from the original eruption</w:t>
        </w:r>
      </w:ins>
      <w:r>
        <w:rPr>
          <w:w w:val="105"/>
        </w:rPr>
        <w:t>.</w:t>
      </w:r>
      <w:r>
        <w:rPr>
          <w:spacing w:val="51"/>
          <w:w w:val="105"/>
        </w:rPr>
        <w:t xml:space="preserve"> </w:t>
      </w:r>
      <w:r>
        <w:rPr>
          <w:w w:val="105"/>
        </w:rPr>
        <w:t>Mass-loss</w:t>
      </w:r>
      <w:r>
        <w:rPr>
          <w:spacing w:val="23"/>
          <w:w w:val="105"/>
        </w:rPr>
        <w:t xml:space="preserve"> </w:t>
      </w:r>
      <w:r>
        <w:rPr>
          <w:w w:val="105"/>
        </w:rPr>
        <w:t>dimming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flare-related</w:t>
      </w:r>
      <w:r>
        <w:rPr>
          <w:spacing w:val="24"/>
          <w:w w:val="105"/>
        </w:rPr>
        <w:t xml:space="preserve"> </w:t>
      </w:r>
      <w:r>
        <w:rPr>
          <w:w w:val="105"/>
        </w:rPr>
        <w:t>thermal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ects</w:t>
      </w:r>
      <w:proofErr w:type="spellEnd"/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found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important,</w:t>
      </w:r>
      <w:r>
        <w:rPr>
          <w:spacing w:val="26"/>
          <w:w w:val="109"/>
        </w:rPr>
        <w:t xml:space="preserve"> </w:t>
      </w:r>
      <w:r>
        <w:rPr>
          <w:w w:val="105"/>
        </w:rPr>
        <w:t>while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other</w:t>
      </w:r>
      <w:r>
        <w:rPr>
          <w:spacing w:val="16"/>
          <w:w w:val="105"/>
        </w:rPr>
        <w:t xml:space="preserve"> </w:t>
      </w:r>
      <w:r>
        <w:rPr>
          <w:w w:val="105"/>
        </w:rPr>
        <w:t>type</w:t>
      </w:r>
      <w:ins w:id="52" w:author="Tom Woods" w:date="2016-01-27T18:51:00Z">
        <w:r w:rsidR="0038548A">
          <w:rPr>
            <w:w w:val="105"/>
          </w:rPr>
          <w:t>s</w:t>
        </w:r>
      </w:ins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6"/>
          <w:w w:val="105"/>
        </w:rPr>
        <w:t xml:space="preserve"> </w:t>
      </w:r>
      <w:r>
        <w:rPr>
          <w:w w:val="105"/>
        </w:rPr>
        <w:t>(see</w:t>
      </w:r>
      <w:r>
        <w:rPr>
          <w:spacing w:val="16"/>
          <w:w w:val="105"/>
        </w:rPr>
        <w:t xml:space="preserve"> </w:t>
      </w:r>
      <w:r>
        <w:rPr>
          <w:w w:val="105"/>
        </w:rPr>
        <w:t>Chapter</w:t>
      </w:r>
      <w:r>
        <w:rPr>
          <w:spacing w:val="18"/>
          <w:w w:val="105"/>
        </w:rPr>
        <w:t xml:space="preserve"> </w:t>
      </w:r>
      <w:hyperlink w:anchor="_bookmark0" w:history="1">
        <w:r>
          <w:rPr>
            <w:w w:val="105"/>
          </w:rPr>
          <w:t>3)</w:t>
        </w:r>
      </w:hyperlink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negligible.</w:t>
      </w:r>
    </w:p>
    <w:p w14:paraId="237931A0" w14:textId="77777777" w:rsidR="00A46697" w:rsidRDefault="005748F0">
      <w:pPr>
        <w:pStyle w:val="Heading2"/>
        <w:spacing w:before="11"/>
        <w:rPr>
          <w:b w:val="0"/>
          <w:bCs w:val="0"/>
        </w:rPr>
      </w:pPr>
      <w:r>
        <w:rPr>
          <w:w w:val="115"/>
        </w:rPr>
        <w:t>Coronagraph</w:t>
      </w:r>
      <w:r>
        <w:rPr>
          <w:spacing w:val="-29"/>
          <w:w w:val="115"/>
        </w:rPr>
        <w:t xml:space="preserve"> </w:t>
      </w:r>
      <w:r>
        <w:rPr>
          <w:spacing w:val="-3"/>
          <w:w w:val="115"/>
        </w:rPr>
        <w:t>Ob</w:t>
      </w:r>
      <w:r>
        <w:rPr>
          <w:spacing w:val="-2"/>
          <w:w w:val="115"/>
        </w:rPr>
        <w:t>se</w:t>
      </w:r>
      <w:r>
        <w:rPr>
          <w:spacing w:val="-3"/>
          <w:w w:val="115"/>
        </w:rPr>
        <w:t>r</w:t>
      </w:r>
      <w:r>
        <w:rPr>
          <w:spacing w:val="-2"/>
          <w:w w:val="115"/>
        </w:rPr>
        <w:t>vat</w:t>
      </w:r>
      <w:r>
        <w:rPr>
          <w:spacing w:val="-3"/>
          <w:w w:val="115"/>
        </w:rPr>
        <w:t>ion</w:t>
      </w:r>
      <w:r>
        <w:rPr>
          <w:spacing w:val="-2"/>
          <w:w w:val="115"/>
        </w:rPr>
        <w:t>s</w:t>
      </w:r>
    </w:p>
    <w:p w14:paraId="7B717E45" w14:textId="77777777" w:rsidR="00A46697" w:rsidRDefault="00A46697">
      <w:pPr>
        <w:spacing w:before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C061148" w14:textId="77777777" w:rsidR="00A46697" w:rsidRDefault="005748F0">
      <w:pPr>
        <w:spacing w:line="200" w:lineRule="atLeast"/>
        <w:ind w:left="52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71B1869" wp14:editId="65847E4F">
            <wp:extent cx="5424298" cy="2817304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298" cy="28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C682" w14:textId="77777777" w:rsidR="00A46697" w:rsidRDefault="00A46697">
      <w:pPr>
        <w:rPr>
          <w:rFonts w:ascii="Times New Roman" w:eastAsia="Times New Roman" w:hAnsi="Times New Roman" w:cs="Times New Roman"/>
          <w:b/>
          <w:bCs/>
        </w:rPr>
      </w:pPr>
    </w:p>
    <w:p w14:paraId="4DB92A6A" w14:textId="77777777" w:rsidR="00A46697" w:rsidRDefault="005748F0">
      <w:pPr>
        <w:pStyle w:val="BodyText"/>
        <w:spacing w:before="139" w:line="270" w:lineRule="exact"/>
        <w:ind w:right="218"/>
        <w:jc w:val="both"/>
      </w:pPr>
      <w:proofErr w:type="gramStart"/>
      <w:r>
        <w:rPr>
          <w:w w:val="110"/>
        </w:rPr>
        <w:t>Figure</w:t>
      </w:r>
      <w:r>
        <w:rPr>
          <w:spacing w:val="1"/>
          <w:w w:val="110"/>
        </w:rPr>
        <w:t xml:space="preserve"> </w:t>
      </w:r>
      <w:r>
        <w:rPr>
          <w:w w:val="110"/>
        </w:rPr>
        <w:t>4.1:</w:t>
      </w:r>
      <w:r>
        <w:rPr>
          <w:spacing w:val="27"/>
          <w:w w:val="110"/>
        </w:rPr>
        <w:t xml:space="preserve"> </w:t>
      </w:r>
      <w:r>
        <w:rPr>
          <w:w w:val="110"/>
        </w:rPr>
        <w:t>CME</w:t>
      </w:r>
      <w:r>
        <w:rPr>
          <w:spacing w:val="1"/>
          <w:w w:val="110"/>
        </w:rPr>
        <w:t xml:space="preserve"> </w:t>
      </w:r>
      <w:r>
        <w:rPr>
          <w:spacing w:val="-4"/>
          <w:w w:val="110"/>
        </w:rPr>
        <w:t>eve</w:t>
      </w:r>
      <w:r>
        <w:rPr>
          <w:spacing w:val="-3"/>
          <w:w w:val="110"/>
        </w:rPr>
        <w:t>nt</w:t>
      </w:r>
      <w:r>
        <w:rPr>
          <w:spacing w:val="1"/>
          <w:w w:val="110"/>
        </w:rPr>
        <w:t xml:space="preserve"> </w:t>
      </w:r>
      <w:r>
        <w:rPr>
          <w:w w:val="110"/>
        </w:rPr>
        <w:t>at</w:t>
      </w:r>
      <w:r>
        <w:rPr>
          <w:spacing w:val="1"/>
          <w:w w:val="110"/>
        </w:rPr>
        <w:t xml:space="preserve"> </w:t>
      </w:r>
      <w:r>
        <w:rPr>
          <w:w w:val="110"/>
        </w:rPr>
        <w:t>19:00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2010</w:t>
      </w:r>
      <w:r>
        <w:rPr>
          <w:spacing w:val="2"/>
          <w:w w:val="110"/>
        </w:rPr>
        <w:t xml:space="preserve"> </w:t>
      </w:r>
      <w:r>
        <w:rPr>
          <w:w w:val="110"/>
        </w:rPr>
        <w:t>August</w:t>
      </w:r>
      <w:r>
        <w:rPr>
          <w:spacing w:val="1"/>
          <w:w w:val="110"/>
        </w:rPr>
        <w:t xml:space="preserve"> </w:t>
      </w:r>
      <w:r>
        <w:rPr>
          <w:w w:val="110"/>
        </w:rPr>
        <w:t>7.</w:t>
      </w:r>
      <w:proofErr w:type="gramEnd"/>
      <w:r>
        <w:rPr>
          <w:spacing w:val="35"/>
          <w:w w:val="110"/>
        </w:rPr>
        <w:t xml:space="preserve"> </w:t>
      </w:r>
      <w:r>
        <w:rPr>
          <w:w w:val="110"/>
        </w:rPr>
        <w:t>Left:</w:t>
      </w:r>
      <w:r>
        <w:rPr>
          <w:spacing w:val="28"/>
          <w:w w:val="110"/>
        </w:rPr>
        <w:t xml:space="preserve"> </w:t>
      </w:r>
      <w:proofErr w:type="spellStart"/>
      <w:r>
        <w:rPr>
          <w:w w:val="110"/>
        </w:rPr>
        <w:t>di</w:t>
      </w:r>
      <w:r>
        <w:rPr>
          <w:rFonts w:ascii="Apple Symbols" w:eastAsia="Apple Symbols" w:hAnsi="Apple Symbols" w:cs="Apple Symbols"/>
          <w:w w:val="110"/>
        </w:rPr>
        <w:t>↵</w:t>
      </w:r>
      <w:r>
        <w:rPr>
          <w:w w:val="110"/>
        </w:rPr>
        <w:t>erence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image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1"/>
          <w:w w:val="110"/>
        </w:rPr>
        <w:t xml:space="preserve"> </w:t>
      </w:r>
      <w:r>
        <w:rPr>
          <w:w w:val="110"/>
        </w:rPr>
        <w:t>LASCO</w:t>
      </w:r>
      <w:r>
        <w:rPr>
          <w:spacing w:val="1"/>
          <w:w w:val="110"/>
        </w:rPr>
        <w:t xml:space="preserve"> </w:t>
      </w:r>
      <w:r>
        <w:rPr>
          <w:w w:val="110"/>
        </w:rPr>
        <w:t>C2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23"/>
          <w:w w:val="110"/>
        </w:rPr>
        <w:t xml:space="preserve"> </w:t>
      </w:r>
      <w:r>
        <w:rPr>
          <w:w w:val="110"/>
        </w:rPr>
        <w:t>AIA</w:t>
      </w:r>
      <w:r>
        <w:rPr>
          <w:spacing w:val="4"/>
          <w:w w:val="110"/>
        </w:rPr>
        <w:t xml:space="preserve"> </w:t>
      </w:r>
      <w:r>
        <w:rPr>
          <w:w w:val="110"/>
        </w:rPr>
        <w:t>193</w:t>
      </w:r>
      <w:r>
        <w:rPr>
          <w:spacing w:val="5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proofErr w:type="gramStart"/>
      <w:r>
        <w:rPr>
          <w:w w:val="110"/>
        </w:rPr>
        <w:t>A</w:t>
      </w:r>
      <w:proofErr w:type="gramEnd"/>
      <w:r>
        <w:rPr>
          <w:spacing w:val="4"/>
          <w:w w:val="110"/>
        </w:rPr>
        <w:t xml:space="preserve"> </w:t>
      </w:r>
      <w:r>
        <w:rPr>
          <w:spacing w:val="-8"/>
          <w:w w:val="110"/>
        </w:rPr>
        <w:t>c</w:t>
      </w:r>
      <w:r>
        <w:rPr>
          <w:w w:val="110"/>
        </w:rPr>
        <w:t>hannel.</w:t>
      </w:r>
      <w:r>
        <w:rPr>
          <w:spacing w:val="38"/>
          <w:w w:val="110"/>
        </w:rPr>
        <w:t xml:space="preserve"> </w:t>
      </w:r>
      <w:r>
        <w:rPr>
          <w:w w:val="110"/>
        </w:rPr>
        <w:t>Rig</w:t>
      </w:r>
      <w:r>
        <w:rPr>
          <w:spacing w:val="-7"/>
          <w:w w:val="110"/>
        </w:rPr>
        <w:t>h</w:t>
      </w:r>
      <w:r>
        <w:rPr>
          <w:w w:val="110"/>
        </w:rPr>
        <w:t>t:</w:t>
      </w:r>
      <w:r>
        <w:rPr>
          <w:spacing w:val="31"/>
          <w:w w:val="110"/>
        </w:rPr>
        <w:t xml:space="preserve"> </w:t>
      </w:r>
      <w:r>
        <w:rPr>
          <w:w w:val="110"/>
        </w:rPr>
        <w:t>CME</w:t>
      </w:r>
      <w:r>
        <w:rPr>
          <w:spacing w:val="4"/>
          <w:w w:val="110"/>
        </w:rPr>
        <w:t xml:space="preserve"> </w:t>
      </w:r>
      <w:r>
        <w:rPr>
          <w:w w:val="110"/>
        </w:rPr>
        <w:t>heig</w:t>
      </w:r>
      <w:r>
        <w:rPr>
          <w:spacing w:val="-7"/>
          <w:w w:val="110"/>
        </w:rPr>
        <w:t>h</w:t>
      </w:r>
      <w:r>
        <w:rPr>
          <w:w w:val="110"/>
        </w:rPr>
        <w:t>t</w:t>
      </w:r>
      <w:r>
        <w:rPr>
          <w:spacing w:val="5"/>
          <w:w w:val="110"/>
        </w:rPr>
        <w:t xml:space="preserve"> </w:t>
      </w:r>
      <w:r>
        <w:rPr>
          <w:spacing w:val="-7"/>
          <w:w w:val="110"/>
        </w:rPr>
        <w:t>v</w:t>
      </w:r>
      <w:r>
        <w:rPr>
          <w:w w:val="110"/>
        </w:rPr>
        <w:t>ersus</w:t>
      </w:r>
      <w:r>
        <w:rPr>
          <w:spacing w:val="5"/>
          <w:w w:val="110"/>
        </w:rPr>
        <w:t xml:space="preserve"> </w:t>
      </w:r>
      <w:r>
        <w:rPr>
          <w:w w:val="110"/>
        </w:rPr>
        <w:t>time</w:t>
      </w:r>
      <w:r>
        <w:rPr>
          <w:spacing w:val="4"/>
          <w:w w:val="110"/>
        </w:rPr>
        <w:t xml:space="preserve"> </w:t>
      </w:r>
      <w:r>
        <w:rPr>
          <w:w w:val="110"/>
        </w:rPr>
        <w:t>sh</w:t>
      </w:r>
      <w:r>
        <w:rPr>
          <w:spacing w:val="-8"/>
          <w:w w:val="110"/>
        </w:rPr>
        <w:t>o</w:t>
      </w:r>
      <w:r>
        <w:rPr>
          <w:w w:val="110"/>
        </w:rPr>
        <w:t>ws</w:t>
      </w:r>
      <w:r>
        <w:rPr>
          <w:spacing w:val="5"/>
          <w:w w:val="110"/>
        </w:rPr>
        <w:t xml:space="preserve"> </w:t>
      </w:r>
      <w:r>
        <w:rPr>
          <w:w w:val="110"/>
        </w:rPr>
        <w:t>nearly</w:t>
      </w:r>
      <w:r>
        <w:rPr>
          <w:spacing w:val="4"/>
          <w:w w:val="110"/>
        </w:rPr>
        <w:t xml:space="preserve"> </w:t>
      </w:r>
      <w:r>
        <w:rPr>
          <w:w w:val="110"/>
        </w:rPr>
        <w:t>linear</w:t>
      </w:r>
      <w:r>
        <w:rPr>
          <w:spacing w:val="5"/>
          <w:w w:val="110"/>
        </w:rPr>
        <w:t xml:space="preserve"> </w:t>
      </w:r>
      <w:r>
        <w:rPr>
          <w:spacing w:val="-7"/>
          <w:w w:val="110"/>
        </w:rPr>
        <w:t>v</w:t>
      </w:r>
      <w:r>
        <w:rPr>
          <w:w w:val="110"/>
        </w:rPr>
        <w:t>el</w:t>
      </w:r>
      <w:r>
        <w:rPr>
          <w:spacing w:val="6"/>
          <w:w w:val="110"/>
        </w:rPr>
        <w:t>o</w:t>
      </w:r>
      <w:r>
        <w:rPr>
          <w:w w:val="110"/>
        </w:rPr>
        <w:t>ci</w:t>
      </w:r>
      <w:r>
        <w:rPr>
          <w:spacing w:val="-5"/>
          <w:w w:val="110"/>
        </w:rPr>
        <w:t>t</w:t>
      </w:r>
      <w:r>
        <w:rPr>
          <w:w w:val="110"/>
        </w:rPr>
        <w:t>y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871</w:t>
      </w:r>
      <w:r>
        <w:rPr>
          <w:spacing w:val="5"/>
          <w:w w:val="110"/>
        </w:rPr>
        <w:t xml:space="preserve"> </w:t>
      </w:r>
      <w:r>
        <w:rPr>
          <w:rFonts w:cs="Times New Roman"/>
          <w:i/>
          <w:spacing w:val="5"/>
          <w:w w:val="110"/>
        </w:rPr>
        <w:t>k</w:t>
      </w:r>
      <w:r>
        <w:rPr>
          <w:rFonts w:cs="Times New Roman"/>
          <w:i/>
          <w:w w:val="110"/>
        </w:rPr>
        <w:t>m</w:t>
      </w:r>
      <w:r>
        <w:rPr>
          <w:rFonts w:cs="Times New Roman"/>
          <w:i/>
          <w:spacing w:val="4"/>
          <w:w w:val="110"/>
        </w:rPr>
        <w:t xml:space="preserve"> </w:t>
      </w:r>
      <w:r>
        <w:rPr>
          <w:rFonts w:cs="Times New Roman"/>
          <w:i/>
          <w:w w:val="110"/>
        </w:rPr>
        <w:t>s</w:t>
      </w:r>
      <w:r>
        <w:rPr>
          <w:rFonts w:cs="Times New Roman"/>
          <w:i/>
          <w:w w:val="110"/>
          <w:position w:val="8"/>
          <w:sz w:val="16"/>
          <w:szCs w:val="16"/>
        </w:rPr>
        <w:t>-</w:t>
      </w:r>
      <w:r>
        <w:rPr>
          <w:rFonts w:cs="Times New Roman"/>
          <w:spacing w:val="10"/>
          <w:w w:val="110"/>
          <w:position w:val="8"/>
          <w:sz w:val="16"/>
          <w:szCs w:val="16"/>
        </w:rPr>
        <w:t>1</w:t>
      </w:r>
      <w:r>
        <w:rPr>
          <w:w w:val="110"/>
        </w:rPr>
        <w:t>.</w:t>
      </w:r>
      <w:r>
        <w:rPr>
          <w:w w:val="109"/>
        </w:rPr>
        <w:t xml:space="preserve"> </w:t>
      </w:r>
      <w:r>
        <w:rPr>
          <w:w w:val="110"/>
        </w:rPr>
        <w:t>Figure</w:t>
      </w:r>
      <w:r>
        <w:rPr>
          <w:spacing w:val="-11"/>
          <w:w w:val="110"/>
        </w:rPr>
        <w:t xml:space="preserve"> </w:t>
      </w:r>
      <w:r>
        <w:rPr>
          <w:w w:val="110"/>
        </w:rPr>
        <w:t>adapted</w:t>
      </w:r>
      <w:r>
        <w:rPr>
          <w:spacing w:val="-11"/>
          <w:w w:val="110"/>
        </w:rPr>
        <w:t xml:space="preserve"> </w:t>
      </w:r>
      <w:r>
        <w:rPr>
          <w:w w:val="110"/>
        </w:rPr>
        <w:t>from</w:t>
      </w:r>
      <w:r>
        <w:rPr>
          <w:spacing w:val="-11"/>
          <w:w w:val="110"/>
        </w:rPr>
        <w:t xml:space="preserve"> </w:t>
      </w:r>
      <w:r>
        <w:rPr>
          <w:spacing w:val="-9"/>
          <w:w w:val="110"/>
        </w:rPr>
        <w:t>CDAW</w:t>
      </w:r>
      <w:r>
        <w:rPr>
          <w:spacing w:val="-10"/>
          <w:w w:val="110"/>
        </w:rPr>
        <w:t xml:space="preserve"> </w:t>
      </w:r>
      <w:r>
        <w:rPr>
          <w:w w:val="110"/>
        </w:rPr>
        <w:t>CME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alog,</w:t>
      </w:r>
      <w:r>
        <w:rPr>
          <w:spacing w:val="-10"/>
          <w:w w:val="110"/>
        </w:rPr>
        <w:t xml:space="preserve"> </w:t>
      </w:r>
      <w:r>
        <w:rPr>
          <w:w w:val="110"/>
        </w:rPr>
        <w:t>courtesy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S.</w:t>
      </w:r>
      <w:r>
        <w:rPr>
          <w:spacing w:val="-10"/>
          <w:w w:val="110"/>
        </w:rPr>
        <w:t xml:space="preserve"> </w:t>
      </w:r>
      <w:r>
        <w:rPr>
          <w:spacing w:val="-4"/>
          <w:w w:val="110"/>
        </w:rPr>
        <w:t>Yas</w:t>
      </w:r>
      <w:r>
        <w:rPr>
          <w:spacing w:val="-3"/>
          <w:w w:val="110"/>
        </w:rPr>
        <w:t>h</w:t>
      </w:r>
      <w:r>
        <w:rPr>
          <w:spacing w:val="-4"/>
          <w:w w:val="110"/>
        </w:rPr>
        <w:t>i</w:t>
      </w:r>
      <w:r>
        <w:rPr>
          <w:spacing w:val="-3"/>
          <w:w w:val="110"/>
        </w:rPr>
        <w:t>r</w:t>
      </w:r>
      <w:r>
        <w:rPr>
          <w:spacing w:val="-4"/>
          <w:w w:val="110"/>
        </w:rPr>
        <w:t>o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N.</w:t>
      </w:r>
      <w:r>
        <w:rPr>
          <w:spacing w:val="-11"/>
          <w:w w:val="110"/>
        </w:rPr>
        <w:t xml:space="preserve"> </w:t>
      </w:r>
      <w:proofErr w:type="spellStart"/>
      <w:r>
        <w:rPr>
          <w:spacing w:val="-4"/>
          <w:w w:val="110"/>
        </w:rPr>
        <w:t>Gopalswamy</w:t>
      </w:r>
      <w:proofErr w:type="spellEnd"/>
      <w:r>
        <w:rPr>
          <w:spacing w:val="-3"/>
          <w:w w:val="110"/>
        </w:rPr>
        <w:t>.</w:t>
      </w:r>
    </w:p>
    <w:p w14:paraId="539CFF65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48FEAC31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6D20C038" w14:textId="77777777" w:rsidR="00A46697" w:rsidRDefault="005748F0">
      <w:pPr>
        <w:pStyle w:val="BodyText"/>
        <w:spacing w:before="191" w:line="455" w:lineRule="auto"/>
        <w:ind w:right="117" w:firstLine="576"/>
      </w:pP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Coordinated</w:t>
      </w:r>
      <w:r>
        <w:rPr>
          <w:spacing w:val="24"/>
          <w:w w:val="105"/>
        </w:rPr>
        <w:t xml:space="preserve"> </w:t>
      </w:r>
      <w:r>
        <w:rPr>
          <w:w w:val="105"/>
        </w:rPr>
        <w:t>Data</w:t>
      </w:r>
      <w:r>
        <w:rPr>
          <w:spacing w:val="24"/>
          <w:w w:val="105"/>
        </w:rPr>
        <w:t xml:space="preserve"> </w:t>
      </w:r>
      <w:r>
        <w:rPr>
          <w:w w:val="105"/>
        </w:rPr>
        <w:t>Analysis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Work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hop</w:t>
      </w:r>
      <w:r>
        <w:rPr>
          <w:spacing w:val="-3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spacing w:val="-6"/>
          <w:w w:val="105"/>
        </w:rPr>
        <w:t>(C</w:t>
      </w:r>
      <w:r>
        <w:rPr>
          <w:spacing w:val="-7"/>
          <w:w w:val="105"/>
        </w:rPr>
        <w:t>DA</w:t>
      </w:r>
      <w:r>
        <w:rPr>
          <w:spacing w:val="-6"/>
          <w:w w:val="105"/>
        </w:rPr>
        <w:t>W)</w:t>
      </w:r>
      <w:r>
        <w:rPr>
          <w:spacing w:val="25"/>
          <w:w w:val="105"/>
        </w:rPr>
        <w:t xml:space="preserve"> </w:t>
      </w:r>
      <w:r>
        <w:rPr>
          <w:w w:val="105"/>
        </w:rPr>
        <w:t>LASCO</w:t>
      </w:r>
      <w:r>
        <w:rPr>
          <w:spacing w:val="24"/>
          <w:w w:val="105"/>
        </w:rPr>
        <w:t xml:space="preserve"> </w:t>
      </w:r>
      <w:r>
        <w:rPr>
          <w:w w:val="105"/>
        </w:rPr>
        <w:t>CME</w:t>
      </w:r>
      <w:r>
        <w:rPr>
          <w:spacing w:val="23"/>
          <w:w w:val="105"/>
        </w:rPr>
        <w:t xml:space="preserve"> </w:t>
      </w:r>
      <w:r>
        <w:rPr>
          <w:w w:val="105"/>
        </w:rPr>
        <w:t>catalog</w:t>
      </w:r>
      <w:r>
        <w:rPr>
          <w:spacing w:val="24"/>
          <w:w w:val="105"/>
        </w:rPr>
        <w:t xml:space="preserve"> </w:t>
      </w:r>
      <w:r>
        <w:rPr>
          <w:w w:val="105"/>
        </w:rPr>
        <w:t>(herein</w:t>
      </w:r>
      <w:r>
        <w:rPr>
          <w:spacing w:val="24"/>
          <w:w w:val="105"/>
        </w:rPr>
        <w:t xml:space="preserve"> </w:t>
      </w:r>
      <w:r>
        <w:rPr>
          <w:w w:val="105"/>
        </w:rPr>
        <w:t>referred</w:t>
      </w:r>
      <w:r>
        <w:rPr>
          <w:spacing w:val="23"/>
          <w:w w:val="110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simply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spacing w:val="-8"/>
          <w:w w:val="105"/>
        </w:rPr>
        <w:t>C</w:t>
      </w:r>
      <w:r>
        <w:rPr>
          <w:spacing w:val="-9"/>
          <w:w w:val="105"/>
        </w:rPr>
        <w:t>DA</w:t>
      </w:r>
      <w:r>
        <w:rPr>
          <w:spacing w:val="-8"/>
          <w:w w:val="105"/>
        </w:rPr>
        <w:t>W</w:t>
      </w:r>
      <w:r>
        <w:rPr>
          <w:spacing w:val="-3"/>
          <w:w w:val="105"/>
        </w:rPr>
        <w:t xml:space="preserve"> </w:t>
      </w:r>
      <w:r>
        <w:rPr>
          <w:w w:val="105"/>
        </w:rPr>
        <w:t>catalog)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e</w:t>
      </w:r>
      <w:r>
        <w:rPr>
          <w:spacing w:val="-1"/>
          <w:w w:val="105"/>
        </w:rPr>
        <w:t>xt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3"/>
          <w:w w:val="105"/>
        </w:rPr>
        <w:t xml:space="preserve"> </w:t>
      </w:r>
      <w:r>
        <w:rPr>
          <w:w w:val="105"/>
        </w:rPr>
        <w:t>database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all</w:t>
      </w:r>
      <w:r>
        <w:rPr>
          <w:spacing w:val="-3"/>
          <w:w w:val="105"/>
        </w:rPr>
        <w:t xml:space="preserve"> </w:t>
      </w:r>
      <w:r>
        <w:rPr>
          <w:w w:val="105"/>
        </w:rPr>
        <w:t>CMEs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-3"/>
          <w:w w:val="105"/>
        </w:rPr>
        <w:t xml:space="preserve"> by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SOHO/LASCO</w:t>
      </w:r>
      <w:r>
        <w:rPr>
          <w:spacing w:val="26"/>
          <w:w w:val="106"/>
        </w:rPr>
        <w:t xml:space="preserve"> </w:t>
      </w:r>
      <w:r>
        <w:rPr>
          <w:w w:val="105"/>
        </w:rPr>
        <w:t>coronagraphs</w:t>
      </w:r>
      <w:r>
        <w:rPr>
          <w:spacing w:val="38"/>
          <w:w w:val="105"/>
        </w:rPr>
        <w:t xml:space="preserve"> </w:t>
      </w:r>
      <w:r>
        <w:rPr>
          <w:w w:val="105"/>
        </w:rPr>
        <w:t>with</w:t>
      </w:r>
      <w:r>
        <w:rPr>
          <w:spacing w:val="38"/>
          <w:w w:val="105"/>
        </w:rPr>
        <w:t xml:space="preserve"> </w:t>
      </w:r>
      <w:r>
        <w:rPr>
          <w:w w:val="105"/>
        </w:rPr>
        <w:t>related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quant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ies</w:t>
      </w:r>
      <w:r>
        <w:rPr>
          <w:spacing w:val="38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39"/>
          <w:w w:val="105"/>
        </w:rPr>
        <w:t xml:space="preserve"> </w:t>
      </w:r>
      <w:r>
        <w:rPr>
          <w:w w:val="105"/>
        </w:rPr>
        <w:t>as</w:t>
      </w:r>
      <w:r>
        <w:rPr>
          <w:spacing w:val="38"/>
          <w:w w:val="105"/>
        </w:rPr>
        <w:t xml:space="preserve"> </w:t>
      </w:r>
      <w:r>
        <w:rPr>
          <w:w w:val="105"/>
        </w:rPr>
        <w:t>date,</w:t>
      </w:r>
      <w:r>
        <w:rPr>
          <w:spacing w:val="41"/>
          <w:w w:val="105"/>
        </w:rPr>
        <w:t xml:space="preserve"> </w:t>
      </w:r>
      <w:r>
        <w:rPr>
          <w:w w:val="105"/>
        </w:rPr>
        <w:t>time,</w:t>
      </w:r>
      <w:r>
        <w:rPr>
          <w:spacing w:val="41"/>
          <w:w w:val="105"/>
        </w:rPr>
        <w:t xml:space="preserve"> </w:t>
      </w:r>
      <w:r>
        <w:rPr>
          <w:w w:val="105"/>
        </w:rPr>
        <w:t>computed</w:t>
      </w:r>
      <w:r>
        <w:rPr>
          <w:spacing w:val="38"/>
          <w:w w:val="105"/>
        </w:rPr>
        <w:t xml:space="preserve"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eloci</w:t>
      </w:r>
      <w:r>
        <w:rPr>
          <w:spacing w:val="-3"/>
          <w:w w:val="105"/>
        </w:rPr>
        <w:t>ty,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sometimes</w:t>
      </w:r>
      <w:r>
        <w:rPr>
          <w:spacing w:val="38"/>
          <w:w w:val="105"/>
        </w:rPr>
        <w:t xml:space="preserve"> </w:t>
      </w:r>
      <w:r>
        <w:rPr>
          <w:w w:val="105"/>
        </w:rPr>
        <w:t>mass</w:t>
      </w:r>
      <w:r>
        <w:rPr>
          <w:spacing w:val="29"/>
        </w:rPr>
        <w:t xml:space="preserve"> </w:t>
      </w:r>
      <w:r>
        <w:rPr>
          <w:spacing w:val="-2"/>
          <w:w w:val="105"/>
        </w:rPr>
        <w:t>(</w:t>
      </w:r>
      <w:hyperlink w:anchor="_bookmark5" w:history="1">
        <w:proofErr w:type="spellStart"/>
        <w:r>
          <w:rPr>
            <w:spacing w:val="-2"/>
            <w:w w:val="105"/>
          </w:rPr>
          <w:t>Gopal</w:t>
        </w:r>
        <w:r>
          <w:rPr>
            <w:spacing w:val="-3"/>
            <w:w w:val="105"/>
          </w:rPr>
          <w:t>sw</w:t>
        </w:r>
        <w:r>
          <w:rPr>
            <w:spacing w:val="-2"/>
            <w:w w:val="105"/>
          </w:rPr>
          <w:t>amy</w:t>
        </w:r>
        <w:proofErr w:type="spellEnd"/>
        <w:r>
          <w:rPr>
            <w:spacing w:val="27"/>
            <w:w w:val="105"/>
          </w:rPr>
          <w:t xml:space="preserve"> </w:t>
        </w:r>
        <w:r>
          <w:rPr>
            <w:w w:val="105"/>
          </w:rPr>
          <w:t>et</w:t>
        </w:r>
        <w:r>
          <w:rPr>
            <w:spacing w:val="27"/>
            <w:w w:val="105"/>
          </w:rPr>
          <w:t xml:space="preserve"> </w:t>
        </w:r>
        <w:r>
          <w:rPr>
            <w:w w:val="105"/>
          </w:rPr>
          <w:t>al.</w:t>
        </w:r>
      </w:hyperlink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hyperlink w:anchor="_bookmark5" w:history="1">
        <w:r>
          <w:rPr>
            <w:w w:val="105"/>
          </w:rPr>
          <w:t>2009)</w:t>
        </w:r>
      </w:hyperlink>
      <w:r>
        <w:rPr>
          <w:w w:val="105"/>
        </w:rPr>
        <w:t xml:space="preserve">. 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8"/>
          <w:w w:val="105"/>
        </w:rPr>
        <w:t>C</w:t>
      </w:r>
      <w:r>
        <w:rPr>
          <w:spacing w:val="-9"/>
          <w:w w:val="105"/>
        </w:rPr>
        <w:t>DA</w:t>
      </w:r>
      <w:r>
        <w:rPr>
          <w:spacing w:val="-8"/>
          <w:w w:val="105"/>
        </w:rPr>
        <w:t>W</w:t>
      </w:r>
      <w:r>
        <w:rPr>
          <w:spacing w:val="27"/>
          <w:w w:val="105"/>
        </w:rPr>
        <w:t xml:space="preserve"> </w:t>
      </w:r>
      <w:r>
        <w:rPr>
          <w:w w:val="105"/>
        </w:rPr>
        <w:t>catalog</w:t>
      </w:r>
      <w:r>
        <w:rPr>
          <w:spacing w:val="26"/>
          <w:w w:val="105"/>
        </w:rPr>
        <w:t xml:space="preserve"> </w:t>
      </w:r>
      <w:r>
        <w:rPr>
          <w:w w:val="105"/>
        </w:rPr>
        <w:t>has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C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27"/>
          <w:w w:val="105"/>
        </w:rPr>
        <w:t xml:space="preserve"> </w:t>
      </w:r>
      <w:r>
        <w:rPr>
          <w:w w:val="105"/>
        </w:rPr>
        <w:t>listed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2010</w:t>
      </w:r>
      <w:r>
        <w:rPr>
          <w:spacing w:val="27"/>
          <w:w w:val="105"/>
        </w:rPr>
        <w:t xml:space="preserve"> </w:t>
      </w:r>
      <w:r>
        <w:rPr>
          <w:w w:val="105"/>
        </w:rPr>
        <w:t>August</w:t>
      </w:r>
      <w:r>
        <w:rPr>
          <w:spacing w:val="27"/>
          <w:w w:val="105"/>
        </w:rPr>
        <w:t xml:space="preserve"> </w:t>
      </w:r>
      <w:r>
        <w:rPr>
          <w:w w:val="105"/>
        </w:rPr>
        <w:t>7.</w:t>
      </w:r>
      <w:r>
        <w:rPr>
          <w:spacing w:val="31"/>
          <w:w w:val="102"/>
        </w:rPr>
        <w:t xml:space="preserve"> </w:t>
      </w:r>
      <w:r>
        <w:rPr>
          <w:w w:val="105"/>
        </w:rPr>
        <w:t>All</w:t>
      </w:r>
      <w:r>
        <w:rPr>
          <w:spacing w:val="29"/>
          <w:w w:val="105"/>
        </w:rPr>
        <w:t xml:space="preserve"> </w:t>
      </w:r>
      <w:r>
        <w:rPr>
          <w:w w:val="105"/>
        </w:rPr>
        <w:t>but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them</w:t>
      </w:r>
      <w:r>
        <w:rPr>
          <w:spacing w:val="29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30"/>
          <w:w w:val="105"/>
        </w:rPr>
        <w:t xml:space="preserve"> </w:t>
      </w:r>
      <w:r>
        <w:rPr>
          <w:w w:val="105"/>
        </w:rPr>
        <w:t>prior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M1.0</w:t>
      </w:r>
      <w:r>
        <w:rPr>
          <w:spacing w:val="29"/>
          <w:w w:val="105"/>
        </w:rPr>
        <w:t xml:space="preserve"> </w:t>
      </w:r>
      <w:r>
        <w:rPr>
          <w:w w:val="105"/>
        </w:rPr>
        <w:t>flare</w:t>
      </w:r>
      <w:r>
        <w:rPr>
          <w:spacing w:val="30"/>
          <w:w w:val="105"/>
        </w:rPr>
        <w:t xml:space="preserve"> </w:t>
      </w:r>
      <w:r>
        <w:rPr>
          <w:w w:val="105"/>
        </w:rPr>
        <w:t>at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18:24</w:t>
      </w:r>
      <w:r>
        <w:rPr>
          <w:spacing w:val="30"/>
          <w:w w:val="105"/>
        </w:rPr>
        <w:t xml:space="preserve"> </w:t>
      </w:r>
      <w:r>
        <w:rPr>
          <w:w w:val="105"/>
        </w:rPr>
        <w:t>UT</w:t>
      </w:r>
      <w:r>
        <w:rPr>
          <w:spacing w:val="30"/>
          <w:w w:val="105"/>
        </w:rPr>
        <w:t xml:space="preserve"> </w:t>
      </w:r>
      <w:r>
        <w:rPr>
          <w:w w:val="105"/>
        </w:rPr>
        <w:t>that</w:t>
      </w:r>
      <w:r>
        <w:rPr>
          <w:spacing w:val="29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primary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</w:t>
      </w:r>
      <w:r>
        <w:rPr>
          <w:spacing w:val="29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</w:p>
    <w:p w14:paraId="1C7B1E2E" w14:textId="77777777" w:rsidR="00A46697" w:rsidRDefault="00A46697">
      <w:pPr>
        <w:spacing w:line="455" w:lineRule="auto"/>
        <w:sectPr w:rsidR="00A46697">
          <w:headerReference w:type="even" r:id="rId9"/>
          <w:headerReference w:type="default" r:id="rId10"/>
          <w:pgSz w:w="12240" w:h="15840"/>
          <w:pgMar w:top="1340" w:right="1220" w:bottom="280" w:left="1340" w:header="1132" w:footer="0" w:gutter="0"/>
          <w:pgNumType w:start="20"/>
          <w:cols w:space="720"/>
        </w:sectPr>
      </w:pPr>
    </w:p>
    <w:p w14:paraId="3A418BAD" w14:textId="77777777" w:rsidR="00A46697" w:rsidRDefault="00A46697">
      <w:pPr>
        <w:spacing w:before="5"/>
        <w:rPr>
          <w:rFonts w:ascii="Times New Roman" w:eastAsia="Times New Roman" w:hAnsi="Times New Roman" w:cs="Times New Roman"/>
        </w:rPr>
      </w:pPr>
    </w:p>
    <w:p w14:paraId="7F9831D4" w14:textId="74BC3A7F" w:rsidR="00A46697" w:rsidRDefault="005748F0">
      <w:pPr>
        <w:pStyle w:val="BodyText"/>
        <w:spacing w:before="58" w:line="438" w:lineRule="auto"/>
        <w:ind w:right="118"/>
        <w:jc w:val="both"/>
      </w:pPr>
      <w:del w:id="53" w:author="Tom Woods" w:date="2016-01-27T18:52:00Z">
        <w:r w:rsidDel="0038548A">
          <w:rPr>
            <w:spacing w:val="-1"/>
            <w:w w:val="105"/>
          </w:rPr>
          <w:delText>pr</w:delText>
        </w:r>
        <w:r w:rsidDel="0038548A">
          <w:rPr>
            <w:spacing w:val="-2"/>
            <w:w w:val="105"/>
          </w:rPr>
          <w:delText>ese</w:delText>
        </w:r>
        <w:r w:rsidDel="0038548A">
          <w:rPr>
            <w:spacing w:val="-1"/>
            <w:w w:val="105"/>
          </w:rPr>
          <w:delText>nt</w:delText>
        </w:r>
        <w:r w:rsidDel="0038548A">
          <w:rPr>
            <w:spacing w:val="33"/>
            <w:w w:val="105"/>
          </w:rPr>
          <w:delText xml:space="preserve"> </w:delText>
        </w:r>
      </w:del>
      <w:proofErr w:type="gramStart"/>
      <w:ins w:id="54" w:author="Tom Woods" w:date="2016-01-27T18:52:00Z">
        <w:r w:rsidR="0038548A">
          <w:rPr>
            <w:spacing w:val="-1"/>
            <w:w w:val="105"/>
          </w:rPr>
          <w:t>simple</w:t>
        </w:r>
        <w:proofErr w:type="gramEnd"/>
        <w:r w:rsidR="0038548A">
          <w:rPr>
            <w:spacing w:val="-1"/>
            <w:w w:val="105"/>
          </w:rPr>
          <w:t xml:space="preserve"> dimming case</w:t>
        </w:r>
        <w:r w:rsidR="0038548A">
          <w:rPr>
            <w:spacing w:val="33"/>
            <w:w w:val="105"/>
          </w:rPr>
          <w:t xml:space="preserve"> </w:t>
        </w:r>
      </w:ins>
      <w:r>
        <w:rPr>
          <w:spacing w:val="-4"/>
          <w:w w:val="105"/>
        </w:rPr>
        <w:t>s</w:t>
      </w:r>
      <w:r>
        <w:rPr>
          <w:spacing w:val="-3"/>
          <w:w w:val="105"/>
        </w:rPr>
        <w:t>tudy.</w:t>
      </w:r>
      <w:r>
        <w:rPr>
          <w:spacing w:val="23"/>
          <w:w w:val="105"/>
        </w:rPr>
        <w:t xml:space="preserve"> </w:t>
      </w:r>
      <w:r>
        <w:rPr>
          <w:w w:val="105"/>
        </w:rPr>
        <w:t>This</w:t>
      </w:r>
      <w:r>
        <w:rPr>
          <w:spacing w:val="33"/>
          <w:w w:val="105"/>
        </w:rPr>
        <w:t xml:space="preserve"> </w:t>
      </w:r>
      <w:r>
        <w:rPr>
          <w:w w:val="105"/>
        </w:rPr>
        <w:t>rules</w:t>
      </w:r>
      <w:r>
        <w:rPr>
          <w:spacing w:val="33"/>
          <w:w w:val="105"/>
        </w:rPr>
        <w:t xml:space="preserve"> </w:t>
      </w:r>
      <w:r>
        <w:rPr>
          <w:w w:val="105"/>
        </w:rPr>
        <w:t>out</w:t>
      </w:r>
      <w:r>
        <w:rPr>
          <w:spacing w:val="33"/>
          <w:w w:val="105"/>
        </w:rPr>
        <w:t xml:space="preserve"> </w:t>
      </w:r>
      <w:r>
        <w:rPr>
          <w:w w:val="105"/>
        </w:rPr>
        <w:t>all</w:t>
      </w:r>
      <w:r>
        <w:rPr>
          <w:spacing w:val="34"/>
          <w:w w:val="105"/>
        </w:rPr>
        <w:t xml:space="preserve"> </w:t>
      </w:r>
      <w:r>
        <w:rPr>
          <w:w w:val="105"/>
        </w:rPr>
        <w:t>but</w:t>
      </w:r>
      <w:r>
        <w:rPr>
          <w:spacing w:val="33"/>
          <w:w w:val="105"/>
        </w:rPr>
        <w:t xml:space="preserve"> </w:t>
      </w:r>
      <w:r>
        <w:rPr>
          <w:w w:val="105"/>
        </w:rPr>
        <w:t>those</w:t>
      </w:r>
      <w:r>
        <w:rPr>
          <w:spacing w:val="33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w w:val="105"/>
        </w:rPr>
        <w:t>CMEs</w:t>
      </w:r>
      <w:r>
        <w:rPr>
          <w:spacing w:val="33"/>
          <w:w w:val="105"/>
        </w:rPr>
        <w:t xml:space="preserve"> </w:t>
      </w:r>
      <w:r>
        <w:rPr>
          <w:w w:val="105"/>
        </w:rPr>
        <w:t>associated</w:t>
      </w:r>
      <w:r>
        <w:rPr>
          <w:spacing w:val="33"/>
          <w:w w:val="105"/>
        </w:rPr>
        <w:t xml:space="preserve"> </w:t>
      </w:r>
      <w:r>
        <w:rPr>
          <w:w w:val="105"/>
        </w:rPr>
        <w:t>with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M1.0</w:t>
      </w:r>
      <w:r>
        <w:rPr>
          <w:spacing w:val="33"/>
          <w:w w:val="105"/>
        </w:rPr>
        <w:t xml:space="preserve"> </w:t>
      </w:r>
      <w:r>
        <w:rPr>
          <w:w w:val="105"/>
        </w:rPr>
        <w:t>flare.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99"/>
        </w:rPr>
        <w:t xml:space="preserve"> </w:t>
      </w:r>
      <w:r>
        <w:rPr>
          <w:w w:val="105"/>
        </w:rPr>
        <w:t>CME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Figure</w:t>
      </w:r>
      <w:r>
        <w:rPr>
          <w:spacing w:val="16"/>
          <w:w w:val="105"/>
        </w:rPr>
        <w:t xml:space="preserve"> </w:t>
      </w:r>
      <w:r>
        <w:rPr>
          <w:w w:val="105"/>
        </w:rPr>
        <w:t>4.1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flagged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o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time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18:36</w:t>
      </w:r>
      <w:r>
        <w:rPr>
          <w:spacing w:val="16"/>
          <w:w w:val="105"/>
        </w:rPr>
        <w:t xml:space="preserve"> </w:t>
      </w:r>
      <w:r>
        <w:rPr>
          <w:w w:val="105"/>
        </w:rPr>
        <w:t>UT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spacing w:val="-7"/>
          <w:w w:val="105"/>
        </w:rPr>
        <w:t>C</w:t>
      </w:r>
      <w:r>
        <w:rPr>
          <w:spacing w:val="-8"/>
          <w:w w:val="105"/>
        </w:rPr>
        <w:t>DA</w:t>
      </w:r>
      <w:r>
        <w:rPr>
          <w:spacing w:val="-7"/>
          <w:w w:val="105"/>
        </w:rPr>
        <w:t>W,</w:t>
      </w:r>
      <w:r>
        <w:rPr>
          <w:spacing w:val="16"/>
          <w:w w:val="105"/>
        </w:rPr>
        <w:t xml:space="preserve"> </w:t>
      </w:r>
      <w:r>
        <w:rPr>
          <w:w w:val="105"/>
        </w:rPr>
        <w:t>while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99"/>
        </w:rPr>
        <w:t xml:space="preserve"> </w:t>
      </w:r>
      <w:r>
        <w:rPr>
          <w:w w:val="105"/>
        </w:rPr>
        <w:t>next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18"/>
          <w:w w:val="105"/>
        </w:rPr>
        <w:t xml:space="preserve"> </w:t>
      </w:r>
      <w:r>
        <w:rPr>
          <w:w w:val="105"/>
        </w:rPr>
        <w:t>occurred</w:t>
      </w:r>
      <w:r>
        <w:rPr>
          <w:spacing w:val="19"/>
          <w:w w:val="105"/>
        </w:rPr>
        <w:t xml:space="preserve"> </w:t>
      </w:r>
      <w:r>
        <w:rPr>
          <w:w w:val="105"/>
        </w:rPr>
        <w:t>with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ntral</w:t>
      </w:r>
      <w:r>
        <w:rPr>
          <w:spacing w:val="18"/>
          <w:w w:val="105"/>
        </w:rPr>
        <w:t xml:space="preserve"> </w:t>
      </w:r>
      <w:r>
        <w:rPr>
          <w:w w:val="105"/>
        </w:rPr>
        <w:t>position</w:t>
      </w:r>
      <w:r>
        <w:rPr>
          <w:spacing w:val="19"/>
          <w:w w:val="105"/>
        </w:rPr>
        <w:t xml:space="preserve"> </w:t>
      </w:r>
      <w:r>
        <w:rPr>
          <w:w w:val="105"/>
        </w:rPr>
        <w:t>angle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116</w:t>
      </w:r>
      <w:r>
        <w:rPr>
          <w:i/>
          <w:w w:val="105"/>
          <w:position w:val="8"/>
          <w:sz w:val="16"/>
        </w:rPr>
        <w:t>0</w:t>
      </w:r>
      <w:r>
        <w:rPr>
          <w:i/>
          <w:spacing w:val="2"/>
          <w:w w:val="105"/>
          <w:position w:val="8"/>
          <w:sz w:val="16"/>
        </w:rPr>
        <w:t xml:space="preserve"> </w:t>
      </w:r>
      <w:r>
        <w:rPr>
          <w:w w:val="105"/>
        </w:rPr>
        <w:t>at</w:t>
      </w:r>
      <w:r>
        <w:rPr>
          <w:spacing w:val="19"/>
          <w:w w:val="105"/>
        </w:rPr>
        <w:t xml:space="preserve"> </w:t>
      </w:r>
      <w:r>
        <w:rPr>
          <w:w w:val="105"/>
        </w:rPr>
        <w:t>22:24</w:t>
      </w:r>
      <w:r>
        <w:rPr>
          <w:spacing w:val="18"/>
          <w:w w:val="105"/>
        </w:rPr>
        <w:t xml:space="preserve"> </w:t>
      </w:r>
      <w:r>
        <w:rPr>
          <w:w w:val="105"/>
        </w:rPr>
        <w:t>UT.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timing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location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9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flare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associated</w:t>
      </w:r>
      <w:r>
        <w:rPr>
          <w:spacing w:val="21"/>
          <w:w w:val="105"/>
        </w:rPr>
        <w:t xml:space="preserve"> </w:t>
      </w:r>
      <w:r>
        <w:rPr>
          <w:w w:val="105"/>
        </w:rPr>
        <w:t>dimming</w:t>
      </w:r>
      <w:r>
        <w:rPr>
          <w:spacing w:val="21"/>
          <w:w w:val="105"/>
        </w:rPr>
        <w:t xml:space="preserve"> </w:t>
      </w:r>
      <w:r>
        <w:rPr>
          <w:w w:val="105"/>
        </w:rPr>
        <w:t>region</w:t>
      </w:r>
      <w:r>
        <w:rPr>
          <w:spacing w:val="22"/>
          <w:w w:val="105"/>
        </w:rPr>
        <w:t xml:space="preserve"> </w:t>
      </w:r>
      <w:r>
        <w:rPr>
          <w:w w:val="105"/>
        </w:rPr>
        <w:t>suggest</w:t>
      </w:r>
      <w:r>
        <w:rPr>
          <w:spacing w:val="21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halo</w:t>
      </w:r>
      <w:r>
        <w:rPr>
          <w:spacing w:val="20"/>
          <w:w w:val="105"/>
        </w:rPr>
        <w:t xml:space="preserve"> </w:t>
      </w:r>
      <w:r>
        <w:rPr>
          <w:w w:val="105"/>
        </w:rPr>
        <w:t>CME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one</w:t>
      </w:r>
      <w:r>
        <w:rPr>
          <w:spacing w:val="21"/>
          <w:w w:val="105"/>
        </w:rPr>
        <w:t xml:space="preserve"> </w:t>
      </w:r>
      <w:r>
        <w:rPr>
          <w:w w:val="105"/>
        </w:rPr>
        <w:t>associated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99"/>
        </w:rPr>
        <w:t xml:space="preserve"> </w:t>
      </w:r>
      <w:r>
        <w:rPr>
          <w:w w:val="105"/>
        </w:rPr>
        <w:t>dimming.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e-of-s</w:t>
      </w:r>
      <w:r>
        <w:rPr>
          <w:spacing w:val="-1"/>
          <w:w w:val="105"/>
        </w:rPr>
        <w:t>ky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8"/>
          <w:w w:val="105"/>
        </w:rPr>
        <w:t xml:space="preserve"> </w:t>
      </w:r>
      <w:r>
        <w:rPr>
          <w:w w:val="105"/>
        </w:rPr>
        <w:t>estimate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CME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871</w:t>
      </w:r>
      <w:r>
        <w:rPr>
          <w:spacing w:val="8"/>
          <w:w w:val="105"/>
        </w:rPr>
        <w:t xml:space="preserve"> </w:t>
      </w:r>
      <w:r>
        <w:rPr>
          <w:i/>
          <w:spacing w:val="2"/>
          <w:w w:val="105"/>
        </w:rPr>
        <w:t>km</w:t>
      </w:r>
      <w:r>
        <w:rPr>
          <w:i/>
          <w:spacing w:val="7"/>
          <w:w w:val="105"/>
        </w:rPr>
        <w:t xml:space="preserve"> </w:t>
      </w:r>
      <w:r>
        <w:rPr>
          <w:i/>
          <w:w w:val="115"/>
        </w:rPr>
        <w:t>s</w:t>
      </w:r>
      <w:r>
        <w:rPr>
          <w:i/>
          <w:w w:val="115"/>
          <w:position w:val="8"/>
          <w:sz w:val="16"/>
        </w:rPr>
        <w:t>-</w:t>
      </w:r>
      <w:r>
        <w:rPr>
          <w:w w:val="115"/>
          <w:position w:val="8"/>
          <w:sz w:val="16"/>
        </w:rPr>
        <w:t>1</w:t>
      </w:r>
      <w:r>
        <w:rPr>
          <w:spacing w:val="31"/>
          <w:w w:val="115"/>
          <w:position w:val="8"/>
          <w:sz w:val="16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w w:val="105"/>
        </w:rPr>
        <w:t>indicated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Figure</w:t>
      </w:r>
      <w:r>
        <w:rPr>
          <w:spacing w:val="7"/>
          <w:w w:val="105"/>
        </w:rPr>
        <w:t xml:space="preserve"> </w:t>
      </w:r>
      <w:r>
        <w:rPr>
          <w:w w:val="105"/>
        </w:rPr>
        <w:t>4.1.</w:t>
      </w:r>
      <w:r>
        <w:rPr>
          <w:spacing w:val="31"/>
          <w:w w:val="102"/>
        </w:rPr>
        <w:t xml:space="preserve"> </w:t>
      </w:r>
      <w:r>
        <w:rPr>
          <w:w w:val="105"/>
        </w:rPr>
        <w:t>No</w:t>
      </w:r>
      <w:r>
        <w:rPr>
          <w:spacing w:val="10"/>
          <w:w w:val="105"/>
        </w:rPr>
        <w:t xml:space="preserve"> </w:t>
      </w:r>
      <w:r>
        <w:rPr>
          <w:w w:val="105"/>
        </w:rPr>
        <w:t>mass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listed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this</w:t>
      </w:r>
      <w:r>
        <w:rPr>
          <w:spacing w:val="10"/>
          <w:w w:val="105"/>
        </w:rPr>
        <w:t xml:space="preserve"> </w:t>
      </w:r>
      <w:r>
        <w:rPr>
          <w:w w:val="105"/>
        </w:rPr>
        <w:t>CME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spacing w:val="-7"/>
          <w:w w:val="105"/>
        </w:rPr>
        <w:t>C</w:t>
      </w:r>
      <w:r>
        <w:rPr>
          <w:spacing w:val="-8"/>
          <w:w w:val="105"/>
        </w:rPr>
        <w:t>DA</w:t>
      </w:r>
      <w:r>
        <w:rPr>
          <w:spacing w:val="-7"/>
          <w:w w:val="105"/>
        </w:rPr>
        <w:t>W,</w:t>
      </w:r>
      <w:r>
        <w:rPr>
          <w:spacing w:val="11"/>
          <w:w w:val="105"/>
        </w:rPr>
        <w:t xml:space="preserve"> </w:t>
      </w:r>
      <w:r>
        <w:rPr>
          <w:w w:val="105"/>
        </w:rPr>
        <w:t>but</w:t>
      </w:r>
      <w:r>
        <w:rPr>
          <w:spacing w:val="10"/>
          <w:w w:val="105"/>
        </w:rPr>
        <w:t xml:space="preserve"> </w:t>
      </w:r>
      <w:r>
        <w:rPr>
          <w:w w:val="105"/>
        </w:rPr>
        <w:t>using</w:t>
      </w:r>
      <w:r>
        <w:rPr>
          <w:spacing w:val="11"/>
          <w:w w:val="105"/>
        </w:rPr>
        <w:t xml:space="preserve"> </w:t>
      </w:r>
      <w:r>
        <w:rPr>
          <w:w w:val="105"/>
        </w:rPr>
        <w:t>LASCO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STEREO</w:t>
      </w:r>
      <w:r>
        <w:rPr>
          <w:spacing w:val="10"/>
          <w:w w:val="105"/>
        </w:rPr>
        <w:t xml:space="preserve"> </w:t>
      </w:r>
      <w:r>
        <w:rPr>
          <w:w w:val="105"/>
        </w:rPr>
        <w:t>data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es</w:t>
      </w:r>
    </w:p>
    <w:p w14:paraId="0CBC84E2" w14:textId="77777777" w:rsidR="00A46697" w:rsidRDefault="005748F0">
      <w:pPr>
        <w:pStyle w:val="BodyText"/>
        <w:spacing w:line="327" w:lineRule="exact"/>
        <w:jc w:val="both"/>
      </w:pPr>
      <w:proofErr w:type="gramStart"/>
      <w:r>
        <w:rPr>
          <w:w w:val="105"/>
        </w:rPr>
        <w:t>outlined</w:t>
      </w:r>
      <w:proofErr w:type="gramEnd"/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Colaninno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proofErr w:type="spellStart"/>
      <w:r>
        <w:rPr>
          <w:spacing w:val="-4"/>
          <w:w w:val="105"/>
        </w:rPr>
        <w:t>V</w:t>
      </w:r>
      <w:r>
        <w:rPr>
          <w:spacing w:val="-3"/>
          <w:w w:val="105"/>
        </w:rPr>
        <w:t>our</w:t>
      </w:r>
      <w:r>
        <w:rPr>
          <w:spacing w:val="-4"/>
          <w:w w:val="105"/>
        </w:rPr>
        <w:t>li</w:t>
      </w:r>
      <w:r>
        <w:rPr>
          <w:spacing w:val="-3"/>
          <w:w w:val="105"/>
        </w:rPr>
        <w:t>das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(2009),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mass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6</w:t>
      </w:r>
      <w:r>
        <w:rPr>
          <w:rFonts w:cs="Times New Roman"/>
          <w:i/>
          <w:w w:val="105"/>
        </w:rPr>
        <w:t>.</w:t>
      </w:r>
      <w:r>
        <w:rPr>
          <w:w w:val="105"/>
        </w:rPr>
        <w:t>4</w:t>
      </w:r>
      <w:r>
        <w:rPr>
          <w:spacing w:val="-2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3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 xml:space="preserve">15 </w:t>
      </w:r>
      <w:r>
        <w:rPr>
          <w:rFonts w:cs="Times New Roman"/>
          <w:spacing w:val="10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g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6"/>
          <w:w w:val="105"/>
        </w:rPr>
        <w:t xml:space="preserve"> </w:t>
      </w:r>
      <w:r>
        <w:rPr>
          <w:w w:val="105"/>
        </w:rPr>
        <w:t>computed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w w:val="105"/>
        </w:rPr>
        <w:t>this</w:t>
      </w:r>
      <w:r>
        <w:rPr>
          <w:spacing w:val="26"/>
          <w:w w:val="105"/>
        </w:rPr>
        <w:t xml:space="preserve"> </w:t>
      </w:r>
      <w:r>
        <w:rPr>
          <w:w w:val="105"/>
        </w:rPr>
        <w:t>CME</w:t>
      </w:r>
    </w:p>
    <w:p w14:paraId="3742971D" w14:textId="77777777" w:rsidR="00A46697" w:rsidRDefault="005748F0">
      <w:pPr>
        <w:pStyle w:val="BodyText"/>
        <w:spacing w:before="177" w:line="354" w:lineRule="auto"/>
        <w:ind w:right="117"/>
        <w:jc w:val="both"/>
      </w:pPr>
      <w:proofErr w:type="gramStart"/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(A.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4"/>
          <w:w w:val="105"/>
        </w:rPr>
        <w:t>V</w:t>
      </w:r>
      <w:r>
        <w:rPr>
          <w:spacing w:val="-3"/>
          <w:w w:val="105"/>
        </w:rPr>
        <w:t>our</w:t>
      </w:r>
      <w:r>
        <w:rPr>
          <w:spacing w:val="-4"/>
          <w:w w:val="105"/>
        </w:rPr>
        <w:t>li</w:t>
      </w:r>
      <w:r>
        <w:rPr>
          <w:spacing w:val="-3"/>
          <w:w w:val="105"/>
        </w:rPr>
        <w:t>das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2014,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vat</w:t>
      </w:r>
      <w:r>
        <w:rPr>
          <w:spacing w:val="-3"/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on).</w:t>
      </w:r>
      <w:r>
        <w:rPr>
          <w:spacing w:val="42"/>
          <w:w w:val="105"/>
        </w:rPr>
        <w:t xml:space="preserve"> </w:t>
      </w:r>
      <w:commentRangeStart w:id="55"/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true</w:t>
      </w:r>
      <w:r>
        <w:rPr>
          <w:spacing w:val="9"/>
          <w:w w:val="105"/>
        </w:rPr>
        <w:t xml:space="preserve"> </w:t>
      </w:r>
      <w:r>
        <w:rPr>
          <w:w w:val="105"/>
        </w:rPr>
        <w:t>space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also</w:t>
      </w:r>
      <w:r>
        <w:rPr>
          <w:spacing w:val="9"/>
          <w:w w:val="105"/>
        </w:rPr>
        <w:t xml:space="preserve"> </w:t>
      </w:r>
      <w:r>
        <w:rPr>
          <w:w w:val="105"/>
        </w:rPr>
        <w:t>computed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850</w:t>
      </w:r>
      <w:r>
        <w:rPr>
          <w:spacing w:val="45"/>
          <w:w w:val="99"/>
        </w:rPr>
        <w:t xml:space="preserve"> </w:t>
      </w:r>
      <w:r>
        <w:rPr>
          <w:i/>
          <w:spacing w:val="2"/>
          <w:w w:val="105"/>
        </w:rPr>
        <w:t>km</w:t>
      </w:r>
      <w:r>
        <w:rPr>
          <w:i/>
          <w:spacing w:val="22"/>
          <w:w w:val="105"/>
        </w:rPr>
        <w:t xml:space="preserve"> </w:t>
      </w:r>
      <w:r>
        <w:rPr>
          <w:i/>
          <w:w w:val="115"/>
        </w:rPr>
        <w:t>s</w:t>
      </w:r>
      <w:r>
        <w:rPr>
          <w:i/>
          <w:w w:val="115"/>
          <w:position w:val="8"/>
          <w:sz w:val="16"/>
        </w:rPr>
        <w:t>-</w:t>
      </w:r>
      <w:r>
        <w:rPr>
          <w:w w:val="115"/>
          <w:position w:val="8"/>
          <w:sz w:val="16"/>
        </w:rPr>
        <w:t>1</w:t>
      </w:r>
      <w:r>
        <w:rPr>
          <w:spacing w:val="45"/>
          <w:w w:val="115"/>
          <w:position w:val="8"/>
          <w:sz w:val="16"/>
        </w:rPr>
        <w:t xml:space="preserve"> </w:t>
      </w:r>
      <w:r>
        <w:rPr>
          <w:w w:val="105"/>
        </w:rPr>
        <w:t>at</w:t>
      </w:r>
      <w:r>
        <w:rPr>
          <w:spacing w:val="22"/>
          <w:w w:val="105"/>
        </w:rPr>
        <w:t xml:space="preserve"> </w:t>
      </w:r>
      <w:r>
        <w:rPr>
          <w:w w:val="105"/>
        </w:rPr>
        <w:t>9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rFonts w:ascii="メイリオ"/>
          <w:i/>
          <w:spacing w:val="-1"/>
          <w:w w:val="105"/>
        </w:rPr>
        <w:t>8</w:t>
      </w:r>
      <w:r>
        <w:rPr>
          <w:rFonts w:ascii="メイリオ"/>
          <w:i/>
          <w:spacing w:val="2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deceleration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6.84</w:t>
      </w:r>
      <w:r>
        <w:rPr>
          <w:spacing w:val="22"/>
          <w:w w:val="105"/>
        </w:rPr>
        <w:t xml:space="preserve"> </w:t>
      </w:r>
      <w:r>
        <w:rPr>
          <w:i/>
          <w:w w:val="105"/>
        </w:rPr>
        <w:t>m</w:t>
      </w:r>
      <w:r>
        <w:rPr>
          <w:i/>
          <w:spacing w:val="22"/>
          <w:w w:val="105"/>
        </w:rPr>
        <w:t xml:space="preserve"> </w:t>
      </w:r>
      <w:r>
        <w:rPr>
          <w:i/>
          <w:w w:val="115"/>
        </w:rPr>
        <w:t>s</w:t>
      </w:r>
      <w:r>
        <w:rPr>
          <w:i/>
          <w:w w:val="115"/>
          <w:position w:val="8"/>
          <w:sz w:val="16"/>
        </w:rPr>
        <w:t>-</w:t>
      </w:r>
      <w:r>
        <w:rPr>
          <w:w w:val="115"/>
          <w:position w:val="8"/>
          <w:sz w:val="16"/>
        </w:rPr>
        <w:t xml:space="preserve">2 </w:t>
      </w:r>
      <w:commentRangeEnd w:id="55"/>
      <w:r w:rsidR="0038548A">
        <w:rPr>
          <w:rStyle w:val="CommentReference"/>
          <w:rFonts w:asciiTheme="minorHAnsi" w:eastAsiaTheme="minorHAnsi" w:hAnsiTheme="minorHAnsi"/>
        </w:rPr>
        <w:commentReference w:id="55"/>
      </w:r>
      <w:r>
        <w:rPr>
          <w:w w:val="115"/>
          <w:position w:val="8"/>
          <w:sz w:val="16"/>
        </w:rPr>
        <w:t xml:space="preserve"> </w:t>
      </w:r>
      <w:r>
        <w:rPr>
          <w:w w:val="105"/>
        </w:rPr>
        <w:t>(Figure</w:t>
      </w:r>
      <w:r>
        <w:rPr>
          <w:spacing w:val="22"/>
          <w:w w:val="105"/>
        </w:rPr>
        <w:t xml:space="preserve"> </w:t>
      </w:r>
      <w:r>
        <w:rPr>
          <w:w w:val="105"/>
        </w:rPr>
        <w:t>4.2).</w:t>
      </w:r>
      <w:r>
        <w:rPr>
          <w:spacing w:val="55"/>
          <w:w w:val="105"/>
        </w:rPr>
        <w:t xml:space="preserve"> </w:t>
      </w:r>
      <w:r>
        <w:rPr>
          <w:w w:val="105"/>
        </w:rPr>
        <w:t>Based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2"/>
          <w:w w:val="105"/>
        </w:rPr>
        <w:t xml:space="preserve"> </w:t>
      </w:r>
      <w:r>
        <w:rPr>
          <w:w w:val="105"/>
        </w:rPr>
        <w:t>these</w:t>
      </w:r>
      <w:r>
        <w:rPr>
          <w:spacing w:val="23"/>
          <w:w w:val="105"/>
        </w:rPr>
        <w:t xml:space="preserve"> </w:t>
      </w:r>
      <w:r>
        <w:rPr>
          <w:w w:val="105"/>
        </w:rPr>
        <w:t>estimates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mass</w:t>
      </w:r>
      <w:r>
        <w:rPr>
          <w:spacing w:val="21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eloci</w:t>
      </w:r>
      <w:r>
        <w:rPr>
          <w:spacing w:val="-3"/>
          <w:w w:val="105"/>
        </w:rPr>
        <w:t>ty,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CME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considered</w:t>
      </w:r>
      <w:r>
        <w:rPr>
          <w:spacing w:val="1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spacing w:val="1"/>
          <w:w w:val="105"/>
        </w:rPr>
        <w:t>mo</w:t>
      </w:r>
      <w:r>
        <w:rPr>
          <w:w w:val="105"/>
        </w:rPr>
        <w:t>d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14"/>
          <w:w w:val="105"/>
        </w:rPr>
        <w:t xml:space="preserve"> </w:t>
      </w:r>
      <w:r>
        <w:rPr>
          <w:w w:val="105"/>
        </w:rPr>
        <w:t>size.</w:t>
      </w:r>
    </w:p>
    <w:p w14:paraId="10ABF22E" w14:textId="77777777" w:rsidR="00A46697" w:rsidRDefault="00A46697">
      <w:pPr>
        <w:spacing w:before="7"/>
        <w:rPr>
          <w:rFonts w:ascii="Times New Roman" w:eastAsia="Times New Roman" w:hAnsi="Times New Roman" w:cs="Times New Roman"/>
          <w:sz w:val="8"/>
          <w:szCs w:val="8"/>
        </w:rPr>
      </w:pPr>
    </w:p>
    <w:p w14:paraId="2F767C7E" w14:textId="77777777" w:rsidR="00A46697" w:rsidRDefault="005748F0">
      <w:pPr>
        <w:spacing w:line="200" w:lineRule="atLeast"/>
        <w:ind w:left="52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6EE9ACE" wp14:editId="2AB59F36">
            <wp:extent cx="5366385" cy="216884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C6EF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6CE6C4DE" w14:textId="77777777" w:rsidR="00A46697" w:rsidRDefault="005748F0">
      <w:pPr>
        <w:pStyle w:val="BodyText"/>
        <w:spacing w:before="191" w:line="241" w:lineRule="auto"/>
        <w:ind w:right="119"/>
        <w:jc w:val="both"/>
      </w:pPr>
      <w:r>
        <w:rPr>
          <w:w w:val="110"/>
        </w:rPr>
        <w:t>Figure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4.2:</w:t>
      </w:r>
      <w:r>
        <w:rPr>
          <w:spacing w:val="31"/>
          <w:w w:val="110"/>
        </w:rPr>
        <w:t xml:space="preserve"> </w:t>
      </w:r>
      <w:r>
        <w:rPr>
          <w:w w:val="110"/>
        </w:rPr>
        <w:t>Left:</w:t>
      </w:r>
      <w:r>
        <w:rPr>
          <w:spacing w:val="31"/>
          <w:w w:val="110"/>
        </w:rPr>
        <w:t xml:space="preserve"> </w:t>
      </w:r>
      <w:r>
        <w:rPr>
          <w:w w:val="110"/>
        </w:rPr>
        <w:t>STEREO-A</w:t>
      </w:r>
      <w:r>
        <w:rPr>
          <w:spacing w:val="4"/>
          <w:w w:val="110"/>
        </w:rPr>
        <w:t xml:space="preserve"> </w:t>
      </w:r>
      <w:r>
        <w:rPr>
          <w:w w:val="110"/>
        </w:rPr>
        <w:t>COR2</w:t>
      </w:r>
      <w:r>
        <w:rPr>
          <w:spacing w:val="4"/>
          <w:w w:val="110"/>
        </w:rPr>
        <w:t xml:space="preserve"> </w:t>
      </w:r>
      <w:proofErr w:type="spellStart"/>
      <w:r>
        <w:rPr>
          <w:w w:val="110"/>
        </w:rPr>
        <w:t>di</w:t>
      </w:r>
      <w:r>
        <w:rPr>
          <w:rFonts w:ascii="Apple Symbols" w:eastAsia="Apple Symbols" w:hAnsi="Apple Symbols" w:cs="Apple Symbols"/>
          <w:w w:val="110"/>
        </w:rPr>
        <w:t>↵</w:t>
      </w:r>
      <w:r>
        <w:rPr>
          <w:w w:val="110"/>
        </w:rPr>
        <w:t>erence</w:t>
      </w:r>
      <w:proofErr w:type="spellEnd"/>
      <w:r>
        <w:rPr>
          <w:spacing w:val="4"/>
          <w:w w:val="110"/>
        </w:rPr>
        <w:t xml:space="preserve"> </w:t>
      </w:r>
      <w:r>
        <w:rPr>
          <w:w w:val="110"/>
        </w:rPr>
        <w:t>image</w:t>
      </w:r>
      <w:r>
        <w:rPr>
          <w:spacing w:val="4"/>
          <w:w w:val="110"/>
        </w:rPr>
        <w:t xml:space="preserve"> </w:t>
      </w:r>
      <w:r>
        <w:rPr>
          <w:w w:val="110"/>
        </w:rPr>
        <w:t>at</w:t>
      </w:r>
      <w:r>
        <w:rPr>
          <w:spacing w:val="4"/>
          <w:w w:val="110"/>
        </w:rPr>
        <w:t xml:space="preserve"> </w:t>
      </w:r>
      <w:r>
        <w:rPr>
          <w:w w:val="110"/>
        </w:rPr>
        <w:t>19:24</w:t>
      </w:r>
      <w:r>
        <w:rPr>
          <w:spacing w:val="4"/>
          <w:w w:val="110"/>
        </w:rPr>
        <w:t xml:space="preserve"> </w:t>
      </w:r>
      <w:r>
        <w:rPr>
          <w:w w:val="110"/>
        </w:rPr>
        <w:t>UT.</w:t>
      </w:r>
      <w:r>
        <w:rPr>
          <w:spacing w:val="4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:</w:t>
      </w:r>
      <w:r>
        <w:rPr>
          <w:spacing w:val="31"/>
          <w:w w:val="110"/>
        </w:rPr>
        <w:t xml:space="preserve"> </w:t>
      </w:r>
      <w:r>
        <w:rPr>
          <w:w w:val="110"/>
        </w:rPr>
        <w:t>CME</w:t>
      </w:r>
      <w:r>
        <w:rPr>
          <w:spacing w:val="4"/>
          <w:w w:val="110"/>
        </w:rPr>
        <w:t xml:space="preserve"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eigh</w:t>
      </w:r>
      <w:r>
        <w:rPr>
          <w:spacing w:val="-1"/>
          <w:w w:val="110"/>
        </w:rPr>
        <w:t>t</w:t>
      </w:r>
      <w:r>
        <w:rPr>
          <w:spacing w:val="4"/>
          <w:w w:val="110"/>
        </w:rPr>
        <w:t xml:space="preserve"> </w:t>
      </w:r>
      <w:r>
        <w:rPr>
          <w:w w:val="110"/>
        </w:rPr>
        <w:t>vs.</w:t>
      </w:r>
      <w:r>
        <w:rPr>
          <w:spacing w:val="38"/>
          <w:w w:val="110"/>
        </w:rPr>
        <w:t xml:space="preserve"> </w:t>
      </w:r>
      <w:r>
        <w:rPr>
          <w:w w:val="110"/>
        </w:rPr>
        <w:t>time</w:t>
      </w:r>
      <w:r>
        <w:rPr>
          <w:spacing w:val="23"/>
          <w:w w:val="99"/>
        </w:rPr>
        <w:t xml:space="preserve"> </w:t>
      </w:r>
      <w:r>
        <w:rPr>
          <w:w w:val="110"/>
        </w:rPr>
        <w:t>calculated</w:t>
      </w:r>
      <w:r>
        <w:rPr>
          <w:spacing w:val="20"/>
          <w:w w:val="110"/>
        </w:rPr>
        <w:t xml:space="preserve"> </w:t>
      </w:r>
      <w:r>
        <w:rPr>
          <w:w w:val="110"/>
        </w:rPr>
        <w:t>from</w:t>
      </w:r>
      <w:r>
        <w:rPr>
          <w:spacing w:val="21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TERE</w:t>
      </w:r>
      <w:r>
        <w:rPr>
          <w:spacing w:val="-2"/>
          <w:w w:val="110"/>
        </w:rPr>
        <w:t>O</w:t>
      </w:r>
      <w:r>
        <w:rPr>
          <w:spacing w:val="21"/>
          <w:w w:val="110"/>
        </w:rPr>
        <w:t xml:space="preserve"> </w:t>
      </w:r>
      <w:r>
        <w:rPr>
          <w:w w:val="110"/>
        </w:rPr>
        <w:t>and</w:t>
      </w:r>
      <w:r>
        <w:rPr>
          <w:spacing w:val="21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ows</w:t>
      </w:r>
      <w:r>
        <w:rPr>
          <w:spacing w:val="21"/>
          <w:w w:val="110"/>
        </w:rPr>
        <w:t xml:space="preserve"> </w:t>
      </w:r>
      <w:r>
        <w:rPr>
          <w:w w:val="110"/>
        </w:rPr>
        <w:t>a</w:t>
      </w:r>
      <w:r>
        <w:rPr>
          <w:spacing w:val="21"/>
          <w:w w:val="110"/>
        </w:rPr>
        <w:t xml:space="preserve"> </w:t>
      </w:r>
      <w:r>
        <w:rPr>
          <w:w w:val="110"/>
        </w:rPr>
        <w:t>deceleration</w:t>
      </w:r>
      <w:r>
        <w:rPr>
          <w:spacing w:val="21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110"/>
        </w:rPr>
        <w:t xml:space="preserve"> </w:t>
      </w:r>
      <w:r>
        <w:rPr>
          <w:w w:val="110"/>
        </w:rPr>
        <w:t>6.84</w:t>
      </w:r>
      <w:r>
        <w:rPr>
          <w:spacing w:val="20"/>
          <w:w w:val="110"/>
        </w:rPr>
        <w:t xml:space="preserve"> </w:t>
      </w:r>
      <w:r>
        <w:rPr>
          <w:rFonts w:cs="Times New Roman"/>
          <w:i/>
          <w:w w:val="110"/>
        </w:rPr>
        <w:t>m</w:t>
      </w:r>
      <w:r>
        <w:rPr>
          <w:rFonts w:cs="Times New Roman"/>
          <w:i/>
          <w:spacing w:val="21"/>
          <w:w w:val="110"/>
        </w:rPr>
        <w:t xml:space="preserve"> </w:t>
      </w:r>
      <w:r>
        <w:rPr>
          <w:rFonts w:cs="Times New Roman"/>
          <w:i/>
          <w:spacing w:val="1"/>
          <w:w w:val="110"/>
        </w:rPr>
        <w:t>s</w:t>
      </w:r>
      <w:r>
        <w:rPr>
          <w:rFonts w:cs="Times New Roman"/>
          <w:i/>
          <w:w w:val="110"/>
          <w:position w:val="8"/>
          <w:sz w:val="16"/>
          <w:szCs w:val="16"/>
        </w:rPr>
        <w:t>-</w:t>
      </w:r>
      <w:r>
        <w:rPr>
          <w:rFonts w:cs="Times New Roman"/>
          <w:spacing w:val="2"/>
          <w:w w:val="110"/>
          <w:position w:val="8"/>
          <w:sz w:val="16"/>
          <w:szCs w:val="16"/>
        </w:rPr>
        <w:t>2</w:t>
      </w:r>
      <w:r>
        <w:rPr>
          <w:spacing w:val="2"/>
          <w:w w:val="110"/>
        </w:rPr>
        <w:t>.</w:t>
      </w:r>
      <w:r>
        <w:rPr>
          <w:spacing w:val="20"/>
          <w:w w:val="110"/>
        </w:rPr>
        <w:t xml:space="preserve"> </w:t>
      </w:r>
      <w:r>
        <w:rPr>
          <w:w w:val="110"/>
        </w:rPr>
        <w:t>Figure</w:t>
      </w:r>
      <w:r>
        <w:rPr>
          <w:spacing w:val="20"/>
          <w:w w:val="110"/>
        </w:rPr>
        <w:t xml:space="preserve"> </w:t>
      </w:r>
      <w:r>
        <w:rPr>
          <w:spacing w:val="-2"/>
          <w:w w:val="110"/>
        </w:rPr>
        <w:t>cou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esy</w:t>
      </w:r>
      <w:r>
        <w:rPr>
          <w:spacing w:val="21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110"/>
        </w:rPr>
        <w:t xml:space="preserve"> </w:t>
      </w:r>
      <w:r>
        <w:rPr>
          <w:w w:val="110"/>
        </w:rPr>
        <w:t>Barbara</w:t>
      </w:r>
      <w:r>
        <w:rPr>
          <w:spacing w:val="35"/>
          <w:w w:val="111"/>
        </w:rPr>
        <w:t xml:space="preserve"> </w:t>
      </w:r>
      <w:r>
        <w:rPr>
          <w:w w:val="110"/>
        </w:rPr>
        <w:t>Thompson.</w:t>
      </w:r>
    </w:p>
    <w:p w14:paraId="6C1B7733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74B8D7C9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723B2863" w14:textId="77777777" w:rsidR="00A46697" w:rsidRDefault="005748F0">
      <w:pPr>
        <w:pStyle w:val="BodyText"/>
        <w:spacing w:before="178" w:line="455" w:lineRule="auto"/>
        <w:ind w:right="118" w:firstLine="576"/>
        <w:jc w:val="both"/>
      </w:pPr>
      <w:r>
        <w:rPr>
          <w:b/>
          <w:w w:val="105"/>
        </w:rPr>
        <w:t>SDO/</w:t>
      </w:r>
      <w:proofErr w:type="gramStart"/>
      <w:r>
        <w:rPr>
          <w:b/>
          <w:w w:val="105"/>
        </w:rPr>
        <w:t xml:space="preserve">AIA </w:t>
      </w:r>
      <w:r>
        <w:rPr>
          <w:b/>
          <w:spacing w:val="19"/>
          <w:w w:val="105"/>
        </w:rPr>
        <w:t xml:space="preserve"> </w:t>
      </w:r>
      <w:r>
        <w:rPr>
          <w:b/>
          <w:w w:val="105"/>
        </w:rPr>
        <w:t>EUV</w:t>
      </w:r>
      <w:proofErr w:type="gramEnd"/>
      <w:r>
        <w:rPr>
          <w:b/>
          <w:w w:val="105"/>
        </w:rPr>
        <w:t xml:space="preserve"> </w:t>
      </w:r>
      <w:r>
        <w:rPr>
          <w:b/>
          <w:spacing w:val="21"/>
          <w:w w:val="105"/>
        </w:rPr>
        <w:t xml:space="preserve"> </w:t>
      </w:r>
      <w:r>
        <w:rPr>
          <w:b/>
          <w:w w:val="105"/>
        </w:rPr>
        <w:t xml:space="preserve">Image </w:t>
      </w:r>
      <w:r>
        <w:rPr>
          <w:b/>
          <w:spacing w:val="20"/>
          <w:w w:val="105"/>
        </w:rPr>
        <w:t xml:space="preserve"> </w:t>
      </w:r>
      <w:r>
        <w:rPr>
          <w:b/>
          <w:spacing w:val="-2"/>
          <w:w w:val="105"/>
        </w:rPr>
        <w:t>Observations</w:t>
      </w:r>
      <w:r>
        <w:rPr>
          <w:b/>
          <w:w w:val="105"/>
        </w:rPr>
        <w:t xml:space="preserve"> </w:t>
      </w:r>
      <w:r>
        <w:rPr>
          <w:b/>
          <w:spacing w:val="26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w w:val="105"/>
        </w:rPr>
        <w:t xml:space="preserve"> 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mp</w:t>
      </w:r>
      <w:r>
        <w:rPr>
          <w:spacing w:val="-2"/>
          <w:w w:val="105"/>
        </w:rPr>
        <w:t>lici</w:t>
      </w:r>
      <w:r>
        <w:rPr>
          <w:spacing w:val="-1"/>
          <w:w w:val="105"/>
        </w:rPr>
        <w:t>ty</w:t>
      </w:r>
      <w:r>
        <w:rPr>
          <w:w w:val="105"/>
        </w:rPr>
        <w:t xml:space="preserve">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this </w:t>
      </w:r>
      <w:r>
        <w:rPr>
          <w:spacing w:val="3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w w:val="105"/>
        </w:rPr>
        <w:t xml:space="preserve">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is 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hy</w:t>
      </w:r>
      <w:r>
        <w:rPr>
          <w:w w:val="105"/>
        </w:rPr>
        <w:t xml:space="preserve"> </w:t>
      </w:r>
      <w:r>
        <w:rPr>
          <w:spacing w:val="3"/>
          <w:w w:val="105"/>
        </w:rPr>
        <w:t xml:space="preserve"> </w:t>
      </w:r>
      <w:r>
        <w:rPr>
          <w:w w:val="105"/>
        </w:rPr>
        <w:t>it</w:t>
      </w:r>
      <w:r>
        <w:rPr>
          <w:spacing w:val="39"/>
          <w:w w:val="138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ose</w:t>
      </w:r>
      <w:r>
        <w:rPr>
          <w:spacing w:val="-2"/>
          <w:w w:val="105"/>
        </w:rPr>
        <w:t>n</w:t>
      </w:r>
      <w:r>
        <w:rPr>
          <w:spacing w:val="28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w w:val="105"/>
        </w:rPr>
        <w:t>case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tudy.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AIA</w:t>
      </w:r>
      <w:r>
        <w:rPr>
          <w:spacing w:val="28"/>
          <w:w w:val="105"/>
        </w:rPr>
        <w:t xml:space="preserve"> </w:t>
      </w:r>
      <w:r>
        <w:rPr>
          <w:w w:val="105"/>
        </w:rPr>
        <w:t>do</w:t>
      </w:r>
      <w:r>
        <w:rPr>
          <w:spacing w:val="27"/>
          <w:w w:val="105"/>
        </w:rPr>
        <w:t xml:space="preserve"> </w:t>
      </w:r>
      <w:r>
        <w:rPr>
          <w:w w:val="105"/>
        </w:rPr>
        <w:t>not</w:t>
      </w:r>
      <w:r>
        <w:rPr>
          <w:spacing w:val="28"/>
          <w:w w:val="105"/>
        </w:rPr>
        <w:t xml:space="preserve"> </w:t>
      </w:r>
      <w:r>
        <w:rPr>
          <w:w w:val="105"/>
        </w:rPr>
        <w:t>suggest</w:t>
      </w:r>
      <w:r>
        <w:rPr>
          <w:spacing w:val="27"/>
          <w:w w:val="105"/>
        </w:rPr>
        <w:t xml:space="preserve"> </w:t>
      </w:r>
      <w:r>
        <w:rPr>
          <w:w w:val="105"/>
        </w:rPr>
        <w:t>that</w:t>
      </w:r>
      <w:r>
        <w:rPr>
          <w:spacing w:val="28"/>
          <w:w w:val="105"/>
        </w:rPr>
        <w:t xml:space="preserve"> </w:t>
      </w:r>
      <w:r>
        <w:rPr>
          <w:w w:val="105"/>
        </w:rPr>
        <w:t>obscuration,</w:t>
      </w:r>
      <w:r>
        <w:rPr>
          <w:spacing w:val="29"/>
          <w:w w:val="105"/>
        </w:rPr>
        <w:t xml:space="preserve"> </w:t>
      </w:r>
      <w:r>
        <w:rPr>
          <w:spacing w:val="-5"/>
          <w:w w:val="105"/>
        </w:rPr>
        <w:t>w</w:t>
      </w:r>
      <w:r>
        <w:rPr>
          <w:spacing w:val="-4"/>
          <w:w w:val="105"/>
        </w:rPr>
        <w:t>a</w:t>
      </w:r>
      <w:r>
        <w:rPr>
          <w:spacing w:val="-5"/>
          <w:w w:val="105"/>
        </w:rPr>
        <w:t>ves</w:t>
      </w:r>
      <w:r>
        <w:rPr>
          <w:spacing w:val="-4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or</w:t>
      </w:r>
      <w:r>
        <w:rPr>
          <w:spacing w:val="25"/>
          <w:w w:val="106"/>
        </w:rPr>
        <w:t xml:space="preserve"> </w:t>
      </w:r>
      <w:r>
        <w:rPr>
          <w:w w:val="105"/>
        </w:rPr>
        <w:t>Doppler</w:t>
      </w:r>
      <w:r>
        <w:rPr>
          <w:spacing w:val="20"/>
          <w:w w:val="105"/>
        </w:rPr>
        <w:t xml:space="preserve"> </w:t>
      </w:r>
      <w:r>
        <w:rPr>
          <w:w w:val="105"/>
        </w:rPr>
        <w:t>shift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1"/>
          <w:w w:val="105"/>
        </w:rPr>
        <w:t xml:space="preserve"> </w:t>
      </w:r>
      <w:r>
        <w:rPr>
          <w:w w:val="105"/>
        </w:rPr>
        <w:t>dimming.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area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w w:val="105"/>
        </w:rPr>
        <w:t>red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Figure</w:t>
      </w:r>
      <w:r>
        <w:rPr>
          <w:spacing w:val="21"/>
          <w:w w:val="105"/>
        </w:rPr>
        <w:t xml:space="preserve"> </w:t>
      </w:r>
      <w:r>
        <w:rPr>
          <w:w w:val="105"/>
        </w:rPr>
        <w:t>4.3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5"/>
          <w:w w:val="106"/>
        </w:rPr>
        <w:t xml:space="preserve"> </w:t>
      </w:r>
      <w:r>
        <w:rPr>
          <w:w w:val="105"/>
        </w:rPr>
        <w:t>selected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manual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(by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)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region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mass</w:t>
      </w:r>
      <w:r>
        <w:rPr>
          <w:spacing w:val="-4"/>
          <w:w w:val="105"/>
        </w:rPr>
        <w:t xml:space="preserve"> </w:t>
      </w:r>
      <w:r>
        <w:rPr>
          <w:w w:val="105"/>
        </w:rPr>
        <w:t>loss.</w:t>
      </w:r>
      <w:r>
        <w:rPr>
          <w:spacing w:val="36"/>
          <w:w w:val="105"/>
        </w:rPr>
        <w:t xml:space="preserve"> </w:t>
      </w:r>
      <w:r>
        <w:rPr>
          <w:w w:val="105"/>
        </w:rPr>
        <w:t>Pixel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 xml:space="preserve">es </w:t>
      </w:r>
      <w:r>
        <w:rPr>
          <w:w w:val="105"/>
        </w:rPr>
        <w:t>inside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31"/>
          <w:w w:val="99"/>
        </w:rPr>
        <w:t xml:space="preserve"> </w:t>
      </w:r>
      <w:r>
        <w:rPr>
          <w:w w:val="105"/>
        </w:rPr>
        <w:t>summed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time</w:t>
      </w:r>
      <w:r>
        <w:rPr>
          <w:spacing w:val="5"/>
          <w:w w:val="105"/>
        </w:rPr>
        <w:t xml:space="preserve"> </w:t>
      </w:r>
      <w:r>
        <w:rPr>
          <w:w w:val="105"/>
        </w:rPr>
        <w:t>series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these</w:t>
      </w:r>
      <w:r>
        <w:rPr>
          <w:spacing w:val="5"/>
          <w:w w:val="105"/>
        </w:rPr>
        <w:t xml:space="preserve"> </w:t>
      </w:r>
      <w:r>
        <w:rPr>
          <w:w w:val="105"/>
        </w:rPr>
        <w:t>sums</w:t>
      </w:r>
      <w:r>
        <w:rPr>
          <w:spacing w:val="4"/>
          <w:w w:val="105"/>
        </w:rPr>
        <w:t xml:space="preserve"> </w:t>
      </w:r>
      <w:r>
        <w:rPr>
          <w:w w:val="105"/>
        </w:rPr>
        <w:t>created</w:t>
      </w:r>
      <w:r>
        <w:rPr>
          <w:spacing w:val="5"/>
          <w:w w:val="105"/>
        </w:rPr>
        <w:t xml:space="preserve"> </w:t>
      </w:r>
      <w:r>
        <w:rPr>
          <w:w w:val="105"/>
        </w:rPr>
        <w:t>with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ccessi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w w:val="105"/>
        </w:rPr>
        <w:t>images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le</w:t>
      </w:r>
      <w:r>
        <w:rPr>
          <w:spacing w:val="5"/>
          <w:w w:val="105"/>
        </w:rPr>
        <w:t xml:space="preserve"> </w:t>
      </w:r>
      <w:r>
        <w:rPr>
          <w:w w:val="105"/>
        </w:rPr>
        <w:t>AIA</w:t>
      </w:r>
      <w:r>
        <w:rPr>
          <w:spacing w:val="4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25"/>
          <w:w w:val="110"/>
        </w:rPr>
        <w:t xml:space="preserve"> </w:t>
      </w:r>
      <w:r>
        <w:rPr>
          <w:w w:val="105"/>
        </w:rPr>
        <w:t>bands.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ese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ght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Figure</w:t>
      </w:r>
      <w:r>
        <w:rPr>
          <w:spacing w:val="15"/>
          <w:w w:val="105"/>
        </w:rPr>
        <w:t xml:space="preserve"> </w:t>
      </w:r>
      <w:r>
        <w:rPr>
          <w:w w:val="105"/>
        </w:rPr>
        <w:t>4.3.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red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</w:p>
    <w:p w14:paraId="62894D3B" w14:textId="77777777" w:rsidR="00A46697" w:rsidRDefault="00A46697">
      <w:pPr>
        <w:spacing w:line="455" w:lineRule="auto"/>
        <w:jc w:val="both"/>
        <w:sectPr w:rsidR="00A46697">
          <w:pgSz w:w="12240" w:h="15840"/>
          <w:pgMar w:top="1340" w:right="1320" w:bottom="280" w:left="1340" w:header="1132" w:footer="0" w:gutter="0"/>
          <w:cols w:space="720"/>
        </w:sectPr>
      </w:pPr>
    </w:p>
    <w:p w14:paraId="4864C698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14:paraId="5D23A037" w14:textId="77777777" w:rsidR="00A46697" w:rsidRDefault="005748F0">
      <w:pPr>
        <w:pStyle w:val="BodyText"/>
        <w:spacing w:before="57" w:line="447" w:lineRule="auto"/>
        <w:ind w:right="157"/>
        <w:jc w:val="both"/>
      </w:pPr>
      <w:proofErr w:type="gramStart"/>
      <w:r>
        <w:rPr>
          <w:w w:val="105"/>
        </w:rPr>
        <w:t>sh</w:t>
      </w:r>
      <w:r>
        <w:rPr>
          <w:spacing w:val="-8"/>
          <w:w w:val="105"/>
        </w:rPr>
        <w:t>o</w:t>
      </w:r>
      <w:r>
        <w:rPr>
          <w:w w:val="105"/>
        </w:rPr>
        <w:t>ws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clear</w:t>
      </w:r>
      <w:r>
        <w:rPr>
          <w:spacing w:val="5"/>
          <w:w w:val="105"/>
        </w:rPr>
        <w:t xml:space="preserve"> </w:t>
      </w:r>
      <w:r>
        <w:rPr>
          <w:w w:val="105"/>
        </w:rPr>
        <w:t>dimming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193</w:t>
      </w:r>
      <w:r>
        <w:rPr>
          <w:spacing w:val="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171</w:t>
      </w:r>
      <w:r>
        <w:rPr>
          <w:spacing w:val="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A.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fact,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dimming</w:t>
      </w:r>
      <w:r>
        <w:rPr>
          <w:spacing w:val="5"/>
          <w:w w:val="105"/>
        </w:rPr>
        <w:t xml:space="preserve"> </w:t>
      </w:r>
      <w:r>
        <w:rPr>
          <w:w w:val="105"/>
        </w:rPr>
        <w:t>from</w:t>
      </w:r>
      <w:r>
        <w:rPr>
          <w:spacing w:val="6"/>
          <w:w w:val="105"/>
        </w:rPr>
        <w:t xml:space="preserve"> </w:t>
      </w:r>
      <w:r>
        <w:rPr>
          <w:w w:val="105"/>
        </w:rPr>
        <w:t>this</w:t>
      </w:r>
      <w:r>
        <w:rPr>
          <w:spacing w:val="5"/>
          <w:w w:val="105"/>
        </w:rPr>
        <w:t xml:space="preserve"> </w:t>
      </w:r>
      <w:r>
        <w:rPr>
          <w:w w:val="105"/>
        </w:rPr>
        <w:t>region</w:t>
      </w:r>
      <w:r>
        <w:rPr>
          <w:spacing w:val="5"/>
          <w:w w:val="105"/>
        </w:rPr>
        <w:t xml:space="preserve"> </w:t>
      </w:r>
      <w:r>
        <w:rPr>
          <w:w w:val="105"/>
        </w:rPr>
        <w:t>accou</w:t>
      </w:r>
      <w:r>
        <w:rPr>
          <w:spacing w:val="-6"/>
          <w:w w:val="105"/>
        </w:rPr>
        <w:t>n</w:t>
      </w:r>
      <w:r>
        <w:rPr>
          <w:w w:val="105"/>
        </w:rPr>
        <w:t>ts</w:t>
      </w:r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nearly</w:t>
      </w:r>
      <w:r>
        <w:rPr>
          <w:w w:val="104"/>
        </w:rPr>
        <w:t xml:space="preserve"> </w:t>
      </w:r>
      <w:r>
        <w:rPr>
          <w:w w:val="105"/>
        </w:rPr>
        <w:t>all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3"/>
          <w:w w:val="105"/>
        </w:rPr>
        <w:t xml:space="preserve"> </w:t>
      </w:r>
      <w:r>
        <w:rPr>
          <w:w w:val="105"/>
        </w:rPr>
        <w:t>dimming</w:t>
      </w:r>
      <w:r>
        <w:rPr>
          <w:spacing w:val="33"/>
          <w:w w:val="105"/>
        </w:rPr>
        <w:t xml:space="preserve"> </w:t>
      </w:r>
      <w:r>
        <w:rPr>
          <w:w w:val="105"/>
        </w:rPr>
        <w:t>throughout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23"/>
          <w:w w:val="105"/>
        </w:rPr>
        <w:t xml:space="preserve"> </w:t>
      </w:r>
      <w:r>
        <w:rPr>
          <w:w w:val="105"/>
        </w:rPr>
        <w:t>This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33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3"/>
          <w:w w:val="105"/>
        </w:rPr>
        <w:t xml:space="preserve"> </w:t>
      </w:r>
      <w:r>
        <w:rPr>
          <w:w w:val="105"/>
        </w:rPr>
        <w:t>selected</w:t>
      </w:r>
      <w:r>
        <w:rPr>
          <w:spacing w:val="33"/>
          <w:w w:val="105"/>
        </w:rPr>
        <w:t xml:space="preserve"> </w:t>
      </w:r>
      <w:r>
        <w:rPr>
          <w:w w:val="105"/>
        </w:rPr>
        <w:t>after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27"/>
          <w:w w:val="106"/>
        </w:rPr>
        <w:t xml:space="preserve"> </w:t>
      </w:r>
      <w:r>
        <w:rPr>
          <w:w w:val="105"/>
        </w:rPr>
        <w:t>iterations</w:t>
      </w:r>
      <w:r>
        <w:rPr>
          <w:spacing w:val="42"/>
          <w:w w:val="105"/>
        </w:rPr>
        <w:t xml:space="preserve"> </w:t>
      </w:r>
      <w:r>
        <w:rPr>
          <w:w w:val="105"/>
        </w:rPr>
        <w:t>that</w:t>
      </w:r>
      <w:r>
        <w:rPr>
          <w:spacing w:val="42"/>
          <w:w w:val="105"/>
        </w:rPr>
        <w:t xml:space="preserve"> </w:t>
      </w:r>
      <w:r>
        <w:rPr>
          <w:w w:val="105"/>
        </w:rPr>
        <w:t>indicated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sli</w:t>
      </w:r>
      <w:r>
        <w:rPr>
          <w:spacing w:val="-2"/>
          <w:w w:val="105"/>
        </w:rPr>
        <w:t>ght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43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42"/>
          <w:w w:val="105"/>
        </w:rPr>
        <w:t xml:space="preserve"> </w:t>
      </w:r>
      <w:r>
        <w:rPr>
          <w:w w:val="105"/>
        </w:rPr>
        <w:t>had</w:t>
      </w:r>
      <w:r>
        <w:rPr>
          <w:spacing w:val="43"/>
          <w:w w:val="105"/>
        </w:rPr>
        <w:t xml:space="preserve"> </w:t>
      </w:r>
      <w:r>
        <w:rPr>
          <w:w w:val="105"/>
        </w:rPr>
        <w:t>minimal</w:t>
      </w:r>
      <w:r>
        <w:rPr>
          <w:spacing w:val="42"/>
          <w:w w:val="105"/>
        </w:rPr>
        <w:t xml:space="preserve"> </w:t>
      </w:r>
      <w:r>
        <w:rPr>
          <w:w w:val="105"/>
        </w:rPr>
        <w:t>impact</w:t>
      </w:r>
      <w:r>
        <w:rPr>
          <w:spacing w:val="43"/>
          <w:w w:val="105"/>
        </w:rPr>
        <w:t xml:space="preserve"> </w:t>
      </w:r>
      <w:r>
        <w:rPr>
          <w:w w:val="105"/>
        </w:rPr>
        <w:t>on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3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41"/>
          <w:w w:val="109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long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dark</w:t>
      </w:r>
      <w:r>
        <w:rPr>
          <w:spacing w:val="15"/>
          <w:w w:val="105"/>
        </w:rPr>
        <w:t xml:space="preserve"> </w:t>
      </w:r>
      <w:r>
        <w:rPr>
          <w:w w:val="105"/>
        </w:rPr>
        <w:t>region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fully</w:t>
      </w:r>
      <w:r>
        <w:rPr>
          <w:spacing w:val="16"/>
          <w:w w:val="105"/>
        </w:rPr>
        <w:t xml:space="preserve"> </w:t>
      </w:r>
      <w:r>
        <w:rPr>
          <w:w w:val="105"/>
        </w:rPr>
        <w:t>encompassed.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other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ord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result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fairly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99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precise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20"/>
          <w:w w:val="105"/>
        </w:rPr>
        <w:t xml:space="preserve"> </w:t>
      </w:r>
      <w:r>
        <w:rPr>
          <w:w w:val="105"/>
        </w:rPr>
        <w:t>selection.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other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-2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also</w:t>
      </w:r>
      <w:r>
        <w:rPr>
          <w:spacing w:val="20"/>
          <w:w w:val="105"/>
        </w:rPr>
        <w:t xml:space="preserve"> </w:t>
      </w:r>
      <w:r>
        <w:rPr>
          <w:w w:val="105"/>
        </w:rPr>
        <w:t>selected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manual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isolate</w:t>
      </w:r>
      <w:r>
        <w:rPr>
          <w:spacing w:val="20"/>
          <w:w w:val="105"/>
        </w:rPr>
        <w:t xml:space="preserve"> </w:t>
      </w:r>
      <w:r>
        <w:rPr>
          <w:w w:val="105"/>
        </w:rPr>
        <w:t>regions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</w:p>
    <w:p w14:paraId="3AC64682" w14:textId="77777777" w:rsidR="00A46697" w:rsidRDefault="005748F0">
      <w:pPr>
        <w:pStyle w:val="BodyText"/>
        <w:spacing w:before="16" w:line="455" w:lineRule="auto"/>
        <w:ind w:right="159"/>
        <w:jc w:val="both"/>
      </w:pPr>
      <w:proofErr w:type="gramStart"/>
      <w:r>
        <w:rPr>
          <w:w w:val="110"/>
        </w:rPr>
        <w:t>potential</w:t>
      </w:r>
      <w:proofErr w:type="gramEnd"/>
      <w:r>
        <w:rPr>
          <w:spacing w:val="7"/>
          <w:w w:val="110"/>
        </w:rPr>
        <w:t xml:space="preserve"> </w:t>
      </w:r>
      <w:r>
        <w:rPr>
          <w:w w:val="110"/>
        </w:rPr>
        <w:t>dimming</w:t>
      </w:r>
      <w:r>
        <w:rPr>
          <w:spacing w:val="8"/>
          <w:w w:val="110"/>
        </w:rPr>
        <w:t xml:space="preserve"> </w:t>
      </w:r>
      <w:r>
        <w:rPr>
          <w:w w:val="110"/>
        </w:rPr>
        <w:t>e.g.,</w:t>
      </w:r>
      <w:r>
        <w:rPr>
          <w:spacing w:val="10"/>
          <w:w w:val="110"/>
        </w:rPr>
        <w:t xml:space="preserve"> </w:t>
      </w:r>
      <w:r>
        <w:rPr>
          <w:w w:val="110"/>
        </w:rPr>
        <w:t>as</w:t>
      </w:r>
      <w:r>
        <w:rPr>
          <w:spacing w:val="8"/>
          <w:w w:val="110"/>
        </w:rPr>
        <w:t xml:space="preserve"> </w:t>
      </w:r>
      <w:r>
        <w:rPr>
          <w:w w:val="110"/>
        </w:rPr>
        <w:t>a</w:t>
      </w:r>
      <w:r>
        <w:rPr>
          <w:spacing w:val="8"/>
          <w:w w:val="110"/>
        </w:rPr>
        <w:t xml:space="preserve"> </w:t>
      </w:r>
      <w:r>
        <w:rPr>
          <w:w w:val="110"/>
        </w:rPr>
        <w:t>sympathetic</w:t>
      </w:r>
      <w:r>
        <w:rPr>
          <w:spacing w:val="7"/>
          <w:w w:val="110"/>
        </w:rPr>
        <w:t xml:space="preserve"> </w:t>
      </w:r>
      <w:r>
        <w:rPr>
          <w:w w:val="110"/>
        </w:rPr>
        <w:t>response</w:t>
      </w:r>
      <w:r>
        <w:rPr>
          <w:spacing w:val="8"/>
          <w:w w:val="110"/>
        </w:rPr>
        <w:t xml:space="preserve"> </w:t>
      </w:r>
      <w:r>
        <w:rPr>
          <w:w w:val="110"/>
        </w:rPr>
        <w:t>from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solar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8"/>
          <w:w w:val="110"/>
        </w:rPr>
        <w:t xml:space="preserve"> </w:t>
      </w:r>
      <w:r>
        <w:rPr>
          <w:spacing w:val="-4"/>
          <w:w w:val="110"/>
        </w:rPr>
        <w:t>eve</w:t>
      </w:r>
      <w:r>
        <w:rPr>
          <w:spacing w:val="-3"/>
          <w:w w:val="110"/>
        </w:rPr>
        <w:t>nt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t.</w:t>
      </w:r>
      <w:r>
        <w:rPr>
          <w:spacing w:val="45"/>
          <w:w w:val="110"/>
        </w:rPr>
        <w:t xml:space="preserve"> </w:t>
      </w:r>
      <w:r>
        <w:rPr>
          <w:w w:val="110"/>
        </w:rPr>
        <w:t>The</w:t>
      </w:r>
      <w:r>
        <w:rPr>
          <w:spacing w:val="29"/>
          <w:w w:val="99"/>
        </w:rPr>
        <w:t xml:space="preserve"> </w:t>
      </w:r>
      <w:r>
        <w:rPr>
          <w:w w:val="110"/>
        </w:rPr>
        <w:t>exception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mage</w:t>
      </w:r>
      <w:r>
        <w:rPr>
          <w:spacing w:val="-1"/>
          <w:w w:val="110"/>
        </w:rPr>
        <w:t>nta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ou</w:t>
      </w:r>
      <w:r>
        <w:rPr>
          <w:spacing w:val="-1"/>
          <w:w w:val="110"/>
        </w:rPr>
        <w:t>r</w:t>
      </w:r>
      <w:r>
        <w:rPr>
          <w:spacing w:val="-4"/>
          <w:w w:val="110"/>
        </w:rPr>
        <w:t xml:space="preserve"> </w:t>
      </w:r>
      <w:r>
        <w:rPr>
          <w:w w:val="110"/>
        </w:rPr>
        <w:t>surrounding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flare</w:t>
      </w:r>
      <w:r>
        <w:rPr>
          <w:spacing w:val="-5"/>
          <w:w w:val="110"/>
        </w:rPr>
        <w:t xml:space="preserve"> </w:t>
      </w:r>
      <w:r>
        <w:rPr>
          <w:spacing w:val="1"/>
          <w:w w:val="110"/>
        </w:rPr>
        <w:t>loops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br</w:t>
      </w:r>
      <w:r>
        <w:rPr>
          <w:spacing w:val="-2"/>
          <w:w w:val="110"/>
        </w:rPr>
        <w:t>igh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</w:t>
      </w:r>
      <w:r>
        <w:rPr>
          <w:spacing w:val="-5"/>
          <w:w w:val="110"/>
        </w:rPr>
        <w:t xml:space="preserve"> </w:t>
      </w:r>
      <w:r>
        <w:rPr>
          <w:w w:val="110"/>
        </w:rPr>
        <w:t>dramatically</w:t>
      </w:r>
      <w:r>
        <w:rPr>
          <w:spacing w:val="-4"/>
          <w:w w:val="110"/>
        </w:rPr>
        <w:t xml:space="preserve"> </w:t>
      </w:r>
      <w:r>
        <w:rPr>
          <w:w w:val="110"/>
        </w:rPr>
        <w:t>but</w:t>
      </w:r>
      <w:r>
        <w:rPr>
          <w:spacing w:val="-4"/>
          <w:w w:val="110"/>
        </w:rPr>
        <w:t xml:space="preserve"> </w:t>
      </w:r>
      <w:r>
        <w:rPr>
          <w:spacing w:val="1"/>
          <w:w w:val="110"/>
        </w:rPr>
        <w:t>does</w:t>
      </w:r>
      <w:r>
        <w:rPr>
          <w:spacing w:val="26"/>
        </w:rPr>
        <w:t xml:space="preserve"> </w:t>
      </w:r>
      <w:r>
        <w:rPr>
          <w:w w:val="110"/>
        </w:rPr>
        <w:t>not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r</w:t>
      </w:r>
      <w:r>
        <w:rPr>
          <w:spacing w:val="-4"/>
          <w:w w:val="110"/>
        </w:rPr>
        <w:t xml:space="preserve"> </w:t>
      </w:r>
      <w:r>
        <w:rPr>
          <w:w w:val="110"/>
        </w:rPr>
        <w:t>dim.</w:t>
      </w:r>
    </w:p>
    <w:p w14:paraId="638BAB9C" w14:textId="77777777" w:rsidR="00A46697" w:rsidRDefault="005748F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4A9B44F" wp14:editId="4D76FE6F">
            <wp:extent cx="6017990" cy="2889885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99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7D55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382BCA72" w14:textId="1598B619" w:rsidR="00A46697" w:rsidRDefault="005748F0">
      <w:pPr>
        <w:pStyle w:val="BodyText"/>
        <w:spacing w:before="127" w:line="270" w:lineRule="exact"/>
        <w:ind w:right="157"/>
        <w:jc w:val="both"/>
      </w:pPr>
      <w:proofErr w:type="gramStart"/>
      <w:r>
        <w:rPr>
          <w:w w:val="105"/>
        </w:rPr>
        <w:t>Figure</w:t>
      </w:r>
      <w:r>
        <w:rPr>
          <w:spacing w:val="-7"/>
          <w:w w:val="105"/>
        </w:rPr>
        <w:t xml:space="preserve"> </w:t>
      </w:r>
      <w:r>
        <w:rPr>
          <w:w w:val="105"/>
        </w:rPr>
        <w:t>4.3:</w:t>
      </w:r>
      <w:r>
        <w:rPr>
          <w:spacing w:val="30"/>
          <w:w w:val="105"/>
        </w:rPr>
        <w:t xml:space="preserve"> </w:t>
      </w:r>
      <w:r>
        <w:rPr>
          <w:w w:val="105"/>
        </w:rPr>
        <w:t>AIA</w:t>
      </w:r>
      <w:r>
        <w:rPr>
          <w:spacing w:val="-6"/>
          <w:w w:val="105"/>
        </w:rPr>
        <w:t xml:space="preserve"> </w:t>
      </w:r>
      <w:r>
        <w:rPr>
          <w:w w:val="105"/>
        </w:rPr>
        <w:t>results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M1.0</w:t>
      </w:r>
      <w:r>
        <w:rPr>
          <w:spacing w:val="-7"/>
          <w:w w:val="105"/>
        </w:rPr>
        <w:t xml:space="preserve"> </w:t>
      </w:r>
      <w:r>
        <w:rPr>
          <w:w w:val="105"/>
        </w:rPr>
        <w:t>Flare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6"/>
          <w:w w:val="105"/>
        </w:rPr>
        <w:t xml:space="preserve"> </w:t>
      </w:r>
      <w:r>
        <w:rPr>
          <w:w w:val="105"/>
        </w:rPr>
        <w:t>2010</w:t>
      </w:r>
      <w:r>
        <w:rPr>
          <w:spacing w:val="-7"/>
          <w:w w:val="105"/>
        </w:rPr>
        <w:t xml:space="preserve"> </w:t>
      </w:r>
      <w:r>
        <w:rPr>
          <w:w w:val="105"/>
        </w:rPr>
        <w:t>August</w:t>
      </w:r>
      <w:r>
        <w:rPr>
          <w:spacing w:val="-6"/>
          <w:w w:val="105"/>
        </w:rPr>
        <w:t xml:space="preserve"> </w:t>
      </w:r>
      <w:r>
        <w:rPr>
          <w:w w:val="105"/>
        </w:rPr>
        <w:t>7.</w:t>
      </w:r>
      <w:proofErr w:type="gramEnd"/>
      <w:r>
        <w:rPr>
          <w:spacing w:val="34"/>
          <w:w w:val="105"/>
        </w:rPr>
        <w:t xml:space="preserve"> </w:t>
      </w:r>
      <w:r>
        <w:rPr>
          <w:w w:val="105"/>
        </w:rPr>
        <w:t>Images</w:t>
      </w:r>
      <w:r>
        <w:rPr>
          <w:spacing w:val="-7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mpr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-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-6"/>
          <w:w w:val="105"/>
        </w:rPr>
        <w:t xml:space="preserve"> </w:t>
      </w:r>
      <w:r>
        <w:rPr>
          <w:w w:val="105"/>
        </w:rPr>
        <w:t>using</w:t>
      </w:r>
      <w:r>
        <w:rPr>
          <w:spacing w:val="-7"/>
          <w:w w:val="105"/>
        </w:rPr>
        <w:t xml:space="preserve"> </w:t>
      </w:r>
      <w:proofErr w:type="gramStart"/>
      <w:r>
        <w:rPr>
          <w:w w:val="105"/>
        </w:rPr>
        <w:t>point</w:t>
      </w:r>
      <w:r>
        <w:rPr>
          <w:spacing w:val="-6"/>
          <w:w w:val="105"/>
        </w:rPr>
        <w:t xml:space="preserve"> </w:t>
      </w:r>
      <w:r>
        <w:rPr>
          <w:w w:val="105"/>
        </w:rPr>
        <w:t>spread</w:t>
      </w:r>
      <w:proofErr w:type="gramEnd"/>
      <w:r>
        <w:rPr>
          <w:spacing w:val="23"/>
          <w:w w:val="110"/>
        </w:rPr>
        <w:t xml:space="preserve"> </w:t>
      </w:r>
      <w:r>
        <w:rPr>
          <w:w w:val="105"/>
        </w:rPr>
        <w:t>function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com</w:t>
      </w:r>
      <w:r>
        <w:rPr>
          <w:spacing w:val="5"/>
          <w:w w:val="105"/>
        </w:rPr>
        <w:t>p</w:t>
      </w:r>
      <w:r>
        <w:rPr>
          <w:w w:val="105"/>
        </w:rPr>
        <w:t>ensate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instrume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spacing w:val="-2"/>
          <w:w w:val="105"/>
        </w:rPr>
        <w:t xml:space="preserve"> </w:t>
      </w:r>
      <w:r>
        <w:rPr>
          <w:w w:val="105"/>
        </w:rPr>
        <w:t>“blurring”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lig</w:t>
      </w:r>
      <w:r>
        <w:rPr>
          <w:spacing w:val="-7"/>
          <w:w w:val="105"/>
        </w:rPr>
        <w:t>h</w:t>
      </w:r>
      <w:r>
        <w:rPr>
          <w:w w:val="105"/>
        </w:rPr>
        <w:t>t.</w:t>
      </w:r>
      <w:r>
        <w:rPr>
          <w:spacing w:val="40"/>
          <w:w w:val="105"/>
        </w:rPr>
        <w:t xml:space="preserve"> </w:t>
      </w:r>
      <w:r>
        <w:rPr>
          <w:w w:val="105"/>
        </w:rPr>
        <w:t>Left:</w:t>
      </w:r>
      <w:r>
        <w:rPr>
          <w:spacing w:val="35"/>
          <w:w w:val="105"/>
        </w:rPr>
        <w:t xml:space="preserve"> </w:t>
      </w:r>
      <w:r>
        <w:rPr>
          <w:w w:val="105"/>
        </w:rPr>
        <w:t>AIA</w:t>
      </w:r>
      <w:r>
        <w:rPr>
          <w:spacing w:val="-2"/>
          <w:w w:val="105"/>
        </w:rPr>
        <w:t xml:space="preserve"> </w:t>
      </w:r>
      <w:r>
        <w:rPr>
          <w:w w:val="105"/>
        </w:rPr>
        <w:t>171</w:t>
      </w:r>
      <w:r>
        <w:rPr>
          <w:spacing w:val="-3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r>
        <w:rPr>
          <w:spacing w:val="-2"/>
          <w:w w:val="105"/>
        </w:rPr>
        <w:t xml:space="preserve"> </w:t>
      </w:r>
      <w:r>
        <w:rPr>
          <w:spacing w:val="-8"/>
          <w:w w:val="105"/>
        </w:rPr>
        <w:t>c</w:t>
      </w:r>
      <w:r>
        <w:rPr>
          <w:w w:val="105"/>
        </w:rPr>
        <w:t>hannel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-1"/>
          <w:w w:val="105"/>
        </w:rPr>
        <w:t xml:space="preserve"> </w:t>
      </w:r>
      <w:r>
        <w:rPr>
          <w:w w:val="105"/>
        </w:rPr>
        <w:t>image</w:t>
      </w:r>
      <w:r>
        <w:rPr>
          <w:w w:val="103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subjectively</w:t>
      </w:r>
      <w:r>
        <w:rPr>
          <w:spacing w:val="16"/>
          <w:w w:val="105"/>
        </w:rPr>
        <w:t xml:space="preserve"> </w:t>
      </w:r>
      <w:r>
        <w:rPr>
          <w:w w:val="105"/>
        </w:rPr>
        <w:t>selected</w:t>
      </w:r>
      <w:r>
        <w:rPr>
          <w:spacing w:val="16"/>
          <w:w w:val="105"/>
        </w:rPr>
        <w:t xml:space="preserve"> </w:t>
      </w:r>
      <w:r>
        <w:rPr>
          <w:w w:val="105"/>
        </w:rPr>
        <w:t>region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-2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aid.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red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16"/>
          <w:w w:val="105"/>
        </w:rPr>
        <w:t xml:space="preserve"> </w:t>
      </w:r>
      <w:r>
        <w:rPr>
          <w:w w:val="105"/>
        </w:rPr>
        <w:t>outlines</w:t>
      </w:r>
      <w:r>
        <w:rPr>
          <w:spacing w:val="15"/>
          <w:w w:val="105"/>
        </w:rPr>
        <w:t xml:space="preserve"> </w:t>
      </w:r>
      <w:r>
        <w:rPr>
          <w:w w:val="105"/>
        </w:rPr>
        <w:t>what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thought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3"/>
          <w:w w:val="99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region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mass</w:t>
      </w:r>
      <w:r>
        <w:rPr>
          <w:spacing w:val="25"/>
          <w:w w:val="105"/>
        </w:rPr>
        <w:t xml:space="preserve"> </w:t>
      </w:r>
      <w:r>
        <w:rPr>
          <w:w w:val="105"/>
        </w:rPr>
        <w:t>loss.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orange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purple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-2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outline</w:t>
      </w:r>
      <w:r>
        <w:rPr>
          <w:spacing w:val="26"/>
          <w:w w:val="105"/>
        </w:rPr>
        <w:t xml:space="preserve"> </w:t>
      </w:r>
      <w:r>
        <w:rPr>
          <w:w w:val="105"/>
        </w:rPr>
        <w:t>other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regions</w:t>
      </w:r>
      <w:r>
        <w:rPr>
          <w:spacing w:val="26"/>
          <w:w w:val="105"/>
        </w:rPr>
        <w:t xml:space="preserve"> </w:t>
      </w:r>
      <w:r>
        <w:rPr>
          <w:w w:val="105"/>
        </w:rPr>
        <w:t>on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disk,</w:t>
      </w:r>
      <w:r>
        <w:rPr>
          <w:spacing w:val="22"/>
          <w:w w:val="109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46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potential</w:t>
      </w:r>
      <w:r>
        <w:rPr>
          <w:spacing w:val="46"/>
          <w:w w:val="105"/>
        </w:rPr>
        <w:t xml:space="preserve"> </w:t>
      </w:r>
      <w:r>
        <w:rPr>
          <w:w w:val="105"/>
        </w:rPr>
        <w:t>to</w:t>
      </w:r>
      <w:r>
        <w:rPr>
          <w:spacing w:val="46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46"/>
          <w:w w:val="105"/>
        </w:rPr>
        <w:t xml:space="preserve"> </w:t>
      </w:r>
      <w:r>
        <w:rPr>
          <w:w w:val="105"/>
        </w:rPr>
        <w:t>sympathetic</w:t>
      </w:r>
      <w:r>
        <w:rPr>
          <w:spacing w:val="46"/>
          <w:w w:val="105"/>
        </w:rPr>
        <w:t xml:space="preserve"> </w:t>
      </w:r>
      <w:ins w:id="56" w:author="Tom Woods" w:date="2016-01-27T18:57:00Z">
        <w:r w:rsidR="0038548A">
          <w:rPr>
            <w:spacing w:val="46"/>
            <w:w w:val="105"/>
          </w:rPr>
          <w:t xml:space="preserve">eruption / </w:t>
        </w:r>
      </w:ins>
      <w:r>
        <w:rPr>
          <w:w w:val="105"/>
        </w:rPr>
        <w:t>dimming.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green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46"/>
          <w:w w:val="105"/>
        </w:rPr>
        <w:t xml:space="preserve"> </w:t>
      </w:r>
      <w:r>
        <w:rPr>
          <w:spacing w:val="-1"/>
          <w:w w:val="105"/>
        </w:rPr>
        <w:t>out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es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fil</w:t>
      </w:r>
      <w:r>
        <w:rPr>
          <w:spacing w:val="-1"/>
          <w:w w:val="105"/>
        </w:rPr>
        <w:t>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nt,</w:t>
      </w:r>
      <w:r>
        <w:rPr>
          <w:spacing w:val="41"/>
          <w:w w:val="109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3"/>
          <w:w w:val="105"/>
        </w:rPr>
        <w:t xml:space="preserve"> </w:t>
      </w:r>
      <w:r>
        <w:rPr>
          <w:w w:val="105"/>
        </w:rPr>
        <w:t>also</w:t>
      </w:r>
      <w:r>
        <w:rPr>
          <w:spacing w:val="33"/>
          <w:w w:val="105"/>
        </w:rPr>
        <w:t xml:space="preserve"> </w:t>
      </w:r>
      <w:r>
        <w:rPr>
          <w:w w:val="105"/>
        </w:rPr>
        <w:t>has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potential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sympathetically</w:t>
      </w:r>
      <w:r>
        <w:rPr>
          <w:spacing w:val="34"/>
          <w:w w:val="105"/>
        </w:rPr>
        <w:t xml:space="preserve"> </w:t>
      </w:r>
      <w:r>
        <w:rPr>
          <w:w w:val="105"/>
        </w:rPr>
        <w:t>dim</w:t>
      </w:r>
      <w:r>
        <w:rPr>
          <w:spacing w:val="33"/>
          <w:w w:val="105"/>
        </w:rPr>
        <w:t xml:space="preserve"> </w:t>
      </w:r>
      <w:r>
        <w:rPr>
          <w:w w:val="105"/>
        </w:rPr>
        <w:t>based</w:t>
      </w:r>
      <w:r>
        <w:rPr>
          <w:spacing w:val="34"/>
          <w:w w:val="105"/>
        </w:rPr>
        <w:t xml:space="preserve"> </w:t>
      </w:r>
      <w:r>
        <w:rPr>
          <w:w w:val="105"/>
        </w:rPr>
        <w:t>on</w:t>
      </w:r>
      <w:r>
        <w:rPr>
          <w:spacing w:val="33"/>
          <w:w w:val="105"/>
        </w:rPr>
        <w:t xml:space="preserve"> </w:t>
      </w:r>
      <w:r>
        <w:rPr>
          <w:w w:val="105"/>
        </w:rPr>
        <w:t>its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hav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or</w:t>
      </w:r>
      <w:r>
        <w:rPr>
          <w:spacing w:val="33"/>
          <w:w w:val="105"/>
        </w:rPr>
        <w:t xml:space="preserve"> </w:t>
      </w:r>
      <w:r>
        <w:rPr>
          <w:w w:val="105"/>
        </w:rPr>
        <w:t>during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M</w:t>
      </w:r>
      <w:r>
        <w:rPr>
          <w:spacing w:val="34"/>
          <w:w w:val="105"/>
        </w:rPr>
        <w:t xml:space="preserve"> </w:t>
      </w:r>
      <w:r>
        <w:rPr>
          <w:w w:val="105"/>
        </w:rPr>
        <w:t>flare</w:t>
      </w:r>
      <w:r>
        <w:rPr>
          <w:spacing w:val="33"/>
          <w:w w:val="105"/>
        </w:rPr>
        <w:t xml:space="preserve"> </w:t>
      </w:r>
      <w:r>
        <w:rPr>
          <w:w w:val="105"/>
        </w:rPr>
        <w:t>on</w:t>
      </w:r>
      <w:r>
        <w:rPr>
          <w:spacing w:val="21"/>
          <w:w w:val="104"/>
        </w:rPr>
        <w:t xml:space="preserve"> </w:t>
      </w:r>
      <w:r>
        <w:rPr>
          <w:w w:val="105"/>
        </w:rPr>
        <w:t>2010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Augu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18"/>
          <w:w w:val="105"/>
        </w:rPr>
        <w:t xml:space="preserve"> </w:t>
      </w:r>
      <w:r>
        <w:rPr>
          <w:w w:val="105"/>
        </w:rPr>
        <w:t>5.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magenta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17"/>
          <w:w w:val="105"/>
        </w:rPr>
        <w:t xml:space="preserve"> </w:t>
      </w:r>
      <w:r>
        <w:rPr>
          <w:w w:val="105"/>
        </w:rPr>
        <w:t>isolates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8"/>
          <w:w w:val="105"/>
        </w:rPr>
        <w:t xml:space="preserve"> </w:t>
      </w:r>
      <w:r>
        <w:rPr>
          <w:w w:val="105"/>
        </w:rPr>
        <w:t>coronal</w:t>
      </w:r>
      <w:r>
        <w:rPr>
          <w:spacing w:val="18"/>
          <w:w w:val="105"/>
        </w:rPr>
        <w:t xml:space="preserve"> </w:t>
      </w:r>
      <w:r>
        <w:rPr>
          <w:w w:val="105"/>
        </w:rPr>
        <w:t>loops.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white</w:t>
      </w:r>
      <w:r>
        <w:rPr>
          <w:spacing w:val="18"/>
          <w:w w:val="105"/>
        </w:rPr>
        <w:t xml:space="preserve"> </w:t>
      </w:r>
      <w:r>
        <w:rPr>
          <w:w w:val="105"/>
        </w:rPr>
        <w:t>line</w:t>
      </w:r>
      <w:r>
        <w:rPr>
          <w:spacing w:val="17"/>
          <w:w w:val="105"/>
        </w:rPr>
        <w:t xml:space="preserve"> </w:t>
      </w:r>
      <w:r>
        <w:rPr>
          <w:w w:val="105"/>
        </w:rPr>
        <w:t>around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99"/>
        </w:rPr>
        <w:t xml:space="preserve"> </w:t>
      </w:r>
      <w:r>
        <w:rPr>
          <w:w w:val="105"/>
        </w:rPr>
        <w:t>solar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mb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an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art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act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solarsoft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de</w:t>
      </w:r>
      <w:ins w:id="57" w:author="Tom Woods" w:date="2016-01-27T18:58:00Z">
        <w:r w:rsidR="0038548A">
          <w:rPr>
            <w:w w:val="105"/>
          </w:rPr>
          <w:t>-</w:t>
        </w:r>
      </w:ins>
      <w:r>
        <w:rPr>
          <w:w w:val="105"/>
        </w:rPr>
        <w:t>rotation</w:t>
      </w:r>
      <w:r>
        <w:rPr>
          <w:spacing w:val="23"/>
          <w:w w:val="105"/>
        </w:rPr>
        <w:t xml:space="preserve"> </w:t>
      </w:r>
      <w:r>
        <w:rPr>
          <w:w w:val="105"/>
        </w:rPr>
        <w:t>method.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ght</w:t>
      </w:r>
      <w:r>
        <w:rPr>
          <w:spacing w:val="23"/>
          <w:w w:val="105"/>
        </w:rPr>
        <w:t xml:space="preserve"> </w:t>
      </w:r>
      <w:r>
        <w:rPr>
          <w:w w:val="105"/>
        </w:rPr>
        <w:t>three</w:t>
      </w:r>
      <w:r>
        <w:rPr>
          <w:spacing w:val="24"/>
          <w:w w:val="105"/>
        </w:rPr>
        <w:t xml:space="preserve"> </w:t>
      </w:r>
      <w:r>
        <w:rPr>
          <w:w w:val="105"/>
        </w:rPr>
        <w:t>plots:</w:t>
      </w:r>
      <w:r>
        <w:rPr>
          <w:spacing w:val="51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AIA</w:t>
      </w:r>
      <w:r>
        <w:rPr>
          <w:spacing w:val="43"/>
          <w:w w:val="103"/>
        </w:rPr>
        <w:t xml:space="preserve"> </w:t>
      </w:r>
      <w:r>
        <w:rPr>
          <w:w w:val="105"/>
        </w:rPr>
        <w:t>171</w:t>
      </w:r>
      <w:r>
        <w:rPr>
          <w:spacing w:val="27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A,</w:t>
      </w:r>
      <w:r>
        <w:rPr>
          <w:spacing w:val="27"/>
          <w:w w:val="105"/>
        </w:rPr>
        <w:t xml:space="preserve"> </w:t>
      </w:r>
      <w:r>
        <w:rPr>
          <w:w w:val="105"/>
        </w:rPr>
        <w:t>193</w:t>
      </w:r>
      <w:r>
        <w:rPr>
          <w:spacing w:val="27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304</w:t>
      </w:r>
      <w:r>
        <w:rPr>
          <w:spacing w:val="27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spacing w:val="-8"/>
          <w:w w:val="105"/>
        </w:rPr>
        <w:t>c</w:t>
      </w:r>
      <w:r>
        <w:rPr>
          <w:w w:val="105"/>
        </w:rPr>
        <w:t>hannels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color-corres</w:t>
      </w:r>
      <w:r>
        <w:rPr>
          <w:spacing w:val="5"/>
          <w:w w:val="105"/>
        </w:rPr>
        <w:t>p</w:t>
      </w:r>
      <w:r>
        <w:rPr>
          <w:w w:val="105"/>
        </w:rPr>
        <w:t>onding</w:t>
      </w:r>
      <w:r>
        <w:rPr>
          <w:spacing w:val="27"/>
          <w:w w:val="105"/>
        </w:rPr>
        <w:t xml:space="preserve"> </w:t>
      </w:r>
      <w:r>
        <w:rPr>
          <w:w w:val="105"/>
        </w:rPr>
        <w:t>co</w:t>
      </w:r>
      <w:r>
        <w:rPr>
          <w:spacing w:val="-7"/>
          <w:w w:val="105"/>
        </w:rPr>
        <w:t>n</w:t>
      </w:r>
      <w:r>
        <w:rPr>
          <w:w w:val="105"/>
        </w:rPr>
        <w:t>tours</w:t>
      </w:r>
      <w:r>
        <w:rPr>
          <w:spacing w:val="27"/>
          <w:w w:val="105"/>
        </w:rPr>
        <w:t xml:space="preserve"> </w:t>
      </w:r>
      <w:r>
        <w:rPr>
          <w:w w:val="105"/>
        </w:rPr>
        <w:t>on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AIA</w:t>
      </w:r>
      <w:r>
        <w:rPr>
          <w:spacing w:val="27"/>
          <w:w w:val="105"/>
        </w:rPr>
        <w:t xml:space="preserve"> </w:t>
      </w:r>
      <w:r>
        <w:rPr>
          <w:w w:val="105"/>
        </w:rPr>
        <w:t>image.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w w:val="99"/>
        </w:rPr>
        <w:t xml:space="preserve"> </w:t>
      </w:r>
      <w:r>
        <w:rPr>
          <w:w w:val="105"/>
        </w:rPr>
        <w:t>blue</w:t>
      </w:r>
      <w:r>
        <w:rPr>
          <w:spacing w:val="12"/>
          <w:w w:val="105"/>
        </w:rPr>
        <w:t xml:space="preserve"> </w:t>
      </w:r>
      <w:r>
        <w:rPr>
          <w:w w:val="105"/>
        </w:rPr>
        <w:t>line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12"/>
          <w:w w:val="105"/>
        </w:rPr>
        <w:t xml:space="preserve"> </w:t>
      </w:r>
      <w:r>
        <w:rPr>
          <w:w w:val="105"/>
        </w:rPr>
        <w:t>on-disk</w:t>
      </w:r>
      <w:r>
        <w:rPr>
          <w:spacing w:val="12"/>
          <w:w w:val="105"/>
        </w:rPr>
        <w:t xml:space="preserve"> </w:t>
      </w:r>
      <w:r>
        <w:rPr>
          <w:w w:val="105"/>
        </w:rPr>
        <w:t>area</w:t>
      </w:r>
      <w:r>
        <w:rPr>
          <w:spacing w:val="12"/>
          <w:w w:val="105"/>
        </w:rPr>
        <w:t xml:space="preserve"> </w:t>
      </w:r>
      <w:r>
        <w:rPr>
          <w:w w:val="105"/>
        </w:rPr>
        <w:t>not</w:t>
      </w:r>
      <w:r>
        <w:rPr>
          <w:spacing w:val="12"/>
          <w:w w:val="105"/>
        </w:rPr>
        <w:t xml:space="preserve"> </w:t>
      </w:r>
      <w:r>
        <w:rPr>
          <w:w w:val="105"/>
        </w:rPr>
        <w:t>enclosed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ontour.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12"/>
          <w:w w:val="105"/>
        </w:rPr>
        <w:t xml:space="preserve"> </w:t>
      </w:r>
      <w:r>
        <w:rPr>
          <w:w w:val="105"/>
        </w:rPr>
        <w:t>line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sum</w:t>
      </w:r>
      <w:r>
        <w:rPr>
          <w:spacing w:val="29"/>
          <w:w w:val="106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all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1"/>
          <w:w w:val="105"/>
        </w:rPr>
        <w:t xml:space="preserve"> </w:t>
      </w:r>
      <w:r>
        <w:rPr>
          <w:w w:val="105"/>
        </w:rPr>
        <w:t>regions</w:t>
      </w:r>
      <w:ins w:id="58" w:author="Tom Woods" w:date="2016-01-27T18:58:00Z">
        <w:r w:rsidR="0038548A">
          <w:rPr>
            <w:w w:val="105"/>
          </w:rPr>
          <w:t xml:space="preserve"> that does not include the flare region</w:t>
        </w:r>
      </w:ins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acts</w:t>
      </w:r>
      <w:r>
        <w:rPr>
          <w:spacing w:val="21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xy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total</w:t>
      </w:r>
      <w:r>
        <w:rPr>
          <w:spacing w:val="21"/>
          <w:w w:val="105"/>
        </w:rPr>
        <w:t xml:space="preserve"> </w:t>
      </w:r>
      <w:r>
        <w:rPr>
          <w:w w:val="105"/>
        </w:rPr>
        <w:t>dimming.</w:t>
      </w:r>
      <w:r>
        <w:rPr>
          <w:spacing w:val="47"/>
          <w:w w:val="105"/>
        </w:rPr>
        <w:t xml:space="preserve"> </w:t>
      </w:r>
      <w:r>
        <w:rPr>
          <w:w w:val="105"/>
        </w:rPr>
        <w:t>All</w:t>
      </w:r>
      <w:r>
        <w:rPr>
          <w:spacing w:val="20"/>
          <w:w w:val="105"/>
        </w:rPr>
        <w:t xml:space="preserve"> </w:t>
      </w:r>
      <w:r>
        <w:rPr>
          <w:w w:val="105"/>
        </w:rPr>
        <w:t>percent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calculated</w:t>
      </w:r>
      <w:r>
        <w:rPr>
          <w:spacing w:val="29"/>
          <w:w w:val="110"/>
        </w:rPr>
        <w:t xml:space="preserve"> </w:t>
      </w:r>
      <w:r>
        <w:rPr>
          <w:w w:val="105"/>
        </w:rPr>
        <w:t>from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band’s</w:t>
      </w:r>
      <w:r>
        <w:rPr>
          <w:spacing w:val="33"/>
          <w:w w:val="105"/>
        </w:rPr>
        <w:t xml:space="preserve"> </w:t>
      </w:r>
      <w:ins w:id="59" w:author="Tom Woods" w:date="2016-01-27T18:59:00Z">
        <w:r w:rsidR="0038548A">
          <w:rPr>
            <w:spacing w:val="33"/>
            <w:w w:val="105"/>
          </w:rPr>
          <w:t xml:space="preserve">pre-flare </w:t>
        </w:r>
      </w:ins>
      <w:r>
        <w:rPr>
          <w:spacing w:val="-13"/>
          <w:w w:val="105"/>
        </w:rPr>
        <w:t>v</w:t>
      </w:r>
      <w:r>
        <w:rPr>
          <w:w w:val="105"/>
        </w:rPr>
        <w:t>al</w:t>
      </w:r>
      <w:r>
        <w:rPr>
          <w:spacing w:val="-1"/>
          <w:w w:val="105"/>
        </w:rPr>
        <w:t>u</w:t>
      </w:r>
      <w:r>
        <w:rPr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at</w:t>
      </w:r>
      <w:r>
        <w:rPr>
          <w:spacing w:val="33"/>
          <w:w w:val="105"/>
        </w:rPr>
        <w:t xml:space="preserve"> </w:t>
      </w:r>
      <w:r>
        <w:rPr>
          <w:w w:val="105"/>
        </w:rPr>
        <w:t>17:00</w:t>
      </w:r>
      <w:r>
        <w:rPr>
          <w:spacing w:val="33"/>
          <w:w w:val="105"/>
        </w:rPr>
        <w:t xml:space="preserve"> </w:t>
      </w:r>
      <w:r>
        <w:rPr>
          <w:w w:val="105"/>
        </w:rPr>
        <w:t>UT</w:t>
      </w:r>
      <w:del w:id="60" w:author="Tom Woods" w:date="2016-01-27T18:59:00Z">
        <w:r w:rsidDel="0038548A">
          <w:rPr>
            <w:w w:val="105"/>
          </w:rPr>
          <w:delText>,</w:delText>
        </w:r>
        <w:r w:rsidDel="0038548A">
          <w:rPr>
            <w:spacing w:val="33"/>
            <w:w w:val="105"/>
          </w:rPr>
          <w:delText xml:space="preserve"> </w:delText>
        </w:r>
        <w:r w:rsidDel="0038548A">
          <w:rPr>
            <w:w w:val="105"/>
          </w:rPr>
          <w:delText>prior</w:delText>
        </w:r>
        <w:r w:rsidDel="0038548A">
          <w:rPr>
            <w:spacing w:val="33"/>
            <w:w w:val="105"/>
          </w:rPr>
          <w:delText xml:space="preserve"> </w:delText>
        </w:r>
        <w:r w:rsidDel="0038548A">
          <w:rPr>
            <w:w w:val="105"/>
          </w:rPr>
          <w:delText>to</w:delText>
        </w:r>
        <w:r w:rsidDel="0038548A">
          <w:rPr>
            <w:spacing w:val="33"/>
            <w:w w:val="105"/>
          </w:rPr>
          <w:delText xml:space="preserve"> </w:delText>
        </w:r>
        <w:r w:rsidDel="0038548A">
          <w:rPr>
            <w:w w:val="105"/>
          </w:rPr>
          <w:delText>the</w:delText>
        </w:r>
        <w:r w:rsidDel="0038548A">
          <w:rPr>
            <w:spacing w:val="33"/>
            <w:w w:val="105"/>
          </w:rPr>
          <w:delText xml:space="preserve"> </w:delText>
        </w:r>
        <w:r w:rsidDel="0038548A">
          <w:rPr>
            <w:w w:val="105"/>
          </w:rPr>
          <w:delText>flare</w:delText>
        </w:r>
      </w:del>
      <w:r>
        <w:rPr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t</w:t>
      </w:r>
      <w:r>
        <w:rPr>
          <w:spacing w:val="-1"/>
          <w:w w:val="105"/>
        </w:rPr>
        <w:t>r</w:t>
      </w:r>
      <w:r>
        <w:rPr>
          <w:w w:val="105"/>
        </w:rPr>
        <w:t>ansition</w:t>
      </w:r>
      <w:r>
        <w:rPr>
          <w:spacing w:val="33"/>
          <w:w w:val="105"/>
        </w:rPr>
        <w:t xml:space="preserve"> </w:t>
      </w:r>
      <w:r>
        <w:rPr>
          <w:w w:val="105"/>
        </w:rPr>
        <w:t>region</w:t>
      </w:r>
      <w:r>
        <w:rPr>
          <w:spacing w:val="33"/>
          <w:w w:val="105"/>
        </w:rPr>
        <w:t xml:space="preserve"> </w:t>
      </w:r>
      <w:r>
        <w:rPr>
          <w:w w:val="105"/>
        </w:rPr>
        <w:t>He</w:t>
      </w:r>
      <w:r>
        <w:rPr>
          <w:spacing w:val="33"/>
          <w:w w:val="105"/>
        </w:rPr>
        <w:t xml:space="preserve"> </w:t>
      </w:r>
      <w:r>
        <w:rPr>
          <w:w w:val="105"/>
        </w:rPr>
        <w:t>304</w:t>
      </w:r>
      <w:r>
        <w:rPr>
          <w:spacing w:val="33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em</w:t>
      </w:r>
      <w:r>
        <w:rPr>
          <w:spacing w:val="-2"/>
          <w:w w:val="105"/>
        </w:rPr>
        <w:t>i</w:t>
      </w:r>
      <w:r>
        <w:rPr>
          <w:w w:val="105"/>
        </w:rPr>
        <w:t>ssion</w:t>
      </w:r>
      <w:r>
        <w:rPr>
          <w:w w:val="104"/>
        </w:rPr>
        <w:t xml:space="preserve"> </w:t>
      </w:r>
      <w:r>
        <w:rPr>
          <w:w w:val="105"/>
        </w:rPr>
        <w:t>d</w:t>
      </w:r>
      <w:r>
        <w:rPr>
          <w:spacing w:val="6"/>
          <w:w w:val="105"/>
        </w:rPr>
        <w:t>o</w:t>
      </w:r>
      <w:r>
        <w:rPr>
          <w:w w:val="105"/>
        </w:rPr>
        <w:t>es</w:t>
      </w:r>
      <w:r>
        <w:rPr>
          <w:spacing w:val="11"/>
          <w:w w:val="105"/>
        </w:rPr>
        <w:t xml:space="preserve"> </w:t>
      </w:r>
      <w:r>
        <w:rPr>
          <w:w w:val="105"/>
        </w:rPr>
        <w:t>not</w:t>
      </w:r>
      <w:r>
        <w:rPr>
          <w:spacing w:val="12"/>
          <w:w w:val="105"/>
        </w:rPr>
        <w:t xml:space="preserve"> </w:t>
      </w:r>
      <w:r>
        <w:rPr>
          <w:w w:val="105"/>
        </w:rPr>
        <w:t>sh</w:t>
      </w:r>
      <w:r>
        <w:rPr>
          <w:spacing w:val="-7"/>
          <w:w w:val="105"/>
        </w:rPr>
        <w:t>o</w:t>
      </w:r>
      <w:r>
        <w:rPr>
          <w:w w:val="105"/>
        </w:rPr>
        <w:t>w</w:t>
      </w:r>
      <w:r>
        <w:rPr>
          <w:spacing w:val="12"/>
          <w:w w:val="105"/>
        </w:rPr>
        <w:t xml:space="preserve"> </w:t>
      </w:r>
      <w:r>
        <w:rPr>
          <w:w w:val="105"/>
        </w:rPr>
        <w:t>dimming;</w:t>
      </w:r>
      <w:r>
        <w:rPr>
          <w:spacing w:val="11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oth</w:t>
      </w:r>
      <w:r>
        <w:rPr>
          <w:spacing w:val="12"/>
          <w:w w:val="105"/>
        </w:rPr>
        <w:t xml:space="preserve"> </w:t>
      </w:r>
      <w:ins w:id="61" w:author="Tom Woods" w:date="2016-01-27T19:00:00Z">
        <w:r w:rsidR="0038548A">
          <w:rPr>
            <w:spacing w:val="12"/>
            <w:w w:val="105"/>
          </w:rPr>
          <w:t xml:space="preserve">cool </w:t>
        </w:r>
      </w:ins>
      <w:r>
        <w:rPr>
          <w:w w:val="105"/>
        </w:rPr>
        <w:t>corona</w:t>
      </w:r>
      <w:r>
        <w:rPr>
          <w:spacing w:val="12"/>
          <w:w w:val="105"/>
        </w:rPr>
        <w:t xml:space="preserve"> </w:t>
      </w:r>
      <w:r>
        <w:rPr>
          <w:spacing w:val="-18"/>
          <w:w w:val="105"/>
        </w:rPr>
        <w:t>F</w:t>
      </w:r>
      <w:r>
        <w:rPr>
          <w:w w:val="105"/>
        </w:rPr>
        <w:t>e</w:t>
      </w:r>
      <w:r>
        <w:rPr>
          <w:spacing w:val="12"/>
          <w:w w:val="105"/>
        </w:rPr>
        <w:t xml:space="preserve"> </w:t>
      </w:r>
      <w:r>
        <w:rPr>
          <w:w w:val="105"/>
        </w:rPr>
        <w:t>emissions</w:t>
      </w:r>
      <w:r>
        <w:rPr>
          <w:spacing w:val="11"/>
          <w:w w:val="105"/>
        </w:rPr>
        <w:t xml:space="preserve"> </w:t>
      </w:r>
      <w:r>
        <w:rPr>
          <w:w w:val="105"/>
        </w:rPr>
        <w:t>(171</w:t>
      </w:r>
      <w:r>
        <w:rPr>
          <w:spacing w:val="12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193</w:t>
      </w:r>
      <w:r>
        <w:rPr>
          <w:spacing w:val="12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A)</w:t>
      </w:r>
      <w:r>
        <w:rPr>
          <w:spacing w:val="12"/>
          <w:w w:val="105"/>
        </w:rPr>
        <w:t xml:space="preserve"> </w:t>
      </w:r>
      <w:r>
        <w:rPr>
          <w:w w:val="105"/>
        </w:rPr>
        <w:t>sh</w:t>
      </w:r>
      <w:r>
        <w:rPr>
          <w:spacing w:val="-7"/>
          <w:w w:val="105"/>
        </w:rPr>
        <w:t>o</w:t>
      </w:r>
      <w:r>
        <w:rPr>
          <w:w w:val="105"/>
        </w:rPr>
        <w:t>w</w:t>
      </w:r>
      <w:r>
        <w:rPr>
          <w:spacing w:val="12"/>
          <w:w w:val="105"/>
        </w:rPr>
        <w:t xml:space="preserve"> </w:t>
      </w:r>
      <w:r>
        <w:rPr>
          <w:w w:val="105"/>
        </w:rPr>
        <w:t>dimming.</w:t>
      </w:r>
    </w:p>
    <w:p w14:paraId="03024379" w14:textId="77777777" w:rsidR="00A46697" w:rsidRDefault="00A46697">
      <w:pPr>
        <w:spacing w:line="270" w:lineRule="exact"/>
        <w:jc w:val="both"/>
        <w:sectPr w:rsidR="00A46697">
          <w:pgSz w:w="12240" w:h="15840"/>
          <w:pgMar w:top="1340" w:right="1280" w:bottom="280" w:left="1340" w:header="1132" w:footer="0" w:gutter="0"/>
          <w:cols w:space="720"/>
        </w:sectPr>
      </w:pPr>
    </w:p>
    <w:p w14:paraId="08E32279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14:paraId="0CAE2134" w14:textId="1E8EA444" w:rsidR="00A46697" w:rsidRDefault="005748F0">
      <w:pPr>
        <w:pStyle w:val="BodyText"/>
        <w:spacing w:before="57" w:line="435" w:lineRule="auto"/>
        <w:ind w:right="159" w:firstLine="576"/>
        <w:jc w:val="both"/>
      </w:pP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He</w:t>
      </w:r>
      <w:r>
        <w:rPr>
          <w:spacing w:val="23"/>
          <w:w w:val="105"/>
        </w:rPr>
        <w:t xml:space="preserve"> </w:t>
      </w:r>
      <w:r>
        <w:rPr>
          <w:spacing w:val="5"/>
          <w:w w:val="105"/>
        </w:rPr>
        <w:t>I</w:t>
      </w:r>
      <w:r>
        <w:rPr>
          <w:w w:val="105"/>
        </w:rPr>
        <w:t>I</w:t>
      </w:r>
      <w:r>
        <w:rPr>
          <w:spacing w:val="23"/>
          <w:w w:val="105"/>
        </w:rPr>
        <w:t xml:space="preserve"> </w:t>
      </w:r>
      <w:r>
        <w:rPr>
          <w:w w:val="105"/>
        </w:rPr>
        <w:t>304</w:t>
      </w:r>
      <w:r>
        <w:rPr>
          <w:spacing w:val="22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lig</w:t>
      </w:r>
      <w:r>
        <w:rPr>
          <w:spacing w:val="-7"/>
          <w:w w:val="105"/>
        </w:rPr>
        <w:t>h</w:t>
      </w:r>
      <w:r>
        <w:rPr>
          <w:w w:val="105"/>
        </w:rPr>
        <w:t>t</w:t>
      </w:r>
      <w:r>
        <w:rPr>
          <w:spacing w:val="24"/>
          <w:w w:val="105"/>
        </w:rPr>
        <w:t xml:space="preserve"> </w:t>
      </w:r>
      <w:r>
        <w:rPr>
          <w:w w:val="105"/>
        </w:rPr>
        <w:t>cur</w:t>
      </w:r>
      <w:r>
        <w:rPr>
          <w:spacing w:val="-7"/>
          <w:w w:val="105"/>
        </w:rPr>
        <w:t>v</w:t>
      </w:r>
      <w:r>
        <w:rPr>
          <w:w w:val="105"/>
        </w:rPr>
        <w:t>es</w:t>
      </w:r>
      <w:r>
        <w:rPr>
          <w:spacing w:val="23"/>
          <w:w w:val="105"/>
        </w:rPr>
        <w:t xml:space="preserve"> </w:t>
      </w:r>
      <w:proofErr w:type="gramStart"/>
      <w:r>
        <w:rPr>
          <w:w w:val="105"/>
        </w:rPr>
        <w:t>are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included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pr</w:t>
      </w:r>
      <w:r>
        <w:rPr>
          <w:spacing w:val="-8"/>
          <w:w w:val="105"/>
        </w:rPr>
        <w:t>o</w:t>
      </w:r>
      <w:r>
        <w:rPr>
          <w:w w:val="105"/>
        </w:rPr>
        <w:t>vide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co</w:t>
      </w:r>
      <w:r>
        <w:rPr>
          <w:spacing w:val="-7"/>
          <w:w w:val="105"/>
        </w:rPr>
        <w:t>n</w:t>
      </w:r>
      <w:r>
        <w:rPr>
          <w:w w:val="105"/>
        </w:rPr>
        <w:t>trast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dimming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ects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seen</w:t>
      </w:r>
      <w:r>
        <w:rPr>
          <w:w w:val="110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coronal</w:t>
      </w:r>
      <w:r>
        <w:rPr>
          <w:spacing w:val="42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w w:val="105"/>
        </w:rPr>
        <w:t>lines.</w:t>
      </w:r>
      <w:r>
        <w:rPr>
          <w:spacing w:val="56"/>
          <w:w w:val="105"/>
        </w:rPr>
        <w:t xml:space="preserve"> </w:t>
      </w:r>
      <w:r>
        <w:rPr>
          <w:w w:val="105"/>
        </w:rPr>
        <w:t>This</w:t>
      </w:r>
      <w:r>
        <w:rPr>
          <w:spacing w:val="42"/>
          <w:w w:val="105"/>
        </w:rPr>
        <w:t xml:space="preserve"> </w:t>
      </w:r>
      <w:r>
        <w:rPr>
          <w:w w:val="105"/>
        </w:rPr>
        <w:t>He</w:t>
      </w:r>
      <w:r>
        <w:rPr>
          <w:spacing w:val="42"/>
          <w:w w:val="105"/>
        </w:rPr>
        <w:t xml:space="preserve"> </w:t>
      </w:r>
      <w:r>
        <w:rPr>
          <w:spacing w:val="2"/>
          <w:w w:val="105"/>
        </w:rPr>
        <w:t>II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42"/>
          <w:w w:val="105"/>
        </w:rPr>
        <w:t xml:space="preserve"> </w:t>
      </w:r>
      <w:r>
        <w:rPr>
          <w:w w:val="105"/>
        </w:rPr>
        <w:t>is</w:t>
      </w:r>
      <w:r>
        <w:rPr>
          <w:spacing w:val="43"/>
          <w:w w:val="105"/>
        </w:rPr>
        <w:t xml:space="preserve"> </w:t>
      </w:r>
      <w:r>
        <w:rPr>
          <w:w w:val="105"/>
        </w:rPr>
        <w:t>generated</w:t>
      </w:r>
      <w:r>
        <w:rPr>
          <w:spacing w:val="42"/>
          <w:w w:val="105"/>
        </w:rPr>
        <w:t xml:space="preserve"> </w:t>
      </w:r>
      <w:r>
        <w:rPr>
          <w:w w:val="105"/>
        </w:rPr>
        <w:t>primarily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10"/>
        </w:rPr>
        <w:t xml:space="preserve"> </w:t>
      </w:r>
      <w:r>
        <w:rPr>
          <w:w w:val="105"/>
        </w:rPr>
        <w:t>transition</w:t>
      </w:r>
      <w:r>
        <w:rPr>
          <w:spacing w:val="42"/>
          <w:w w:val="105"/>
        </w:rPr>
        <w:t xml:space="preserve"> </w:t>
      </w:r>
      <w:r>
        <w:rPr>
          <w:w w:val="105"/>
        </w:rPr>
        <w:t>region,</w:t>
      </w:r>
      <w:r>
        <w:rPr>
          <w:spacing w:val="48"/>
          <w:w w:val="105"/>
        </w:rPr>
        <w:t xml:space="preserve"> </w:t>
      </w:r>
      <w:r>
        <w:rPr>
          <w:w w:val="105"/>
        </w:rPr>
        <w:t>as</w:t>
      </w:r>
      <w:r>
        <w:rPr>
          <w:spacing w:val="42"/>
          <w:w w:val="105"/>
        </w:rPr>
        <w:t xml:space="preserve"> </w:t>
      </w:r>
      <w:r>
        <w:rPr>
          <w:w w:val="105"/>
        </w:rPr>
        <w:t>opposed</w:t>
      </w:r>
      <w:r>
        <w:rPr>
          <w:spacing w:val="42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oronal</w:t>
      </w:r>
      <w:r>
        <w:rPr>
          <w:spacing w:val="42"/>
          <w:w w:val="105"/>
        </w:rPr>
        <w:t xml:space="preserve"> </w:t>
      </w:r>
      <w:r>
        <w:rPr>
          <w:w w:val="105"/>
        </w:rPr>
        <w:t>source</w:t>
      </w:r>
      <w:r>
        <w:rPr>
          <w:spacing w:val="43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other</w:t>
      </w:r>
      <w:r>
        <w:rPr>
          <w:spacing w:val="42"/>
          <w:w w:val="105"/>
        </w:rPr>
        <w:t xml:space="preserve"> </w:t>
      </w:r>
      <w:ins w:id="62" w:author="Tom Woods" w:date="2016-01-27T19:00:00Z">
        <w:r w:rsidR="0038548A">
          <w:rPr>
            <w:spacing w:val="42"/>
            <w:w w:val="105"/>
          </w:rPr>
          <w:t xml:space="preserve">EUV </w:t>
        </w:r>
      </w:ins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w w:val="105"/>
        </w:rPr>
        <w:t xml:space="preserve">  </w:t>
      </w:r>
      <w:r>
        <w:rPr>
          <w:spacing w:val="2"/>
          <w:w w:val="105"/>
        </w:rPr>
        <w:t xml:space="preserve"> </w:t>
      </w:r>
      <w:r>
        <w:rPr>
          <w:w w:val="105"/>
        </w:rPr>
        <w:t>Mass</w:t>
      </w:r>
      <w:r>
        <w:rPr>
          <w:spacing w:val="42"/>
          <w:w w:val="105"/>
        </w:rPr>
        <w:t xml:space="preserve"> </w:t>
      </w:r>
      <w:r>
        <w:rPr>
          <w:w w:val="105"/>
        </w:rPr>
        <w:t>loss</w:t>
      </w:r>
      <w:r>
        <w:rPr>
          <w:spacing w:val="42"/>
          <w:w w:val="105"/>
        </w:rPr>
        <w:t xml:space="preserve"> </w:t>
      </w:r>
      <w:r>
        <w:rPr>
          <w:spacing w:val="1"/>
          <w:w w:val="105"/>
        </w:rPr>
        <w:t>occ</w:t>
      </w:r>
      <w:r>
        <w:rPr>
          <w:w w:val="105"/>
        </w:rPr>
        <w:t>ur</w:t>
      </w:r>
      <w:r>
        <w:rPr>
          <w:spacing w:val="1"/>
          <w:w w:val="105"/>
        </w:rPr>
        <w:t>s</w:t>
      </w:r>
    </w:p>
    <w:p w14:paraId="0F3C7691" w14:textId="77777777" w:rsidR="00A46697" w:rsidRDefault="005748F0">
      <w:pPr>
        <w:pStyle w:val="BodyText"/>
        <w:spacing w:before="28" w:line="417" w:lineRule="auto"/>
        <w:ind w:right="158"/>
        <w:jc w:val="both"/>
      </w:pPr>
      <w:proofErr w:type="gramStart"/>
      <w:r>
        <w:rPr>
          <w:w w:val="105"/>
        </w:rPr>
        <w:t>primarily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corona,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term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oronal</w:t>
      </w:r>
      <w:r>
        <w:rPr>
          <w:spacing w:val="16"/>
          <w:w w:val="105"/>
        </w:rPr>
        <w:t xml:space="preserve"> </w:t>
      </w:r>
      <w:r>
        <w:rPr>
          <w:w w:val="105"/>
        </w:rPr>
        <w:t>mass</w:t>
      </w:r>
      <w:r>
        <w:rPr>
          <w:spacing w:val="16"/>
          <w:w w:val="105"/>
        </w:rPr>
        <w:t xml:space="preserve"> </w:t>
      </w:r>
      <w:r>
        <w:rPr>
          <w:w w:val="105"/>
        </w:rPr>
        <w:t>ejection</w:t>
      </w:r>
      <w:r>
        <w:rPr>
          <w:spacing w:val="16"/>
          <w:w w:val="105"/>
        </w:rPr>
        <w:t xml:space="preserve"> </w:t>
      </w:r>
      <w:r>
        <w:rPr>
          <w:w w:val="105"/>
        </w:rPr>
        <w:t>suggests.</w:t>
      </w:r>
      <w:r>
        <w:rPr>
          <w:spacing w:val="44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reflected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95"/>
        </w:rPr>
        <w:t xml:space="preserve"> </w:t>
      </w:r>
      <w:r>
        <w:rPr>
          <w:w w:val="105"/>
        </w:rPr>
        <w:t>dimming</w:t>
      </w:r>
      <w:r>
        <w:rPr>
          <w:spacing w:val="9"/>
          <w:w w:val="105"/>
        </w:rPr>
        <w:t xml:space="preserve"> </w:t>
      </w:r>
      <w:r>
        <w:rPr>
          <w:w w:val="105"/>
        </w:rPr>
        <w:t>obser</w:t>
      </w:r>
      <w:r>
        <w:rPr>
          <w:spacing w:val="-7"/>
          <w:w w:val="105"/>
        </w:rPr>
        <w:t>v</w:t>
      </w:r>
      <w:r>
        <w:rPr>
          <w:w w:val="105"/>
        </w:rPr>
        <w:t>ed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non-coronal</w:t>
      </w:r>
      <w:r>
        <w:rPr>
          <w:spacing w:val="11"/>
          <w:w w:val="105"/>
        </w:rPr>
        <w:t xml:space="preserve"> </w:t>
      </w:r>
      <w:r>
        <w:rPr>
          <w:w w:val="105"/>
        </w:rPr>
        <w:t>He</w:t>
      </w:r>
      <w:r>
        <w:rPr>
          <w:spacing w:val="9"/>
          <w:w w:val="105"/>
        </w:rPr>
        <w:t xml:space="preserve"> </w:t>
      </w:r>
      <w:r>
        <w:rPr>
          <w:spacing w:val="5"/>
          <w:w w:val="105"/>
        </w:rPr>
        <w:t>I</w:t>
      </w:r>
      <w:r>
        <w:rPr>
          <w:w w:val="105"/>
        </w:rPr>
        <w:t>I</w:t>
      </w:r>
      <w:r>
        <w:rPr>
          <w:spacing w:val="10"/>
          <w:w w:val="105"/>
        </w:rPr>
        <w:t xml:space="preserve"> </w:t>
      </w:r>
      <w:r>
        <w:rPr>
          <w:w w:val="105"/>
        </w:rPr>
        <w:t>304</w:t>
      </w:r>
      <w:r>
        <w:rPr>
          <w:spacing w:val="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emiss</w:t>
      </w:r>
      <w:r>
        <w:rPr>
          <w:spacing w:val="-2"/>
          <w:w w:val="105"/>
        </w:rPr>
        <w:t>i</w:t>
      </w:r>
      <w:r>
        <w:rPr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line.</w:t>
      </w:r>
    </w:p>
    <w:p w14:paraId="1D9D431E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3"/>
          <w:szCs w:val="3"/>
        </w:rPr>
      </w:pPr>
    </w:p>
    <w:p w14:paraId="35248973" w14:textId="77777777" w:rsidR="00A46697" w:rsidRDefault="005748F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690BC9F4" wp14:editId="044F897C">
            <wp:extent cx="5963603" cy="228600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D96B" w14:textId="77777777" w:rsidR="00A46697" w:rsidRDefault="00A46697">
      <w:pPr>
        <w:spacing w:before="5"/>
        <w:rPr>
          <w:rFonts w:ascii="Times New Roman" w:eastAsia="Times New Roman" w:hAnsi="Times New Roman" w:cs="Times New Roman"/>
          <w:sz w:val="36"/>
          <w:szCs w:val="36"/>
        </w:rPr>
      </w:pPr>
    </w:p>
    <w:p w14:paraId="55D6B323" w14:textId="77777777" w:rsidR="00A46697" w:rsidRDefault="005748F0">
      <w:pPr>
        <w:pStyle w:val="BodyText"/>
        <w:spacing w:line="270" w:lineRule="exact"/>
        <w:ind w:right="158"/>
        <w:jc w:val="both"/>
      </w:pPr>
      <w:r>
        <w:rPr>
          <w:w w:val="105"/>
        </w:rPr>
        <w:t>Figure</w:t>
      </w:r>
      <w:r>
        <w:rPr>
          <w:spacing w:val="22"/>
          <w:w w:val="105"/>
        </w:rPr>
        <w:t xml:space="preserve"> </w:t>
      </w:r>
      <w:r>
        <w:rPr>
          <w:w w:val="105"/>
        </w:rPr>
        <w:t>4.4:</w:t>
      </w:r>
      <w:r>
        <w:rPr>
          <w:spacing w:val="51"/>
          <w:w w:val="105"/>
        </w:rPr>
        <w:t xml:space="preserve"> </w:t>
      </w:r>
      <w:r>
        <w:rPr>
          <w:w w:val="105"/>
        </w:rPr>
        <w:t>AIA</w:t>
      </w:r>
      <w:r>
        <w:rPr>
          <w:spacing w:val="23"/>
          <w:w w:val="105"/>
        </w:rPr>
        <w:t xml:space="preserve"> </w:t>
      </w:r>
      <w:r>
        <w:rPr>
          <w:w w:val="105"/>
        </w:rPr>
        <w:t>composite</w:t>
      </w:r>
      <w:r>
        <w:rPr>
          <w:spacing w:val="22"/>
          <w:w w:val="105"/>
        </w:rPr>
        <w:t xml:space="preserve"> </w:t>
      </w:r>
      <w:r>
        <w:rPr>
          <w:w w:val="105"/>
        </w:rPr>
        <w:t>images</w:t>
      </w:r>
      <w:r>
        <w:rPr>
          <w:spacing w:val="23"/>
          <w:w w:val="105"/>
        </w:rPr>
        <w:t xml:space="preserve"> </w:t>
      </w:r>
      <w:r>
        <w:rPr>
          <w:w w:val="105"/>
        </w:rPr>
        <w:t>(a)</w:t>
      </w:r>
      <w:r>
        <w:rPr>
          <w:spacing w:val="23"/>
          <w:w w:val="105"/>
        </w:rPr>
        <w:t xml:space="preserve"> </w:t>
      </w:r>
      <w:r>
        <w:rPr>
          <w:w w:val="105"/>
        </w:rPr>
        <w:t>prior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solar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(b)</w:t>
      </w:r>
      <w:r>
        <w:rPr>
          <w:spacing w:val="23"/>
          <w:w w:val="105"/>
        </w:rPr>
        <w:t xml:space="preserve"> </w:t>
      </w:r>
      <w:r>
        <w:rPr>
          <w:w w:val="105"/>
        </w:rPr>
        <w:t>during</w:t>
      </w:r>
      <w:r>
        <w:rPr>
          <w:spacing w:val="23"/>
          <w:w w:val="105"/>
        </w:rPr>
        <w:t xml:space="preserve"> </w:t>
      </w:r>
      <w:r>
        <w:rPr>
          <w:w w:val="105"/>
        </w:rPr>
        <w:t>deep</w:t>
      </w:r>
      <w:r>
        <w:rPr>
          <w:spacing w:val="22"/>
          <w:w w:val="105"/>
        </w:rPr>
        <w:t xml:space="preserve"> </w:t>
      </w:r>
      <w:r>
        <w:rPr>
          <w:w w:val="105"/>
        </w:rPr>
        <w:t>dimming.</w:t>
      </w:r>
      <w:r>
        <w:rPr>
          <w:spacing w:val="22"/>
          <w:w w:val="102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these</w:t>
      </w:r>
      <w:r>
        <w:rPr>
          <w:spacing w:val="8"/>
          <w:w w:val="105"/>
        </w:rPr>
        <w:t xml:space="preserve"> </w:t>
      </w:r>
      <w:r>
        <w:rPr>
          <w:w w:val="105"/>
        </w:rPr>
        <w:t>images,</w:t>
      </w:r>
      <w:r>
        <w:rPr>
          <w:spacing w:val="9"/>
          <w:w w:val="105"/>
        </w:rPr>
        <w:t xml:space="preserve"> </w:t>
      </w:r>
      <w:r>
        <w:rPr>
          <w:w w:val="105"/>
        </w:rPr>
        <w:t>pur</w:t>
      </w:r>
      <w:r>
        <w:rPr>
          <w:spacing w:val="-1"/>
          <w:w w:val="105"/>
        </w:rPr>
        <w:t>p</w:t>
      </w:r>
      <w:r>
        <w:rPr>
          <w:w w:val="105"/>
        </w:rPr>
        <w:t>le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211</w:t>
      </w:r>
      <w:r>
        <w:rPr>
          <w:spacing w:val="8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A,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w w:val="105"/>
        </w:rPr>
        <w:t>r</w:t>
      </w:r>
      <w:r>
        <w:rPr>
          <w:spacing w:val="-7"/>
          <w:w w:val="105"/>
        </w:rPr>
        <w:t>o</w:t>
      </w:r>
      <w:r>
        <w:rPr>
          <w:w w:val="105"/>
        </w:rPr>
        <w:t>wnish-gold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193</w:t>
      </w:r>
      <w:r>
        <w:rPr>
          <w:spacing w:val="8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A,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spacing w:val="-7"/>
          <w:w w:val="105"/>
        </w:rPr>
        <w:t>y</w:t>
      </w:r>
      <w:r>
        <w:rPr>
          <w:w w:val="105"/>
        </w:rPr>
        <w:t>ell</w:t>
      </w:r>
      <w:r>
        <w:rPr>
          <w:spacing w:val="-7"/>
          <w:w w:val="105"/>
        </w:rPr>
        <w:t>o</w:t>
      </w:r>
      <w:r>
        <w:rPr>
          <w:w w:val="105"/>
        </w:rPr>
        <w:t>w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171</w:t>
      </w:r>
      <w:r>
        <w:rPr>
          <w:spacing w:val="8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A.</w:t>
      </w:r>
      <w:r>
        <w:rPr>
          <w:spacing w:val="9"/>
          <w:w w:val="105"/>
        </w:rPr>
        <w:t xml:space="preserve"> </w:t>
      </w:r>
      <w:r>
        <w:rPr>
          <w:w w:val="105"/>
        </w:rPr>
        <w:t>These</w:t>
      </w:r>
      <w:r>
        <w:rPr>
          <w:spacing w:val="9"/>
          <w:w w:val="105"/>
        </w:rPr>
        <w:t xml:space="preserve"> </w:t>
      </w:r>
      <w:r>
        <w:rPr>
          <w:w w:val="105"/>
        </w:rPr>
        <w:t>static</w:t>
      </w:r>
      <w:r>
        <w:rPr>
          <w:spacing w:val="9"/>
          <w:w w:val="105"/>
        </w:rPr>
        <w:t xml:space="preserve"> </w:t>
      </w:r>
      <w:r>
        <w:rPr>
          <w:w w:val="105"/>
        </w:rPr>
        <w:t>images</w:t>
      </w:r>
      <w: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27"/>
          <w:w w:val="105"/>
        </w:rPr>
        <w:t xml:space="preserve"> </w:t>
      </w:r>
      <w:r>
        <w:rPr>
          <w:w w:val="105"/>
        </w:rPr>
        <w:t>dimming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egi</w:t>
      </w:r>
      <w:r>
        <w:rPr>
          <w:spacing w:val="-1"/>
          <w:w w:val="105"/>
        </w:rPr>
        <w:t>on</w:t>
      </w:r>
      <w:r>
        <w:rPr>
          <w:spacing w:val="28"/>
          <w:w w:val="105"/>
        </w:rPr>
        <w:t xml:space="preserve"> </w:t>
      </w:r>
      <w:r>
        <w:rPr>
          <w:w w:val="105"/>
        </w:rPr>
        <w:t>as</w:t>
      </w:r>
      <w:r>
        <w:rPr>
          <w:spacing w:val="28"/>
          <w:w w:val="105"/>
        </w:rPr>
        <w:t xml:space="preserve"> </w:t>
      </w:r>
      <w:r>
        <w:rPr>
          <w:w w:val="105"/>
        </w:rPr>
        <w:t>outlined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Figure</w:t>
      </w:r>
      <w:r>
        <w:rPr>
          <w:spacing w:val="28"/>
          <w:w w:val="105"/>
        </w:rPr>
        <w:t xml:space="preserve"> </w:t>
      </w:r>
      <w:r>
        <w:rPr>
          <w:w w:val="105"/>
        </w:rPr>
        <w:t>4.3,</w:t>
      </w:r>
      <w:r>
        <w:rPr>
          <w:spacing w:val="30"/>
          <w:w w:val="105"/>
        </w:rPr>
        <w:t xml:space="preserve"> </w:t>
      </w:r>
      <w:r>
        <w:rPr>
          <w:w w:val="105"/>
        </w:rPr>
        <w:t>though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han</w:t>
      </w:r>
      <w:r>
        <w:rPr>
          <w:spacing w:val="-3"/>
          <w:w w:val="105"/>
        </w:rPr>
        <w:t>ge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7"/>
          <w:w w:val="105"/>
        </w:rPr>
        <w:t xml:space="preserve"> </w:t>
      </w:r>
      <w:r>
        <w:rPr>
          <w:w w:val="105"/>
        </w:rPr>
        <w:t>more</w:t>
      </w:r>
      <w:r>
        <w:rPr>
          <w:spacing w:val="28"/>
          <w:w w:val="105"/>
        </w:rPr>
        <w:t xml:space="preserve"> </w:t>
      </w:r>
      <w:r>
        <w:rPr>
          <w:w w:val="105"/>
        </w:rPr>
        <w:t>dramatic</w:t>
      </w:r>
      <w:r>
        <w:rPr>
          <w:spacing w:val="27"/>
          <w:w w:val="99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obv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ou</w:t>
      </w:r>
      <w:r>
        <w:rPr>
          <w:spacing w:val="-2"/>
          <w:w w:val="105"/>
        </w:rPr>
        <w:t>s</w:t>
      </w:r>
      <w:r>
        <w:rPr>
          <w:spacing w:val="11"/>
          <w:w w:val="105"/>
        </w:rPr>
        <w:t xml:space="preserve"> </w:t>
      </w:r>
      <w:r>
        <w:rPr>
          <w:w w:val="105"/>
        </w:rPr>
        <w:t>when</w:t>
      </w:r>
      <w:r>
        <w:rPr>
          <w:spacing w:val="11"/>
          <w:w w:val="105"/>
        </w:rPr>
        <w:t xml:space="preserve"> </w:t>
      </w:r>
      <w:commentRangeStart w:id="63"/>
      <w:r>
        <w:rPr>
          <w:spacing w:val="-2"/>
          <w:w w:val="105"/>
        </w:rPr>
        <w:t>v</w:t>
      </w:r>
      <w:r>
        <w:rPr>
          <w:spacing w:val="-3"/>
          <w:w w:val="105"/>
        </w:rPr>
        <w:t>iewe</w:t>
      </w:r>
      <w:r>
        <w:rPr>
          <w:spacing w:val="-2"/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ie</w:t>
      </w:r>
      <w:commentRangeEnd w:id="63"/>
      <w:r w:rsidR="0038548A">
        <w:rPr>
          <w:rStyle w:val="CommentReference"/>
          <w:rFonts w:asciiTheme="minorHAnsi" w:eastAsiaTheme="minorHAnsi" w:hAnsiTheme="minorHAnsi"/>
        </w:rPr>
        <w:commentReference w:id="63"/>
      </w:r>
      <w:r>
        <w:rPr>
          <w:spacing w:val="-1"/>
          <w:w w:val="105"/>
        </w:rPr>
        <w:t>.</w:t>
      </w:r>
    </w:p>
    <w:p w14:paraId="28A33AAE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190EED72" w14:textId="77777777" w:rsidR="00A46697" w:rsidRDefault="00A46697">
      <w:pPr>
        <w:spacing w:before="4"/>
        <w:rPr>
          <w:rFonts w:ascii="Times New Roman" w:eastAsia="Times New Roman" w:hAnsi="Times New Roman" w:cs="Times New Roman"/>
        </w:rPr>
      </w:pPr>
    </w:p>
    <w:p w14:paraId="6CB7E5C9" w14:textId="42F2274C" w:rsidR="00A46697" w:rsidRDefault="005748F0">
      <w:pPr>
        <w:pStyle w:val="BodyText"/>
        <w:spacing w:line="480" w:lineRule="exact"/>
        <w:ind w:right="158" w:firstLine="576"/>
        <w:jc w:val="both"/>
      </w:pPr>
      <w:r>
        <w:rPr>
          <w:w w:val="105"/>
        </w:rPr>
        <w:t>Thermal</w:t>
      </w:r>
      <w:r>
        <w:rPr>
          <w:spacing w:val="48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ects</w:t>
      </w:r>
      <w:proofErr w:type="spellEnd"/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may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ay</w:t>
      </w:r>
      <w:r>
        <w:rPr>
          <w:spacing w:val="49"/>
          <w:w w:val="105"/>
        </w:rPr>
        <w:t xml:space="preserve"> </w:t>
      </w:r>
      <w:r>
        <w:rPr>
          <w:w w:val="105"/>
        </w:rPr>
        <w:t>a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ole</w:t>
      </w:r>
      <w:r>
        <w:rPr>
          <w:spacing w:val="48"/>
          <w:w w:val="105"/>
        </w:rPr>
        <w:t xml:space="preserve"> </w:t>
      </w:r>
      <w:r>
        <w:rPr>
          <w:w w:val="105"/>
        </w:rPr>
        <w:t>in</w:t>
      </w:r>
      <w:r>
        <w:rPr>
          <w:spacing w:val="47"/>
          <w:w w:val="105"/>
        </w:rPr>
        <w:t xml:space="preserve"> </w:t>
      </w:r>
      <w:r>
        <w:rPr>
          <w:w w:val="105"/>
        </w:rPr>
        <w:t>this</w:t>
      </w:r>
      <w:r>
        <w:rPr>
          <w:spacing w:val="49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48"/>
          <w:w w:val="105"/>
        </w:rPr>
        <w:t xml:space="preserve"> </w:t>
      </w:r>
      <w:r>
        <w:rPr>
          <w:w w:val="105"/>
        </w:rPr>
        <w:t>but</w:t>
      </w:r>
      <w:r>
        <w:rPr>
          <w:spacing w:val="48"/>
          <w:w w:val="105"/>
        </w:rPr>
        <w:t xml:space="preserve"> </w:t>
      </w:r>
      <w:r>
        <w:rPr>
          <w:spacing w:val="-3"/>
          <w:w w:val="105"/>
        </w:rPr>
        <w:t>may</w:t>
      </w:r>
      <w:r>
        <w:rPr>
          <w:spacing w:val="49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8"/>
          <w:w w:val="105"/>
        </w:rPr>
        <w:t xml:space="preserve"> </w:t>
      </w:r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cult</w:t>
      </w:r>
      <w:r>
        <w:rPr>
          <w:spacing w:val="48"/>
          <w:w w:val="105"/>
        </w:rPr>
        <w:t xml:space="preserve"> </w:t>
      </w:r>
      <w:r>
        <w:rPr>
          <w:w w:val="105"/>
        </w:rPr>
        <w:t>to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quant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49"/>
          <w:w w:val="105"/>
        </w:rPr>
        <w:t xml:space="preserve"> </w:t>
      </w:r>
      <w:r>
        <w:rPr>
          <w:w w:val="105"/>
        </w:rPr>
        <w:t>using</w:t>
      </w:r>
      <w:r>
        <w:rPr>
          <w:spacing w:val="47"/>
          <w:w w:val="105"/>
        </w:rPr>
        <w:t xml:space="preserve"> </w:t>
      </w:r>
      <w:r>
        <w:rPr>
          <w:w w:val="105"/>
        </w:rPr>
        <w:t>only</w:t>
      </w:r>
      <w:r>
        <w:rPr>
          <w:spacing w:val="29"/>
          <w:w w:val="104"/>
        </w:rPr>
        <w:t xml:space="preserve"> </w:t>
      </w:r>
      <w:r>
        <w:rPr>
          <w:w w:val="105"/>
        </w:rPr>
        <w:t>AIA</w:t>
      </w:r>
      <w:r>
        <w:rPr>
          <w:spacing w:val="35"/>
          <w:w w:val="105"/>
        </w:rPr>
        <w:t xml:space="preserve"> </w:t>
      </w:r>
      <w:r>
        <w:rPr>
          <w:w w:val="105"/>
        </w:rPr>
        <w:t>because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36"/>
          <w:w w:val="105"/>
        </w:rPr>
        <w:t xml:space="preserve"> </w:t>
      </w:r>
      <w:r>
        <w:rPr>
          <w:w w:val="105"/>
        </w:rPr>
        <w:t>wide</w:t>
      </w:r>
      <w:r>
        <w:rPr>
          <w:spacing w:val="36"/>
          <w:w w:val="105"/>
        </w:rPr>
        <w:t xml:space="preserve"> </w:t>
      </w:r>
      <w:r>
        <w:rPr>
          <w:w w:val="105"/>
        </w:rPr>
        <w:t>spectral</w:t>
      </w:r>
      <w:r>
        <w:rPr>
          <w:spacing w:val="35"/>
          <w:w w:val="105"/>
        </w:rPr>
        <w:t xml:space="preserve"> </w:t>
      </w:r>
      <w:r>
        <w:rPr>
          <w:w w:val="105"/>
        </w:rPr>
        <w:t>bands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AIA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hann</w:t>
      </w:r>
      <w:r>
        <w:rPr>
          <w:spacing w:val="-2"/>
          <w:w w:val="105"/>
        </w:rPr>
        <w:t>els</w:t>
      </w:r>
      <w:r>
        <w:rPr>
          <w:spacing w:val="36"/>
          <w:w w:val="105"/>
        </w:rPr>
        <w:t xml:space="preserve"> </w:t>
      </w:r>
      <w:r>
        <w:rPr>
          <w:w w:val="105"/>
        </w:rPr>
        <w:t>mean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36"/>
          <w:w w:val="105"/>
        </w:rPr>
        <w:t xml:space="preserve"> </w:t>
      </w:r>
      <w:r>
        <w:rPr>
          <w:w w:val="105"/>
        </w:rPr>
        <w:t>emission</w:t>
      </w:r>
      <w:r>
        <w:rPr>
          <w:spacing w:val="35"/>
          <w:w w:val="105"/>
        </w:rPr>
        <w:t xml:space="preserve"> </w:t>
      </w:r>
      <w:r>
        <w:rPr>
          <w:w w:val="105"/>
        </w:rPr>
        <w:t>lines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10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39"/>
          <w:w w:val="105"/>
        </w:rPr>
        <w:t xml:space="preserve"> </w:t>
      </w:r>
      <w:r>
        <w:rPr>
          <w:w w:val="105"/>
        </w:rPr>
        <w:t>are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0"/>
          <w:w w:val="105"/>
        </w:rPr>
        <w:t xml:space="preserve"> </w:t>
      </w:r>
      <w:r>
        <w:rPr>
          <w:w w:val="105"/>
        </w:rPr>
        <w:t>together</w:t>
      </w:r>
      <w:r>
        <w:rPr>
          <w:spacing w:val="39"/>
          <w:w w:val="105"/>
        </w:rPr>
        <w:t xml:space="preserve"> </w:t>
      </w:r>
      <w:r>
        <w:rPr>
          <w:w w:val="105"/>
        </w:rPr>
        <w:t>(</w:t>
      </w:r>
      <w:r w:rsidRPr="00CE25DB">
        <w:rPr>
          <w:w w:val="105"/>
          <w:highlight w:val="yellow"/>
          <w:rPrChange w:id="64" w:author="Tom Woods" w:date="2016-01-27T19:03:00Z">
            <w:rPr>
              <w:w w:val="105"/>
            </w:rPr>
          </w:rPrChange>
        </w:rPr>
        <w:t>see</w:t>
      </w:r>
      <w:r w:rsidRPr="00CE25DB">
        <w:rPr>
          <w:spacing w:val="40"/>
          <w:w w:val="105"/>
          <w:highlight w:val="yellow"/>
          <w:rPrChange w:id="65" w:author="Tom Woods" w:date="2016-01-27T19:03:00Z">
            <w:rPr>
              <w:spacing w:val="40"/>
              <w:w w:val="105"/>
            </w:rPr>
          </w:rPrChange>
        </w:rPr>
        <w:t xml:space="preserve"> </w:t>
      </w:r>
      <w:r w:rsidRPr="00CE25DB">
        <w:rPr>
          <w:w w:val="105"/>
          <w:highlight w:val="yellow"/>
          <w:rPrChange w:id="66" w:author="Tom Woods" w:date="2016-01-27T19:03:00Z">
            <w:rPr>
              <w:w w:val="105"/>
            </w:rPr>
          </w:rPrChange>
        </w:rPr>
        <w:t>Figure</w:t>
      </w:r>
      <w:r w:rsidRPr="00CE25DB">
        <w:rPr>
          <w:spacing w:val="40"/>
          <w:w w:val="105"/>
          <w:highlight w:val="yellow"/>
          <w:rPrChange w:id="67" w:author="Tom Woods" w:date="2016-01-27T19:03:00Z">
            <w:rPr>
              <w:spacing w:val="40"/>
              <w:w w:val="105"/>
            </w:rPr>
          </w:rPrChange>
        </w:rPr>
        <w:t xml:space="preserve"> </w:t>
      </w:r>
      <w:r w:rsidRPr="00CE25DB">
        <w:rPr>
          <w:w w:val="105"/>
          <w:highlight w:val="yellow"/>
          <w:rPrChange w:id="68" w:author="Tom Woods" w:date="2016-01-27T19:03:00Z">
            <w:rPr>
              <w:w w:val="105"/>
            </w:rPr>
          </w:rPrChange>
        </w:rPr>
        <w:t>2.1</w:t>
      </w:r>
      <w:r w:rsidRPr="00CE25DB">
        <w:rPr>
          <w:spacing w:val="39"/>
          <w:w w:val="105"/>
          <w:highlight w:val="yellow"/>
          <w:rPrChange w:id="69" w:author="Tom Woods" w:date="2016-01-27T19:03:00Z">
            <w:rPr>
              <w:spacing w:val="39"/>
              <w:w w:val="105"/>
            </w:rPr>
          </w:rPrChange>
        </w:rPr>
        <w:t xml:space="preserve"> </w:t>
      </w:r>
      <w:r w:rsidRPr="00CE25DB">
        <w:rPr>
          <w:w w:val="105"/>
          <w:highlight w:val="yellow"/>
          <w:rPrChange w:id="70" w:author="Tom Woods" w:date="2016-01-27T19:03:00Z">
            <w:rPr>
              <w:w w:val="105"/>
            </w:rPr>
          </w:rPrChange>
        </w:rPr>
        <w:t>and</w:t>
      </w:r>
      <w:r w:rsidRPr="00CE25DB">
        <w:rPr>
          <w:spacing w:val="40"/>
          <w:w w:val="105"/>
          <w:highlight w:val="yellow"/>
          <w:rPrChange w:id="71" w:author="Tom Woods" w:date="2016-01-27T19:03:00Z">
            <w:rPr>
              <w:spacing w:val="40"/>
              <w:w w:val="105"/>
            </w:rPr>
          </w:rPrChange>
        </w:rPr>
        <w:t xml:space="preserve"> </w:t>
      </w:r>
      <w:r w:rsidRPr="00CE25DB">
        <w:rPr>
          <w:spacing w:val="-4"/>
          <w:w w:val="105"/>
          <w:highlight w:val="yellow"/>
          <w:rPrChange w:id="72" w:author="Tom Woods" w:date="2016-01-27T19:03:00Z">
            <w:rPr>
              <w:spacing w:val="-4"/>
              <w:w w:val="105"/>
            </w:rPr>
          </w:rPrChange>
        </w:rPr>
        <w:t>Tab</w:t>
      </w:r>
      <w:r w:rsidRPr="00CE25DB">
        <w:rPr>
          <w:spacing w:val="-5"/>
          <w:w w:val="105"/>
          <w:highlight w:val="yellow"/>
          <w:rPrChange w:id="73" w:author="Tom Woods" w:date="2016-01-27T19:03:00Z">
            <w:rPr>
              <w:spacing w:val="-5"/>
              <w:w w:val="105"/>
            </w:rPr>
          </w:rPrChange>
        </w:rPr>
        <w:t>le</w:t>
      </w:r>
      <w:r w:rsidRPr="00CE25DB">
        <w:rPr>
          <w:spacing w:val="40"/>
          <w:w w:val="105"/>
          <w:highlight w:val="yellow"/>
          <w:rPrChange w:id="74" w:author="Tom Woods" w:date="2016-01-27T19:03:00Z">
            <w:rPr>
              <w:spacing w:val="40"/>
              <w:w w:val="105"/>
            </w:rPr>
          </w:rPrChange>
        </w:rPr>
        <w:t xml:space="preserve"> </w:t>
      </w:r>
      <w:r w:rsidRPr="00CE25DB">
        <w:rPr>
          <w:w w:val="105"/>
          <w:highlight w:val="yellow"/>
          <w:rPrChange w:id="75" w:author="Tom Woods" w:date="2016-01-27T19:03:00Z">
            <w:rPr>
              <w:w w:val="105"/>
            </w:rPr>
          </w:rPrChange>
        </w:rPr>
        <w:t>2.1</w:t>
      </w:r>
      <w:r>
        <w:rPr>
          <w:w w:val="105"/>
        </w:rPr>
        <w:t>),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es</w:t>
      </w:r>
      <w:r>
        <w:rPr>
          <w:spacing w:val="40"/>
          <w:w w:val="105"/>
        </w:rPr>
        <w:t xml:space="preserve"> </w:t>
      </w:r>
      <w:r>
        <w:rPr>
          <w:w w:val="105"/>
        </w:rPr>
        <w:t>specifying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well-</w:t>
      </w:r>
      <w:r>
        <w:rPr>
          <w:spacing w:val="57"/>
          <w:w w:val="99"/>
        </w:rPr>
        <w:t xml:space="preserve"> </w:t>
      </w:r>
      <w:r>
        <w:rPr>
          <w:w w:val="105"/>
        </w:rPr>
        <w:t>defined</w:t>
      </w:r>
      <w:r>
        <w:rPr>
          <w:spacing w:val="35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6"/>
          <w:w w:val="105"/>
        </w:rPr>
        <w:t xml:space="preserve"> </w:t>
      </w:r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cult.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Ne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rth</w:t>
      </w:r>
      <w:r>
        <w:rPr>
          <w:spacing w:val="-2"/>
          <w:w w:val="105"/>
        </w:rPr>
        <w:t>eless</w:t>
      </w:r>
      <w:r>
        <w:rPr>
          <w:spacing w:val="-1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some</w:t>
      </w:r>
      <w:r>
        <w:rPr>
          <w:spacing w:val="35"/>
          <w:w w:val="105"/>
        </w:rPr>
        <w:t xml:space="preserve"> </w:t>
      </w:r>
      <w:r>
        <w:rPr>
          <w:w w:val="105"/>
        </w:rPr>
        <w:t>indication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5"/>
          <w:w w:val="105"/>
        </w:rPr>
        <w:t xml:space="preserve"> </w:t>
      </w:r>
      <w:r>
        <w:rPr>
          <w:w w:val="105"/>
        </w:rPr>
        <w:t>is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gi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6"/>
          <w:w w:val="105"/>
        </w:rPr>
        <w:t xml:space="preserve"> </w:t>
      </w:r>
      <w:r>
        <w:rPr>
          <w:w w:val="105"/>
        </w:rPr>
        <w:t>AIA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10"/>
        </w:rPr>
        <w:t xml:space="preserve"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i-w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42"/>
          <w:w w:val="105"/>
        </w:rPr>
        <w:t xml:space="preserve"> </w:t>
      </w:r>
      <w:r>
        <w:rPr>
          <w:w w:val="105"/>
        </w:rPr>
        <w:t>composites</w:t>
      </w:r>
      <w:r>
        <w:rPr>
          <w:spacing w:val="42"/>
          <w:w w:val="105"/>
        </w:rPr>
        <w:t xml:space="preserve"> </w:t>
      </w:r>
      <w:r>
        <w:rPr>
          <w:w w:val="105"/>
        </w:rPr>
        <w:t>can</w:t>
      </w:r>
      <w:r>
        <w:rPr>
          <w:spacing w:val="42"/>
          <w:w w:val="105"/>
        </w:rPr>
        <w:t xml:space="preserve"> </w:t>
      </w:r>
      <w:r>
        <w:rPr>
          <w:w w:val="105"/>
        </w:rPr>
        <w:t>aid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3"/>
          <w:w w:val="105"/>
        </w:rPr>
        <w:t xml:space="preserve"> </w:t>
      </w:r>
      <w:r>
        <w:rPr>
          <w:w w:val="105"/>
        </w:rPr>
        <w:t>this</w:t>
      </w:r>
      <w:r>
        <w:rPr>
          <w:spacing w:val="42"/>
          <w:w w:val="105"/>
        </w:rPr>
        <w:t xml:space="preserve"> </w:t>
      </w:r>
      <w:r>
        <w:rPr>
          <w:w w:val="105"/>
        </w:rPr>
        <w:t>analysis.</w:t>
      </w:r>
      <w:r>
        <w:rPr>
          <w:spacing w:val="5"/>
          <w:w w:val="105"/>
        </w:rPr>
        <w:t xml:space="preserve"> </w:t>
      </w:r>
      <w:r>
        <w:rPr>
          <w:w w:val="105"/>
        </w:rPr>
        <w:t>Figure</w:t>
      </w:r>
      <w:r>
        <w:rPr>
          <w:spacing w:val="42"/>
          <w:w w:val="105"/>
        </w:rPr>
        <w:t xml:space="preserve"> </w:t>
      </w:r>
      <w:r>
        <w:rPr>
          <w:w w:val="105"/>
        </w:rPr>
        <w:t>4.4</w:t>
      </w:r>
      <w:r>
        <w:rPr>
          <w:spacing w:val="42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42"/>
          <w:w w:val="105"/>
        </w:rPr>
        <w:t xml:space="preserve"> </w:t>
      </w:r>
      <w:r>
        <w:rPr>
          <w:w w:val="105"/>
        </w:rPr>
        <w:t>AIA</w:t>
      </w:r>
      <w:r>
        <w:rPr>
          <w:spacing w:val="42"/>
          <w:w w:val="105"/>
        </w:rPr>
        <w:t xml:space="preserve"> </w:t>
      </w:r>
      <w:r>
        <w:rPr>
          <w:w w:val="105"/>
        </w:rPr>
        <w:t>composite</w:t>
      </w:r>
      <w:r>
        <w:rPr>
          <w:spacing w:val="42"/>
          <w:w w:val="105"/>
        </w:rPr>
        <w:t xml:space="preserve"> </w:t>
      </w:r>
      <w:r>
        <w:rPr>
          <w:w w:val="105"/>
        </w:rPr>
        <w:t>images</w:t>
      </w:r>
      <w:r>
        <w:rPr>
          <w:spacing w:val="43"/>
        </w:rPr>
        <w:t xml:space="preserve"> </w:t>
      </w:r>
      <w:r>
        <w:rPr>
          <w:w w:val="105"/>
        </w:rPr>
        <w:t>(211</w:t>
      </w:r>
      <w:r>
        <w:rPr>
          <w:spacing w:val="19"/>
          <w:w w:val="105"/>
        </w:rPr>
        <w:t xml:space="preserve"> </w:t>
      </w:r>
      <w:r>
        <w:rPr>
          <w:w w:val="105"/>
        </w:rPr>
        <w:t>&amp;</w:t>
      </w:r>
      <w:r>
        <w:rPr>
          <w:spacing w:val="19"/>
          <w:w w:val="105"/>
        </w:rPr>
        <w:t xml:space="preserve"> </w:t>
      </w:r>
      <w:r>
        <w:rPr>
          <w:w w:val="105"/>
        </w:rPr>
        <w:t>193</w:t>
      </w:r>
      <w:r>
        <w:rPr>
          <w:spacing w:val="19"/>
          <w:w w:val="105"/>
        </w:rPr>
        <w:t xml:space="preserve"> </w:t>
      </w:r>
      <w:r>
        <w:rPr>
          <w:w w:val="105"/>
        </w:rPr>
        <w:t>&amp;</w:t>
      </w:r>
      <w:r>
        <w:rPr>
          <w:spacing w:val="19"/>
          <w:w w:val="105"/>
        </w:rPr>
        <w:t xml:space="preserve"> </w:t>
      </w:r>
      <w:r>
        <w:rPr>
          <w:w w:val="105"/>
        </w:rPr>
        <w:t>171</w:t>
      </w:r>
      <w:r>
        <w:rPr>
          <w:spacing w:val="1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A)</w:t>
      </w:r>
      <w:r>
        <w:rPr>
          <w:spacing w:val="20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efore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solar</w:t>
      </w:r>
      <w:r>
        <w:rPr>
          <w:spacing w:val="19"/>
          <w:w w:val="105"/>
        </w:rPr>
        <w:t xml:space="preserve"> </w:t>
      </w:r>
      <w:r>
        <w:rPr>
          <w:w w:val="105"/>
        </w:rPr>
        <w:t>e</w:t>
      </w:r>
      <w:r>
        <w:rPr>
          <w:spacing w:val="-1"/>
          <w:w w:val="105"/>
        </w:rPr>
        <w:t>r</w:t>
      </w:r>
      <w:r>
        <w:rPr>
          <w:w w:val="105"/>
        </w:rPr>
        <w:t>upti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during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w w:val="105"/>
        </w:rPr>
        <w:t>immi</w:t>
      </w:r>
      <w:r>
        <w:rPr>
          <w:spacing w:val="-1"/>
          <w:w w:val="105"/>
        </w:rPr>
        <w:t>n</w:t>
      </w:r>
      <w:r>
        <w:rPr>
          <w:w w:val="105"/>
        </w:rPr>
        <w:t>g.</w:t>
      </w:r>
      <w:r>
        <w:rPr>
          <w:spacing w:val="52"/>
          <w:w w:val="105"/>
        </w:rPr>
        <w:t xml:space="preserve"> </w:t>
      </w:r>
      <w:r>
        <w:rPr>
          <w:w w:val="105"/>
        </w:rPr>
        <w:t>All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</w:t>
      </w:r>
      <w:r>
        <w:rPr>
          <w:spacing w:val="-1"/>
          <w:w w:val="105"/>
        </w:rPr>
        <w:t>h</w:t>
      </w:r>
      <w:r>
        <w:rPr>
          <w:w w:val="105"/>
        </w:rPr>
        <w:t>ese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w w:val="105"/>
        </w:rPr>
        <w:t>ands</w:t>
      </w:r>
      <w:r>
        <w:t xml:space="preserve"> </w:t>
      </w:r>
      <w:r>
        <w:rPr>
          <w:w w:val="105"/>
        </w:rPr>
        <w:t>correspond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mar</w:t>
      </w:r>
      <w:r>
        <w:rPr>
          <w:spacing w:val="-2"/>
          <w:w w:val="105"/>
        </w:rPr>
        <w:t>il</w:t>
      </w:r>
      <w:r>
        <w:rPr>
          <w:spacing w:val="-1"/>
          <w:w w:val="105"/>
        </w:rPr>
        <w:t>y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ins w:id="76" w:author="Tom Woods" w:date="2016-01-27T19:04:00Z">
        <w:r w:rsidR="00CE25DB">
          <w:rPr>
            <w:spacing w:val="24"/>
            <w:w w:val="105"/>
          </w:rPr>
          <w:t xml:space="preserve">cool </w:t>
        </w:r>
      </w:ins>
      <w:r>
        <w:rPr>
          <w:w w:val="105"/>
        </w:rPr>
        <w:t>corona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transition</w:t>
      </w:r>
      <w:r>
        <w:rPr>
          <w:spacing w:val="25"/>
          <w:w w:val="105"/>
        </w:rPr>
        <w:t xml:space="preserve"> </w:t>
      </w:r>
      <w:r>
        <w:rPr>
          <w:w w:val="105"/>
        </w:rPr>
        <w:t>region. If</w:t>
      </w:r>
      <w:r>
        <w:rPr>
          <w:spacing w:val="24"/>
          <w:w w:val="105"/>
        </w:rPr>
        <w:t xml:space="preserve"> </w:t>
      </w:r>
      <w:r>
        <w:rPr>
          <w:w w:val="105"/>
        </w:rPr>
        <w:t>an</w:t>
      </w:r>
      <w:r>
        <w:rPr>
          <w:spacing w:val="24"/>
          <w:w w:val="105"/>
        </w:rPr>
        <w:t xml:space="preserve"> </w:t>
      </w:r>
      <w:r>
        <w:rPr>
          <w:w w:val="105"/>
        </w:rPr>
        <w:t>area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dark,</w:t>
      </w:r>
      <w:r>
        <w:rPr>
          <w:spacing w:val="25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w w:val="105"/>
        </w:rPr>
        <w:t>means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05"/>
        </w:rPr>
        <w:t xml:space="preserve"> </w:t>
      </w:r>
      <w:r>
        <w:rPr>
          <w:w w:val="105"/>
        </w:rPr>
        <w:t>there</w:t>
      </w:r>
      <w:r>
        <w:rPr>
          <w:spacing w:val="28"/>
          <w:w w:val="99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little</w:t>
      </w:r>
      <w:r>
        <w:rPr>
          <w:spacing w:val="6"/>
          <w:w w:val="105"/>
        </w:rPr>
        <w:t xml:space="preserve"> </w:t>
      </w:r>
      <w:r>
        <w:rPr>
          <w:w w:val="105"/>
        </w:rPr>
        <w:t>emission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all</w:t>
      </w:r>
      <w:r>
        <w:rPr>
          <w:spacing w:val="6"/>
          <w:w w:val="105"/>
        </w:rPr>
        <w:t xml:space="preserve"> </w:t>
      </w:r>
      <w:r>
        <w:rPr>
          <w:w w:val="105"/>
        </w:rPr>
        <w:t>three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these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r>
        <w:rPr>
          <w:spacing w:val="43"/>
          <w:w w:val="105"/>
        </w:rPr>
        <w:t xml:space="preserve"> </w:t>
      </w:r>
      <w:commentRangeStart w:id="77"/>
      <w:del w:id="78" w:author="Tom Woods" w:date="2016-01-27T19:04:00Z">
        <w:r w:rsidDel="00CE25DB">
          <w:rPr>
            <w:w w:val="105"/>
          </w:rPr>
          <w:delText>Since</w:delText>
        </w:r>
        <w:r w:rsidDel="00CE25DB">
          <w:rPr>
            <w:spacing w:val="6"/>
            <w:w w:val="105"/>
          </w:rPr>
          <w:delText xml:space="preserve"> </w:delText>
        </w:r>
      </w:del>
      <w:ins w:id="79" w:author="Tom Woods" w:date="2016-01-27T19:04:00Z">
        <w:r w:rsidR="00CE25DB">
          <w:rPr>
            <w:w w:val="105"/>
          </w:rPr>
          <w:t>Because</w:t>
        </w:r>
        <w:r w:rsidR="00CE25DB">
          <w:rPr>
            <w:spacing w:val="6"/>
            <w:w w:val="105"/>
          </w:rPr>
          <w:t xml:space="preserve"> </w:t>
        </w:r>
        <w:commentRangeEnd w:id="77"/>
        <w:r w:rsidR="00CE25DB">
          <w:rPr>
            <w:rStyle w:val="CommentReference"/>
            <w:rFonts w:asciiTheme="minorHAnsi" w:eastAsiaTheme="minorHAnsi" w:hAnsiTheme="minorHAnsi"/>
          </w:rPr>
          <w:commentReference w:id="77"/>
        </w:r>
      </w:ins>
      <w:r>
        <w:rPr>
          <w:w w:val="105"/>
        </w:rPr>
        <w:t>these</w:t>
      </w:r>
      <w:r>
        <w:rPr>
          <w:spacing w:val="6"/>
          <w:w w:val="105"/>
        </w:rPr>
        <w:t xml:space="preserve"> </w:t>
      </w:r>
      <w:r>
        <w:rPr>
          <w:w w:val="105"/>
        </w:rPr>
        <w:t>three</w:t>
      </w:r>
      <w:r>
        <w:rPr>
          <w:spacing w:val="6"/>
          <w:w w:val="105"/>
        </w:rPr>
        <w:t xml:space="preserve"> </w:t>
      </w:r>
      <w:r>
        <w:rPr>
          <w:w w:val="105"/>
        </w:rPr>
        <w:t>bands</w:t>
      </w:r>
      <w:r>
        <w:rPr>
          <w:spacing w:val="6"/>
          <w:w w:val="105"/>
        </w:rPr>
        <w:t xml:space="preserve"> </w:t>
      </w:r>
      <w:r>
        <w:rPr>
          <w:w w:val="105"/>
        </w:rPr>
        <w:t>span</w:t>
      </w:r>
      <w:r>
        <w:rPr>
          <w:spacing w:val="6"/>
          <w:w w:val="105"/>
        </w:rPr>
        <w:t xml:space="preserve"> </w:t>
      </w:r>
      <w:ins w:id="81" w:author="Tom Woods" w:date="2016-01-27T19:06:00Z">
        <w:r w:rsidR="00CE25DB">
          <w:rPr>
            <w:spacing w:val="6"/>
            <w:w w:val="105"/>
          </w:rPr>
          <w:t xml:space="preserve">a broad range of </w:t>
        </w:r>
      </w:ins>
      <w:r>
        <w:rPr>
          <w:w w:val="105"/>
        </w:rPr>
        <w:t>temperatures</w:t>
      </w:r>
      <w:r>
        <w:rPr>
          <w:spacing w:val="6"/>
          <w:w w:val="105"/>
        </w:rPr>
        <w:t xml:space="preserve"> </w:t>
      </w:r>
      <w:del w:id="82" w:author="Tom Woods" w:date="2016-01-27T19:06:00Z">
        <w:r w:rsidDel="00CE25DB">
          <w:rPr>
            <w:w w:val="105"/>
          </w:rPr>
          <w:delText>across</w:delText>
        </w:r>
        <w:r w:rsidDel="00CE25DB">
          <w:rPr>
            <w:spacing w:val="29"/>
          </w:rPr>
          <w:delText xml:space="preserve"> </w:delText>
        </w:r>
        <w:r w:rsidDel="00CE25DB">
          <w:rPr>
            <w:w w:val="105"/>
          </w:rPr>
          <w:delText>at</w:delText>
        </w:r>
        <w:r w:rsidDel="00CE25DB">
          <w:rPr>
            <w:spacing w:val="29"/>
            <w:w w:val="105"/>
          </w:rPr>
          <w:delText xml:space="preserve"> </w:delText>
        </w:r>
        <w:r w:rsidDel="00CE25DB">
          <w:rPr>
            <w:w w:val="105"/>
          </w:rPr>
          <w:delText>least</w:delText>
        </w:r>
      </w:del>
      <w:ins w:id="83" w:author="Tom Woods" w:date="2016-01-27T19:06:00Z">
        <w:r w:rsidR="00CE25DB">
          <w:rPr>
            <w:w w:val="105"/>
          </w:rPr>
          <w:t>from</w:t>
        </w:r>
      </w:ins>
      <w:r>
        <w:rPr>
          <w:spacing w:val="30"/>
          <w:w w:val="105"/>
        </w:rPr>
        <w:t xml:space="preserve"> </w:t>
      </w:r>
      <w:r>
        <w:rPr>
          <w:w w:val="105"/>
        </w:rPr>
        <w:t>0.6</w:t>
      </w:r>
      <w:ins w:id="84" w:author="Tom Woods" w:date="2016-01-27T19:06:00Z">
        <w:r w:rsidR="00CE25DB">
          <w:rPr>
            <w:w w:val="105"/>
          </w:rPr>
          <w:t xml:space="preserve"> MK to </w:t>
        </w:r>
      </w:ins>
      <w:del w:id="85" w:author="Tom Woods" w:date="2016-01-27T19:06:00Z">
        <w:r w:rsidDel="00CE25DB">
          <w:rPr>
            <w:w w:val="105"/>
          </w:rPr>
          <w:delText>-</w:delText>
        </w:r>
      </w:del>
      <w:r>
        <w:rPr>
          <w:w w:val="105"/>
        </w:rPr>
        <w:t>1.86</w:t>
      </w:r>
      <w:r>
        <w:rPr>
          <w:spacing w:val="30"/>
          <w:w w:val="105"/>
        </w:rPr>
        <w:t xml:space="preserve"> </w:t>
      </w:r>
      <w:r>
        <w:rPr>
          <w:w w:val="105"/>
        </w:rPr>
        <w:t>MK,</w:t>
      </w:r>
      <w:r>
        <w:rPr>
          <w:spacing w:val="30"/>
          <w:w w:val="105"/>
        </w:rPr>
        <w:t xml:space="preserve"> </w:t>
      </w:r>
      <w:del w:id="86" w:author="Tom Woods" w:date="2016-01-27T19:09:00Z">
        <w:r w:rsidDel="00CE25DB">
          <w:rPr>
            <w:w w:val="105"/>
          </w:rPr>
          <w:delText>that</w:delText>
        </w:r>
        <w:r w:rsidDel="00CE25DB">
          <w:rPr>
            <w:spacing w:val="30"/>
            <w:w w:val="105"/>
          </w:rPr>
          <w:delText xml:space="preserve"> </w:delText>
        </w:r>
      </w:del>
      <w:ins w:id="87" w:author="Tom Woods" w:date="2016-01-27T19:09:00Z">
        <w:r w:rsidR="00CE25DB">
          <w:rPr>
            <w:w w:val="105"/>
          </w:rPr>
          <w:t>having all three dim at the same time means it is not a thermal dimming case but</w:t>
        </w:r>
        <w:r w:rsidR="00CE25DB">
          <w:rPr>
            <w:spacing w:val="30"/>
            <w:w w:val="105"/>
          </w:rPr>
          <w:t xml:space="preserve"> </w:t>
        </w:r>
      </w:ins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ins w:id="88" w:author="Tom Woods" w:date="2016-01-27T19:09:00Z">
        <w:r w:rsidR="00CE25DB">
          <w:rPr>
            <w:spacing w:val="29"/>
            <w:w w:val="105"/>
          </w:rPr>
          <w:t xml:space="preserve">instead </w:t>
        </w:r>
      </w:ins>
      <w:r>
        <w:rPr>
          <w:spacing w:val="-2"/>
          <w:w w:val="105"/>
        </w:rPr>
        <w:t>i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mass</w:t>
      </w:r>
      <w:r>
        <w:rPr>
          <w:spacing w:val="30"/>
          <w:w w:val="105"/>
        </w:rPr>
        <w:t xml:space="preserve"> </w:t>
      </w:r>
      <w:r>
        <w:rPr>
          <w:w w:val="105"/>
        </w:rPr>
        <w:t>loss</w:t>
      </w:r>
      <w:ins w:id="89" w:author="Tom Woods" w:date="2016-01-27T19:09:00Z">
        <w:r w:rsidR="00CE25DB">
          <w:rPr>
            <w:w w:val="105"/>
          </w:rPr>
          <w:t xml:space="preserve"> dimming</w:t>
        </w:r>
      </w:ins>
      <w:r>
        <w:rPr>
          <w:w w:val="105"/>
        </w:rPr>
        <w:t>.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where</w:t>
      </w:r>
      <w:r>
        <w:rPr>
          <w:spacing w:val="30"/>
          <w:w w:val="105"/>
        </w:rPr>
        <w:t xml:space="preserve"> </w:t>
      </w:r>
      <w:r>
        <w:rPr>
          <w:w w:val="105"/>
        </w:rPr>
        <w:t>temperature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ects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31"/>
          <w:w w:val="104"/>
        </w:rPr>
        <w:t xml:space="preserve"> </w:t>
      </w:r>
      <w:r>
        <w:rPr>
          <w:w w:val="105"/>
        </w:rPr>
        <w:t>strong,</w:t>
      </w:r>
      <w:r>
        <w:rPr>
          <w:spacing w:val="27"/>
          <w:w w:val="105"/>
        </w:rPr>
        <w:t xml:space="preserve"> </w:t>
      </w:r>
      <w:r>
        <w:rPr>
          <w:w w:val="105"/>
        </w:rPr>
        <w:t>e.g.,</w:t>
      </w:r>
      <w:r>
        <w:rPr>
          <w:spacing w:val="27"/>
          <w:w w:val="105"/>
        </w:rPr>
        <w:t xml:space="preserve"> </w:t>
      </w:r>
      <w:r>
        <w:rPr>
          <w:w w:val="105"/>
        </w:rPr>
        <w:t>heating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confined</w:t>
      </w:r>
      <w:r>
        <w:rPr>
          <w:spacing w:val="25"/>
          <w:w w:val="105"/>
        </w:rPr>
        <w:t xml:space="preserve"> </w:t>
      </w:r>
      <w:r>
        <w:rPr>
          <w:w w:val="105"/>
        </w:rPr>
        <w:t>flare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it</w:t>
      </w:r>
      <w:r>
        <w:rPr>
          <w:spacing w:val="25"/>
          <w:w w:val="105"/>
        </w:rPr>
        <w:t xml:space="preserve"> </w:t>
      </w:r>
      <w:r>
        <w:rPr>
          <w:w w:val="105"/>
        </w:rPr>
        <w:t>can</w:t>
      </w:r>
      <w:r>
        <w:rPr>
          <w:spacing w:val="2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seen</w:t>
      </w:r>
      <w:r>
        <w:rPr>
          <w:spacing w:val="25"/>
          <w:w w:val="105"/>
        </w:rPr>
        <w:t xml:space="preserve"> </w:t>
      </w:r>
      <w:r>
        <w:rPr>
          <w:w w:val="105"/>
        </w:rPr>
        <w:t>that</w:t>
      </w:r>
      <w:r>
        <w:rPr>
          <w:spacing w:val="25"/>
          <w:w w:val="105"/>
        </w:rPr>
        <w:t xml:space="preserve"> </w:t>
      </w:r>
      <w:r>
        <w:rPr>
          <w:w w:val="105"/>
        </w:rPr>
        <w:lastRenderedPageBreak/>
        <w:t>emission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strong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25"/>
          <w:w w:val="105"/>
        </w:rPr>
        <w:t xml:space="preserve"> </w:t>
      </w:r>
      <w:r>
        <w:rPr>
          <w:w w:val="105"/>
        </w:rPr>
        <w:t>three</w:t>
      </w:r>
    </w:p>
    <w:p w14:paraId="65F732C6" w14:textId="77777777" w:rsidR="00A46697" w:rsidRDefault="00A46697">
      <w:pPr>
        <w:spacing w:line="480" w:lineRule="exact"/>
        <w:jc w:val="both"/>
        <w:sectPr w:rsidR="00A46697">
          <w:pgSz w:w="12240" w:h="15840"/>
          <w:pgMar w:top="1340" w:right="1280" w:bottom="280" w:left="1340" w:header="1132" w:footer="0" w:gutter="0"/>
          <w:cols w:space="720"/>
        </w:sectPr>
      </w:pPr>
    </w:p>
    <w:p w14:paraId="5763BF5A" w14:textId="77777777" w:rsidR="00A46697" w:rsidRDefault="00A46697">
      <w:pPr>
        <w:spacing w:before="5"/>
        <w:rPr>
          <w:rFonts w:ascii="Times New Roman" w:eastAsia="Times New Roman" w:hAnsi="Times New Roman" w:cs="Times New Roman"/>
        </w:rPr>
      </w:pPr>
    </w:p>
    <w:p w14:paraId="28B0CF57" w14:textId="78E0983C" w:rsidR="00A46697" w:rsidRDefault="005748F0">
      <w:pPr>
        <w:pStyle w:val="BodyText"/>
        <w:spacing w:before="58" w:line="453" w:lineRule="auto"/>
        <w:ind w:left="120" w:right="119"/>
        <w:jc w:val="both"/>
      </w:pPr>
      <w:proofErr w:type="gramStart"/>
      <w:r>
        <w:rPr>
          <w:w w:val="110"/>
        </w:rPr>
        <w:t>of</w:t>
      </w:r>
      <w:proofErr w:type="gramEnd"/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ese</w:t>
      </w:r>
      <w:r>
        <w:rPr>
          <w:spacing w:val="4"/>
          <w:w w:val="110"/>
        </w:rPr>
        <w:t xml:space="preserve"> </w:t>
      </w:r>
      <w:r>
        <w:rPr>
          <w:w w:val="110"/>
        </w:rPr>
        <w:t>bands</w:t>
      </w:r>
      <w:r>
        <w:rPr>
          <w:spacing w:val="5"/>
          <w:w w:val="110"/>
        </w:rPr>
        <w:t xml:space="preserve"> </w:t>
      </w:r>
      <w:r>
        <w:rPr>
          <w:w w:val="110"/>
        </w:rPr>
        <w:t>resulting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composite</w:t>
      </w:r>
      <w:r>
        <w:rPr>
          <w:spacing w:val="5"/>
          <w:w w:val="110"/>
        </w:rPr>
        <w:t xml:space="preserve"> </w:t>
      </w:r>
      <w:r>
        <w:rPr>
          <w:spacing w:val="1"/>
          <w:w w:val="110"/>
        </w:rPr>
        <w:t>being</w:t>
      </w:r>
      <w:r>
        <w:rPr>
          <w:spacing w:val="5"/>
          <w:w w:val="110"/>
        </w:rPr>
        <w:t xml:space="preserve"> </w:t>
      </w:r>
      <w:r>
        <w:rPr>
          <w:w w:val="110"/>
        </w:rPr>
        <w:t>white</w:t>
      </w:r>
      <w:ins w:id="90" w:author="Tom Woods" w:date="2016-01-27T19:10:00Z">
        <w:r w:rsidR="00CE25DB">
          <w:rPr>
            <w:w w:val="110"/>
          </w:rPr>
          <w:t xml:space="preserve"> near the active regions</w:t>
        </w:r>
      </w:ins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n</w:t>
      </w:r>
      <w:r>
        <w:rPr>
          <w:spacing w:val="5"/>
          <w:w w:val="110"/>
        </w:rPr>
        <w:t xml:space="preserve"> </w:t>
      </w:r>
      <w:r>
        <w:rPr>
          <w:w w:val="110"/>
        </w:rPr>
        <w:t>though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flare</w:t>
      </w:r>
      <w:r>
        <w:rPr>
          <w:spacing w:val="5"/>
          <w:w w:val="110"/>
        </w:rPr>
        <w:t xml:space="preserve"> </w:t>
      </w:r>
      <w:r>
        <w:rPr>
          <w:spacing w:val="1"/>
          <w:w w:val="110"/>
        </w:rPr>
        <w:t>loop</w:t>
      </w:r>
      <w:r>
        <w:rPr>
          <w:spacing w:val="5"/>
          <w:w w:val="110"/>
        </w:rPr>
        <w:t xml:space="preserve"> </w:t>
      </w:r>
      <w:r>
        <w:rPr>
          <w:w w:val="110"/>
        </w:rPr>
        <w:t>region</w:t>
      </w:r>
      <w:r>
        <w:rPr>
          <w:spacing w:val="5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also</w:t>
      </w:r>
      <w:r>
        <w:rPr>
          <w:spacing w:val="28"/>
          <w:w w:val="99"/>
        </w:rPr>
        <w:t xml:space="preserve"> </w:t>
      </w:r>
      <w:r>
        <w:rPr>
          <w:w w:val="110"/>
        </w:rPr>
        <w:t>where the</w:t>
      </w:r>
      <w:r>
        <w:rPr>
          <w:spacing w:val="1"/>
          <w:w w:val="110"/>
        </w:rPr>
        <w:t xml:space="preserve"> </w:t>
      </w:r>
      <w:r>
        <w:rPr>
          <w:w w:val="110"/>
        </w:rPr>
        <w:t>highest</w:t>
      </w:r>
      <w:r>
        <w:rPr>
          <w:spacing w:val="1"/>
          <w:w w:val="110"/>
        </w:rPr>
        <w:t xml:space="preserve"> </w:t>
      </w:r>
      <w:r>
        <w:rPr>
          <w:w w:val="110"/>
        </w:rPr>
        <w:t>ionization states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their emission</w:t>
      </w:r>
      <w:ins w:id="91" w:author="Tom Woods" w:date="2016-01-27T19:11:00Z">
        <w:r w:rsidR="00CE25DB">
          <w:rPr>
            <w:w w:val="110"/>
          </w:rPr>
          <w:t>s</w:t>
        </w:r>
      </w:ins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 found,</w:t>
      </w:r>
      <w:r>
        <w:rPr>
          <w:spacing w:val="3"/>
          <w:w w:val="110"/>
        </w:rPr>
        <w:t xml:space="preserve"> </w:t>
      </w:r>
      <w:r>
        <w:rPr>
          <w:w w:val="110"/>
        </w:rPr>
        <w:t>there is</w:t>
      </w:r>
      <w:r>
        <w:rPr>
          <w:spacing w:val="1"/>
          <w:w w:val="110"/>
        </w:rPr>
        <w:t xml:space="preserve"> </w:t>
      </w:r>
      <w:r>
        <w:rPr>
          <w:w w:val="110"/>
        </w:rPr>
        <w:t>still</w:t>
      </w:r>
      <w:r>
        <w:rPr>
          <w:spacing w:val="1"/>
          <w:w w:val="110"/>
        </w:rPr>
        <w:t xml:space="preserve"> </w:t>
      </w:r>
      <w:r>
        <w:rPr>
          <w:w w:val="110"/>
        </w:rPr>
        <w:t>ample emission</w:t>
      </w:r>
      <w:r>
        <w:rPr>
          <w:w w:val="104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these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ively</w:t>
      </w:r>
      <w:r>
        <w:rPr>
          <w:spacing w:val="-5"/>
          <w:w w:val="110"/>
        </w:rPr>
        <w:t xml:space="preserve"> </w:t>
      </w:r>
      <w:r>
        <w:rPr>
          <w:spacing w:val="-4"/>
          <w:w w:val="110"/>
        </w:rPr>
        <w:t>low</w:t>
      </w:r>
      <w:r>
        <w:rPr>
          <w:spacing w:val="-6"/>
          <w:w w:val="110"/>
        </w:rPr>
        <w:t xml:space="preserve"> </w:t>
      </w:r>
      <w:r>
        <w:rPr>
          <w:w w:val="110"/>
        </w:rPr>
        <w:t>ionization</w:t>
      </w:r>
      <w:r>
        <w:rPr>
          <w:spacing w:val="-5"/>
          <w:w w:val="110"/>
        </w:rPr>
        <w:t xml:space="preserve"> </w:t>
      </w:r>
      <w:r>
        <w:rPr>
          <w:w w:val="110"/>
        </w:rPr>
        <w:t>states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spacing w:val="-6"/>
          <w:w w:val="110"/>
        </w:rPr>
        <w:t>F</w:t>
      </w:r>
      <w:r>
        <w:rPr>
          <w:spacing w:val="-7"/>
          <w:w w:val="110"/>
        </w:rPr>
        <w:t>e.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Thu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it’s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likely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region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these</w:t>
      </w:r>
      <w:r>
        <w:rPr>
          <w:spacing w:val="-5"/>
          <w:w w:val="110"/>
        </w:rPr>
        <w:t xml:space="preserve"> </w:t>
      </w:r>
      <w:r>
        <w:rPr>
          <w:w w:val="110"/>
        </w:rPr>
        <w:t>composites</w:t>
      </w:r>
      <w:r>
        <w:rPr>
          <w:spacing w:val="37"/>
        </w:rPr>
        <w:t xml:space="preserve"> </w:t>
      </w:r>
      <w:r>
        <w:rPr>
          <w:spacing w:val="-3"/>
          <w:w w:val="110"/>
        </w:rPr>
        <w:t>woul</w:t>
      </w:r>
      <w:r>
        <w:rPr>
          <w:spacing w:val="-2"/>
          <w:w w:val="110"/>
        </w:rPr>
        <w:t>d</w:t>
      </w:r>
      <w:r>
        <w:rPr>
          <w:spacing w:val="-13"/>
          <w:w w:val="110"/>
        </w:rPr>
        <w:t xml:space="preserve"> </w:t>
      </w:r>
      <w:r>
        <w:rPr>
          <w:spacing w:val="1"/>
          <w:w w:val="110"/>
        </w:rPr>
        <w:t>become</w:t>
      </w:r>
      <w:r>
        <w:rPr>
          <w:spacing w:val="-12"/>
          <w:w w:val="110"/>
        </w:rPr>
        <w:t xml:space="preserve"> </w:t>
      </w:r>
      <w:r>
        <w:rPr>
          <w:w w:val="110"/>
        </w:rPr>
        <w:t>dark</w:t>
      </w:r>
      <w:r>
        <w:rPr>
          <w:spacing w:val="-12"/>
          <w:w w:val="110"/>
        </w:rPr>
        <w:t xml:space="preserve"> </w:t>
      </w:r>
      <w:r>
        <w:rPr>
          <w:w w:val="110"/>
        </w:rPr>
        <w:t>purely</w:t>
      </w:r>
      <w:r>
        <w:rPr>
          <w:spacing w:val="-12"/>
          <w:w w:val="110"/>
        </w:rPr>
        <w:t xml:space="preserve"> </w:t>
      </w:r>
      <w:r>
        <w:rPr>
          <w:w w:val="110"/>
        </w:rPr>
        <w:t>from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temperature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ge</w:t>
      </w:r>
      <w:r>
        <w:rPr>
          <w:spacing w:val="-1"/>
          <w:w w:val="110"/>
        </w:rPr>
        <w:t>.</w:t>
      </w:r>
      <w:r>
        <w:rPr>
          <w:spacing w:val="8"/>
          <w:w w:val="110"/>
        </w:rPr>
        <w:t xml:space="preserve"> </w:t>
      </w:r>
      <w:r>
        <w:rPr>
          <w:w w:val="110"/>
        </w:rPr>
        <w:t>EVE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w w:val="110"/>
        </w:rPr>
        <w:t>less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se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-12"/>
          <w:w w:val="110"/>
        </w:rPr>
        <w:t xml:space="preserve"> </w:t>
      </w:r>
      <w:r>
        <w:rPr>
          <w:w w:val="110"/>
        </w:rPr>
        <w:t>than</w:t>
      </w:r>
      <w:r>
        <w:rPr>
          <w:spacing w:val="-12"/>
          <w:w w:val="110"/>
        </w:rPr>
        <w:t xml:space="preserve"> </w:t>
      </w:r>
      <w:r>
        <w:rPr>
          <w:w w:val="110"/>
        </w:rPr>
        <w:t>AIA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2"/>
          <w:w w:val="110"/>
        </w:rPr>
        <w:t xml:space="preserve"> </w:t>
      </w:r>
      <w:r>
        <w:rPr>
          <w:w w:val="110"/>
        </w:rPr>
        <w:t>blending</w:t>
      </w:r>
      <w:r>
        <w:rPr>
          <w:spacing w:val="25"/>
          <w:w w:val="99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temperature</w:t>
      </w:r>
      <w:r>
        <w:rPr>
          <w:spacing w:val="5"/>
          <w:w w:val="110"/>
        </w:rPr>
        <w:t xml:space="preserve"> </w:t>
      </w:r>
      <w:r>
        <w:rPr>
          <w:w w:val="110"/>
        </w:rPr>
        <w:t>space</w:t>
      </w:r>
      <w:r>
        <w:rPr>
          <w:spacing w:val="5"/>
          <w:w w:val="110"/>
        </w:rPr>
        <w:t xml:space="preserve"> </w:t>
      </w:r>
      <w:r>
        <w:rPr>
          <w:w w:val="110"/>
        </w:rPr>
        <w:t>due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5"/>
          <w:w w:val="110"/>
        </w:rPr>
        <w:t xml:space="preserve"> </w:t>
      </w:r>
      <w:r>
        <w:rPr>
          <w:w w:val="110"/>
        </w:rPr>
        <w:t>its</w:t>
      </w:r>
      <w:r>
        <w:rPr>
          <w:spacing w:val="5"/>
          <w:w w:val="110"/>
        </w:rPr>
        <w:t xml:space="preserve"> </w:t>
      </w:r>
      <w:r>
        <w:rPr>
          <w:w w:val="110"/>
        </w:rPr>
        <w:t>higher</w:t>
      </w:r>
      <w:r>
        <w:rPr>
          <w:spacing w:val="5"/>
          <w:w w:val="110"/>
        </w:rPr>
        <w:t xml:space="preserve"> </w:t>
      </w:r>
      <w:r>
        <w:rPr>
          <w:w w:val="110"/>
        </w:rPr>
        <w:t>spectral</w:t>
      </w:r>
      <w:r>
        <w:rPr>
          <w:spacing w:val="4"/>
          <w:w w:val="110"/>
        </w:rPr>
        <w:t xml:space="preserve"> </w:t>
      </w:r>
      <w:r>
        <w:rPr>
          <w:w w:val="110"/>
        </w:rPr>
        <w:t>resolution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w w:val="110"/>
        </w:rPr>
        <w:t>plethora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emission</w:t>
      </w:r>
      <w:r>
        <w:rPr>
          <w:spacing w:val="5"/>
          <w:w w:val="110"/>
        </w:rPr>
        <w:t xml:space="preserve"> </w:t>
      </w:r>
      <w:r>
        <w:rPr>
          <w:w w:val="110"/>
        </w:rPr>
        <w:t>lines</w:t>
      </w:r>
      <w:r>
        <w:rPr>
          <w:spacing w:val="5"/>
          <w:w w:val="110"/>
        </w:rPr>
        <w:t xml:space="preserve"> </w:t>
      </w:r>
      <w:r>
        <w:rPr>
          <w:w w:val="110"/>
        </w:rPr>
        <w:t>from</w:t>
      </w:r>
      <w:r>
        <w:rPr>
          <w:spacing w:val="4"/>
          <w:w w:val="110"/>
        </w:rPr>
        <w:t xml:space="preserve"> </w:t>
      </w:r>
      <w:r>
        <w:rPr>
          <w:spacing w:val="-10"/>
          <w:w w:val="110"/>
        </w:rPr>
        <w:t>F</w:t>
      </w:r>
      <w:r>
        <w:rPr>
          <w:spacing w:val="-12"/>
          <w:w w:val="110"/>
        </w:rPr>
        <w:t>e</w:t>
      </w:r>
      <w:r>
        <w:rPr>
          <w:spacing w:val="26"/>
          <w:w w:val="99"/>
        </w:rPr>
        <w:t xml:space="preserve"> </w:t>
      </w:r>
      <w:r>
        <w:rPr>
          <w:w w:val="110"/>
        </w:rPr>
        <w:t>at</w:t>
      </w:r>
      <w:r>
        <w:rPr>
          <w:spacing w:val="-1"/>
          <w:w w:val="110"/>
        </w:rPr>
        <w:t xml:space="preserve"> </w:t>
      </w:r>
      <w:proofErr w:type="spellStart"/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r>
        <w:rPr>
          <w:rFonts w:ascii="Apple Symbols" w:eastAsia="Apple Symbols" w:hAnsi="Apple Symbols" w:cs="Apple Symbols"/>
          <w:spacing w:val="-1"/>
          <w:w w:val="110"/>
        </w:rPr>
        <w:t>↵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proofErr w:type="spellEnd"/>
      <w:r>
        <w:rPr>
          <w:spacing w:val="-1"/>
          <w:w w:val="110"/>
        </w:rPr>
        <w:t xml:space="preserve"> </w:t>
      </w:r>
      <w:r>
        <w:rPr>
          <w:w w:val="110"/>
        </w:rPr>
        <w:t>ionization states.</w:t>
      </w:r>
      <w:r>
        <w:rPr>
          <w:spacing w:val="22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future</w:t>
      </w:r>
      <w:r>
        <w:rPr>
          <w:spacing w:val="-1"/>
          <w:w w:val="110"/>
        </w:rPr>
        <w:t xml:space="preserve"> </w:t>
      </w:r>
      <w:r>
        <w:rPr>
          <w:w w:val="110"/>
        </w:rPr>
        <w:t>study using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the </w:t>
      </w:r>
      <w:proofErr w:type="spellStart"/>
      <w:r>
        <w:rPr>
          <w:spacing w:val="-1"/>
          <w:w w:val="110"/>
        </w:rPr>
        <w:t>d</w:t>
      </w:r>
      <w:r>
        <w:rPr>
          <w:spacing w:val="-2"/>
          <w:w w:val="110"/>
        </w:rPr>
        <w:t>i</w:t>
      </w:r>
      <w:r>
        <w:rPr>
          <w:rFonts w:ascii="Apple Symbols" w:eastAsia="Apple Symbols" w:hAnsi="Apple Symbols" w:cs="Apple Symbols"/>
          <w:spacing w:val="-1"/>
          <w:w w:val="110"/>
        </w:rPr>
        <w:t>↵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ial</w:t>
      </w:r>
      <w:proofErr w:type="spellEnd"/>
      <w:r>
        <w:rPr>
          <w:spacing w:val="-1"/>
          <w:w w:val="110"/>
        </w:rPr>
        <w:t xml:space="preserve"> </w:t>
      </w:r>
      <w:r>
        <w:rPr>
          <w:w w:val="110"/>
        </w:rPr>
        <w:t>emission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measure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hn</w:t>
      </w:r>
      <w:r>
        <w:rPr>
          <w:spacing w:val="-2"/>
          <w:w w:val="110"/>
        </w:rPr>
        <w:t>iq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95"/>
        </w:rPr>
        <w:t xml:space="preserve"> </w:t>
      </w:r>
      <w:proofErr w:type="spellStart"/>
      <w:r>
        <w:rPr>
          <w:w w:val="110"/>
        </w:rPr>
        <w:t>Caspi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et</w:t>
      </w:r>
      <w:r>
        <w:rPr>
          <w:spacing w:val="3"/>
          <w:w w:val="110"/>
        </w:rPr>
        <w:t xml:space="preserve"> </w:t>
      </w:r>
      <w:r>
        <w:rPr>
          <w:w w:val="110"/>
        </w:rPr>
        <w:t>al.</w:t>
      </w:r>
      <w:r>
        <w:rPr>
          <w:spacing w:val="1"/>
          <w:w w:val="110"/>
        </w:rPr>
        <w:t xml:space="preserve"> </w:t>
      </w:r>
      <w:r>
        <w:rPr>
          <w:w w:val="110"/>
        </w:rPr>
        <w:t>(2014)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study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temperature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evol</w:t>
      </w:r>
      <w:r>
        <w:rPr>
          <w:spacing w:val="-1"/>
          <w:w w:val="110"/>
        </w:rPr>
        <w:t>ut</w:t>
      </w:r>
      <w:r>
        <w:rPr>
          <w:spacing w:val="-2"/>
          <w:w w:val="110"/>
        </w:rPr>
        <w:t>ion</w:t>
      </w:r>
      <w:r>
        <w:rPr>
          <w:spacing w:val="3"/>
          <w:w w:val="110"/>
        </w:rPr>
        <w:t xml:space="preserve"> </w:t>
      </w:r>
      <w:r>
        <w:rPr>
          <w:w w:val="110"/>
        </w:rPr>
        <w:t>could</w:t>
      </w:r>
      <w:r>
        <w:rPr>
          <w:spacing w:val="1"/>
          <w:w w:val="110"/>
        </w:rPr>
        <w:t xml:space="preserve"> </w:t>
      </w:r>
      <w:r>
        <w:rPr>
          <w:w w:val="110"/>
        </w:rPr>
        <w:t>help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q</w:t>
      </w:r>
      <w:r>
        <w:rPr>
          <w:spacing w:val="-1"/>
          <w:w w:val="110"/>
        </w:rPr>
        <w:t>uant</w:t>
      </w:r>
      <w:r>
        <w:rPr>
          <w:spacing w:val="-2"/>
          <w:w w:val="110"/>
        </w:rPr>
        <w:t>ify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2"/>
          <w:w w:val="110"/>
        </w:rPr>
        <w:t xml:space="preserve"> </w:t>
      </w:r>
      <w:proofErr w:type="spellStart"/>
      <w:r>
        <w:rPr>
          <w:w w:val="110"/>
        </w:rPr>
        <w:t>e</w:t>
      </w:r>
      <w:r>
        <w:rPr>
          <w:rFonts w:ascii="Apple Symbols" w:eastAsia="Apple Symbols" w:hAnsi="Apple Symbols" w:cs="Apple Symbols"/>
          <w:w w:val="110"/>
        </w:rPr>
        <w:t>↵</w:t>
      </w:r>
      <w:r>
        <w:rPr>
          <w:w w:val="110"/>
        </w:rPr>
        <w:t>ect</w:t>
      </w:r>
      <w:proofErr w:type="spellEnd"/>
      <w:r>
        <w:rPr>
          <w:w w:val="110"/>
        </w:rPr>
        <w:t>.</w:t>
      </w:r>
    </w:p>
    <w:p w14:paraId="220F08CF" w14:textId="09878B54" w:rsidR="00A46697" w:rsidRDefault="005748F0">
      <w:pPr>
        <w:pStyle w:val="BodyText"/>
        <w:spacing w:line="426" w:lineRule="auto"/>
        <w:ind w:left="120" w:right="118" w:firstLine="576"/>
        <w:jc w:val="both"/>
      </w:pPr>
      <w:r>
        <w:rPr>
          <w:rFonts w:cs="Times New Roman"/>
          <w:b/>
          <w:bCs/>
          <w:w w:val="105"/>
        </w:rPr>
        <w:t>SDO/EVE</w:t>
      </w:r>
      <w:r>
        <w:rPr>
          <w:rFonts w:cs="Times New Roman"/>
          <w:b/>
          <w:bCs/>
          <w:spacing w:val="55"/>
          <w:w w:val="105"/>
        </w:rPr>
        <w:t xml:space="preserve"> </w:t>
      </w:r>
      <w:r>
        <w:rPr>
          <w:rFonts w:cs="Times New Roman"/>
          <w:b/>
          <w:bCs/>
          <w:w w:val="105"/>
        </w:rPr>
        <w:t>EUV</w:t>
      </w:r>
      <w:r>
        <w:rPr>
          <w:rFonts w:cs="Times New Roman"/>
          <w:b/>
          <w:bCs/>
          <w:spacing w:val="56"/>
          <w:w w:val="105"/>
        </w:rPr>
        <w:t xml:space="preserve"> </w:t>
      </w:r>
      <w:r>
        <w:rPr>
          <w:rFonts w:cs="Times New Roman"/>
          <w:b/>
          <w:bCs/>
          <w:w w:val="105"/>
        </w:rPr>
        <w:t>Irradiance</w:t>
      </w:r>
      <w:r>
        <w:rPr>
          <w:rFonts w:cs="Times New Roman"/>
          <w:b/>
          <w:bCs/>
          <w:spacing w:val="55"/>
          <w:w w:val="105"/>
        </w:rPr>
        <w:t xml:space="preserve"> </w:t>
      </w:r>
      <w:r>
        <w:rPr>
          <w:rFonts w:cs="Times New Roman"/>
          <w:b/>
          <w:bCs/>
          <w:spacing w:val="-2"/>
          <w:w w:val="105"/>
        </w:rPr>
        <w:t>Observations</w:t>
      </w:r>
      <w:r>
        <w:rPr>
          <w:rFonts w:cs="Times New Roman"/>
          <w:b/>
          <w:bCs/>
          <w:spacing w:val="35"/>
          <w:w w:val="105"/>
        </w:rPr>
        <w:t xml:space="preserve"> </w:t>
      </w:r>
      <w:r>
        <w:rPr>
          <w:w w:val="105"/>
        </w:rPr>
        <w:t>Figure</w:t>
      </w:r>
      <w:r>
        <w:rPr>
          <w:spacing w:val="41"/>
          <w:w w:val="105"/>
        </w:rPr>
        <w:t xml:space="preserve"> </w:t>
      </w:r>
      <w:r>
        <w:rPr>
          <w:w w:val="105"/>
        </w:rPr>
        <w:t>4.5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w w:val="105"/>
        </w:rPr>
        <w:t>trend</w:t>
      </w:r>
      <w:r>
        <w:rPr>
          <w:spacing w:val="41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05"/>
        </w:rPr>
        <w:t xml:space="preserve"> </w:t>
      </w:r>
      <w:r>
        <w:rPr>
          <w:w w:val="105"/>
        </w:rPr>
        <w:t>is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sis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5"/>
          <w:w w:val="138"/>
        </w:rPr>
        <w:t xml:space="preserve"> </w:t>
      </w:r>
      <w:r>
        <w:rPr>
          <w:w w:val="105"/>
        </w:rPr>
        <w:t>with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findings</w:t>
      </w:r>
      <w:r>
        <w:rPr>
          <w:spacing w:val="23"/>
          <w:w w:val="105"/>
        </w:rPr>
        <w:t xml:space="preserve"> </w:t>
      </w:r>
      <w:r>
        <w:rPr>
          <w:w w:val="105"/>
        </w:rPr>
        <w:t>from</w:t>
      </w:r>
      <w:r>
        <w:rPr>
          <w:spacing w:val="24"/>
          <w:w w:val="105"/>
        </w:rPr>
        <w:t xml:space="preserve"> </w:t>
      </w:r>
      <w:r>
        <w:rPr>
          <w:w w:val="105"/>
        </w:rPr>
        <w:t>Figure</w:t>
      </w:r>
      <w:r>
        <w:rPr>
          <w:spacing w:val="24"/>
          <w:w w:val="105"/>
        </w:rPr>
        <w:t xml:space="preserve"> </w:t>
      </w:r>
      <w:r>
        <w:rPr>
          <w:w w:val="105"/>
        </w:rPr>
        <w:t>3.4</w:t>
      </w:r>
      <w:r>
        <w:rPr>
          <w:spacing w:val="23"/>
          <w:w w:val="105"/>
        </w:rPr>
        <w:t xml:space="preserve"> </w:t>
      </w:r>
      <w:ins w:id="92" w:author="Tom Woods" w:date="2016-01-27T19:13:00Z">
        <w:r w:rsidR="003C55A3">
          <w:rPr>
            <w:w w:val="105"/>
          </w:rPr>
          <w:t xml:space="preserve">and </w:t>
        </w:r>
      </w:ins>
      <w:del w:id="93" w:author="Tom Woods" w:date="2016-01-27T19:13:00Z">
        <w:r w:rsidDel="003C55A3">
          <w:rPr>
            <w:w w:val="105"/>
          </w:rPr>
          <w:delText>–</w:delText>
        </w:r>
      </w:del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w w:val="105"/>
        </w:rPr>
        <w:t>an</w:t>
      </w:r>
      <w:r>
        <w:rPr>
          <w:spacing w:val="24"/>
          <w:w w:val="105"/>
        </w:rPr>
        <w:t xml:space="preserve"> </w:t>
      </w:r>
      <w:r>
        <w:rPr>
          <w:w w:val="105"/>
        </w:rPr>
        <w:t>ion’s</w:t>
      </w:r>
      <w:r>
        <w:rPr>
          <w:spacing w:val="23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24"/>
          <w:w w:val="105"/>
        </w:rPr>
        <w:t xml:space="preserve"> </w:t>
      </w:r>
      <w:r>
        <w:rPr>
          <w:w w:val="105"/>
        </w:rPr>
        <w:t>formation</w:t>
      </w:r>
      <w:r>
        <w:rPr>
          <w:spacing w:val="23"/>
          <w:w w:val="105"/>
        </w:rPr>
        <w:t xml:space="preserve"> </w:t>
      </w:r>
      <w:r>
        <w:rPr>
          <w:w w:val="105"/>
        </w:rPr>
        <w:t>temperature</w:t>
      </w:r>
      <w:r>
        <w:rPr>
          <w:rFonts w:cs="Times New Roman"/>
          <w:w w:val="105"/>
          <w:position w:val="8"/>
          <w:sz w:val="16"/>
          <w:szCs w:val="16"/>
        </w:rPr>
        <w:t>1</w:t>
      </w:r>
      <w:r>
        <w:rPr>
          <w:rFonts w:cs="Times New Roman"/>
          <w:spacing w:val="9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sel</w:t>
      </w:r>
      <w:r>
        <w:rPr>
          <w:spacing w:val="-2"/>
          <w:w w:val="105"/>
        </w:rPr>
        <w:t>y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propor</w:t>
      </w:r>
      <w:proofErr w:type="spellEnd"/>
      <w:r>
        <w:rPr>
          <w:w w:val="105"/>
        </w:rPr>
        <w:t>-</w:t>
      </w:r>
      <w:r>
        <w:rPr>
          <w:spacing w:val="40"/>
          <w:w w:val="99"/>
        </w:rPr>
        <w:t xml:space="preserve"> </w:t>
      </w:r>
      <w:proofErr w:type="spellStart"/>
      <w:r>
        <w:rPr>
          <w:w w:val="105"/>
        </w:rPr>
        <w:t>tional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w w:val="105"/>
        </w:rPr>
        <w:t>magnitude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g.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transition</w:t>
      </w:r>
      <w:r>
        <w:rPr>
          <w:spacing w:val="36"/>
          <w:w w:val="105"/>
        </w:rPr>
        <w:t xml:space="preserve"> </w:t>
      </w:r>
      <w:r>
        <w:rPr>
          <w:w w:val="105"/>
        </w:rPr>
        <w:t>from</w:t>
      </w:r>
      <w:r>
        <w:rPr>
          <w:spacing w:val="37"/>
          <w:w w:val="105"/>
        </w:rPr>
        <w:t xml:space="preserve"> </w:t>
      </w:r>
      <w:r>
        <w:rPr>
          <w:w w:val="105"/>
        </w:rPr>
        <w:t>an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iz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7"/>
          <w:w w:val="105"/>
        </w:rPr>
        <w:t xml:space="preserve"> </w:t>
      </w:r>
      <w:r>
        <w:rPr>
          <w:w w:val="105"/>
        </w:rPr>
        <w:t>state</w:t>
      </w:r>
      <w:r>
        <w:rPr>
          <w:spacing w:val="36"/>
          <w:w w:val="105"/>
        </w:rPr>
        <w:t xml:space="preserve"> </w:t>
      </w:r>
      <w:r>
        <w:rPr>
          <w:w w:val="105"/>
        </w:rPr>
        <w:t>that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36"/>
          <w:w w:val="105"/>
        </w:rPr>
        <w:t xml:space="preserve"> </w:t>
      </w:r>
      <w:r>
        <w:rPr>
          <w:w w:val="105"/>
        </w:rPr>
        <w:t>dimming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99"/>
        </w:rPr>
        <w:t xml:space="preserve"> </w:t>
      </w:r>
      <w:r>
        <w:rPr>
          <w:w w:val="105"/>
        </w:rPr>
        <w:t>ones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only</w:t>
      </w:r>
      <w:r>
        <w:rPr>
          <w:spacing w:val="-1"/>
          <w:w w:val="105"/>
        </w:rPr>
        <w:t xml:space="preserve"> </w:t>
      </w:r>
      <w:r>
        <w:rPr>
          <w:w w:val="105"/>
        </w:rPr>
        <w:t>sh</w:t>
      </w:r>
      <w:r>
        <w:rPr>
          <w:spacing w:val="-8"/>
          <w:w w:val="105"/>
        </w:rPr>
        <w:t>o</w:t>
      </w:r>
      <w:r>
        <w:rPr>
          <w:w w:val="105"/>
        </w:rPr>
        <w:t>w</w:t>
      </w:r>
      <w:r>
        <w:rPr>
          <w:spacing w:val="-1"/>
          <w:w w:val="105"/>
        </w:rPr>
        <w:t xml:space="preserve"> </w:t>
      </w:r>
      <w:r>
        <w:rPr>
          <w:w w:val="105"/>
        </w:rPr>
        <w:t>b</w:t>
      </w:r>
      <w:r>
        <w:rPr>
          <w:spacing w:val="-1"/>
          <w:w w:val="105"/>
        </w:rPr>
        <w:t>r</w:t>
      </w:r>
      <w:r>
        <w:rPr>
          <w:w w:val="105"/>
        </w:rPr>
        <w:t>ig</w:t>
      </w:r>
      <w:r>
        <w:rPr>
          <w:spacing w:val="-7"/>
          <w:w w:val="105"/>
        </w:rPr>
        <w:t>h</w:t>
      </w:r>
      <w:r>
        <w:rPr>
          <w:w w:val="105"/>
        </w:rPr>
        <w:t>tening</w:t>
      </w:r>
      <w:r>
        <w:rPr>
          <w:spacing w:val="-2"/>
          <w:w w:val="105"/>
        </w:rPr>
        <w:t xml:space="preserve"> </w:t>
      </w:r>
      <w:r>
        <w:rPr>
          <w:spacing w:val="6"/>
          <w:w w:val="105"/>
        </w:rPr>
        <w:t>o</w:t>
      </w:r>
      <w:r>
        <w:rPr>
          <w:w w:val="105"/>
        </w:rPr>
        <w:t>ccurs</w:t>
      </w:r>
      <w:r>
        <w:rPr>
          <w:spacing w:val="-1"/>
          <w:w w:val="105"/>
        </w:rPr>
        <w:t xml:space="preserve"> </w:t>
      </w:r>
      <w:r>
        <w:rPr>
          <w:w w:val="105"/>
        </w:rPr>
        <w:t>at</w:t>
      </w:r>
      <w:r>
        <w:rPr>
          <w:spacing w:val="-1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>XIV</w:t>
      </w:r>
      <w:r>
        <w:rPr>
          <w:spacing w:val="-2"/>
          <w:w w:val="105"/>
        </w:rPr>
        <w:t xml:space="preserve"> </w:t>
      </w:r>
      <w:r>
        <w:rPr>
          <w:w w:val="105"/>
        </w:rPr>
        <w:t>211</w:t>
      </w:r>
      <w:r>
        <w:rPr>
          <w:spacing w:val="-1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A,</w:t>
      </w:r>
      <w:r>
        <w:rPr>
          <w:spacing w:val="-1"/>
          <w:w w:val="105"/>
        </w:rPr>
        <w:t xml:space="preserve"> </w:t>
      </w:r>
      <w:r>
        <w:rPr>
          <w:w w:val="105"/>
        </w:rPr>
        <w:t>wh</w:t>
      </w:r>
      <w:r>
        <w:rPr>
          <w:spacing w:val="-2"/>
          <w:w w:val="105"/>
        </w:rPr>
        <w:t>i</w:t>
      </w:r>
      <w:r>
        <w:rPr>
          <w:spacing w:val="-7"/>
          <w:w w:val="105"/>
        </w:rPr>
        <w:t>c</w:t>
      </w:r>
      <w:r>
        <w:rPr>
          <w:w w:val="105"/>
        </w:rPr>
        <w:t>h</w:t>
      </w:r>
      <w:r>
        <w:rPr>
          <w:spacing w:val="-1"/>
          <w:w w:val="105"/>
        </w:rPr>
        <w:t xml:space="preserve"> </w:t>
      </w:r>
      <w:r>
        <w:rPr>
          <w:w w:val="105"/>
        </w:rPr>
        <w:t>itself</w:t>
      </w:r>
      <w:r>
        <w:rPr>
          <w:spacing w:val="-1"/>
          <w:w w:val="105"/>
        </w:rPr>
        <w:t xml:space="preserve"> </w:t>
      </w:r>
      <w:r>
        <w:rPr>
          <w:w w:val="105"/>
        </w:rPr>
        <w:t>sh</w:t>
      </w:r>
      <w:r>
        <w:rPr>
          <w:spacing w:val="-8"/>
          <w:w w:val="105"/>
        </w:rPr>
        <w:t>o</w:t>
      </w:r>
      <w:r>
        <w:rPr>
          <w:w w:val="105"/>
        </w:rPr>
        <w:t>ws dimming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some</w:t>
      </w:r>
      <w:r>
        <w:rPr>
          <w:spacing w:val="-1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-6"/>
          <w:w w:val="105"/>
        </w:rPr>
        <w:t>n</w:t>
      </w:r>
      <w:r>
        <w:rPr>
          <w:w w:val="105"/>
        </w:rPr>
        <w:t>ts</w:t>
      </w:r>
      <w:r>
        <w:t xml:space="preserve"> </w:t>
      </w:r>
      <w:r>
        <w:rPr>
          <w:w w:val="105"/>
        </w:rPr>
        <w:t>but</w:t>
      </w:r>
      <w:r>
        <w:rPr>
          <w:spacing w:val="30"/>
          <w:w w:val="105"/>
        </w:rPr>
        <w:t xml:space="preserve"> </w:t>
      </w:r>
      <w:r>
        <w:rPr>
          <w:w w:val="105"/>
        </w:rPr>
        <w:t>not</w:t>
      </w:r>
      <w:r>
        <w:rPr>
          <w:spacing w:val="30"/>
          <w:w w:val="105"/>
        </w:rPr>
        <w:t xml:space="preserve"> </w:t>
      </w:r>
      <w:r>
        <w:rPr>
          <w:w w:val="105"/>
        </w:rPr>
        <w:t>others.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transition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5"/>
        </w:rPr>
        <w:t xml:space="preserve"> </w:t>
      </w:r>
      <w:r>
        <w:rPr>
          <w:w w:val="105"/>
        </w:rPr>
        <w:t>where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emission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30"/>
          <w:w w:val="105"/>
        </w:rPr>
        <w:t xml:space="preserve"> </w:t>
      </w:r>
      <w:r>
        <w:rPr>
          <w:w w:val="105"/>
        </w:rPr>
        <w:t>dimming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var</w:t>
      </w:r>
      <w:r>
        <w:rPr>
          <w:spacing w:val="-4"/>
          <w:w w:val="105"/>
        </w:rPr>
        <w:t>ies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31"/>
          <w:w w:val="105"/>
        </w:rPr>
        <w:t xml:space="preserve"> </w:t>
      </w:r>
      <w:r>
        <w:rPr>
          <w:w w:val="105"/>
        </w:rPr>
        <w:t>solar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0"/>
          <w:w w:val="99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-6"/>
          <w:w w:val="105"/>
        </w:rPr>
        <w:t>n</w:t>
      </w:r>
      <w:r>
        <w:rPr>
          <w:w w:val="105"/>
        </w:rPr>
        <w:t>t.</w:t>
      </w:r>
      <w:r>
        <w:rPr>
          <w:spacing w:val="37"/>
          <w:w w:val="105"/>
        </w:rPr>
        <w:t xml:space="preserve"> </w:t>
      </w:r>
      <w:r>
        <w:rPr>
          <w:spacing w:val="-18"/>
          <w:w w:val="105"/>
        </w:rPr>
        <w:t>F</w:t>
      </w:r>
      <w:r>
        <w:rPr>
          <w:w w:val="105"/>
        </w:rPr>
        <w:t>or</w:t>
      </w:r>
      <w:r>
        <w:rPr>
          <w:spacing w:val="5"/>
          <w:w w:val="105"/>
        </w:rPr>
        <w:t xml:space="preserve"> </w:t>
      </w:r>
      <w:r>
        <w:rPr>
          <w:w w:val="105"/>
        </w:rPr>
        <w:t>example,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w w:val="105"/>
        </w:rPr>
        <w:t>XVI</w:t>
      </w:r>
      <w:r>
        <w:rPr>
          <w:spacing w:val="4"/>
          <w:w w:val="105"/>
        </w:rPr>
        <w:t xml:space="preserve"> </w:t>
      </w:r>
      <w:r>
        <w:rPr>
          <w:w w:val="105"/>
        </w:rPr>
        <w:t>335</w:t>
      </w:r>
      <w:r>
        <w:rPr>
          <w:spacing w:val="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emission</w:t>
      </w:r>
      <w:r>
        <w:rPr>
          <w:spacing w:val="5"/>
          <w:w w:val="105"/>
        </w:rPr>
        <w:t xml:space="preserve"> </w:t>
      </w:r>
      <w:r>
        <w:rPr>
          <w:w w:val="105"/>
        </w:rPr>
        <w:t>has</w:t>
      </w:r>
      <w:r>
        <w:rPr>
          <w:spacing w:val="4"/>
          <w:w w:val="105"/>
        </w:rPr>
        <w:t xml:space="preserve"> </w:t>
      </w:r>
      <w:r>
        <w:rPr>
          <w:w w:val="105"/>
        </w:rPr>
        <w:t>sh</w:t>
      </w:r>
      <w:r>
        <w:rPr>
          <w:spacing w:val="-8"/>
          <w:w w:val="105"/>
        </w:rPr>
        <w:t>o</w:t>
      </w:r>
      <w:r>
        <w:rPr>
          <w:w w:val="105"/>
        </w:rPr>
        <w:t>wn</w:t>
      </w:r>
      <w:r>
        <w:rPr>
          <w:spacing w:val="5"/>
          <w:w w:val="105"/>
        </w:rPr>
        <w:t xml:space="preserve"> </w:t>
      </w:r>
      <w:r>
        <w:rPr>
          <w:w w:val="105"/>
        </w:rPr>
        <w:t>dimming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larger</w:t>
      </w:r>
      <w:r>
        <w:rPr>
          <w:spacing w:val="6"/>
          <w:w w:val="105"/>
        </w:rPr>
        <w:t xml:space="preserve"> </w:t>
      </w:r>
      <w:r>
        <w:rPr>
          <w:w w:val="105"/>
        </w:rPr>
        <w:t>CME</w:t>
      </w:r>
      <w:r>
        <w:rPr>
          <w:spacing w:val="4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-6"/>
          <w:w w:val="105"/>
        </w:rPr>
        <w:t>n</w:t>
      </w:r>
      <w:r>
        <w:rPr>
          <w:w w:val="105"/>
        </w:rPr>
        <w:t>ts</w:t>
      </w:r>
      <w:r>
        <w:rPr>
          <w:spacing w:val="6"/>
          <w:w w:val="105"/>
        </w:rPr>
        <w:t xml:space="preserve"> </w:t>
      </w:r>
      <w:r>
        <w:rPr>
          <w:w w:val="105"/>
        </w:rPr>
        <w:t>(</w:t>
      </w:r>
      <w:r>
        <w:rPr>
          <w:spacing w:val="-19"/>
          <w:w w:val="105"/>
        </w:rPr>
        <w:t>W</w:t>
      </w:r>
      <w:r>
        <w:rPr>
          <w:spacing w:val="6"/>
          <w:w w:val="105"/>
        </w:rPr>
        <w:t>oo</w:t>
      </w:r>
      <w:r>
        <w:rPr>
          <w:w w:val="105"/>
        </w:rPr>
        <w:t>ds</w:t>
      </w:r>
    </w:p>
    <w:p w14:paraId="35D1BCA0" w14:textId="77777777" w:rsidR="00A46697" w:rsidRDefault="005748F0">
      <w:pPr>
        <w:pStyle w:val="BodyText"/>
        <w:spacing w:line="260" w:lineRule="exact"/>
        <w:ind w:left="120"/>
        <w:jc w:val="both"/>
      </w:pPr>
      <w:proofErr w:type="gramStart"/>
      <w:r>
        <w:rPr>
          <w:w w:val="105"/>
        </w:rPr>
        <w:t>et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al.,</w:t>
      </w:r>
      <w:r>
        <w:rPr>
          <w:spacing w:val="17"/>
          <w:w w:val="105"/>
        </w:rPr>
        <w:t xml:space="preserve"> </w:t>
      </w:r>
      <w:r>
        <w:rPr>
          <w:w w:val="105"/>
        </w:rPr>
        <w:t>2011).</w:t>
      </w:r>
      <w:r>
        <w:rPr>
          <w:spacing w:val="48"/>
          <w:w w:val="105"/>
        </w:rPr>
        <w:t xml:space="preserve"> </w:t>
      </w:r>
      <w:r>
        <w:rPr>
          <w:w w:val="105"/>
        </w:rPr>
        <w:t>Herein,</w:t>
      </w:r>
      <w:r>
        <w:rPr>
          <w:spacing w:val="18"/>
          <w:w w:val="105"/>
        </w:rPr>
        <w:t xml:space="preserve"> </w:t>
      </w:r>
      <w:r>
        <w:rPr>
          <w:spacing w:val="-8"/>
          <w:w w:val="105"/>
        </w:rPr>
        <w:t>w</w:t>
      </w:r>
      <w:r>
        <w:rPr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will</w:t>
      </w:r>
      <w:r>
        <w:rPr>
          <w:spacing w:val="17"/>
          <w:w w:val="105"/>
        </w:rPr>
        <w:t xml:space="preserve"> </w:t>
      </w:r>
      <w:r>
        <w:rPr>
          <w:w w:val="105"/>
        </w:rPr>
        <w:t>refer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IX</w:t>
      </w:r>
      <w:r>
        <w:rPr>
          <w:spacing w:val="17"/>
          <w:w w:val="105"/>
        </w:rPr>
        <w:t xml:space="preserve"> </w:t>
      </w:r>
      <w:r>
        <w:rPr>
          <w:w w:val="105"/>
        </w:rPr>
        <w:t>171</w:t>
      </w:r>
      <w:r>
        <w:rPr>
          <w:spacing w:val="17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through</w:t>
      </w:r>
      <w:r>
        <w:rPr>
          <w:spacing w:val="17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XIV</w:t>
      </w:r>
      <w:r>
        <w:rPr>
          <w:spacing w:val="16"/>
          <w:w w:val="105"/>
        </w:rPr>
        <w:t xml:space="preserve"> </w:t>
      </w:r>
      <w:r>
        <w:rPr>
          <w:w w:val="105"/>
        </w:rPr>
        <w:t>211</w:t>
      </w:r>
      <w:r>
        <w:rPr>
          <w:spacing w:val="17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“dimming</w:t>
      </w:r>
      <w:r>
        <w:rPr>
          <w:spacing w:val="17"/>
          <w:w w:val="105"/>
        </w:rPr>
        <w:t xml:space="preserve"> </w:t>
      </w:r>
      <w:r>
        <w:rPr>
          <w:w w:val="105"/>
        </w:rPr>
        <w:t>lines”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</w:p>
    <w:p w14:paraId="4A3E0E48" w14:textId="0BF72E3F" w:rsidR="00A46697" w:rsidRDefault="005748F0">
      <w:pPr>
        <w:pStyle w:val="BodyText"/>
        <w:spacing w:before="187" w:line="426" w:lineRule="auto"/>
        <w:ind w:left="120" w:right="118"/>
        <w:jc w:val="both"/>
      </w:pP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8"/>
          <w:w w:val="105"/>
        </w:rPr>
        <w:t xml:space="preserve"> </w:t>
      </w:r>
      <w:r>
        <w:rPr>
          <w:w w:val="105"/>
        </w:rPr>
        <w:t>XIV</w:t>
      </w:r>
      <w:r>
        <w:rPr>
          <w:spacing w:val="9"/>
          <w:w w:val="105"/>
        </w:rPr>
        <w:t xml:space="preserve"> </w:t>
      </w:r>
      <w:r>
        <w:rPr>
          <w:w w:val="105"/>
        </w:rPr>
        <w:t>211</w:t>
      </w:r>
      <w:r>
        <w:rPr>
          <w:spacing w:val="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through</w:t>
      </w:r>
      <w:r>
        <w:rPr>
          <w:spacing w:val="9"/>
          <w:w w:val="105"/>
        </w:rPr>
        <w:t xml:space="preserve"> </w:t>
      </w:r>
      <w:r>
        <w:rPr>
          <w:spacing w:val="-18"/>
          <w:w w:val="105"/>
        </w:rPr>
        <w:t>F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>XXIV</w:t>
      </w:r>
      <w:r>
        <w:rPr>
          <w:spacing w:val="9"/>
          <w:w w:val="105"/>
        </w:rPr>
        <w:t xml:space="preserve"> </w:t>
      </w:r>
      <w:r>
        <w:rPr>
          <w:w w:val="105"/>
        </w:rPr>
        <w:t>192</w:t>
      </w:r>
      <w:r>
        <w:rPr>
          <w:spacing w:val="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as</w:t>
      </w:r>
      <w:r>
        <w:rPr>
          <w:spacing w:val="9"/>
          <w:w w:val="105"/>
        </w:rPr>
        <w:t xml:space="preserve"> </w:t>
      </w:r>
      <w:r>
        <w:rPr>
          <w:w w:val="105"/>
        </w:rPr>
        <w:t>“</w:t>
      </w:r>
      <w:proofErr w:type="spellStart"/>
      <w:r>
        <w:rPr>
          <w:w w:val="105"/>
        </w:rPr>
        <w:t>nondimming</w:t>
      </w:r>
      <w:proofErr w:type="spellEnd"/>
      <w:r>
        <w:rPr>
          <w:spacing w:val="9"/>
          <w:w w:val="105"/>
        </w:rPr>
        <w:t xml:space="preserve"> </w:t>
      </w:r>
      <w:r>
        <w:rPr>
          <w:w w:val="105"/>
        </w:rPr>
        <w:t>li</w:t>
      </w:r>
      <w:r>
        <w:rPr>
          <w:spacing w:val="-1"/>
          <w:w w:val="105"/>
        </w:rPr>
        <w:t>n</w:t>
      </w:r>
      <w:r>
        <w:rPr>
          <w:w w:val="105"/>
        </w:rPr>
        <w:t>es”</w:t>
      </w:r>
      <w:r>
        <w:rPr>
          <w:spacing w:val="8"/>
          <w:w w:val="105"/>
        </w:rPr>
        <w:t xml:space="preserve"> </w:t>
      </w:r>
      <w:ins w:id="94" w:author="Tom Woods" w:date="2016-01-27T19:15:00Z">
        <w:r w:rsidR="003C55A3">
          <w:rPr>
            <w:spacing w:val="8"/>
            <w:w w:val="105"/>
          </w:rPr>
          <w:t xml:space="preserve">based on examining many dimming events. </w:t>
        </w:r>
        <w:r w:rsidR="003C55A3">
          <w:rPr>
            <w:w w:val="105"/>
          </w:rPr>
          <w:t>N</w:t>
        </w:r>
      </w:ins>
      <w:del w:id="95" w:author="Tom Woods" w:date="2016-01-27T19:15:00Z">
        <w:r w:rsidDel="003C55A3">
          <w:rPr>
            <w:w w:val="105"/>
          </w:rPr>
          <w:delText>(n</w:delText>
        </w:r>
      </w:del>
      <w:r>
        <w:rPr>
          <w:w w:val="105"/>
        </w:rPr>
        <w:t>ote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ins w:id="96" w:author="Tom Woods" w:date="2016-01-27T19:15:00Z">
        <w:r w:rsidR="003C55A3">
          <w:rPr>
            <w:w w:val="105"/>
          </w:rPr>
          <w:t xml:space="preserve"> the</w:t>
        </w:r>
      </w:ins>
      <w:r>
        <w:rPr>
          <w:spacing w:val="9"/>
          <w:w w:val="105"/>
        </w:rPr>
        <w:t xml:space="preserve"> </w:t>
      </w:r>
      <w:r>
        <w:rPr>
          <w:w w:val="105"/>
        </w:rPr>
        <w:t>211</w:t>
      </w:r>
      <w:r>
        <w:rPr>
          <w:spacing w:val="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r>
        <w:rPr>
          <w:spacing w:val="9"/>
          <w:w w:val="105"/>
        </w:rPr>
        <w:t xml:space="preserve"> </w:t>
      </w:r>
      <w:ins w:id="97" w:author="Tom Woods" w:date="2016-01-27T19:15:00Z">
        <w:r w:rsidR="003C55A3">
          <w:rPr>
            <w:spacing w:val="9"/>
            <w:w w:val="105"/>
          </w:rPr>
          <w:t xml:space="preserve">emission </w:t>
        </w:r>
      </w:ins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included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oth</w:t>
      </w:r>
      <w:r>
        <w:rPr>
          <w:w w:val="110"/>
        </w:rPr>
        <w:t xml:space="preserve"> </w:t>
      </w:r>
      <w:r>
        <w:rPr>
          <w:w w:val="105"/>
        </w:rPr>
        <w:t>descriptions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reflect</w:t>
      </w:r>
      <w:r>
        <w:rPr>
          <w:spacing w:val="28"/>
          <w:w w:val="105"/>
        </w:rPr>
        <w:t xml:space="preserve"> </w:t>
      </w:r>
      <w:r>
        <w:rPr>
          <w:w w:val="105"/>
        </w:rPr>
        <w:t>its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amb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gu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ty</w:t>
      </w:r>
      <w:ins w:id="98" w:author="Tom Woods" w:date="2016-01-27T19:15:00Z">
        <w:r w:rsidR="003C55A3">
          <w:rPr>
            <w:spacing w:val="-2"/>
            <w:w w:val="105"/>
          </w:rPr>
          <w:t xml:space="preserve"> for different flare events</w:t>
        </w:r>
      </w:ins>
      <w:del w:id="99" w:author="Tom Woods" w:date="2016-01-27T19:15:00Z">
        <w:r w:rsidDel="003C55A3">
          <w:rPr>
            <w:spacing w:val="-2"/>
            <w:w w:val="105"/>
          </w:rPr>
          <w:delText>)</w:delText>
        </w:r>
      </w:del>
      <w:ins w:id="100" w:author="Tom Woods" w:date="2016-01-27T19:15:00Z">
        <w:r w:rsidR="003C55A3">
          <w:rPr>
            <w:spacing w:val="-2"/>
            <w:w w:val="105"/>
          </w:rPr>
          <w:t>.</w:t>
        </w:r>
      </w:ins>
      <w:del w:id="101" w:author="Tom Woods" w:date="2016-01-27T19:15:00Z">
        <w:r w:rsidDel="003C55A3">
          <w:rPr>
            <w:spacing w:val="-2"/>
            <w:w w:val="105"/>
          </w:rPr>
          <w:delText>.</w:delText>
        </w:r>
      </w:del>
    </w:p>
    <w:p w14:paraId="49B6B6EC" w14:textId="003B44F1" w:rsidR="00A46697" w:rsidRDefault="005748F0">
      <w:pPr>
        <w:pStyle w:val="BodyText"/>
        <w:spacing w:before="38" w:line="453" w:lineRule="auto"/>
        <w:ind w:left="120" w:right="118" w:firstLine="576"/>
        <w:jc w:val="both"/>
      </w:pPr>
      <w:r>
        <w:rPr>
          <w:w w:val="105"/>
        </w:rPr>
        <w:t>It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38"/>
          <w:w w:val="105"/>
        </w:rPr>
        <w:t xml:space="preserve"> </w:t>
      </w:r>
      <w:r>
        <w:rPr>
          <w:w w:val="105"/>
        </w:rPr>
        <w:t>also</w:t>
      </w:r>
      <w:r>
        <w:rPr>
          <w:spacing w:val="39"/>
          <w:w w:val="105"/>
        </w:rPr>
        <w:t xml:space="preserve"> </w:t>
      </w:r>
      <w:r>
        <w:rPr>
          <w:w w:val="105"/>
        </w:rPr>
        <w:t>important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39"/>
          <w:w w:val="105"/>
        </w:rPr>
        <w:t xml:space="preserve"> </w:t>
      </w:r>
      <w:r>
        <w:rPr>
          <w:w w:val="105"/>
        </w:rPr>
        <w:t>note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Figure</w:t>
      </w:r>
      <w:r>
        <w:rPr>
          <w:spacing w:val="39"/>
          <w:w w:val="105"/>
        </w:rPr>
        <w:t xml:space="preserve"> </w:t>
      </w:r>
      <w:r>
        <w:rPr>
          <w:w w:val="105"/>
        </w:rPr>
        <w:t>4.5</w:t>
      </w:r>
      <w:r>
        <w:rPr>
          <w:spacing w:val="39"/>
          <w:w w:val="105"/>
        </w:rPr>
        <w:t xml:space="preserve"> </w:t>
      </w:r>
      <w:r>
        <w:rPr>
          <w:w w:val="105"/>
        </w:rPr>
        <w:t>that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onset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dimming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dimming</w:t>
      </w:r>
      <w:r>
        <w:rPr>
          <w:spacing w:val="39"/>
          <w:w w:val="105"/>
        </w:rPr>
        <w:t xml:space="preserve"> </w:t>
      </w:r>
      <w:r>
        <w:rPr>
          <w:w w:val="105"/>
        </w:rPr>
        <w:t>lines</w:t>
      </w:r>
      <w:r>
        <w:t xml:space="preserve"> </w:t>
      </w:r>
      <w:proofErr w:type="gramStart"/>
      <w:r>
        <w:rPr>
          <w:w w:val="105"/>
        </w:rPr>
        <w:t>is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nearly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tan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ou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ile</w:t>
      </w:r>
      <w:r>
        <w:rPr>
          <w:spacing w:val="-1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gradual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phas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ay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20"/>
          <w:w w:val="105"/>
        </w:rPr>
        <w:t xml:space="preserve"> </w:t>
      </w:r>
      <w:r>
        <w:rPr>
          <w:w w:val="105"/>
        </w:rPr>
        <w:t>ionizations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63"/>
          <w:w w:val="95"/>
        </w:rPr>
        <w:t xml:space="preserve"> </w:t>
      </w:r>
      <w:r>
        <w:rPr>
          <w:spacing w:val="-6"/>
          <w:w w:val="105"/>
        </w:rPr>
        <w:t>F</w:t>
      </w:r>
      <w:r>
        <w:rPr>
          <w:spacing w:val="-7"/>
          <w:w w:val="105"/>
        </w:rPr>
        <w:t>e</w:t>
      </w:r>
      <w:r>
        <w:rPr>
          <w:spacing w:val="-6"/>
          <w:w w:val="105"/>
        </w:rPr>
        <w:t>,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34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due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3"/>
          <w:w w:val="105"/>
        </w:rPr>
        <w:t xml:space="preserve"> </w:t>
      </w:r>
      <w:r>
        <w:rPr>
          <w:w w:val="105"/>
        </w:rPr>
        <w:t>cooling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</w:t>
      </w:r>
      <w:proofErr w:type="spellEnd"/>
      <w:r>
        <w:rPr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primary</w:t>
      </w:r>
      <w:r>
        <w:rPr>
          <w:spacing w:val="33"/>
          <w:w w:val="105"/>
        </w:rPr>
        <w:t xml:space="preserve"> </w:t>
      </w:r>
      <w:r>
        <w:rPr>
          <w:w w:val="105"/>
        </w:rPr>
        <w:t>source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energy</w:t>
      </w:r>
      <w:r>
        <w:rPr>
          <w:spacing w:val="33"/>
          <w:w w:val="105"/>
        </w:rPr>
        <w:t xml:space="preserve"> </w:t>
      </w:r>
      <w:r>
        <w:rPr>
          <w:w w:val="105"/>
        </w:rPr>
        <w:t>release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a</w:t>
      </w:r>
      <w:r>
        <w:rPr>
          <w:spacing w:val="33"/>
          <w:w w:val="105"/>
        </w:rPr>
        <w:t xml:space="preserve"> </w:t>
      </w:r>
      <w:r>
        <w:rPr>
          <w:w w:val="105"/>
        </w:rPr>
        <w:t>flare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near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99"/>
        </w:rPr>
        <w:t xml:space="preserve"> </w:t>
      </w:r>
      <w:r>
        <w:rPr>
          <w:w w:val="105"/>
        </w:rPr>
        <w:t>point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magnetic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onn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on,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3"/>
          <w:w w:val="105"/>
        </w:rPr>
        <w:t xml:space="preserve"> </w:t>
      </w:r>
      <w:r>
        <w:rPr>
          <w:w w:val="105"/>
        </w:rPr>
        <w:t>far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footpoints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magnetic</w:t>
      </w:r>
      <w:r>
        <w:rPr>
          <w:spacing w:val="24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d,</w:t>
      </w:r>
      <w:r>
        <w:rPr>
          <w:spacing w:val="49"/>
          <w:w w:val="109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corona.</w:t>
      </w:r>
      <w:r>
        <w:rPr>
          <w:spacing w:val="12"/>
          <w:w w:val="105"/>
        </w:rPr>
        <w:t xml:space="preserve"> </w:t>
      </w:r>
      <w:r>
        <w:rPr>
          <w:w w:val="105"/>
        </w:rPr>
        <w:t>Some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energy</w:t>
      </w:r>
      <w:r>
        <w:rPr>
          <w:spacing w:val="26"/>
          <w:w w:val="105"/>
        </w:rPr>
        <w:t xml:space="preserve"> </w:t>
      </w:r>
      <w:r>
        <w:rPr>
          <w:spacing w:val="1"/>
          <w:w w:val="105"/>
        </w:rPr>
        <w:t>goes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acceleration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particles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d</w:t>
      </w:r>
      <w:r>
        <w:rPr>
          <w:spacing w:val="-4"/>
          <w:w w:val="105"/>
        </w:rPr>
        <w:t>ow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ard.</w:t>
      </w:r>
      <w:r>
        <w:rPr>
          <w:spacing w:val="12"/>
          <w:w w:val="105"/>
        </w:rPr>
        <w:t xml:space="preserve"> </w:t>
      </w:r>
      <w:r>
        <w:rPr>
          <w:w w:val="105"/>
        </w:rPr>
        <w:t>When</w:t>
      </w:r>
      <w:r>
        <w:rPr>
          <w:spacing w:val="26"/>
          <w:w w:val="105"/>
        </w:rPr>
        <w:t xml:space="preserve"> </w:t>
      </w:r>
      <w:r>
        <w:rPr>
          <w:w w:val="105"/>
        </w:rPr>
        <w:t>these</w:t>
      </w:r>
      <w:r>
        <w:rPr>
          <w:spacing w:val="21"/>
          <w:w w:val="99"/>
        </w:rPr>
        <w:t xml:space="preserve"> </w:t>
      </w:r>
      <w:r>
        <w:rPr>
          <w:w w:val="105"/>
        </w:rPr>
        <w:t>particles</w:t>
      </w:r>
      <w:r>
        <w:rPr>
          <w:spacing w:val="27"/>
          <w:w w:val="105"/>
        </w:rPr>
        <w:t xml:space="preserve"> </w:t>
      </w:r>
      <w:r>
        <w:rPr>
          <w:w w:val="105"/>
        </w:rPr>
        <w:t>impact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denser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they</w:t>
      </w:r>
      <w:r>
        <w:rPr>
          <w:spacing w:val="28"/>
          <w:w w:val="105"/>
        </w:rPr>
        <w:t xml:space="preserve"> </w:t>
      </w:r>
      <w:r>
        <w:rPr>
          <w:w w:val="105"/>
        </w:rPr>
        <w:t>cause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heating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proofErr w:type="spellStart"/>
      <w:r>
        <w:rPr>
          <w:spacing w:val="-2"/>
          <w:w w:val="105"/>
        </w:rPr>
        <w:t>c</w:t>
      </w:r>
      <w:r>
        <w:rPr>
          <w:spacing w:val="-1"/>
          <w:w w:val="105"/>
        </w:rPr>
        <w:t>hrom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ic</w:t>
      </w:r>
      <w:proofErr w:type="spellEnd"/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vaporat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on.</w:t>
      </w:r>
      <w:r>
        <w:rPr>
          <w:spacing w:val="33"/>
          <w:w w:val="109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w w:val="105"/>
        </w:rPr>
        <w:t>that</w:t>
      </w:r>
      <w:r>
        <w:rPr>
          <w:spacing w:val="42"/>
          <w:w w:val="105"/>
        </w:rPr>
        <w:t xml:space="preserve"> </w:t>
      </w:r>
      <w:r>
        <w:rPr>
          <w:w w:val="105"/>
        </w:rPr>
        <w:t>thermal</w:t>
      </w:r>
      <w:r>
        <w:rPr>
          <w:spacing w:val="41"/>
          <w:w w:val="105"/>
        </w:rPr>
        <w:t xml:space="preserve"> </w:t>
      </w:r>
      <w:r>
        <w:rPr>
          <w:w w:val="105"/>
        </w:rPr>
        <w:t>plasma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corona</w:t>
      </w:r>
      <w:r>
        <w:rPr>
          <w:spacing w:val="40"/>
          <w:w w:val="105"/>
        </w:rPr>
        <w:t xml:space="preserve"> </w:t>
      </w:r>
      <w:r>
        <w:rPr>
          <w:w w:val="105"/>
        </w:rPr>
        <w:t>it</w:t>
      </w:r>
      <w:r>
        <w:rPr>
          <w:spacing w:val="42"/>
          <w:w w:val="105"/>
        </w:rPr>
        <w:t xml:space="preserve"> </w:t>
      </w:r>
      <w:r>
        <w:rPr>
          <w:spacing w:val="1"/>
          <w:w w:val="105"/>
        </w:rPr>
        <w:t>cools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(F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42"/>
          <w:w w:val="105"/>
        </w:rPr>
        <w:t xml:space="preserve"> </w:t>
      </w:r>
      <w:r>
        <w:rPr>
          <w:w w:val="105"/>
        </w:rPr>
        <w:t>et</w:t>
      </w:r>
      <w:r>
        <w:rPr>
          <w:spacing w:val="42"/>
          <w:w w:val="105"/>
        </w:rPr>
        <w:t xml:space="preserve"> </w:t>
      </w:r>
      <w:r>
        <w:rPr>
          <w:w w:val="105"/>
        </w:rPr>
        <w:t>al.,</w:t>
      </w:r>
      <w:r>
        <w:rPr>
          <w:spacing w:val="41"/>
          <w:w w:val="105"/>
        </w:rPr>
        <w:t xml:space="preserve"> </w:t>
      </w:r>
      <w:r>
        <w:rPr>
          <w:w w:val="105"/>
        </w:rPr>
        <w:t>2011),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w w:val="105"/>
        </w:rPr>
        <w:t>highly</w:t>
      </w:r>
      <w:r>
        <w:rPr>
          <w:spacing w:val="41"/>
          <w:w w:val="105"/>
        </w:rPr>
        <w:t xml:space="preserve"> </w:t>
      </w:r>
      <w:r>
        <w:rPr>
          <w:w w:val="105"/>
        </w:rPr>
        <w:t>ionized</w:t>
      </w:r>
      <w:r>
        <w:rPr>
          <w:spacing w:val="42"/>
          <w:w w:val="105"/>
        </w:rPr>
        <w:t xml:space="preserve"> </w:t>
      </w:r>
      <w:r>
        <w:rPr>
          <w:spacing w:val="-10"/>
          <w:w w:val="105"/>
        </w:rPr>
        <w:t>F</w:t>
      </w:r>
      <w:r>
        <w:rPr>
          <w:spacing w:val="-11"/>
          <w:w w:val="105"/>
        </w:rPr>
        <w:t>e</w:t>
      </w:r>
      <w:r>
        <w:rPr>
          <w:spacing w:val="24"/>
          <w:w w:val="99"/>
        </w:rPr>
        <w:t xml:space="preserve"> </w:t>
      </w:r>
      <w:r>
        <w:rPr>
          <w:w w:val="105"/>
        </w:rPr>
        <w:t>gains</w:t>
      </w:r>
      <w:r>
        <w:rPr>
          <w:spacing w:val="11"/>
          <w:w w:val="105"/>
        </w:rPr>
        <w:t xml:space="preserve"> </w:t>
      </w:r>
      <w:r>
        <w:rPr>
          <w:w w:val="105"/>
        </w:rPr>
        <w:t>electrons</w:t>
      </w:r>
      <w:ins w:id="102" w:author="Tom Woods" w:date="2016-01-27T19:19:00Z">
        <w:r w:rsidR="003C55A3">
          <w:rPr>
            <w:w w:val="105"/>
          </w:rPr>
          <w:t xml:space="preserve"> as the primary cooling process by </w:t>
        </w:r>
        <w:proofErr w:type="spellStart"/>
        <w:r w:rsidR="003C55A3">
          <w:rPr>
            <w:w w:val="105"/>
          </w:rPr>
          <w:t>radiative</w:t>
        </w:r>
        <w:proofErr w:type="spellEnd"/>
        <w:r w:rsidR="003C55A3">
          <w:rPr>
            <w:w w:val="105"/>
          </w:rPr>
          <w:t xml:space="preserve"> recombination</w:t>
        </w:r>
      </w:ins>
      <w:r>
        <w:rPr>
          <w:w w:val="105"/>
        </w:rPr>
        <w:t>.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later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12"/>
          <w:w w:val="105"/>
        </w:rPr>
        <w:t xml:space="preserve"> </w:t>
      </w:r>
      <w:r>
        <w:rPr>
          <w:w w:val="105"/>
        </w:rPr>
        <w:t>ionization</w:t>
      </w:r>
      <w:r>
        <w:rPr>
          <w:spacing w:val="11"/>
          <w:w w:val="105"/>
        </w:rPr>
        <w:t xml:space="preserve"> </w:t>
      </w:r>
      <w:r>
        <w:rPr>
          <w:w w:val="105"/>
        </w:rPr>
        <w:t>states</w:t>
      </w:r>
      <w:ins w:id="103" w:author="Tom Woods" w:date="2016-01-27T19:22:00Z">
        <w:r w:rsidR="003C55A3">
          <w:rPr>
            <w:w w:val="105"/>
          </w:rPr>
          <w:t xml:space="preserve"> as the hot</w:t>
        </w:r>
      </w:ins>
      <w:ins w:id="104" w:author="Tom Woods" w:date="2016-01-27T19:24:00Z">
        <w:r w:rsidR="00ED6ADD">
          <w:rPr>
            <w:w w:val="105"/>
          </w:rPr>
          <w:t xml:space="preserve">, </w:t>
        </w:r>
        <w:proofErr w:type="gramStart"/>
        <w:r w:rsidR="00ED6ADD">
          <w:rPr>
            <w:w w:val="105"/>
          </w:rPr>
          <w:t>highly-ionized</w:t>
        </w:r>
      </w:ins>
      <w:proofErr w:type="gramEnd"/>
      <w:ins w:id="105" w:author="Tom Woods" w:date="2016-01-27T19:22:00Z">
        <w:r w:rsidR="003C55A3">
          <w:rPr>
            <w:w w:val="105"/>
          </w:rPr>
          <w:t xml:space="preserve"> Fe ion cascades </w:t>
        </w:r>
      </w:ins>
      <w:ins w:id="106" w:author="Tom Woods" w:date="2016-01-27T19:23:00Z">
        <w:r w:rsidR="00ED6ADD">
          <w:rPr>
            <w:w w:val="105"/>
          </w:rPr>
          <w:t>down to</w:t>
        </w:r>
      </w:ins>
      <w:ins w:id="107" w:author="Tom Woods" w:date="2016-01-27T19:22:00Z">
        <w:r w:rsidR="00ED6ADD">
          <w:rPr>
            <w:w w:val="105"/>
          </w:rPr>
          <w:t xml:space="preserve"> cooler Fe ions</w:t>
        </w:r>
      </w:ins>
      <w:r>
        <w:rPr>
          <w:spacing w:val="11"/>
          <w:w w:val="105"/>
        </w:rPr>
        <w:t xml:space="preserve"> </w:t>
      </w:r>
      <w:del w:id="108" w:author="Tom Woods" w:date="2016-01-27T19:24:00Z">
        <w:r w:rsidDel="00ED6ADD">
          <w:rPr>
            <w:w w:val="105"/>
          </w:rPr>
          <w:delText>in</w:delText>
        </w:r>
        <w:r w:rsidDel="00ED6ADD">
          <w:rPr>
            <w:spacing w:val="12"/>
            <w:w w:val="105"/>
          </w:rPr>
          <w:delText xml:space="preserve"> </w:delText>
        </w:r>
        <w:r w:rsidDel="00ED6ADD">
          <w:rPr>
            <w:w w:val="105"/>
          </w:rPr>
          <w:delText>this</w:delText>
        </w:r>
        <w:r w:rsidDel="00ED6ADD">
          <w:rPr>
            <w:spacing w:val="11"/>
            <w:w w:val="105"/>
          </w:rPr>
          <w:delText xml:space="preserve"> </w:delText>
        </w:r>
        <w:r w:rsidDel="00ED6ADD">
          <w:rPr>
            <w:w w:val="105"/>
          </w:rPr>
          <w:delText>case</w:delText>
        </w:r>
        <w:r w:rsidDel="00ED6ADD">
          <w:rPr>
            <w:spacing w:val="11"/>
            <w:w w:val="105"/>
          </w:rPr>
          <w:delText xml:space="preserve"> </w:delText>
        </w:r>
      </w:del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w w:val="105"/>
        </w:rPr>
        <w:t>seen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Figure</w:t>
      </w:r>
      <w:r>
        <w:rPr>
          <w:spacing w:val="12"/>
          <w:w w:val="105"/>
        </w:rPr>
        <w:t xml:space="preserve"> </w:t>
      </w:r>
      <w:r>
        <w:rPr>
          <w:w w:val="105"/>
        </w:rPr>
        <w:t>4.5</w:t>
      </w:r>
      <w:ins w:id="109" w:author="Tom Woods" w:date="2016-01-27T19:24:00Z">
        <w:r w:rsidR="00ED6ADD">
          <w:rPr>
            <w:w w:val="105"/>
          </w:rPr>
          <w:t xml:space="preserve"> for this case and is typical for most flare events</w:t>
        </w:r>
      </w:ins>
      <w:r>
        <w:rPr>
          <w:w w:val="105"/>
        </w:rPr>
        <w:t>.</w:t>
      </w:r>
    </w:p>
    <w:p w14:paraId="0194629D" w14:textId="77777777" w:rsidR="00A46697" w:rsidRDefault="005748F0">
      <w:pPr>
        <w:pStyle w:val="BodyText"/>
        <w:spacing w:line="271" w:lineRule="exact"/>
        <w:ind w:left="120"/>
        <w:jc w:val="both"/>
      </w:pPr>
      <w:r>
        <w:rPr>
          <w:w w:val="105"/>
        </w:rPr>
        <w:lastRenderedPageBreak/>
        <w:t>The</w:t>
      </w:r>
      <w:r>
        <w:rPr>
          <w:spacing w:val="24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IX</w:t>
      </w:r>
      <w:r>
        <w:rPr>
          <w:spacing w:val="24"/>
          <w:w w:val="105"/>
        </w:rPr>
        <w:t xml:space="preserve"> </w:t>
      </w:r>
      <w:r>
        <w:rPr>
          <w:w w:val="105"/>
        </w:rPr>
        <w:t>171</w:t>
      </w:r>
      <w:r>
        <w:rPr>
          <w:spacing w:val="2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irradiance,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particular,</w:t>
      </w:r>
      <w:r>
        <w:rPr>
          <w:spacing w:val="25"/>
          <w:w w:val="105"/>
        </w:rPr>
        <w:t xml:space="preserve"> </w:t>
      </w:r>
      <w:r>
        <w:rPr>
          <w:w w:val="105"/>
        </w:rPr>
        <w:t>sh</w:t>
      </w:r>
      <w:r>
        <w:rPr>
          <w:spacing w:val="-7"/>
          <w:w w:val="105"/>
        </w:rPr>
        <w:t>o</w:t>
      </w:r>
      <w:r>
        <w:rPr>
          <w:w w:val="105"/>
        </w:rPr>
        <w:t>ws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com</w:t>
      </w:r>
      <w:r>
        <w:rPr>
          <w:spacing w:val="5"/>
          <w:w w:val="105"/>
        </w:rPr>
        <w:t>p</w:t>
      </w:r>
      <w:r>
        <w:rPr>
          <w:w w:val="105"/>
        </w:rPr>
        <w:t>et</w:t>
      </w:r>
      <w:r>
        <w:rPr>
          <w:spacing w:val="-2"/>
          <w:w w:val="105"/>
        </w:rPr>
        <w:t>i</w:t>
      </w:r>
      <w:r>
        <w:rPr>
          <w:w w:val="105"/>
        </w:rPr>
        <w:t>ng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ects</w:t>
      </w:r>
      <w:proofErr w:type="spellEnd"/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th</w:t>
      </w:r>
      <w:r>
        <w:rPr>
          <w:spacing w:val="-2"/>
          <w:w w:val="105"/>
        </w:rPr>
        <w:t>i</w:t>
      </w:r>
      <w:r>
        <w:rPr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g</w:t>
      </w:r>
      <w:r>
        <w:rPr>
          <w:spacing w:val="-1"/>
          <w:w w:val="105"/>
        </w:rPr>
        <w:t>r</w:t>
      </w:r>
      <w:r>
        <w:rPr>
          <w:w w:val="105"/>
        </w:rPr>
        <w:t>adual</w:t>
      </w:r>
      <w:r>
        <w:rPr>
          <w:spacing w:val="25"/>
          <w:w w:val="105"/>
        </w:rPr>
        <w:t xml:space="preserve"> </w:t>
      </w:r>
      <w:r>
        <w:rPr>
          <w:w w:val="105"/>
        </w:rPr>
        <w:t>phase</w:t>
      </w:r>
      <w:r>
        <w:rPr>
          <w:spacing w:val="24"/>
          <w:w w:val="105"/>
        </w:rPr>
        <w:t xml:space="preserve"> </w:t>
      </w:r>
      <w:r>
        <w:rPr>
          <w:w w:val="105"/>
        </w:rPr>
        <w:t>flare</w:t>
      </w:r>
    </w:p>
    <w:p w14:paraId="3497E393" w14:textId="77777777" w:rsidR="00A46697" w:rsidRDefault="00A46697">
      <w:pPr>
        <w:rPr>
          <w:rFonts w:ascii="Times New Roman" w:eastAsia="Times New Roman" w:hAnsi="Times New Roman" w:cs="Times New Roman"/>
          <w:sz w:val="11"/>
          <w:szCs w:val="11"/>
        </w:rPr>
      </w:pPr>
    </w:p>
    <w:p w14:paraId="42023D45" w14:textId="77777777" w:rsidR="00A46697" w:rsidRDefault="0038548A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6AB76B82">
          <v:group id="_x0000_s2122" style="width:187.6pt;height:.4pt;mso-position-horizontal-relative:char;mso-position-vertical-relative:line" coordsize="3752,8">
            <v:group id="_x0000_s2123" style="position:absolute;left:4;top:4;width:3744;height:2" coordorigin="4,4" coordsize="3744,2">
              <v:shape id="_x0000_s2124" style="position:absolute;left:4;top:4;width:3744;height:2" coordorigin="4,4" coordsize="3744,0" path="m4,4l3748,4e" filled="f" strokeweight="5054emu">
                <v:path arrowok="t"/>
              </v:shape>
            </v:group>
            <w10:wrap type="none"/>
            <w10:anchorlock/>
          </v:group>
        </w:pict>
      </w:r>
    </w:p>
    <w:p w14:paraId="6AF54E40" w14:textId="77777777" w:rsidR="00A46697" w:rsidRDefault="005748F0">
      <w:pPr>
        <w:spacing w:line="252" w:lineRule="auto"/>
        <w:ind w:left="120" w:right="117" w:firstLine="24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w w:val="110"/>
          <w:position w:val="8"/>
          <w:sz w:val="12"/>
        </w:rPr>
        <w:t xml:space="preserve">1 </w:t>
      </w:r>
      <w:r>
        <w:rPr>
          <w:rFonts w:ascii="Times New Roman"/>
          <w:spacing w:val="2"/>
          <w:w w:val="110"/>
          <w:position w:val="8"/>
          <w:sz w:val="12"/>
        </w:rPr>
        <w:t xml:space="preserve"> </w:t>
      </w:r>
      <w:r>
        <w:rPr>
          <w:rFonts w:ascii="Times New Roman"/>
          <w:w w:val="110"/>
          <w:sz w:val="18"/>
        </w:rPr>
        <w:t>Recall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that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greater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ionization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requires</w:t>
      </w:r>
      <w:r>
        <w:rPr>
          <w:rFonts w:ascii="Times New Roman"/>
          <w:spacing w:val="8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greater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energy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and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that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temperature</w:t>
      </w:r>
      <w:r>
        <w:rPr>
          <w:rFonts w:ascii="Times New Roman"/>
          <w:spacing w:val="8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is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one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measure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of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energy</w:t>
      </w:r>
      <w:r>
        <w:rPr>
          <w:rFonts w:ascii="Times New Roman"/>
          <w:spacing w:val="8"/>
          <w:w w:val="110"/>
          <w:sz w:val="18"/>
        </w:rPr>
        <w:t xml:space="preserve"> </w:t>
      </w:r>
      <w:r>
        <w:rPr>
          <w:rFonts w:ascii="Times New Roman"/>
          <w:spacing w:val="-3"/>
          <w:w w:val="110"/>
          <w:sz w:val="18"/>
        </w:rPr>
        <w:t>co</w:t>
      </w:r>
      <w:r>
        <w:rPr>
          <w:rFonts w:ascii="Times New Roman"/>
          <w:spacing w:val="-2"/>
          <w:w w:val="110"/>
          <w:sz w:val="18"/>
        </w:rPr>
        <w:t>nt</w:t>
      </w:r>
      <w:r>
        <w:rPr>
          <w:rFonts w:ascii="Times New Roman"/>
          <w:spacing w:val="-3"/>
          <w:w w:val="110"/>
          <w:sz w:val="18"/>
        </w:rPr>
        <w:t>e</w:t>
      </w:r>
      <w:r>
        <w:rPr>
          <w:rFonts w:ascii="Times New Roman"/>
          <w:spacing w:val="-2"/>
          <w:w w:val="110"/>
          <w:sz w:val="18"/>
        </w:rPr>
        <w:t>nt</w:t>
      </w:r>
      <w:r>
        <w:rPr>
          <w:rFonts w:ascii="Times New Roman"/>
          <w:spacing w:val="9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for</w:t>
      </w:r>
      <w:r>
        <w:rPr>
          <w:rFonts w:ascii="Times New Roman"/>
          <w:spacing w:val="27"/>
          <w:w w:val="120"/>
          <w:sz w:val="18"/>
        </w:rPr>
        <w:t xml:space="preserve"> </w:t>
      </w:r>
      <w:proofErr w:type="gramStart"/>
      <w:r>
        <w:rPr>
          <w:rFonts w:ascii="Times New Roman"/>
          <w:w w:val="110"/>
          <w:sz w:val="18"/>
        </w:rPr>
        <w:t>a</w:t>
      </w:r>
      <w:r>
        <w:rPr>
          <w:rFonts w:ascii="Times New Roman"/>
          <w:spacing w:val="2"/>
          <w:w w:val="110"/>
          <w:sz w:val="18"/>
        </w:rPr>
        <w:t xml:space="preserve"> </w:t>
      </w:r>
      <w:proofErr w:type="spellStart"/>
      <w:r>
        <w:rPr>
          <w:rFonts w:ascii="Times New Roman"/>
          <w:spacing w:val="-2"/>
          <w:w w:val="110"/>
          <w:sz w:val="18"/>
        </w:rPr>
        <w:t>M</w:t>
      </w:r>
      <w:r>
        <w:rPr>
          <w:rFonts w:ascii="Times New Roman"/>
          <w:spacing w:val="-1"/>
          <w:w w:val="110"/>
          <w:sz w:val="18"/>
        </w:rPr>
        <w:t>a</w:t>
      </w:r>
      <w:r>
        <w:rPr>
          <w:rFonts w:ascii="Times New Roman"/>
          <w:spacing w:val="-2"/>
          <w:w w:val="110"/>
          <w:sz w:val="18"/>
        </w:rPr>
        <w:t>xwelli</w:t>
      </w:r>
      <w:r>
        <w:rPr>
          <w:rFonts w:ascii="Times New Roman"/>
          <w:spacing w:val="-1"/>
          <w:w w:val="110"/>
          <w:sz w:val="18"/>
        </w:rPr>
        <w:t>an</w:t>
      </w:r>
      <w:proofErr w:type="spellEnd"/>
      <w:proofErr w:type="gramEnd"/>
      <w:r>
        <w:rPr>
          <w:rFonts w:ascii="Times New Roman"/>
          <w:spacing w:val="3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plasma</w:t>
      </w:r>
    </w:p>
    <w:p w14:paraId="5FC7EF06" w14:textId="77777777" w:rsidR="00A46697" w:rsidRDefault="00A46697">
      <w:pPr>
        <w:spacing w:line="252" w:lineRule="auto"/>
        <w:rPr>
          <w:rFonts w:ascii="Times New Roman" w:eastAsia="Times New Roman" w:hAnsi="Times New Roman" w:cs="Times New Roman"/>
          <w:sz w:val="18"/>
          <w:szCs w:val="18"/>
        </w:rPr>
        <w:sectPr w:rsidR="00A46697">
          <w:pgSz w:w="12240" w:h="15840"/>
          <w:pgMar w:top="1340" w:right="1320" w:bottom="280" w:left="1320" w:header="1132" w:footer="0" w:gutter="0"/>
          <w:cols w:space="720"/>
        </w:sectPr>
      </w:pPr>
    </w:p>
    <w:p w14:paraId="1429AA1A" w14:textId="77777777" w:rsidR="00A46697" w:rsidRDefault="00A46697">
      <w:pPr>
        <w:spacing w:before="5"/>
        <w:rPr>
          <w:rFonts w:ascii="Times New Roman" w:eastAsia="Times New Roman" w:hAnsi="Times New Roman" w:cs="Times New Roman"/>
        </w:rPr>
      </w:pPr>
    </w:p>
    <w:p w14:paraId="1D6F50A9" w14:textId="77777777" w:rsidR="00A46697" w:rsidRDefault="005748F0">
      <w:pPr>
        <w:pStyle w:val="BodyText"/>
        <w:spacing w:before="58" w:line="455" w:lineRule="auto"/>
        <w:ind w:right="118"/>
        <w:jc w:val="both"/>
      </w:pPr>
      <w:proofErr w:type="gramStart"/>
      <w:r>
        <w:rPr>
          <w:spacing w:val="1"/>
          <w:w w:val="110"/>
        </w:rPr>
        <w:t>peak</w:t>
      </w:r>
      <w:proofErr w:type="gramEnd"/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coronal</w:t>
      </w:r>
      <w:r>
        <w:rPr>
          <w:spacing w:val="-2"/>
          <w:w w:val="110"/>
        </w:rPr>
        <w:t xml:space="preserve"> </w:t>
      </w:r>
      <w:r>
        <w:rPr>
          <w:w w:val="110"/>
        </w:rPr>
        <w:t>dimming:</w:t>
      </w:r>
      <w:r>
        <w:rPr>
          <w:spacing w:val="20"/>
          <w:w w:val="110"/>
        </w:rPr>
        <w:t xml:space="preserve"> </w:t>
      </w:r>
      <w:r>
        <w:rPr>
          <w:w w:val="110"/>
        </w:rPr>
        <w:t>it’s</w:t>
      </w:r>
      <w:r>
        <w:rPr>
          <w:spacing w:val="-2"/>
          <w:w w:val="110"/>
        </w:rPr>
        <w:t xml:space="preserve"> </w:t>
      </w:r>
      <w:r>
        <w:rPr>
          <w:w w:val="110"/>
        </w:rPr>
        <w:t>irradiance</w:t>
      </w:r>
      <w:r>
        <w:rPr>
          <w:spacing w:val="-1"/>
          <w:w w:val="110"/>
        </w:rPr>
        <w:t xml:space="preserve"> </w:t>
      </w:r>
      <w:r>
        <w:rPr>
          <w:spacing w:val="1"/>
          <w:w w:val="110"/>
        </w:rPr>
        <w:t>begins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drop</w:t>
      </w:r>
      <w:r>
        <w:rPr>
          <w:spacing w:val="-2"/>
          <w:w w:val="110"/>
        </w:rPr>
        <w:t xml:space="preserve"> </w:t>
      </w:r>
      <w:r>
        <w:rPr>
          <w:w w:val="110"/>
        </w:rPr>
        <w:t>at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same</w:t>
      </w:r>
      <w:r>
        <w:rPr>
          <w:spacing w:val="-1"/>
          <w:w w:val="110"/>
        </w:rPr>
        <w:t xml:space="preserve"> </w:t>
      </w:r>
      <w:r>
        <w:rPr>
          <w:w w:val="110"/>
        </w:rPr>
        <w:t>onset</w:t>
      </w:r>
      <w:r>
        <w:rPr>
          <w:spacing w:val="-1"/>
          <w:w w:val="110"/>
        </w:rPr>
        <w:t xml:space="preserve"> </w:t>
      </w:r>
      <w:r>
        <w:rPr>
          <w:w w:val="110"/>
        </w:rPr>
        <w:t>as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other</w:t>
      </w:r>
      <w:r>
        <w:rPr>
          <w:spacing w:val="-2"/>
          <w:w w:val="110"/>
        </w:rPr>
        <w:t xml:space="preserve"> </w:t>
      </w:r>
      <w:r>
        <w:rPr>
          <w:w w:val="110"/>
        </w:rPr>
        <w:t>emission</w:t>
      </w:r>
      <w:r>
        <w:rPr>
          <w:spacing w:val="22"/>
          <w:w w:val="104"/>
        </w:rPr>
        <w:t xml:space="preserve"> </w:t>
      </w:r>
      <w:r>
        <w:rPr>
          <w:w w:val="110"/>
        </w:rPr>
        <w:t>lines,</w:t>
      </w:r>
      <w:r>
        <w:rPr>
          <w:spacing w:val="20"/>
          <w:w w:val="110"/>
        </w:rPr>
        <w:t xml:space="preserve"> </w:t>
      </w:r>
      <w:r>
        <w:rPr>
          <w:w w:val="110"/>
        </w:rPr>
        <w:t>then</w:t>
      </w:r>
      <w:r>
        <w:rPr>
          <w:spacing w:val="17"/>
          <w:w w:val="110"/>
        </w:rPr>
        <w:t xml:space="preserve"> </w:t>
      </w:r>
      <w:r>
        <w:rPr>
          <w:w w:val="110"/>
        </w:rPr>
        <w:t>has</w:t>
      </w:r>
      <w:r>
        <w:rPr>
          <w:spacing w:val="16"/>
          <w:w w:val="110"/>
        </w:rPr>
        <w:t xml:space="preserve"> </w:t>
      </w:r>
      <w:r>
        <w:rPr>
          <w:w w:val="110"/>
        </w:rPr>
        <w:t>a</w:t>
      </w:r>
      <w:r>
        <w:rPr>
          <w:spacing w:val="17"/>
          <w:w w:val="110"/>
        </w:rPr>
        <w:t xml:space="preserve"> </w:t>
      </w:r>
      <w:r>
        <w:rPr>
          <w:w w:val="110"/>
        </w:rPr>
        <w:t>positive</w:t>
      </w:r>
      <w:r>
        <w:rPr>
          <w:spacing w:val="17"/>
          <w:w w:val="110"/>
        </w:rPr>
        <w:t xml:space="preserve"> </w:t>
      </w:r>
      <w:r>
        <w:rPr>
          <w:spacing w:val="1"/>
          <w:w w:val="110"/>
        </w:rPr>
        <w:t>peak</w:t>
      </w:r>
      <w:r>
        <w:rPr>
          <w:spacing w:val="16"/>
          <w:w w:val="110"/>
        </w:rPr>
        <w:t xml:space="preserve"> </w:t>
      </w:r>
      <w:r>
        <w:rPr>
          <w:w w:val="110"/>
        </w:rPr>
        <w:t>of</w:t>
      </w:r>
      <w:r>
        <w:rPr>
          <w:spacing w:val="17"/>
          <w:w w:val="110"/>
        </w:rPr>
        <w:t xml:space="preserve"> </w:t>
      </w:r>
      <w:r>
        <w:rPr>
          <w:spacing w:val="1"/>
          <w:w w:val="110"/>
        </w:rPr>
        <w:t>abou</w:t>
      </w:r>
      <w:r>
        <w:rPr>
          <w:w w:val="110"/>
        </w:rPr>
        <w:t>t</w:t>
      </w:r>
      <w:r>
        <w:rPr>
          <w:spacing w:val="16"/>
          <w:w w:val="110"/>
        </w:rPr>
        <w:t xml:space="preserve"> </w:t>
      </w:r>
      <w:r>
        <w:rPr>
          <w:w w:val="110"/>
        </w:rPr>
        <w:t>+2%,</w:t>
      </w:r>
      <w:r>
        <w:rPr>
          <w:spacing w:val="21"/>
          <w:w w:val="110"/>
        </w:rPr>
        <w:t xml:space="preserve"> </w:t>
      </w:r>
      <w:r>
        <w:rPr>
          <w:w w:val="110"/>
        </w:rPr>
        <w:t>and</w:t>
      </w:r>
      <w:r>
        <w:rPr>
          <w:spacing w:val="17"/>
          <w:w w:val="110"/>
        </w:rPr>
        <w:t xml:space="preserve"> </w:t>
      </w:r>
      <w:r>
        <w:rPr>
          <w:w w:val="110"/>
        </w:rPr>
        <w:t>drops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17"/>
          <w:w w:val="110"/>
        </w:rPr>
        <w:t xml:space="preserve"> </w:t>
      </w:r>
      <w:r>
        <w:rPr>
          <w:w w:val="110"/>
        </w:rPr>
        <w:t>a</w:t>
      </w:r>
      <w:r>
        <w:rPr>
          <w:spacing w:val="16"/>
          <w:w w:val="110"/>
        </w:rPr>
        <w:t xml:space="preserve"> </w:t>
      </w:r>
      <w:r>
        <w:rPr>
          <w:w w:val="110"/>
        </w:rPr>
        <w:t>dimmed</w:t>
      </w:r>
      <w:r>
        <w:rPr>
          <w:spacing w:val="17"/>
          <w:w w:val="110"/>
        </w:rPr>
        <w:t xml:space="preserve"> </w:t>
      </w:r>
      <w:r>
        <w:rPr>
          <w:w w:val="110"/>
        </w:rPr>
        <w:t>condition</w:t>
      </w:r>
      <w:r>
        <w:rPr>
          <w:spacing w:val="16"/>
          <w:w w:val="110"/>
        </w:rPr>
        <w:t xml:space="preserve"> </w:t>
      </w:r>
      <w:r>
        <w:rPr>
          <w:spacing w:val="-2"/>
          <w:w w:val="110"/>
        </w:rPr>
        <w:t>agai</w:t>
      </w:r>
      <w:r>
        <w:rPr>
          <w:spacing w:val="-1"/>
          <w:w w:val="110"/>
        </w:rPr>
        <w:t>n.</w:t>
      </w:r>
      <w:r>
        <w:rPr>
          <w:spacing w:val="9"/>
          <w:w w:val="110"/>
        </w:rPr>
        <w:t xml:space="preserve"> </w:t>
      </w:r>
      <w:r>
        <w:rPr>
          <w:w w:val="110"/>
        </w:rPr>
        <w:t>Images</w:t>
      </w:r>
      <w:r>
        <w:rPr>
          <w:spacing w:val="28"/>
        </w:rPr>
        <w:t xml:space="preserve"> </w:t>
      </w:r>
      <w:r>
        <w:rPr>
          <w:w w:val="110"/>
        </w:rPr>
        <w:t>with</w:t>
      </w:r>
      <w:r>
        <w:rPr>
          <w:spacing w:val="11"/>
          <w:w w:val="110"/>
        </w:rPr>
        <w:t xml:space="preserve"> </w:t>
      </w:r>
      <w:r>
        <w:rPr>
          <w:w w:val="110"/>
        </w:rPr>
        <w:t>spatial</w:t>
      </w:r>
      <w:r>
        <w:rPr>
          <w:spacing w:val="13"/>
          <w:w w:val="110"/>
        </w:rPr>
        <w:t xml:space="preserve"> </w:t>
      </w:r>
      <w:r>
        <w:rPr>
          <w:w w:val="110"/>
        </w:rPr>
        <w:t>resolution</w:t>
      </w:r>
      <w:r>
        <w:rPr>
          <w:spacing w:val="11"/>
          <w:w w:val="110"/>
        </w:rPr>
        <w:t xml:space="preserve"> </w:t>
      </w:r>
      <w:r>
        <w:rPr>
          <w:w w:val="110"/>
        </w:rPr>
        <w:t>can</w:t>
      </w:r>
      <w:r>
        <w:rPr>
          <w:spacing w:val="12"/>
          <w:w w:val="110"/>
        </w:rPr>
        <w:t xml:space="preserve"> </w:t>
      </w:r>
      <w:r>
        <w:rPr>
          <w:w w:val="110"/>
        </w:rPr>
        <w:t>isolate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flaring</w:t>
      </w:r>
      <w:r>
        <w:rPr>
          <w:spacing w:val="12"/>
          <w:w w:val="110"/>
        </w:rPr>
        <w:t xml:space="preserve"> </w:t>
      </w:r>
      <w:r>
        <w:rPr>
          <w:w w:val="110"/>
        </w:rPr>
        <w:t>region</w:t>
      </w:r>
      <w:r>
        <w:rPr>
          <w:spacing w:val="11"/>
          <w:w w:val="110"/>
        </w:rPr>
        <w:t xml:space="preserve"> </w:t>
      </w:r>
      <w:r>
        <w:rPr>
          <w:w w:val="110"/>
        </w:rPr>
        <w:t>responsible</w:t>
      </w:r>
      <w:r>
        <w:rPr>
          <w:spacing w:val="12"/>
          <w:w w:val="110"/>
        </w:rPr>
        <w:t xml:space="preserve"> </w:t>
      </w:r>
      <w:r>
        <w:rPr>
          <w:w w:val="110"/>
        </w:rPr>
        <w:t>for</w:t>
      </w:r>
      <w:r>
        <w:rPr>
          <w:spacing w:val="12"/>
          <w:w w:val="110"/>
        </w:rPr>
        <w:t xml:space="preserve"> </w:t>
      </w:r>
      <w:r>
        <w:rPr>
          <w:w w:val="110"/>
        </w:rPr>
        <w:t>this</w:t>
      </w:r>
      <w:r>
        <w:rPr>
          <w:spacing w:val="11"/>
          <w:w w:val="110"/>
        </w:rPr>
        <w:t xml:space="preserve"> </w:t>
      </w:r>
      <w:r>
        <w:rPr>
          <w:spacing w:val="1"/>
          <w:w w:val="110"/>
        </w:rPr>
        <w:t>peak,</w:t>
      </w:r>
      <w:r>
        <w:rPr>
          <w:spacing w:val="17"/>
          <w:w w:val="110"/>
        </w:rPr>
        <w:t xml:space="preserve"> </w:t>
      </w:r>
      <w:r>
        <w:rPr>
          <w:w w:val="110"/>
        </w:rPr>
        <w:t>as</w:t>
      </w:r>
      <w:r>
        <w:rPr>
          <w:spacing w:val="11"/>
          <w:w w:val="110"/>
        </w:rPr>
        <w:t xml:space="preserve"> </w:t>
      </w:r>
      <w:r>
        <w:rPr>
          <w:w w:val="110"/>
        </w:rPr>
        <w:t>is</w:t>
      </w:r>
      <w:r>
        <w:rPr>
          <w:spacing w:val="12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ow</w:t>
      </w:r>
      <w:r>
        <w:rPr>
          <w:spacing w:val="-2"/>
          <w:w w:val="110"/>
        </w:rPr>
        <w:t>n</w:t>
      </w:r>
      <w:r>
        <w:rPr>
          <w:spacing w:val="12"/>
          <w:w w:val="110"/>
        </w:rPr>
        <w:t xml:space="preserve"> </w:t>
      </w:r>
      <w:r>
        <w:rPr>
          <w:w w:val="110"/>
        </w:rPr>
        <w:t>with</w:t>
      </w:r>
      <w:r>
        <w:rPr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mage</w:t>
      </w:r>
      <w:r>
        <w:rPr>
          <w:spacing w:val="-1"/>
          <w:w w:val="110"/>
        </w:rPr>
        <w:t>nta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ou</w:t>
      </w:r>
      <w:r>
        <w:rPr>
          <w:spacing w:val="-1"/>
          <w:w w:val="110"/>
        </w:rPr>
        <w:t>r</w:t>
      </w:r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7"/>
          <w:w w:val="110"/>
        </w:rPr>
        <w:t xml:space="preserve"> </w:t>
      </w:r>
      <w:r>
        <w:rPr>
          <w:w w:val="110"/>
        </w:rPr>
        <w:t>Figure</w:t>
      </w:r>
      <w:r>
        <w:rPr>
          <w:spacing w:val="7"/>
          <w:w w:val="110"/>
        </w:rPr>
        <w:t xml:space="preserve"> </w:t>
      </w:r>
      <w:r>
        <w:rPr>
          <w:w w:val="110"/>
        </w:rPr>
        <w:t>4.3.</w:t>
      </w:r>
      <w:r>
        <w:rPr>
          <w:spacing w:val="46"/>
          <w:w w:val="110"/>
        </w:rPr>
        <w:t xml:space="preserve"> </w:t>
      </w:r>
      <w:r>
        <w:rPr>
          <w:spacing w:val="-3"/>
          <w:w w:val="110"/>
        </w:rPr>
        <w:t>Al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rnat</w:t>
      </w:r>
      <w:r>
        <w:rPr>
          <w:spacing w:val="-3"/>
          <w:w w:val="110"/>
        </w:rPr>
        <w:t>ively</w:t>
      </w:r>
      <w:r>
        <w:rPr>
          <w:spacing w:val="-2"/>
          <w:w w:val="110"/>
        </w:rPr>
        <w:t>,</w:t>
      </w:r>
      <w:r>
        <w:rPr>
          <w:spacing w:val="9"/>
          <w:w w:val="110"/>
        </w:rPr>
        <w:t xml:space="preserve"> </w:t>
      </w:r>
      <w:r>
        <w:rPr>
          <w:spacing w:val="-5"/>
          <w:w w:val="110"/>
        </w:rPr>
        <w:t>we</w:t>
      </w:r>
      <w:r>
        <w:rPr>
          <w:spacing w:val="7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7"/>
          <w:w w:val="110"/>
        </w:rPr>
        <w:t xml:space="preserve"> </w:t>
      </w:r>
      <w:r>
        <w:rPr>
          <w:w w:val="110"/>
        </w:rPr>
        <w:t>developed</w:t>
      </w:r>
      <w:r>
        <w:rPr>
          <w:spacing w:val="7"/>
          <w:w w:val="110"/>
        </w:rPr>
        <w:t xml:space="preserve"> </w:t>
      </w:r>
      <w:r>
        <w:rPr>
          <w:w w:val="110"/>
        </w:rPr>
        <w:t>a</w:t>
      </w:r>
      <w:r>
        <w:rPr>
          <w:spacing w:val="6"/>
          <w:w w:val="110"/>
        </w:rPr>
        <w:t xml:space="preserve"> </w:t>
      </w:r>
      <w:r>
        <w:rPr>
          <w:spacing w:val="1"/>
          <w:w w:val="110"/>
        </w:rPr>
        <w:t>me</w:t>
      </w:r>
      <w:r>
        <w:rPr>
          <w:w w:val="110"/>
        </w:rPr>
        <w:t>t</w:t>
      </w:r>
      <w:r>
        <w:rPr>
          <w:spacing w:val="1"/>
          <w:w w:val="110"/>
        </w:rPr>
        <w:t>hod</w:t>
      </w:r>
      <w:r>
        <w:rPr>
          <w:spacing w:val="7"/>
          <w:w w:val="110"/>
        </w:rPr>
        <w:t xml:space="preserve"> </w:t>
      </w:r>
      <w:r>
        <w:rPr>
          <w:w w:val="110"/>
        </w:rPr>
        <w:t>for</w:t>
      </w:r>
      <w:r>
        <w:rPr>
          <w:spacing w:val="8"/>
          <w:w w:val="110"/>
        </w:rPr>
        <w:t xml:space="preserve"> </w:t>
      </w:r>
      <w:r>
        <w:rPr>
          <w:w w:val="110"/>
        </w:rPr>
        <w:t>isolating</w:t>
      </w:r>
      <w:r>
        <w:rPr>
          <w:spacing w:val="7"/>
          <w:w w:val="110"/>
        </w:rPr>
        <w:t xml:space="preserve"> </w:t>
      </w:r>
      <w:r>
        <w:rPr>
          <w:w w:val="110"/>
        </w:rPr>
        <w:t>and</w:t>
      </w:r>
      <w:r>
        <w:rPr>
          <w:spacing w:val="30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emovi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16"/>
          <w:w w:val="110"/>
        </w:rPr>
        <w:t xml:space="preserve"> </w:t>
      </w:r>
      <w:r>
        <w:rPr>
          <w:w w:val="110"/>
        </w:rPr>
        <w:t>this</w:t>
      </w:r>
      <w:r>
        <w:rPr>
          <w:spacing w:val="-15"/>
          <w:w w:val="110"/>
        </w:rPr>
        <w:t xml:space="preserve"> </w:t>
      </w:r>
      <w:r>
        <w:rPr>
          <w:spacing w:val="1"/>
          <w:w w:val="110"/>
        </w:rPr>
        <w:t>peak</w:t>
      </w:r>
      <w:r>
        <w:rPr>
          <w:spacing w:val="-15"/>
          <w:w w:val="110"/>
        </w:rPr>
        <w:t xml:space="preserve"> </w:t>
      </w:r>
      <w:r>
        <w:rPr>
          <w:w w:val="110"/>
        </w:rPr>
        <w:t>in</w:t>
      </w:r>
      <w:r>
        <w:rPr>
          <w:spacing w:val="-15"/>
          <w:w w:val="110"/>
        </w:rPr>
        <w:t xml:space="preserve"> </w:t>
      </w:r>
      <w:r>
        <w:rPr>
          <w:w w:val="110"/>
        </w:rPr>
        <w:t>dimming</w:t>
      </w:r>
      <w:r>
        <w:rPr>
          <w:spacing w:val="-15"/>
          <w:w w:val="110"/>
        </w:rPr>
        <w:t xml:space="preserve"> </w:t>
      </w:r>
      <w:r>
        <w:rPr>
          <w:w w:val="110"/>
        </w:rPr>
        <w:t>lines</w:t>
      </w:r>
      <w:r>
        <w:rPr>
          <w:spacing w:val="-15"/>
          <w:w w:val="110"/>
        </w:rPr>
        <w:t xml:space="preserve"> </w:t>
      </w:r>
      <w:r>
        <w:rPr>
          <w:w w:val="110"/>
        </w:rPr>
        <w:t>with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pat</w:t>
      </w:r>
      <w:r>
        <w:rPr>
          <w:spacing w:val="-2"/>
          <w:w w:val="110"/>
        </w:rPr>
        <w:t>ially-i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egr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rrad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ce</w:t>
      </w:r>
      <w:r>
        <w:rPr>
          <w:spacing w:val="-15"/>
          <w:w w:val="110"/>
        </w:rPr>
        <w:t xml:space="preserve"> </w:t>
      </w:r>
      <w:r>
        <w:rPr>
          <w:w w:val="110"/>
        </w:rPr>
        <w:t>from</w:t>
      </w:r>
      <w:r>
        <w:rPr>
          <w:spacing w:val="-15"/>
          <w:w w:val="110"/>
        </w:rPr>
        <w:t xml:space="preserve"> </w:t>
      </w:r>
      <w:r>
        <w:rPr>
          <w:w w:val="110"/>
        </w:rPr>
        <w:t>EVE,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16"/>
          <w:w w:val="110"/>
        </w:rPr>
        <w:t xml:space="preserve"> </w:t>
      </w:r>
      <w:r>
        <w:rPr>
          <w:w w:val="110"/>
        </w:rPr>
        <w:t>will</w:t>
      </w:r>
      <w:r>
        <w:rPr>
          <w:spacing w:val="59"/>
          <w:w w:val="98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</w:t>
      </w:r>
      <w:r>
        <w:rPr>
          <w:spacing w:val="-14"/>
          <w:w w:val="110"/>
        </w:rPr>
        <w:t xml:space="preserve"> </w:t>
      </w:r>
      <w:r>
        <w:rPr>
          <w:w w:val="110"/>
        </w:rPr>
        <w:t>detailed</w:t>
      </w:r>
      <w:r>
        <w:rPr>
          <w:spacing w:val="-14"/>
          <w:w w:val="110"/>
        </w:rPr>
        <w:t xml:space="preserve"> </w:t>
      </w:r>
      <w:r>
        <w:rPr>
          <w:w w:val="110"/>
        </w:rPr>
        <w:t>in</w:t>
      </w:r>
      <w:r>
        <w:rPr>
          <w:spacing w:val="-14"/>
          <w:w w:val="110"/>
        </w:rPr>
        <w:t xml:space="preserve"> </w:t>
      </w:r>
      <w:r>
        <w:rPr>
          <w:w w:val="110"/>
        </w:rPr>
        <w:t>Section</w:t>
      </w:r>
      <w:r>
        <w:rPr>
          <w:spacing w:val="-14"/>
          <w:w w:val="110"/>
        </w:rPr>
        <w:t xml:space="preserve"> </w:t>
      </w:r>
      <w:r>
        <w:rPr>
          <w:w w:val="110"/>
        </w:rPr>
        <w:t>4.2.</w:t>
      </w:r>
    </w:p>
    <w:p w14:paraId="52761320" w14:textId="77777777" w:rsidR="00A46697" w:rsidRDefault="00A46697">
      <w:pPr>
        <w:spacing w:line="455" w:lineRule="auto"/>
        <w:jc w:val="both"/>
        <w:sectPr w:rsidR="00A46697">
          <w:pgSz w:w="12240" w:h="15840"/>
          <w:pgMar w:top="1340" w:right="1320" w:bottom="280" w:left="1340" w:header="1132" w:footer="0" w:gutter="0"/>
          <w:cols w:space="720"/>
        </w:sectPr>
      </w:pPr>
    </w:p>
    <w:p w14:paraId="16C88127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50F766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D3F3BD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DE6A34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413D42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BDEC4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1F189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004CA7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8961A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75473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393416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90118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FE14E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73E09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7BED6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50500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E1A154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9AFE3C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C1CA4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797A67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59AA3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E4EAC9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0FE7D5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3D7C72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DBDF6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156E65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738F0B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78202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7744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B4B36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52D6D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0A173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2A13C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451E2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A33AE7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177D3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2C9EC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D2DC75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602A8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4C5575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77503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4DD967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9A0276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5D2BA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5F934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A127D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81326C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14:paraId="3F784D99" w14:textId="2AC1F30F" w:rsidR="00A46697" w:rsidRDefault="0038548A">
      <w:pPr>
        <w:pStyle w:val="BodyText"/>
        <w:spacing w:line="270" w:lineRule="exact"/>
        <w:ind w:right="158"/>
        <w:jc w:val="both"/>
      </w:pPr>
      <w:r>
        <w:pict w14:anchorId="19A437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21" type="#_x0000_t75" style="position:absolute;left:0;text-align:left;margin-left:1in;margin-top:-541.65pt;width:470.55pt;height:521.05pt;z-index:1048;mso-position-horizontal-relative:page">
            <v:imagedata r:id="rId15" o:title=""/>
            <w10:wrap anchorx="page"/>
          </v:shape>
        </w:pict>
      </w:r>
      <w:r w:rsidR="005748F0">
        <w:rPr>
          <w:w w:val="105"/>
        </w:rPr>
        <w:t>Figure</w:t>
      </w:r>
      <w:r w:rsidR="005748F0">
        <w:rPr>
          <w:spacing w:val="13"/>
          <w:w w:val="105"/>
        </w:rPr>
        <w:t xml:space="preserve"> </w:t>
      </w:r>
      <w:r w:rsidR="005748F0">
        <w:rPr>
          <w:w w:val="105"/>
        </w:rPr>
        <w:t>4.5:</w:t>
      </w:r>
      <w:r w:rsidR="005748F0">
        <w:rPr>
          <w:spacing w:val="41"/>
          <w:w w:val="105"/>
        </w:rPr>
        <w:t xml:space="preserve"> </w:t>
      </w:r>
      <w:r w:rsidR="005748F0">
        <w:rPr>
          <w:w w:val="105"/>
        </w:rPr>
        <w:t>One</w:t>
      </w:r>
      <w:r w:rsidR="005748F0">
        <w:rPr>
          <w:spacing w:val="15"/>
          <w:w w:val="105"/>
        </w:rPr>
        <w:t xml:space="preserve"> </w:t>
      </w:r>
      <w:r w:rsidR="005748F0">
        <w:rPr>
          <w:spacing w:val="-1"/>
          <w:w w:val="105"/>
        </w:rPr>
        <w:t>m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nut</w:t>
      </w:r>
      <w:r w:rsidR="005748F0">
        <w:rPr>
          <w:spacing w:val="-2"/>
          <w:w w:val="105"/>
        </w:rPr>
        <w:t>e</w:t>
      </w:r>
      <w:r w:rsidR="005748F0">
        <w:rPr>
          <w:spacing w:val="14"/>
          <w:w w:val="105"/>
        </w:rPr>
        <w:t xml:space="preserve"> </w:t>
      </w:r>
      <w:r w:rsidR="005748F0">
        <w:rPr>
          <w:spacing w:val="-2"/>
          <w:w w:val="105"/>
        </w:rPr>
        <w:t>av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r</w:t>
      </w:r>
      <w:r w:rsidR="005748F0">
        <w:rPr>
          <w:spacing w:val="-3"/>
          <w:w w:val="105"/>
        </w:rPr>
        <w:t>age</w:t>
      </w:r>
      <w:r w:rsidR="005748F0">
        <w:rPr>
          <w:spacing w:val="13"/>
          <w:w w:val="105"/>
        </w:rPr>
        <w:t xml:space="preserve"> </w:t>
      </w:r>
      <w:r w:rsidR="005748F0">
        <w:rPr>
          <w:w w:val="105"/>
        </w:rPr>
        <w:t>EVE</w:t>
      </w:r>
      <w:r w:rsidR="005748F0">
        <w:rPr>
          <w:spacing w:val="14"/>
          <w:w w:val="105"/>
        </w:rPr>
        <w:t xml:space="preserve"> </w:t>
      </w:r>
      <w:r w:rsidR="005748F0">
        <w:rPr>
          <w:spacing w:val="-3"/>
          <w:w w:val="105"/>
        </w:rPr>
        <w:t>li</w:t>
      </w:r>
      <w:r w:rsidR="005748F0">
        <w:rPr>
          <w:spacing w:val="-2"/>
          <w:w w:val="105"/>
        </w:rPr>
        <w:t>ght</w:t>
      </w:r>
      <w:r w:rsidR="005748F0">
        <w:rPr>
          <w:spacing w:val="15"/>
          <w:w w:val="105"/>
        </w:rPr>
        <w:t xml:space="preserve"> 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urv</w:t>
      </w:r>
      <w:r w:rsidR="005748F0">
        <w:rPr>
          <w:spacing w:val="-2"/>
          <w:w w:val="105"/>
        </w:rPr>
        <w:t>es</w:t>
      </w:r>
      <w:r w:rsidR="005748F0">
        <w:rPr>
          <w:spacing w:val="14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4"/>
          <w:w w:val="105"/>
        </w:rPr>
        <w:t xml:space="preserve"> </w:t>
      </w:r>
      <w:r w:rsidR="005748F0">
        <w:rPr>
          <w:w w:val="105"/>
        </w:rPr>
        <w:t>2010</w:t>
      </w:r>
      <w:r w:rsidR="005748F0">
        <w:rPr>
          <w:spacing w:val="14"/>
          <w:w w:val="105"/>
        </w:rPr>
        <w:t xml:space="preserve"> </w:t>
      </w:r>
      <w:r w:rsidR="005748F0">
        <w:rPr>
          <w:w w:val="105"/>
        </w:rPr>
        <w:t>August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7</w:t>
      </w:r>
      <w:r w:rsidR="005748F0">
        <w:rPr>
          <w:spacing w:val="14"/>
          <w:w w:val="105"/>
        </w:rPr>
        <w:t xml:space="preserve"> </w:t>
      </w:r>
      <w:r w:rsidR="005748F0">
        <w:rPr>
          <w:w w:val="105"/>
        </w:rPr>
        <w:t>coronal</w:t>
      </w:r>
      <w:r w:rsidR="005748F0">
        <w:rPr>
          <w:spacing w:val="13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14"/>
          <w:w w:val="105"/>
        </w:rPr>
        <w:t xml:space="preserve"> </w:t>
      </w:r>
      <w:r w:rsidR="005748F0">
        <w:rPr>
          <w:spacing w:val="-4"/>
          <w:w w:val="105"/>
        </w:rPr>
        <w:t>e</w:t>
      </w:r>
      <w:r w:rsidR="005748F0">
        <w:rPr>
          <w:spacing w:val="-3"/>
          <w:w w:val="105"/>
        </w:rPr>
        <w:t>v</w:t>
      </w:r>
      <w:r w:rsidR="005748F0">
        <w:rPr>
          <w:spacing w:val="-4"/>
          <w:w w:val="105"/>
        </w:rPr>
        <w:t>e</w:t>
      </w:r>
      <w:r w:rsidR="005748F0">
        <w:rPr>
          <w:spacing w:val="-3"/>
          <w:w w:val="105"/>
        </w:rPr>
        <w:t>nt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for</w:t>
      </w:r>
      <w:r w:rsidR="005748F0">
        <w:rPr>
          <w:spacing w:val="29"/>
          <w:w w:val="106"/>
        </w:rPr>
        <w:t xml:space="preserve"> </w:t>
      </w:r>
      <w:r w:rsidR="005748F0">
        <w:rPr>
          <w:w w:val="105"/>
        </w:rPr>
        <w:t>most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s</w:t>
      </w:r>
      <w:r w:rsidR="005748F0">
        <w:rPr>
          <w:spacing w:val="5"/>
          <w:w w:val="105"/>
        </w:rPr>
        <w:t>p</w:t>
      </w:r>
      <w:r w:rsidR="005748F0">
        <w:rPr>
          <w:w w:val="105"/>
        </w:rPr>
        <w:t>ectral</w:t>
      </w:r>
      <w:r w:rsidR="005748F0">
        <w:rPr>
          <w:spacing w:val="20"/>
          <w:w w:val="105"/>
        </w:rPr>
        <w:t xml:space="preserve"> </w:t>
      </w:r>
      <w:r w:rsidR="005748F0">
        <w:rPr>
          <w:spacing w:val="-2"/>
          <w:w w:val="105"/>
        </w:rPr>
        <w:t>l</w:t>
      </w:r>
      <w:r w:rsidR="005748F0">
        <w:rPr>
          <w:w w:val="105"/>
        </w:rPr>
        <w:t>ines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listed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0"/>
          <w:w w:val="105"/>
        </w:rPr>
        <w:t xml:space="preserve"> </w:t>
      </w:r>
      <w:r w:rsidR="005748F0" w:rsidRPr="00ED6ADD">
        <w:rPr>
          <w:spacing w:val="-18"/>
          <w:w w:val="105"/>
          <w:highlight w:val="yellow"/>
          <w:rPrChange w:id="110" w:author="Tom Woods" w:date="2016-01-27T19:26:00Z">
            <w:rPr>
              <w:spacing w:val="-18"/>
              <w:w w:val="105"/>
            </w:rPr>
          </w:rPrChange>
        </w:rPr>
        <w:t>T</w:t>
      </w:r>
      <w:r w:rsidR="005748F0" w:rsidRPr="00ED6ADD">
        <w:rPr>
          <w:w w:val="105"/>
          <w:highlight w:val="yellow"/>
          <w:rPrChange w:id="111" w:author="Tom Woods" w:date="2016-01-27T19:26:00Z">
            <w:rPr>
              <w:w w:val="105"/>
            </w:rPr>
          </w:rPrChange>
        </w:rPr>
        <w:t>able</w:t>
      </w:r>
      <w:r w:rsidR="005748F0" w:rsidRPr="00ED6ADD">
        <w:rPr>
          <w:spacing w:val="20"/>
          <w:w w:val="105"/>
          <w:highlight w:val="yellow"/>
          <w:rPrChange w:id="112" w:author="Tom Woods" w:date="2016-01-27T19:26:00Z">
            <w:rPr>
              <w:spacing w:val="20"/>
              <w:w w:val="105"/>
            </w:rPr>
          </w:rPrChange>
        </w:rPr>
        <w:t xml:space="preserve"> </w:t>
      </w:r>
      <w:r w:rsidR="005748F0" w:rsidRPr="00ED6ADD">
        <w:rPr>
          <w:w w:val="105"/>
          <w:highlight w:val="yellow"/>
          <w:rPrChange w:id="113" w:author="Tom Woods" w:date="2016-01-27T19:26:00Z">
            <w:rPr>
              <w:w w:val="105"/>
            </w:rPr>
          </w:rPrChange>
        </w:rPr>
        <w:t>2.1</w:t>
      </w:r>
      <w:r w:rsidR="005748F0">
        <w:rPr>
          <w:w w:val="105"/>
        </w:rPr>
        <w:t>,</w:t>
      </w:r>
      <w:r w:rsidR="005748F0">
        <w:rPr>
          <w:spacing w:val="21"/>
          <w:w w:val="105"/>
        </w:rPr>
        <w:t xml:space="preserve"> </w:t>
      </w:r>
      <w:r w:rsidR="005748F0">
        <w:rPr>
          <w:w w:val="105"/>
        </w:rPr>
        <w:t>as</w:t>
      </w:r>
      <w:r w:rsidR="005748F0">
        <w:rPr>
          <w:spacing w:val="20"/>
          <w:w w:val="105"/>
        </w:rPr>
        <w:t xml:space="preserve"> </w:t>
      </w:r>
      <w:r w:rsidR="005748F0">
        <w:rPr>
          <w:spacing w:val="-8"/>
          <w:w w:val="105"/>
        </w:rPr>
        <w:t>w</w:t>
      </w:r>
      <w:r w:rsidR="005748F0">
        <w:rPr>
          <w:w w:val="105"/>
        </w:rPr>
        <w:t>ell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as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GOES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1-8</w:t>
      </w:r>
      <w:r w:rsidR="005748F0">
        <w:rPr>
          <w:spacing w:val="20"/>
          <w:w w:val="105"/>
        </w:rPr>
        <w:t xml:space="preserve"> </w:t>
      </w:r>
      <w:r w:rsidR="005748F0">
        <w:rPr>
          <w:spacing w:val="-172"/>
          <w:w w:val="105"/>
          <w:position w:val="4"/>
        </w:rPr>
        <w:t>˚</w:t>
      </w:r>
      <w:proofErr w:type="gramStart"/>
      <w:r w:rsidR="005748F0">
        <w:rPr>
          <w:w w:val="105"/>
        </w:rPr>
        <w:t>A</w:t>
      </w:r>
      <w:proofErr w:type="gramEnd"/>
      <w:r w:rsidR="005748F0">
        <w:rPr>
          <w:spacing w:val="20"/>
          <w:w w:val="105"/>
        </w:rPr>
        <w:t xml:space="preserve"> </w:t>
      </w:r>
      <w:r w:rsidR="005748F0">
        <w:rPr>
          <w:spacing w:val="-7"/>
          <w:w w:val="105"/>
        </w:rPr>
        <w:t>c</w:t>
      </w:r>
      <w:r w:rsidR="005748F0">
        <w:rPr>
          <w:w w:val="105"/>
        </w:rPr>
        <w:t>hannel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lig</w:t>
      </w:r>
      <w:r w:rsidR="005748F0">
        <w:rPr>
          <w:spacing w:val="-7"/>
          <w:w w:val="105"/>
        </w:rPr>
        <w:t>h</w:t>
      </w:r>
      <w:r w:rsidR="005748F0">
        <w:rPr>
          <w:w w:val="105"/>
        </w:rPr>
        <w:t>t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cur</w:t>
      </w:r>
      <w:r w:rsidR="005748F0">
        <w:rPr>
          <w:spacing w:val="-7"/>
          <w:w w:val="105"/>
        </w:rPr>
        <w:t>v</w:t>
      </w:r>
      <w:r w:rsidR="005748F0">
        <w:rPr>
          <w:w w:val="105"/>
        </w:rPr>
        <w:t>e.</w:t>
      </w:r>
      <w:r w:rsidR="005748F0">
        <w:rPr>
          <w:spacing w:val="50"/>
          <w:w w:val="105"/>
        </w:rPr>
        <w:t xml:space="preserve"> </w:t>
      </w:r>
      <w:r w:rsidR="005748F0">
        <w:rPr>
          <w:w w:val="105"/>
        </w:rPr>
        <w:t>T</w:t>
      </w:r>
      <w:r w:rsidR="005748F0">
        <w:rPr>
          <w:spacing w:val="-1"/>
          <w:w w:val="105"/>
        </w:rPr>
        <w:t>h</w:t>
      </w:r>
      <w:r w:rsidR="005748F0">
        <w:rPr>
          <w:w w:val="105"/>
        </w:rPr>
        <w:t>e</w:t>
      </w:r>
      <w:r w:rsidR="005748F0">
        <w:rPr>
          <w:w w:val="99"/>
        </w:rPr>
        <w:t xml:space="preserve"> </w:t>
      </w:r>
      <w:r w:rsidR="005748F0">
        <w:rPr>
          <w:w w:val="105"/>
        </w:rPr>
        <w:t>leftmost</w:t>
      </w:r>
      <w:r w:rsidR="005748F0">
        <w:rPr>
          <w:spacing w:val="29"/>
          <w:w w:val="105"/>
        </w:rPr>
        <w:t xml:space="preserve"> </w:t>
      </w:r>
      <w:r w:rsidR="005748F0">
        <w:rPr>
          <w:spacing w:val="-1"/>
          <w:w w:val="105"/>
        </w:rPr>
        <w:t>v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rt</w:t>
      </w:r>
      <w:r w:rsidR="005748F0">
        <w:rPr>
          <w:spacing w:val="-2"/>
          <w:w w:val="105"/>
        </w:rPr>
        <w:t>ic</w:t>
      </w:r>
      <w:r w:rsidR="005748F0">
        <w:rPr>
          <w:spacing w:val="-1"/>
          <w:w w:val="105"/>
        </w:rPr>
        <w:t>al</w:t>
      </w:r>
      <w:r w:rsidR="005748F0">
        <w:rPr>
          <w:spacing w:val="30"/>
          <w:w w:val="105"/>
        </w:rPr>
        <w:t xml:space="preserve"> </w:t>
      </w:r>
      <w:r w:rsidR="005748F0">
        <w:rPr>
          <w:w w:val="105"/>
        </w:rPr>
        <w:t>dashed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30"/>
          <w:w w:val="105"/>
        </w:rPr>
        <w:t xml:space="preserve"> 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nd</w:t>
      </w:r>
      <w:r w:rsidR="005748F0">
        <w:rPr>
          <w:spacing w:val="-2"/>
          <w:w w:val="105"/>
        </w:rPr>
        <w:t>ic</w:t>
      </w:r>
      <w:r w:rsidR="005748F0">
        <w:rPr>
          <w:spacing w:val="-1"/>
          <w:w w:val="105"/>
        </w:rPr>
        <w:t>at</w:t>
      </w:r>
      <w:r w:rsidR="005748F0">
        <w:rPr>
          <w:spacing w:val="-2"/>
          <w:w w:val="105"/>
        </w:rPr>
        <w:t>es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30"/>
          <w:w w:val="105"/>
        </w:rPr>
        <w:t xml:space="preserve"> </w:t>
      </w:r>
      <w:r w:rsidR="005748F0">
        <w:rPr>
          <w:w w:val="105"/>
        </w:rPr>
        <w:t>GOES</w:t>
      </w:r>
      <w:r w:rsidR="005748F0">
        <w:rPr>
          <w:spacing w:val="29"/>
          <w:w w:val="105"/>
        </w:rPr>
        <w:t xml:space="preserve"> </w:t>
      </w:r>
      <w:r w:rsidR="005748F0">
        <w:rPr>
          <w:spacing w:val="-4"/>
          <w:w w:val="105"/>
        </w:rPr>
        <w:t>e</w:t>
      </w:r>
      <w:r w:rsidR="005748F0">
        <w:rPr>
          <w:spacing w:val="-3"/>
          <w:w w:val="105"/>
        </w:rPr>
        <w:t>v</w:t>
      </w:r>
      <w:r w:rsidR="005748F0">
        <w:rPr>
          <w:spacing w:val="-4"/>
          <w:w w:val="105"/>
        </w:rPr>
        <w:t>e</w:t>
      </w:r>
      <w:r w:rsidR="005748F0">
        <w:rPr>
          <w:spacing w:val="-3"/>
          <w:w w:val="105"/>
        </w:rPr>
        <w:t>nt</w:t>
      </w:r>
      <w:r w:rsidR="005748F0">
        <w:rPr>
          <w:spacing w:val="30"/>
          <w:w w:val="105"/>
        </w:rPr>
        <w:t xml:space="preserve"> </w:t>
      </w:r>
      <w:r w:rsidR="005748F0">
        <w:rPr>
          <w:w w:val="105"/>
        </w:rPr>
        <w:t>start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time,</w:t>
      </w:r>
      <w:r w:rsidR="005748F0">
        <w:rPr>
          <w:spacing w:val="31"/>
          <w:w w:val="105"/>
        </w:rPr>
        <w:t xml:space="preserve"> </w:t>
      </w:r>
      <w:r w:rsidR="005748F0">
        <w:rPr>
          <w:w w:val="105"/>
        </w:rPr>
        <w:t>while</w:t>
      </w:r>
      <w:r w:rsidR="005748F0">
        <w:rPr>
          <w:spacing w:val="30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other</w:t>
      </w:r>
      <w:r w:rsidR="005748F0">
        <w:rPr>
          <w:spacing w:val="30"/>
          <w:w w:val="105"/>
        </w:rPr>
        <w:t xml:space="preserve"> </w:t>
      </w:r>
      <w:r w:rsidR="005748F0">
        <w:rPr>
          <w:spacing w:val="-1"/>
          <w:w w:val="105"/>
        </w:rPr>
        <w:t>v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rt</w:t>
      </w:r>
      <w:r w:rsidR="005748F0">
        <w:rPr>
          <w:spacing w:val="-2"/>
          <w:w w:val="105"/>
        </w:rPr>
        <w:t>ic</w:t>
      </w:r>
      <w:r w:rsidR="005748F0">
        <w:rPr>
          <w:spacing w:val="-1"/>
          <w:w w:val="105"/>
        </w:rPr>
        <w:t>al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dashed</w:t>
      </w:r>
      <w:r w:rsidR="005748F0">
        <w:rPr>
          <w:spacing w:val="31"/>
          <w:w w:val="110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33"/>
          <w:w w:val="105"/>
        </w:rPr>
        <w:t xml:space="preserve"> 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nd</w:t>
      </w:r>
      <w:r w:rsidR="005748F0">
        <w:rPr>
          <w:spacing w:val="-2"/>
          <w:w w:val="105"/>
        </w:rPr>
        <w:t>ic</w:t>
      </w:r>
      <w:r w:rsidR="005748F0">
        <w:rPr>
          <w:spacing w:val="-1"/>
          <w:w w:val="105"/>
        </w:rPr>
        <w:t>at</w:t>
      </w:r>
      <w:r w:rsidR="005748F0">
        <w:rPr>
          <w:spacing w:val="-2"/>
          <w:w w:val="105"/>
        </w:rPr>
        <w:t>es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GOES</w:t>
      </w:r>
      <w:r w:rsidR="005748F0">
        <w:rPr>
          <w:spacing w:val="33"/>
          <w:w w:val="105"/>
        </w:rPr>
        <w:t xml:space="preserve"> </w:t>
      </w:r>
      <w:r w:rsidR="005748F0">
        <w:rPr>
          <w:spacing w:val="-4"/>
          <w:w w:val="105"/>
        </w:rPr>
        <w:t>e</w:t>
      </w:r>
      <w:r w:rsidR="005748F0">
        <w:rPr>
          <w:spacing w:val="-3"/>
          <w:w w:val="105"/>
        </w:rPr>
        <w:t>v</w:t>
      </w:r>
      <w:r w:rsidR="005748F0">
        <w:rPr>
          <w:spacing w:val="-4"/>
          <w:w w:val="105"/>
        </w:rPr>
        <w:t>e</w:t>
      </w:r>
      <w:r w:rsidR="005748F0">
        <w:rPr>
          <w:spacing w:val="-3"/>
          <w:w w:val="105"/>
        </w:rPr>
        <w:t>nt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p</w:t>
      </w:r>
      <w:r w:rsidR="005748F0">
        <w:rPr>
          <w:spacing w:val="1"/>
          <w:w w:val="105"/>
        </w:rPr>
        <w:t>e</w:t>
      </w:r>
      <w:r w:rsidR="005748F0">
        <w:rPr>
          <w:w w:val="105"/>
        </w:rPr>
        <w:t>ak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time.</w:t>
      </w:r>
      <w:r w:rsidR="005748F0">
        <w:rPr>
          <w:spacing w:val="19"/>
          <w:w w:val="105"/>
        </w:rPr>
        <w:t xml:space="preserve"> </w:t>
      </w:r>
      <w:r w:rsidR="005748F0">
        <w:rPr>
          <w:spacing w:val="-2"/>
          <w:w w:val="105"/>
        </w:rPr>
        <w:t>P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ak</w:t>
      </w:r>
      <w:r w:rsidR="005748F0">
        <w:rPr>
          <w:spacing w:val="33"/>
          <w:w w:val="105"/>
        </w:rPr>
        <w:t xml:space="preserve"> </w:t>
      </w:r>
      <w:r w:rsidR="005748F0">
        <w:rPr>
          <w:spacing w:val="-2"/>
          <w:w w:val="105"/>
        </w:rPr>
        <w:t>f</w:t>
      </w:r>
      <w:r w:rsidR="005748F0">
        <w:rPr>
          <w:spacing w:val="-1"/>
          <w:w w:val="105"/>
        </w:rPr>
        <w:t>ormat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on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temperature</w:t>
      </w:r>
      <w:r w:rsidR="005748F0">
        <w:rPr>
          <w:spacing w:val="32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32"/>
          <w:w w:val="105"/>
        </w:rPr>
        <w:t xml:space="preserve"> </w:t>
      </w:r>
      <w:r w:rsidR="005748F0">
        <w:rPr>
          <w:w w:val="105"/>
        </w:rPr>
        <w:t>EVE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spectral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lines</w:t>
      </w:r>
      <w:r w:rsidR="005748F0">
        <w:rPr>
          <w:spacing w:val="70"/>
        </w:rPr>
        <w:t xml:space="preserve"> </w:t>
      </w:r>
      <w:r w:rsidR="005748F0">
        <w:rPr>
          <w:w w:val="105"/>
        </w:rPr>
        <w:t>increases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from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top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bott</w:t>
      </w:r>
      <w:r w:rsidR="005748F0">
        <w:rPr>
          <w:spacing w:val="1"/>
          <w:w w:val="105"/>
        </w:rPr>
        <w:t>om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plot.</w:t>
      </w:r>
      <w:r w:rsidR="005748F0">
        <w:rPr>
          <w:spacing w:val="31"/>
          <w:w w:val="105"/>
        </w:rPr>
        <w:t xml:space="preserve"> </w:t>
      </w:r>
      <w:r w:rsidR="005748F0">
        <w:rPr>
          <w:spacing w:val="-10"/>
          <w:w w:val="105"/>
        </w:rPr>
        <w:t>F</w:t>
      </w:r>
      <w:r w:rsidR="005748F0">
        <w:rPr>
          <w:spacing w:val="-11"/>
          <w:w w:val="105"/>
        </w:rPr>
        <w:t>e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IX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33"/>
          <w:w w:val="105"/>
        </w:rPr>
        <w:t xml:space="preserve"> </w:t>
      </w:r>
      <w:r w:rsidR="005748F0">
        <w:rPr>
          <w:spacing w:val="-9"/>
          <w:w w:val="105"/>
        </w:rPr>
        <w:t>F</w:t>
      </w:r>
      <w:r w:rsidR="005748F0">
        <w:rPr>
          <w:spacing w:val="-10"/>
          <w:w w:val="105"/>
        </w:rPr>
        <w:t>e</w:t>
      </w:r>
      <w:r w:rsidR="005748F0">
        <w:rPr>
          <w:spacing w:val="33"/>
          <w:w w:val="105"/>
        </w:rPr>
        <w:t xml:space="preserve"> </w:t>
      </w:r>
      <w:r w:rsidR="005748F0">
        <w:rPr>
          <w:spacing w:val="2"/>
          <w:w w:val="105"/>
        </w:rPr>
        <w:t>XI</w:t>
      </w:r>
      <w:r w:rsidR="005748F0">
        <w:rPr>
          <w:spacing w:val="1"/>
          <w:w w:val="105"/>
        </w:rPr>
        <w:t>II</w:t>
      </w:r>
      <w:r w:rsidR="005748F0">
        <w:rPr>
          <w:spacing w:val="33"/>
          <w:w w:val="105"/>
        </w:rPr>
        <w:t xml:space="preserve"> </w:t>
      </w:r>
      <w:r w:rsidR="005748F0">
        <w:rPr>
          <w:spacing w:val="-3"/>
          <w:w w:val="105"/>
        </w:rPr>
        <w:t>s</w:t>
      </w:r>
      <w:r w:rsidR="005748F0">
        <w:rPr>
          <w:spacing w:val="-2"/>
          <w:w w:val="105"/>
        </w:rPr>
        <w:t>h</w:t>
      </w:r>
      <w:r w:rsidR="005748F0">
        <w:rPr>
          <w:spacing w:val="-3"/>
          <w:w w:val="105"/>
        </w:rPr>
        <w:t>ow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clear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dimming,</w:t>
      </w:r>
      <w:r w:rsidR="005748F0">
        <w:rPr>
          <w:spacing w:val="37"/>
          <w:w w:val="105"/>
        </w:rPr>
        <w:t xml:space="preserve"> </w:t>
      </w:r>
      <w:r w:rsidR="005748F0">
        <w:rPr>
          <w:spacing w:val="-9"/>
          <w:w w:val="105"/>
        </w:rPr>
        <w:t>F</w:t>
      </w:r>
      <w:r w:rsidR="005748F0">
        <w:rPr>
          <w:spacing w:val="-10"/>
          <w:w w:val="105"/>
        </w:rPr>
        <w:t>e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XIV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borderline,</w:t>
      </w:r>
      <w:r w:rsidR="005748F0">
        <w:rPr>
          <w:spacing w:val="23"/>
          <w:w w:val="109"/>
        </w:rPr>
        <w:t xml:space="preserve"> </w:t>
      </w:r>
      <w:r w:rsidR="005748F0">
        <w:rPr>
          <w:w w:val="105"/>
        </w:rPr>
        <w:t>and</w:t>
      </w:r>
      <w:r w:rsidR="005748F0">
        <w:rPr>
          <w:spacing w:val="12"/>
          <w:w w:val="105"/>
        </w:rPr>
        <w:t xml:space="preserve"> </w:t>
      </w:r>
      <w:r w:rsidR="005748F0">
        <w:rPr>
          <w:spacing w:val="-18"/>
          <w:w w:val="105"/>
        </w:rPr>
        <w:t>F</w:t>
      </w:r>
      <w:r w:rsidR="005748F0">
        <w:rPr>
          <w:w w:val="105"/>
        </w:rPr>
        <w:t>e</w:t>
      </w:r>
      <w:r w:rsidR="005748F0">
        <w:rPr>
          <w:spacing w:val="12"/>
          <w:w w:val="105"/>
        </w:rPr>
        <w:t xml:space="preserve"> </w:t>
      </w:r>
      <w:r w:rsidR="005748F0">
        <w:rPr>
          <w:w w:val="105"/>
        </w:rPr>
        <w:t>XV</w:t>
      </w:r>
      <w:r w:rsidR="005748F0">
        <w:rPr>
          <w:spacing w:val="13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12"/>
          <w:w w:val="105"/>
        </w:rPr>
        <w:t xml:space="preserve"> </w:t>
      </w:r>
      <w:r w:rsidR="005748F0">
        <w:rPr>
          <w:spacing w:val="-17"/>
          <w:w w:val="105"/>
        </w:rPr>
        <w:t>F</w:t>
      </w:r>
      <w:r w:rsidR="005748F0">
        <w:rPr>
          <w:w w:val="105"/>
        </w:rPr>
        <w:t>e</w:t>
      </w:r>
      <w:r w:rsidR="005748F0">
        <w:rPr>
          <w:spacing w:val="12"/>
          <w:w w:val="105"/>
        </w:rPr>
        <w:t xml:space="preserve"> </w:t>
      </w:r>
      <w:r w:rsidR="005748F0">
        <w:rPr>
          <w:w w:val="105"/>
        </w:rPr>
        <w:t>XX</w:t>
      </w:r>
      <w:r w:rsidR="005748F0">
        <w:rPr>
          <w:spacing w:val="13"/>
          <w:w w:val="105"/>
        </w:rPr>
        <w:t xml:space="preserve"> </w:t>
      </w:r>
      <w:r w:rsidR="005748F0">
        <w:rPr>
          <w:w w:val="105"/>
        </w:rPr>
        <w:t>sh</w:t>
      </w:r>
      <w:r w:rsidR="005748F0">
        <w:rPr>
          <w:spacing w:val="-7"/>
          <w:w w:val="105"/>
        </w:rPr>
        <w:t>o</w:t>
      </w:r>
      <w:r w:rsidR="005748F0">
        <w:rPr>
          <w:w w:val="105"/>
        </w:rPr>
        <w:t>w</w:t>
      </w:r>
      <w:r w:rsidR="005748F0">
        <w:rPr>
          <w:spacing w:val="12"/>
          <w:w w:val="105"/>
        </w:rPr>
        <w:t xml:space="preserve"> </w:t>
      </w:r>
      <w:r w:rsidR="005748F0">
        <w:rPr>
          <w:w w:val="105"/>
        </w:rPr>
        <w:t>sm</w:t>
      </w:r>
      <w:r w:rsidR="005748F0">
        <w:rPr>
          <w:spacing w:val="6"/>
          <w:w w:val="105"/>
        </w:rPr>
        <w:t>o</w:t>
      </w:r>
      <w:r w:rsidR="005748F0">
        <w:rPr>
          <w:w w:val="105"/>
        </w:rPr>
        <w:t>oth</w:t>
      </w:r>
      <w:r w:rsidR="005748F0">
        <w:rPr>
          <w:spacing w:val="13"/>
          <w:w w:val="105"/>
        </w:rPr>
        <w:t xml:space="preserve"> </w:t>
      </w:r>
      <w:r w:rsidR="005748F0">
        <w:rPr>
          <w:w w:val="105"/>
        </w:rPr>
        <w:t>brig</w:t>
      </w:r>
      <w:r w:rsidR="005748F0">
        <w:rPr>
          <w:spacing w:val="-7"/>
          <w:w w:val="105"/>
        </w:rPr>
        <w:t>h</w:t>
      </w:r>
      <w:r w:rsidR="005748F0">
        <w:rPr>
          <w:w w:val="105"/>
        </w:rPr>
        <w:t>tening</w:t>
      </w:r>
      <w:r w:rsidR="005748F0">
        <w:rPr>
          <w:spacing w:val="12"/>
          <w:w w:val="105"/>
        </w:rPr>
        <w:t xml:space="preserve"> </w:t>
      </w:r>
      <w:r w:rsidR="005748F0">
        <w:rPr>
          <w:w w:val="105"/>
        </w:rPr>
        <w:t>with</w:t>
      </w:r>
      <w:r w:rsidR="005748F0">
        <w:rPr>
          <w:spacing w:val="12"/>
          <w:w w:val="105"/>
        </w:rPr>
        <w:t xml:space="preserve"> </w:t>
      </w:r>
      <w:r w:rsidR="005748F0">
        <w:rPr>
          <w:w w:val="105"/>
        </w:rPr>
        <w:t>no</w:t>
      </w:r>
      <w:r w:rsidR="005748F0">
        <w:rPr>
          <w:spacing w:val="13"/>
          <w:w w:val="105"/>
        </w:rPr>
        <w:t xml:space="preserve"> </w:t>
      </w:r>
      <w:r w:rsidR="005748F0">
        <w:rPr>
          <w:w w:val="105"/>
        </w:rPr>
        <w:t>dimming.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2"/>
          <w:w w:val="105"/>
        </w:rPr>
        <w:t xml:space="preserve"> </w:t>
      </w:r>
      <w:r w:rsidR="005748F0">
        <w:rPr>
          <w:spacing w:val="-17"/>
          <w:w w:val="105"/>
        </w:rPr>
        <w:t>F</w:t>
      </w:r>
      <w:r w:rsidR="005748F0">
        <w:rPr>
          <w:w w:val="105"/>
        </w:rPr>
        <w:t>e</w:t>
      </w:r>
      <w:r w:rsidR="005748F0">
        <w:rPr>
          <w:spacing w:val="12"/>
          <w:w w:val="105"/>
        </w:rPr>
        <w:t xml:space="preserve"> </w:t>
      </w:r>
      <w:r w:rsidR="005748F0">
        <w:rPr>
          <w:w w:val="105"/>
        </w:rPr>
        <w:t>XX</w:t>
      </w:r>
      <w:r w:rsidR="005748F0">
        <w:rPr>
          <w:spacing w:val="13"/>
          <w:w w:val="105"/>
        </w:rPr>
        <w:t xml:space="preserve"> </w:t>
      </w:r>
      <w:r w:rsidR="005748F0">
        <w:rPr>
          <w:w w:val="105"/>
        </w:rPr>
        <w:t>131</w:t>
      </w:r>
      <w:r w:rsidR="005748F0">
        <w:rPr>
          <w:spacing w:val="12"/>
          <w:w w:val="105"/>
        </w:rPr>
        <w:t xml:space="preserve"> </w:t>
      </w:r>
      <w:r w:rsidR="005748F0">
        <w:rPr>
          <w:spacing w:val="-172"/>
          <w:w w:val="105"/>
          <w:position w:val="4"/>
        </w:rPr>
        <w:t>˚</w:t>
      </w:r>
      <w:r w:rsidR="005748F0">
        <w:rPr>
          <w:w w:val="105"/>
        </w:rPr>
        <w:t>A</w:t>
      </w:r>
      <w:r w:rsidR="005748F0">
        <w:rPr>
          <w:spacing w:val="13"/>
          <w:w w:val="105"/>
        </w:rPr>
        <w:t xml:space="preserve"> </w:t>
      </w:r>
      <w:r w:rsidR="005748F0">
        <w:rPr>
          <w:w w:val="105"/>
        </w:rPr>
        <w:t>profile</w:t>
      </w:r>
      <w:r w:rsidR="005748F0">
        <w:rPr>
          <w:spacing w:val="12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12"/>
          <w:w w:val="105"/>
        </w:rPr>
        <w:t xml:space="preserve"> </w:t>
      </w:r>
      <w:r w:rsidR="005748F0">
        <w:rPr>
          <w:spacing w:val="-7"/>
          <w:w w:val="105"/>
        </w:rPr>
        <w:t>v</w:t>
      </w:r>
      <w:r w:rsidR="005748F0">
        <w:rPr>
          <w:w w:val="105"/>
        </w:rPr>
        <w:t>ery</w:t>
      </w:r>
      <w:r w:rsidR="005748F0">
        <w:rPr>
          <w:w w:val="104"/>
        </w:rPr>
        <w:t xml:space="preserve"> </w:t>
      </w:r>
      <w:r w:rsidR="005748F0">
        <w:rPr>
          <w:w w:val="105"/>
        </w:rPr>
        <w:t>similar</w:t>
      </w:r>
      <w:r w:rsidR="005748F0">
        <w:rPr>
          <w:spacing w:val="17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GOES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1-8</w:t>
      </w:r>
      <w:r w:rsidR="005748F0">
        <w:rPr>
          <w:spacing w:val="17"/>
          <w:w w:val="105"/>
        </w:rPr>
        <w:t xml:space="preserve"> </w:t>
      </w:r>
      <w:r w:rsidR="005748F0">
        <w:rPr>
          <w:spacing w:val="-172"/>
          <w:w w:val="105"/>
          <w:position w:val="4"/>
        </w:rPr>
        <w:t>˚</w:t>
      </w:r>
      <w:proofErr w:type="gramStart"/>
      <w:r w:rsidR="005748F0">
        <w:rPr>
          <w:w w:val="105"/>
        </w:rPr>
        <w:t>A</w:t>
      </w:r>
      <w:proofErr w:type="gramEnd"/>
      <w:r w:rsidR="005748F0">
        <w:rPr>
          <w:w w:val="105"/>
        </w:rPr>
        <w:t>,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indicating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that</w:t>
      </w:r>
      <w:r w:rsidR="005748F0">
        <w:rPr>
          <w:spacing w:val="17"/>
          <w:w w:val="105"/>
        </w:rPr>
        <w:t xml:space="preserve"> </w:t>
      </w:r>
      <w:r w:rsidR="005748F0">
        <w:rPr>
          <w:w w:val="105"/>
        </w:rPr>
        <w:t>this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17"/>
          <w:w w:val="105"/>
        </w:rPr>
        <w:t xml:space="preserve"> </w:t>
      </w:r>
      <w:r w:rsidR="005748F0">
        <w:rPr>
          <w:w w:val="105"/>
        </w:rPr>
        <w:t>EVE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a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g</w:t>
      </w:r>
      <w:r w:rsidR="005748F0">
        <w:rPr>
          <w:spacing w:val="5"/>
          <w:w w:val="105"/>
        </w:rPr>
        <w:t>o</w:t>
      </w:r>
      <w:r w:rsidR="005748F0">
        <w:rPr>
          <w:spacing w:val="6"/>
          <w:w w:val="105"/>
        </w:rPr>
        <w:t>o</w:t>
      </w:r>
      <w:r w:rsidR="005748F0">
        <w:rPr>
          <w:w w:val="105"/>
        </w:rPr>
        <w:t>d</w:t>
      </w:r>
      <w:r w:rsidR="005748F0">
        <w:rPr>
          <w:spacing w:val="17"/>
          <w:w w:val="105"/>
        </w:rPr>
        <w:t xml:space="preserve"> </w:t>
      </w:r>
      <w:r w:rsidR="005748F0">
        <w:rPr>
          <w:w w:val="105"/>
        </w:rPr>
        <w:t>pr</w:t>
      </w:r>
      <w:r w:rsidR="005748F0">
        <w:rPr>
          <w:spacing w:val="-8"/>
          <w:w w:val="105"/>
        </w:rPr>
        <w:t>o</w:t>
      </w:r>
      <w:r w:rsidR="005748F0">
        <w:rPr>
          <w:w w:val="105"/>
        </w:rPr>
        <w:t>xy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for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gradual</w:t>
      </w:r>
      <w:r w:rsidR="005748F0">
        <w:rPr>
          <w:spacing w:val="17"/>
          <w:w w:val="105"/>
        </w:rPr>
        <w:t xml:space="preserve"> </w:t>
      </w:r>
      <w:r w:rsidR="005748F0">
        <w:rPr>
          <w:w w:val="105"/>
        </w:rPr>
        <w:t>phase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timing.</w:t>
      </w:r>
      <w:r w:rsidR="005748F0">
        <w:rPr>
          <w:w w:val="102"/>
        </w:rPr>
        <w:t xml:space="preserve"> </w:t>
      </w:r>
      <w:r w:rsidR="005748F0">
        <w:rPr>
          <w:w w:val="105"/>
        </w:rPr>
        <w:t>Also</w:t>
      </w:r>
      <w:r w:rsidR="005748F0">
        <w:rPr>
          <w:spacing w:val="22"/>
          <w:w w:val="105"/>
        </w:rPr>
        <w:t xml:space="preserve"> </w:t>
      </w:r>
      <w:r w:rsidR="005748F0">
        <w:rPr>
          <w:spacing w:val="-1"/>
          <w:w w:val="105"/>
        </w:rPr>
        <w:t>not</w:t>
      </w:r>
      <w:r w:rsidR="005748F0">
        <w:rPr>
          <w:spacing w:val="-2"/>
          <w:w w:val="105"/>
        </w:rPr>
        <w:t>e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3"/>
          <w:w w:val="105"/>
        </w:rPr>
        <w:t xml:space="preserve"> </w:t>
      </w:r>
      <w:r w:rsidR="005748F0">
        <w:rPr>
          <w:spacing w:val="-1"/>
          <w:w w:val="105"/>
        </w:rPr>
        <w:t>v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rt</w:t>
      </w:r>
      <w:r w:rsidR="005748F0">
        <w:rPr>
          <w:spacing w:val="-2"/>
          <w:w w:val="105"/>
        </w:rPr>
        <w:t>ic</w:t>
      </w:r>
      <w:r w:rsidR="005748F0">
        <w:rPr>
          <w:spacing w:val="-1"/>
          <w:w w:val="105"/>
        </w:rPr>
        <w:t>al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axes:</w:t>
      </w:r>
      <w:r w:rsidR="005748F0">
        <w:rPr>
          <w:spacing w:val="55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on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order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a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few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percent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for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3"/>
          <w:w w:val="105"/>
        </w:rPr>
        <w:t xml:space="preserve"> </w:t>
      </w:r>
      <w:r w:rsidR="005748F0">
        <w:rPr>
          <w:spacing w:val="1"/>
          <w:w w:val="105"/>
        </w:rPr>
        <w:t>coole</w:t>
      </w:r>
      <w:r w:rsidR="005748F0">
        <w:rPr>
          <w:w w:val="105"/>
        </w:rPr>
        <w:t>r</w:t>
      </w:r>
      <w:r w:rsidR="005748F0">
        <w:rPr>
          <w:spacing w:val="23"/>
          <w:w w:val="105"/>
        </w:rPr>
        <w:t xml:space="preserve"> </w:t>
      </w:r>
      <w:r w:rsidR="005748F0">
        <w:rPr>
          <w:spacing w:val="-9"/>
          <w:w w:val="105"/>
        </w:rPr>
        <w:t>F</w:t>
      </w:r>
      <w:r w:rsidR="005748F0">
        <w:rPr>
          <w:spacing w:val="-10"/>
          <w:w w:val="105"/>
        </w:rPr>
        <w:t>e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emissions</w:t>
      </w:r>
      <w:r w:rsidR="005748F0">
        <w:rPr>
          <w:spacing w:val="25"/>
        </w:rPr>
        <w:t xml:space="preserve"> </w:t>
      </w:r>
      <w:r w:rsidR="005748F0">
        <w:rPr>
          <w:w w:val="105"/>
        </w:rPr>
        <w:t>while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hotter</w:t>
      </w:r>
      <w:r w:rsidR="005748F0">
        <w:rPr>
          <w:spacing w:val="34"/>
          <w:w w:val="105"/>
        </w:rPr>
        <w:t xml:space="preserve"> </w:t>
      </w:r>
      <w:r w:rsidR="005748F0">
        <w:rPr>
          <w:spacing w:val="-10"/>
          <w:w w:val="105"/>
        </w:rPr>
        <w:t>F</w:t>
      </w:r>
      <w:r w:rsidR="005748F0">
        <w:rPr>
          <w:spacing w:val="-11"/>
          <w:w w:val="105"/>
        </w:rPr>
        <w:t>e</w:t>
      </w:r>
      <w:r w:rsidR="005748F0">
        <w:rPr>
          <w:spacing w:val="34"/>
          <w:w w:val="105"/>
        </w:rPr>
        <w:t xml:space="preserve"> 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m</w:t>
      </w:r>
      <w:r w:rsidR="005748F0">
        <w:rPr>
          <w:spacing w:val="-2"/>
          <w:w w:val="105"/>
        </w:rPr>
        <w:t>issi</w:t>
      </w:r>
      <w:r w:rsidR="005748F0">
        <w:rPr>
          <w:spacing w:val="-1"/>
          <w:w w:val="105"/>
        </w:rPr>
        <w:t>on</w:t>
      </w:r>
      <w:r w:rsidR="005748F0">
        <w:rPr>
          <w:spacing w:val="-2"/>
          <w:w w:val="105"/>
        </w:rPr>
        <w:t>s</w:t>
      </w:r>
      <w:r w:rsidR="005748F0">
        <w:rPr>
          <w:spacing w:val="34"/>
          <w:w w:val="105"/>
        </w:rPr>
        <w:t xml:space="preserve"> </w:t>
      </w:r>
      <w:r w:rsidR="005748F0">
        <w:rPr>
          <w:spacing w:val="-3"/>
          <w:w w:val="105"/>
        </w:rPr>
        <w:t>hav</w:t>
      </w:r>
      <w:r w:rsidR="005748F0">
        <w:rPr>
          <w:spacing w:val="-4"/>
          <w:w w:val="105"/>
        </w:rPr>
        <w:t>e</w:t>
      </w:r>
      <w:r w:rsidR="005748F0">
        <w:rPr>
          <w:spacing w:val="34"/>
          <w:w w:val="105"/>
        </w:rPr>
        <w:t xml:space="preserve"> </w:t>
      </w:r>
      <w:r w:rsidR="005748F0">
        <w:rPr>
          <w:spacing w:val="-1"/>
          <w:w w:val="105"/>
        </w:rPr>
        <w:t>br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ght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p</w:t>
      </w:r>
      <w:r w:rsidR="005748F0">
        <w:rPr>
          <w:spacing w:val="1"/>
          <w:w w:val="105"/>
        </w:rPr>
        <w:t>e</w:t>
      </w:r>
      <w:r w:rsidR="005748F0">
        <w:rPr>
          <w:w w:val="105"/>
        </w:rPr>
        <w:t>ak</w:t>
      </w:r>
      <w:r w:rsidR="005748F0">
        <w:rPr>
          <w:spacing w:val="1"/>
          <w:w w:val="105"/>
        </w:rPr>
        <w:t>s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34"/>
          <w:w w:val="105"/>
        </w:rPr>
        <w:t xml:space="preserve"> </w:t>
      </w:r>
      <w:r w:rsidR="005748F0">
        <w:rPr>
          <w:spacing w:val="-1"/>
          <w:w w:val="105"/>
        </w:rPr>
        <w:t>hundr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d</w:t>
      </w:r>
      <w:r w:rsidR="005748F0">
        <w:rPr>
          <w:spacing w:val="-2"/>
          <w:w w:val="105"/>
        </w:rPr>
        <w:t>s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percent.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All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percent</w:t>
      </w:r>
      <w:r w:rsidR="005748F0">
        <w:rPr>
          <w:spacing w:val="34"/>
          <w:w w:val="105"/>
        </w:rPr>
        <w:t xml:space="preserve"> 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han</w:t>
      </w:r>
      <w:r w:rsidR="005748F0">
        <w:rPr>
          <w:spacing w:val="-2"/>
          <w:w w:val="105"/>
        </w:rPr>
        <w:t>ges</w:t>
      </w:r>
      <w:r w:rsidR="005748F0">
        <w:rPr>
          <w:spacing w:val="25"/>
        </w:rPr>
        <w:t xml:space="preserve"> </w:t>
      </w:r>
      <w:r w:rsidR="005748F0">
        <w:rPr>
          <w:w w:val="105"/>
        </w:rPr>
        <w:t>are</w:t>
      </w:r>
      <w:r w:rsidR="005748F0">
        <w:rPr>
          <w:spacing w:val="24"/>
          <w:w w:val="105"/>
        </w:rPr>
        <w:t xml:space="preserve"> </w:t>
      </w:r>
      <w:r w:rsidR="005748F0">
        <w:rPr>
          <w:w w:val="105"/>
        </w:rPr>
        <w:t>calculated</w:t>
      </w:r>
      <w:r w:rsidR="005748F0">
        <w:rPr>
          <w:spacing w:val="25"/>
          <w:w w:val="105"/>
        </w:rPr>
        <w:t xml:space="preserve"> </w:t>
      </w:r>
      <w:del w:id="114" w:author="Tom Woods" w:date="2016-01-27T19:28:00Z">
        <w:r w:rsidR="005748F0" w:rsidDel="00ED6ADD">
          <w:rPr>
            <w:w w:val="105"/>
          </w:rPr>
          <w:delText>from</w:delText>
        </w:r>
        <w:r w:rsidR="005748F0" w:rsidDel="00ED6ADD">
          <w:rPr>
            <w:spacing w:val="25"/>
            <w:w w:val="105"/>
          </w:rPr>
          <w:delText xml:space="preserve"> </w:delText>
        </w:r>
      </w:del>
      <w:ins w:id="115" w:author="Tom Woods" w:date="2016-01-27T19:28:00Z">
        <w:r w:rsidR="00ED6ADD">
          <w:rPr>
            <w:w w:val="105"/>
          </w:rPr>
          <w:t>relative to</w:t>
        </w:r>
        <w:r w:rsidR="00ED6ADD">
          <w:rPr>
            <w:spacing w:val="25"/>
            <w:w w:val="105"/>
          </w:rPr>
          <w:t xml:space="preserve"> </w:t>
        </w:r>
      </w:ins>
      <w:r w:rsidR="005748F0">
        <w:rPr>
          <w:w w:val="105"/>
        </w:rPr>
        <w:t>the</w:t>
      </w:r>
      <w:r w:rsidR="005748F0">
        <w:rPr>
          <w:spacing w:val="24"/>
          <w:w w:val="105"/>
        </w:rPr>
        <w:t xml:space="preserve"> </w:t>
      </w:r>
      <w:ins w:id="116" w:author="Tom Woods" w:date="2016-01-27T19:28:00Z">
        <w:r w:rsidR="00ED6ADD">
          <w:rPr>
            <w:spacing w:val="24"/>
            <w:w w:val="105"/>
          </w:rPr>
          <w:t xml:space="preserve">pre-flare </w:t>
        </w:r>
      </w:ins>
      <w:del w:id="117" w:author="Tom Woods" w:date="2016-01-27T19:28:00Z">
        <w:r w:rsidR="005748F0" w:rsidDel="00ED6ADD">
          <w:rPr>
            <w:w w:val="105"/>
          </w:rPr>
          <w:delText>spectral</w:delText>
        </w:r>
        <w:r w:rsidR="005748F0" w:rsidDel="00ED6ADD">
          <w:rPr>
            <w:spacing w:val="24"/>
            <w:w w:val="105"/>
          </w:rPr>
          <w:delText xml:space="preserve"> </w:delText>
        </w:r>
      </w:del>
      <w:r w:rsidR="005748F0">
        <w:rPr>
          <w:w w:val="105"/>
        </w:rPr>
        <w:t>irradiance</w:t>
      </w:r>
      <w:r w:rsidR="005748F0">
        <w:rPr>
          <w:spacing w:val="24"/>
          <w:w w:val="105"/>
        </w:rPr>
        <w:t xml:space="preserve"> </w:t>
      </w:r>
      <w:r w:rsidR="005748F0">
        <w:rPr>
          <w:w w:val="105"/>
        </w:rPr>
        <w:t>at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17:00</w:t>
      </w:r>
      <w:r w:rsidR="005748F0">
        <w:rPr>
          <w:spacing w:val="24"/>
          <w:w w:val="105"/>
        </w:rPr>
        <w:t xml:space="preserve"> </w:t>
      </w:r>
      <w:r w:rsidR="005748F0">
        <w:rPr>
          <w:w w:val="105"/>
        </w:rPr>
        <w:t>UT.</w:t>
      </w:r>
    </w:p>
    <w:p w14:paraId="0545C3CC" w14:textId="77777777" w:rsidR="00A46697" w:rsidRDefault="00A46697">
      <w:pPr>
        <w:spacing w:line="270" w:lineRule="exact"/>
        <w:jc w:val="both"/>
        <w:sectPr w:rsidR="00A46697">
          <w:pgSz w:w="12240" w:h="15840"/>
          <w:pgMar w:top="1340" w:right="1280" w:bottom="280" w:left="1340" w:header="1132" w:footer="0" w:gutter="0"/>
          <w:cols w:space="720"/>
        </w:sectPr>
      </w:pPr>
    </w:p>
    <w:p w14:paraId="60751B16" w14:textId="77777777" w:rsidR="00A46697" w:rsidRDefault="00A46697">
      <w:pPr>
        <w:spacing w:before="5"/>
        <w:rPr>
          <w:rFonts w:ascii="Times New Roman" w:eastAsia="Times New Roman" w:hAnsi="Times New Roman" w:cs="Times New Roman"/>
        </w:rPr>
      </w:pPr>
    </w:p>
    <w:p w14:paraId="079CFAC1" w14:textId="77777777" w:rsidR="00A46697" w:rsidRDefault="005748F0">
      <w:pPr>
        <w:pStyle w:val="Heading2"/>
        <w:numPr>
          <w:ilvl w:val="2"/>
          <w:numId w:val="2"/>
        </w:numPr>
        <w:tabs>
          <w:tab w:val="left" w:pos="1214"/>
        </w:tabs>
        <w:spacing w:before="58"/>
        <w:jc w:val="both"/>
        <w:rPr>
          <w:b w:val="0"/>
          <w:bCs w:val="0"/>
        </w:rPr>
      </w:pPr>
      <w:r>
        <w:rPr>
          <w:w w:val="115"/>
        </w:rPr>
        <w:t>Complex</w:t>
      </w:r>
      <w:r>
        <w:rPr>
          <w:spacing w:val="16"/>
          <w:w w:val="115"/>
        </w:rPr>
        <w:t xml:space="preserve"> </w:t>
      </w:r>
      <w:r>
        <w:rPr>
          <w:w w:val="115"/>
        </w:rPr>
        <w:t>Dimming</w:t>
      </w:r>
      <w:r>
        <w:rPr>
          <w:spacing w:val="17"/>
          <w:w w:val="115"/>
        </w:rPr>
        <w:t xml:space="preserve"> </w:t>
      </w:r>
      <w:r>
        <w:rPr>
          <w:w w:val="115"/>
        </w:rPr>
        <w:t>Case</w:t>
      </w:r>
    </w:p>
    <w:p w14:paraId="2C4C76D6" w14:textId="77777777" w:rsidR="00A46697" w:rsidRDefault="00A46697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0C77B67A" w14:textId="210C5559" w:rsidR="00A46697" w:rsidRDefault="005748F0">
      <w:pPr>
        <w:pStyle w:val="BodyText"/>
        <w:spacing w:line="455" w:lineRule="auto"/>
        <w:ind w:right="118" w:firstLine="576"/>
        <w:jc w:val="both"/>
      </w:pPr>
      <w:r>
        <w:rPr>
          <w:w w:val="105"/>
        </w:rPr>
        <w:t>This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31"/>
          <w:w w:val="105"/>
        </w:rPr>
        <w:t xml:space="preserve"> </w:t>
      </w:r>
      <w:r>
        <w:rPr>
          <w:w w:val="105"/>
        </w:rPr>
        <w:t>occurred</w:t>
      </w:r>
      <w:r>
        <w:rPr>
          <w:spacing w:val="31"/>
          <w:w w:val="105"/>
        </w:rPr>
        <w:t xml:space="preserve"> </w:t>
      </w:r>
      <w:r>
        <w:rPr>
          <w:w w:val="105"/>
        </w:rPr>
        <w:t>on</w:t>
      </w:r>
      <w:r>
        <w:rPr>
          <w:spacing w:val="31"/>
          <w:w w:val="105"/>
        </w:rPr>
        <w:t xml:space="preserve"> </w:t>
      </w:r>
      <w:r>
        <w:rPr>
          <w:w w:val="105"/>
        </w:rPr>
        <w:t>2011</w:t>
      </w:r>
      <w:r>
        <w:rPr>
          <w:spacing w:val="31"/>
          <w:w w:val="105"/>
        </w:rPr>
        <w:t xml:space="preserve"> </w:t>
      </w:r>
      <w:r>
        <w:rPr>
          <w:w w:val="105"/>
        </w:rPr>
        <w:t>August</w:t>
      </w:r>
      <w:r>
        <w:rPr>
          <w:spacing w:val="31"/>
          <w:w w:val="105"/>
        </w:rPr>
        <w:t xml:space="preserve"> </w:t>
      </w:r>
      <w:r>
        <w:rPr>
          <w:w w:val="105"/>
        </w:rPr>
        <w:t>4</w:t>
      </w:r>
      <w:r>
        <w:rPr>
          <w:spacing w:val="31"/>
          <w:w w:val="105"/>
        </w:rPr>
        <w:t xml:space="preserve"> </w:t>
      </w:r>
      <w:r>
        <w:rPr>
          <w:w w:val="105"/>
        </w:rPr>
        <w:t>at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31"/>
          <w:w w:val="105"/>
        </w:rPr>
        <w:t xml:space="preserve"> </w:t>
      </w:r>
      <w:r>
        <w:rPr>
          <w:w w:val="105"/>
        </w:rPr>
        <w:t>3:47</w:t>
      </w:r>
      <w:r>
        <w:rPr>
          <w:spacing w:val="31"/>
          <w:w w:val="105"/>
        </w:rPr>
        <w:t xml:space="preserve"> </w:t>
      </w:r>
      <w:r>
        <w:rPr>
          <w:w w:val="105"/>
        </w:rPr>
        <w:t>UT.</w:t>
      </w:r>
      <w:r>
        <w:rPr>
          <w:spacing w:val="31"/>
          <w:w w:val="105"/>
        </w:rPr>
        <w:t xml:space="preserve"> </w:t>
      </w:r>
      <w:r>
        <w:rPr>
          <w:w w:val="105"/>
        </w:rPr>
        <w:t>It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1"/>
          <w:w w:val="105"/>
        </w:rPr>
        <w:t xml:space="preserve"> </w:t>
      </w:r>
      <w:r>
        <w:rPr>
          <w:w w:val="105"/>
        </w:rPr>
        <w:t>from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NO</w:t>
      </w:r>
      <w:r>
        <w:rPr>
          <w:spacing w:val="-3"/>
          <w:w w:val="105"/>
        </w:rPr>
        <w:t>AA</w:t>
      </w:r>
      <w:r>
        <w:rPr>
          <w:spacing w:val="31"/>
          <w:w w:val="103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w w:val="105"/>
        </w:rPr>
        <w:t>region</w:t>
      </w:r>
      <w:r>
        <w:rPr>
          <w:spacing w:val="5"/>
          <w:w w:val="105"/>
        </w:rPr>
        <w:t xml:space="preserve"> </w:t>
      </w:r>
      <w:r>
        <w:rPr>
          <w:w w:val="105"/>
        </w:rPr>
        <w:t>11261</w:t>
      </w:r>
      <w:r>
        <w:rPr>
          <w:spacing w:val="6"/>
          <w:w w:val="105"/>
        </w:rPr>
        <w:t xml:space="preserve"> </w:t>
      </w:r>
      <w:r>
        <w:rPr>
          <w:w w:val="105"/>
        </w:rPr>
        <w:t>at</w:t>
      </w:r>
      <w:r>
        <w:rPr>
          <w:spacing w:val="6"/>
          <w:w w:val="105"/>
        </w:rPr>
        <w:t xml:space="preserve"> </w:t>
      </w:r>
      <w:r>
        <w:rPr>
          <w:w w:val="105"/>
        </w:rPr>
        <w:t>location</w:t>
      </w:r>
      <w:r>
        <w:rPr>
          <w:spacing w:val="6"/>
          <w:w w:val="105"/>
        </w:rPr>
        <w:t xml:space="preserve"> </w:t>
      </w:r>
      <w:r>
        <w:rPr>
          <w:w w:val="105"/>
        </w:rPr>
        <w:t>N19W36.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5"/>
          <w:w w:val="105"/>
        </w:rPr>
        <w:t xml:space="preserve"> </w:t>
      </w:r>
      <w:r>
        <w:rPr>
          <w:w w:val="105"/>
        </w:rPr>
        <w:t>consisted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an</w:t>
      </w:r>
      <w:r>
        <w:rPr>
          <w:spacing w:val="6"/>
          <w:w w:val="105"/>
        </w:rPr>
        <w:t xml:space="preserve"> </w:t>
      </w:r>
      <w:r>
        <w:rPr>
          <w:w w:val="105"/>
        </w:rPr>
        <w:t>M9.3</w:t>
      </w:r>
      <w:r>
        <w:rPr>
          <w:spacing w:val="5"/>
          <w:w w:val="105"/>
        </w:rPr>
        <w:t xml:space="preserve"> </w:t>
      </w:r>
      <w:r>
        <w:rPr>
          <w:w w:val="105"/>
        </w:rPr>
        <w:t>flare,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large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10"/>
        </w:rPr>
        <w:t xml:space="preserve"> </w:t>
      </w:r>
      <w:r>
        <w:rPr>
          <w:w w:val="105"/>
        </w:rPr>
        <w:t>fast</w:t>
      </w:r>
      <w:r>
        <w:rPr>
          <w:spacing w:val="26"/>
          <w:w w:val="105"/>
        </w:rPr>
        <w:t xml:space="preserve"> </w:t>
      </w:r>
      <w:r>
        <w:rPr>
          <w:w w:val="105"/>
        </w:rPr>
        <w:t>CME,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nearly</w:t>
      </w:r>
      <w:r>
        <w:rPr>
          <w:spacing w:val="26"/>
          <w:w w:val="105"/>
        </w:rPr>
        <w:t xml:space="preserve"> </w:t>
      </w:r>
      <w:r>
        <w:rPr>
          <w:w w:val="105"/>
        </w:rPr>
        <w:t>all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types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dimming</w:t>
      </w:r>
      <w:r>
        <w:rPr>
          <w:spacing w:val="26"/>
          <w:w w:val="105"/>
        </w:rPr>
        <w:t xml:space="preserve"> </w:t>
      </w:r>
      <w:r>
        <w:rPr>
          <w:w w:val="105"/>
        </w:rPr>
        <w:t>discussed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Chapter</w:t>
      </w:r>
      <w:r>
        <w:rPr>
          <w:spacing w:val="25"/>
          <w:w w:val="105"/>
        </w:rPr>
        <w:t xml:space="preserve"> </w:t>
      </w:r>
      <w:r>
        <w:rPr>
          <w:w w:val="105"/>
        </w:rPr>
        <w:t>3:</w:t>
      </w:r>
      <w:r>
        <w:rPr>
          <w:spacing w:val="2"/>
          <w:w w:val="105"/>
        </w:rPr>
        <w:t xml:space="preserve"> </w:t>
      </w:r>
      <w:r>
        <w:rPr>
          <w:w w:val="105"/>
        </w:rPr>
        <w:t>mass-loss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thermal</w:t>
      </w:r>
      <w:r>
        <w:rPr>
          <w:w w:val="106"/>
        </w:rPr>
        <w:t xml:space="preserve"> </w:t>
      </w:r>
      <w:r>
        <w:rPr>
          <w:w w:val="105"/>
        </w:rPr>
        <w:t>dimming,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global</w:t>
      </w:r>
      <w:r>
        <w:rPr>
          <w:spacing w:val="38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ve</w:t>
      </w:r>
      <w:r>
        <w:rPr>
          <w:spacing w:val="38"/>
          <w:w w:val="105"/>
        </w:rPr>
        <w:t xml:space="preserve"> </w:t>
      </w:r>
      <w:r>
        <w:rPr>
          <w:w w:val="105"/>
        </w:rPr>
        <w:t>that</w:t>
      </w:r>
      <w:r>
        <w:rPr>
          <w:spacing w:val="38"/>
          <w:w w:val="105"/>
        </w:rPr>
        <w:t xml:space="preserve"> </w:t>
      </w:r>
      <w:r>
        <w:rPr>
          <w:w w:val="105"/>
        </w:rPr>
        <w:t>then</w:t>
      </w:r>
      <w:r>
        <w:rPr>
          <w:spacing w:val="38"/>
          <w:w w:val="105"/>
        </w:rPr>
        <w:t xml:space="preserve"> </w:t>
      </w:r>
      <w:r>
        <w:rPr>
          <w:w w:val="105"/>
        </w:rPr>
        <w:t>triggered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sympathetic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fil</w:t>
      </w:r>
      <w:r>
        <w:rPr>
          <w:spacing w:val="-1"/>
          <w:w w:val="105"/>
        </w:rPr>
        <w:t>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8"/>
          <w:w w:val="105"/>
        </w:rPr>
        <w:t xml:space="preserve"> </w:t>
      </w:r>
      <w:r>
        <w:rPr>
          <w:w w:val="105"/>
        </w:rPr>
        <w:t>eruption,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an</w:t>
      </w:r>
      <w:r>
        <w:rPr>
          <w:spacing w:val="38"/>
          <w:w w:val="105"/>
        </w:rPr>
        <w:t xml:space="preserve"> </w:t>
      </w:r>
      <w:r>
        <w:rPr>
          <w:w w:val="105"/>
        </w:rPr>
        <w:t>obscuration</w:t>
      </w:r>
      <w:r>
        <w:rPr>
          <w:spacing w:val="23"/>
          <w:w w:val="104"/>
        </w:rPr>
        <w:t xml:space="preserve"> </w:t>
      </w:r>
      <w:r>
        <w:rPr>
          <w:w w:val="105"/>
        </w:rPr>
        <w:t>dimming</w:t>
      </w:r>
      <w:r>
        <w:rPr>
          <w:spacing w:val="3"/>
          <w:w w:val="105"/>
        </w:rPr>
        <w:t xml:space="preserve"> </w:t>
      </w:r>
      <w:del w:id="118" w:author="Tom Woods" w:date="2016-01-27T19:35:00Z">
        <w:r w:rsidDel="00953971">
          <w:rPr>
            <w:w w:val="105"/>
          </w:rPr>
          <w:delText>from</w:delText>
        </w:r>
        <w:r w:rsidDel="00953971">
          <w:rPr>
            <w:spacing w:val="5"/>
            <w:w w:val="105"/>
          </w:rPr>
          <w:delText xml:space="preserve"> </w:delText>
        </w:r>
      </w:del>
      <w:ins w:id="119" w:author="Tom Woods" w:date="2016-01-27T19:36:00Z">
        <w:r w:rsidR="00953971">
          <w:rPr>
            <w:w w:val="105"/>
          </w:rPr>
          <w:t>from</w:t>
        </w:r>
      </w:ins>
      <w:ins w:id="120" w:author="Tom Woods" w:date="2016-01-27T19:35:00Z">
        <w:r w:rsidR="00953971">
          <w:rPr>
            <w:spacing w:val="5"/>
            <w:w w:val="105"/>
          </w:rPr>
          <w:t xml:space="preserve"> </w:t>
        </w:r>
      </w:ins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ins w:id="121" w:author="Tom Woods" w:date="2016-01-27T19:36:00Z">
        <w:r w:rsidR="00953971">
          <w:rPr>
            <w:spacing w:val="4"/>
            <w:w w:val="105"/>
          </w:rPr>
          <w:t xml:space="preserve">near-by </w:t>
        </w:r>
      </w:ins>
      <w:r>
        <w:rPr>
          <w:spacing w:val="-2"/>
          <w:w w:val="105"/>
        </w:rPr>
        <w:t>fil</w:t>
      </w:r>
      <w:r>
        <w:rPr>
          <w:spacing w:val="-1"/>
          <w:w w:val="105"/>
        </w:rPr>
        <w:t>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nt.</w:t>
      </w:r>
      <w:r>
        <w:rPr>
          <w:spacing w:val="40"/>
          <w:w w:val="105"/>
        </w:rPr>
        <w:t xml:space="preserve"> </w:t>
      </w:r>
      <w:r>
        <w:rPr>
          <w:w w:val="105"/>
        </w:rPr>
        <w:t>No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bandpass</w:t>
      </w:r>
      <w:proofErr w:type="spellEnd"/>
      <w:r>
        <w:rPr>
          <w:spacing w:val="5"/>
          <w:w w:val="105"/>
        </w:rPr>
        <w:t xml:space="preserve"> </w:t>
      </w:r>
      <w:r>
        <w:rPr>
          <w:w w:val="105"/>
        </w:rPr>
        <w:t>or</w:t>
      </w:r>
      <w:r>
        <w:rPr>
          <w:spacing w:val="4"/>
          <w:w w:val="105"/>
        </w:rPr>
        <w:t xml:space="preserve"> </w:t>
      </w:r>
      <w:r>
        <w:rPr>
          <w:w w:val="105"/>
        </w:rPr>
        <w:t>Doppler</w:t>
      </w:r>
      <w:r>
        <w:rPr>
          <w:spacing w:val="5"/>
          <w:w w:val="105"/>
        </w:rPr>
        <w:t xml:space="preserve"> </w:t>
      </w:r>
      <w:r>
        <w:rPr>
          <w:w w:val="105"/>
        </w:rPr>
        <w:t>dimming</w:t>
      </w:r>
      <w:r>
        <w:rPr>
          <w:spacing w:val="4"/>
          <w:w w:val="105"/>
        </w:rPr>
        <w:t xml:space="preserve"> </w:t>
      </w:r>
      <w:proofErr w:type="gramStart"/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proofErr w:type="gramEnd"/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ifie</w:t>
      </w:r>
      <w:r>
        <w:rPr>
          <w:spacing w:val="-1"/>
          <w:w w:val="105"/>
        </w:rPr>
        <w:t>d</w:t>
      </w:r>
      <w:r>
        <w:rPr>
          <w:spacing w:val="5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29"/>
          <w:w w:val="104"/>
        </w:rPr>
        <w:t xml:space="preserve"> </w:t>
      </w:r>
      <w:r>
        <w:rPr>
          <w:w w:val="105"/>
        </w:rPr>
        <w:t>energetic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25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25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ose</w:t>
      </w:r>
      <w:r>
        <w:rPr>
          <w:spacing w:val="-2"/>
          <w:w w:val="105"/>
        </w:rPr>
        <w:t>n</w:t>
      </w:r>
      <w:r>
        <w:rPr>
          <w:spacing w:val="24"/>
          <w:w w:val="105"/>
        </w:rPr>
        <w:t xml:space="preserve"> </w:t>
      </w:r>
      <w:r>
        <w:rPr>
          <w:w w:val="105"/>
        </w:rPr>
        <w:t>specifically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5"/>
          <w:w w:val="105"/>
        </w:rPr>
        <w:t xml:space="preserve"> </w:t>
      </w:r>
      <w:r>
        <w:rPr>
          <w:w w:val="105"/>
        </w:rPr>
        <w:t>so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25"/>
          <w:w w:val="105"/>
        </w:rPr>
        <w:t xml:space="preserve"> </w:t>
      </w:r>
      <w:r>
        <w:rPr>
          <w:w w:val="105"/>
        </w:rPr>
        <w:t>types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dimming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10"/>
        </w:rPr>
        <w:t xml:space="preserve"> </w:t>
      </w:r>
      <w:r>
        <w:rPr>
          <w:w w:val="105"/>
        </w:rPr>
        <w:t>related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12"/>
          <w:w w:val="105"/>
        </w:rPr>
        <w:t xml:space="preserve"> </w:t>
      </w:r>
      <w:r>
        <w:rPr>
          <w:w w:val="105"/>
        </w:rPr>
        <w:t>processes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single</w:t>
      </w:r>
      <w:r>
        <w:rPr>
          <w:spacing w:val="11"/>
          <w:w w:val="105"/>
        </w:rPr>
        <w:t xml:space="preserve"> </w:t>
      </w:r>
      <w:r>
        <w:rPr>
          <w:w w:val="105"/>
        </w:rPr>
        <w:t>case.</w:t>
      </w:r>
    </w:p>
    <w:p w14:paraId="67A02BC7" w14:textId="77777777" w:rsidR="00A46697" w:rsidRDefault="005748F0">
      <w:pPr>
        <w:pStyle w:val="Heading2"/>
        <w:spacing w:before="8"/>
        <w:rPr>
          <w:b w:val="0"/>
          <w:bCs w:val="0"/>
        </w:rPr>
      </w:pPr>
      <w:r>
        <w:rPr>
          <w:w w:val="115"/>
        </w:rPr>
        <w:t>Coronagraph</w:t>
      </w:r>
      <w:r>
        <w:rPr>
          <w:spacing w:val="-29"/>
          <w:w w:val="115"/>
        </w:rPr>
        <w:t xml:space="preserve"> </w:t>
      </w:r>
      <w:r>
        <w:rPr>
          <w:spacing w:val="-3"/>
          <w:w w:val="115"/>
        </w:rPr>
        <w:t>Ob</w:t>
      </w:r>
      <w:r>
        <w:rPr>
          <w:spacing w:val="-2"/>
          <w:w w:val="115"/>
        </w:rPr>
        <w:t>se</w:t>
      </w:r>
      <w:r>
        <w:rPr>
          <w:spacing w:val="-3"/>
          <w:w w:val="115"/>
        </w:rPr>
        <w:t>r</w:t>
      </w:r>
      <w:r>
        <w:rPr>
          <w:spacing w:val="-2"/>
          <w:w w:val="115"/>
        </w:rPr>
        <w:t>vat</w:t>
      </w:r>
      <w:r>
        <w:rPr>
          <w:spacing w:val="-3"/>
          <w:w w:val="115"/>
        </w:rPr>
        <w:t>ion</w:t>
      </w:r>
      <w:r>
        <w:rPr>
          <w:spacing w:val="-2"/>
          <w:w w:val="115"/>
        </w:rPr>
        <w:t>s</w:t>
      </w:r>
    </w:p>
    <w:p w14:paraId="06BC59BF" w14:textId="77777777" w:rsidR="00A46697" w:rsidRDefault="00A46697">
      <w:pPr>
        <w:spacing w:before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2CBAFCF" w14:textId="77777777" w:rsidR="00A46697" w:rsidRDefault="005748F0">
      <w:pPr>
        <w:spacing w:line="200" w:lineRule="atLeast"/>
        <w:ind w:left="81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BECBC28" wp14:editId="53FB2E69">
            <wp:extent cx="5120640" cy="3472433"/>
            <wp:effectExtent l="0" t="0" r="0" b="0"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47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4D3F" w14:textId="77777777" w:rsidR="00A46697" w:rsidRDefault="00A46697">
      <w:pPr>
        <w:spacing w:before="2"/>
        <w:rPr>
          <w:rFonts w:ascii="Times New Roman" w:eastAsia="Times New Roman" w:hAnsi="Times New Roman" w:cs="Times New Roman"/>
          <w:b/>
          <w:bCs/>
          <w:sz w:val="29"/>
          <w:szCs w:val="29"/>
        </w:rPr>
      </w:pPr>
    </w:p>
    <w:p w14:paraId="1AB45ACF" w14:textId="77777777" w:rsidR="00A46697" w:rsidRDefault="005748F0">
      <w:pPr>
        <w:pStyle w:val="BodyText"/>
        <w:spacing w:line="257" w:lineRule="auto"/>
        <w:ind w:right="118"/>
        <w:jc w:val="both"/>
      </w:pPr>
      <w:r>
        <w:rPr>
          <w:w w:val="105"/>
        </w:rPr>
        <w:t>Figure</w:t>
      </w:r>
      <w:r>
        <w:rPr>
          <w:spacing w:val="11"/>
          <w:w w:val="105"/>
        </w:rPr>
        <w:t xml:space="preserve"> </w:t>
      </w:r>
      <w:r>
        <w:rPr>
          <w:w w:val="105"/>
        </w:rPr>
        <w:t>4.6:</w:t>
      </w:r>
      <w:r>
        <w:rPr>
          <w:spacing w:val="39"/>
          <w:w w:val="105"/>
        </w:rPr>
        <w:t xml:space="preserve"> </w:t>
      </w:r>
      <w:r>
        <w:rPr>
          <w:w w:val="105"/>
        </w:rPr>
        <w:t>Coronagraph</w:t>
      </w:r>
      <w:r>
        <w:rPr>
          <w:spacing w:val="12"/>
          <w:w w:val="105"/>
        </w:rPr>
        <w:t xml:space="preserve"> </w:t>
      </w:r>
      <w:r>
        <w:rPr>
          <w:w w:val="105"/>
        </w:rPr>
        <w:t>images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CME</w:t>
      </w:r>
      <w:r>
        <w:rPr>
          <w:spacing w:val="12"/>
          <w:w w:val="105"/>
        </w:rPr>
        <w:t xml:space="preserve"> </w:t>
      </w:r>
      <w:r>
        <w:rPr>
          <w:w w:val="105"/>
        </w:rPr>
        <w:t>associated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2011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Augu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12"/>
          <w:w w:val="105"/>
        </w:rPr>
        <w:t xml:space="preserve"> </w:t>
      </w:r>
      <w:r>
        <w:rPr>
          <w:w w:val="105"/>
        </w:rPr>
        <w:t>4</w:t>
      </w:r>
      <w:r>
        <w:rPr>
          <w:spacing w:val="12"/>
          <w:w w:val="105"/>
        </w:rPr>
        <w:t xml:space="preserve"> </w:t>
      </w:r>
      <w:r>
        <w:rPr>
          <w:w w:val="105"/>
        </w:rPr>
        <w:t>dimming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40"/>
          <w:w w:val="105"/>
        </w:rPr>
        <w:t xml:space="preserve"> </w:t>
      </w:r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r>
        <w:rPr>
          <w:spacing w:val="12"/>
          <w:w w:val="105"/>
        </w:rPr>
        <w:t xml:space="preserve"> </w:t>
      </w:r>
      <w:r>
        <w:rPr>
          <w:w w:val="105"/>
        </w:rPr>
        <w:t>left</w:t>
      </w:r>
      <w:r>
        <w:rPr>
          <w:spacing w:val="27"/>
          <w:w w:val="138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ght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coronagraphs</w:t>
      </w:r>
      <w:r>
        <w:rPr>
          <w:spacing w:val="36"/>
          <w:w w:val="105"/>
        </w:rPr>
        <w:t xml:space="preserve"> </w:t>
      </w:r>
      <w:r>
        <w:rPr>
          <w:w w:val="105"/>
        </w:rPr>
        <w:t>are</w:t>
      </w:r>
      <w:r>
        <w:rPr>
          <w:spacing w:val="37"/>
          <w:w w:val="105"/>
        </w:rPr>
        <w:t xml:space="preserve"> </w:t>
      </w:r>
      <w:r>
        <w:rPr>
          <w:w w:val="105"/>
        </w:rPr>
        <w:t>STEREO</w:t>
      </w:r>
      <w:r>
        <w:rPr>
          <w:spacing w:val="36"/>
          <w:w w:val="105"/>
        </w:rPr>
        <w:t xml:space="preserve"> </w:t>
      </w:r>
      <w:r>
        <w:rPr>
          <w:w w:val="105"/>
        </w:rPr>
        <w:t>Behind</w:t>
      </w:r>
      <w:r>
        <w:rPr>
          <w:spacing w:val="38"/>
          <w:w w:val="105"/>
        </w:rPr>
        <w:t xml:space="preserve"> </w:t>
      </w:r>
      <w:r>
        <w:rPr>
          <w:w w:val="105"/>
        </w:rPr>
        <w:t>C2,</w:t>
      </w:r>
      <w:r>
        <w:rPr>
          <w:spacing w:val="39"/>
          <w:w w:val="105"/>
        </w:rPr>
        <w:t xml:space="preserve"> </w:t>
      </w:r>
      <w:r>
        <w:rPr>
          <w:w w:val="105"/>
        </w:rPr>
        <w:t>LASCO</w:t>
      </w:r>
      <w:r>
        <w:rPr>
          <w:spacing w:val="38"/>
          <w:w w:val="105"/>
        </w:rPr>
        <w:t xml:space="preserve"> </w:t>
      </w:r>
      <w:r>
        <w:rPr>
          <w:w w:val="105"/>
        </w:rPr>
        <w:t>C3,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STEREO</w:t>
      </w:r>
      <w:r>
        <w:rPr>
          <w:spacing w:val="38"/>
          <w:w w:val="105"/>
        </w:rPr>
        <w:t xml:space="preserve"> </w:t>
      </w:r>
      <w:r>
        <w:rPr>
          <w:w w:val="105"/>
        </w:rPr>
        <w:t>Ahead</w:t>
      </w:r>
      <w:r>
        <w:rPr>
          <w:spacing w:val="36"/>
          <w:w w:val="105"/>
        </w:rPr>
        <w:t xml:space="preserve"> </w:t>
      </w:r>
      <w:r>
        <w:rPr>
          <w:w w:val="105"/>
        </w:rPr>
        <w:t>C2.</w:t>
      </w:r>
      <w:r>
        <w:rPr>
          <w:spacing w:val="34"/>
          <w:w w:val="105"/>
        </w:rPr>
        <w:t xml:space="preserve"> </w:t>
      </w:r>
      <w:r>
        <w:rPr>
          <w:spacing w:val="-5"/>
          <w:w w:val="105"/>
        </w:rPr>
        <w:t>T</w:t>
      </w:r>
      <w:r>
        <w:rPr>
          <w:spacing w:val="-6"/>
          <w:w w:val="105"/>
        </w:rPr>
        <w:t>op:</w:t>
      </w:r>
      <w:r>
        <w:rPr>
          <w:spacing w:val="25"/>
          <w:w w:val="98"/>
        </w:rPr>
        <w:t xml:space="preserve"> </w:t>
      </w:r>
      <w:r>
        <w:rPr>
          <w:w w:val="105"/>
        </w:rPr>
        <w:t>Images</w:t>
      </w:r>
      <w:r>
        <w:rPr>
          <w:spacing w:val="22"/>
          <w:w w:val="105"/>
        </w:rPr>
        <w:t xml:space="preserve"> </w:t>
      </w:r>
      <w:r>
        <w:rPr>
          <w:w w:val="105"/>
        </w:rPr>
        <w:t>prior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CME.</w:t>
      </w:r>
      <w:r>
        <w:rPr>
          <w:spacing w:val="22"/>
          <w:w w:val="105"/>
        </w:rPr>
        <w:t xml:space="preserve"> </w:t>
      </w:r>
      <w:r>
        <w:rPr>
          <w:w w:val="105"/>
        </w:rPr>
        <w:t>Bottom:</w:t>
      </w:r>
      <w:r>
        <w:rPr>
          <w:spacing w:val="50"/>
          <w:w w:val="105"/>
        </w:rPr>
        <w:t xml:space="preserve"> </w:t>
      </w:r>
      <w:r>
        <w:rPr>
          <w:w w:val="105"/>
        </w:rPr>
        <w:t>Images</w:t>
      </w:r>
      <w:r>
        <w:rPr>
          <w:spacing w:val="23"/>
          <w:w w:val="105"/>
        </w:rPr>
        <w:t xml:space="preserve"> </w:t>
      </w:r>
      <w:r>
        <w:rPr>
          <w:w w:val="105"/>
        </w:rPr>
        <w:t>during</w:t>
      </w:r>
      <w:r>
        <w:rPr>
          <w:spacing w:val="22"/>
          <w:w w:val="105"/>
        </w:rPr>
        <w:t xml:space="preserve"> </w:t>
      </w:r>
      <w:r>
        <w:rPr>
          <w:w w:val="105"/>
        </w:rPr>
        <w:t>CME.</w:t>
      </w:r>
    </w:p>
    <w:p w14:paraId="140C776A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3D4DEA89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712B591E" w14:textId="77777777" w:rsidR="00A46697" w:rsidRDefault="005748F0">
      <w:pPr>
        <w:pStyle w:val="BodyText"/>
        <w:spacing w:before="181" w:line="455" w:lineRule="auto"/>
        <w:ind w:right="117" w:firstLine="576"/>
        <w:jc w:val="both"/>
      </w:pPr>
      <w:r>
        <w:rPr>
          <w:w w:val="105"/>
        </w:rPr>
        <w:t>Images</w:t>
      </w:r>
      <w:r>
        <w:rPr>
          <w:spacing w:val="34"/>
          <w:w w:val="105"/>
        </w:rPr>
        <w:t xml:space="preserve"> </w:t>
      </w:r>
      <w:r>
        <w:rPr>
          <w:w w:val="105"/>
        </w:rPr>
        <w:t>from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three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oronagraph</w:t>
      </w:r>
      <w:r>
        <w:rPr>
          <w:spacing w:val="-2"/>
          <w:w w:val="105"/>
        </w:rPr>
        <w:t>s</w:t>
      </w:r>
      <w:r>
        <w:rPr>
          <w:spacing w:val="34"/>
          <w:w w:val="105"/>
        </w:rPr>
        <w:t xml:space="preserve"> </w:t>
      </w:r>
      <w:r>
        <w:rPr>
          <w:w w:val="105"/>
        </w:rPr>
        <w:t>are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Figure</w:t>
      </w:r>
      <w:r>
        <w:rPr>
          <w:spacing w:val="34"/>
          <w:w w:val="105"/>
        </w:rPr>
        <w:t xml:space="preserve"> </w:t>
      </w:r>
      <w:r>
        <w:rPr>
          <w:w w:val="105"/>
        </w:rPr>
        <w:t>4.6.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CME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Figure</w:t>
      </w:r>
      <w:r>
        <w:rPr>
          <w:spacing w:val="34"/>
          <w:w w:val="105"/>
        </w:rPr>
        <w:t xml:space="preserve"> </w:t>
      </w:r>
      <w:r>
        <w:rPr>
          <w:w w:val="105"/>
        </w:rPr>
        <w:t>4.6</w:t>
      </w:r>
      <w:r>
        <w:rPr>
          <w:spacing w:val="35"/>
          <w:w w:val="105"/>
        </w:rPr>
        <w:t xml:space="preserve"> </w:t>
      </w:r>
      <w:r>
        <w:rPr>
          <w:w w:val="105"/>
        </w:rPr>
        <w:t>(b)</w:t>
      </w:r>
      <w:r>
        <w:rPr>
          <w:spacing w:val="29"/>
          <w:w w:val="115"/>
        </w:rPr>
        <w:t xml:space="preserve"> </w:t>
      </w:r>
      <w:r>
        <w:rPr>
          <w:w w:val="105"/>
        </w:rPr>
        <w:t>can</w:t>
      </w:r>
      <w:r>
        <w:rPr>
          <w:spacing w:val="41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seen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STEREO-B</w:t>
      </w:r>
      <w:r>
        <w:rPr>
          <w:spacing w:val="40"/>
          <w:w w:val="105"/>
        </w:rPr>
        <w:t xml:space="preserve"> </w:t>
      </w:r>
      <w:r>
        <w:rPr>
          <w:w w:val="105"/>
        </w:rPr>
        <w:t>(behind)</w:t>
      </w:r>
      <w:r>
        <w:rPr>
          <w:spacing w:val="41"/>
          <w:w w:val="105"/>
        </w:rPr>
        <w:t xml:space="preserve"> </w:t>
      </w:r>
      <w:r>
        <w:rPr>
          <w:w w:val="105"/>
        </w:rPr>
        <w:t>on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ght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solar</w:t>
      </w:r>
      <w:r>
        <w:rPr>
          <w:spacing w:val="41"/>
          <w:w w:val="105"/>
        </w:rPr>
        <w:t xml:space="preserve"> </w:t>
      </w:r>
      <w:r>
        <w:rPr>
          <w:w w:val="105"/>
        </w:rPr>
        <w:t>disk,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LASCO</w:t>
      </w:r>
      <w:r>
        <w:rPr>
          <w:spacing w:val="42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start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</w:p>
    <w:p w14:paraId="2706BB74" w14:textId="77777777" w:rsidR="00A46697" w:rsidRDefault="00A46697">
      <w:pPr>
        <w:spacing w:line="455" w:lineRule="auto"/>
        <w:jc w:val="both"/>
        <w:sectPr w:rsidR="00A46697">
          <w:pgSz w:w="12240" w:h="15840"/>
          <w:pgMar w:top="1340" w:right="1320" w:bottom="280" w:left="1340" w:header="1132" w:footer="0" w:gutter="0"/>
          <w:cols w:space="720"/>
        </w:sectPr>
      </w:pPr>
    </w:p>
    <w:p w14:paraId="485205D1" w14:textId="77777777" w:rsidR="00A46697" w:rsidRDefault="00A46697">
      <w:pPr>
        <w:spacing w:before="5"/>
        <w:rPr>
          <w:rFonts w:ascii="Times New Roman" w:eastAsia="Times New Roman" w:hAnsi="Times New Roman" w:cs="Times New Roman"/>
        </w:rPr>
      </w:pPr>
    </w:p>
    <w:p w14:paraId="0DB5F101" w14:textId="77777777" w:rsidR="00A46697" w:rsidRDefault="005748F0">
      <w:pPr>
        <w:pStyle w:val="BodyText"/>
        <w:spacing w:before="58" w:line="450" w:lineRule="auto"/>
        <w:ind w:right="117"/>
        <w:jc w:val="both"/>
      </w:pPr>
      <w:proofErr w:type="gramStart"/>
      <w:r>
        <w:rPr>
          <w:w w:val="105"/>
        </w:rPr>
        <w:t>halo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CME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o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set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upper-right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disk,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STEREO-A</w:t>
      </w:r>
      <w:r>
        <w:rPr>
          <w:spacing w:val="23"/>
          <w:w w:val="105"/>
        </w:rPr>
        <w:t xml:space="preserve"> </w:t>
      </w:r>
      <w:r>
        <w:rPr>
          <w:w w:val="105"/>
        </w:rPr>
        <w:t>(ahead)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left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disk.</w:t>
      </w:r>
      <w:r>
        <w:rPr>
          <w:spacing w:val="22"/>
          <w:w w:val="109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br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ght</w:t>
      </w:r>
      <w:r>
        <w:rPr>
          <w:spacing w:val="35"/>
          <w:w w:val="105"/>
        </w:rPr>
        <w:t xml:space="preserve"> </w:t>
      </w:r>
      <w:r>
        <w:rPr>
          <w:w w:val="105"/>
        </w:rPr>
        <w:t>streamers</w:t>
      </w:r>
      <w:r>
        <w:rPr>
          <w:spacing w:val="34"/>
          <w:w w:val="105"/>
        </w:rPr>
        <w:t xml:space="preserve"> </w:t>
      </w:r>
      <w:r>
        <w:rPr>
          <w:w w:val="105"/>
        </w:rPr>
        <w:t>can</w:t>
      </w:r>
      <w:r>
        <w:rPr>
          <w:spacing w:val="3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w w:val="105"/>
        </w:rPr>
        <w:t>seen</w:t>
      </w:r>
      <w:r>
        <w:rPr>
          <w:spacing w:val="35"/>
          <w:w w:val="105"/>
        </w:rPr>
        <w:t xml:space="preserve"> </w:t>
      </w:r>
      <w:r>
        <w:rPr>
          <w:w w:val="105"/>
        </w:rPr>
        <w:t>inside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CME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on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opposite</w:t>
      </w:r>
      <w:r>
        <w:rPr>
          <w:spacing w:val="35"/>
          <w:w w:val="105"/>
        </w:rPr>
        <w:t xml:space="preserve"> </w:t>
      </w:r>
      <w:r>
        <w:rPr>
          <w:w w:val="105"/>
        </w:rPr>
        <w:t>side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Sun,</w:t>
      </w:r>
      <w:r>
        <w:rPr>
          <w:spacing w:val="37"/>
          <w:w w:val="109"/>
        </w:rPr>
        <w:t xml:space="preserve"> </w:t>
      </w:r>
      <w:r>
        <w:rPr>
          <w:w w:val="105"/>
        </w:rPr>
        <w:t>signifying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outer</w:t>
      </w:r>
      <w:r>
        <w:rPr>
          <w:spacing w:val="10"/>
          <w:w w:val="105"/>
        </w:rPr>
        <w:t xml:space="preserve"> </w:t>
      </w:r>
      <w:r>
        <w:rPr>
          <w:w w:val="105"/>
        </w:rPr>
        <w:t>corona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Sun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more</w:t>
      </w:r>
      <w:r>
        <w:rPr>
          <w:spacing w:val="10"/>
          <w:w w:val="105"/>
        </w:rPr>
        <w:t xml:space="preserve"> </w:t>
      </w:r>
      <w:r>
        <w:rPr>
          <w:w w:val="105"/>
        </w:rPr>
        <w:t>complex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fi</w:t>
      </w:r>
      <w:r>
        <w:rPr>
          <w:spacing w:val="-1"/>
          <w:w w:val="105"/>
        </w:rPr>
        <w:t>gurat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0"/>
          <w:w w:val="105"/>
        </w:rPr>
        <w:t xml:space="preserve"> </w:t>
      </w:r>
      <w:r>
        <w:rPr>
          <w:w w:val="105"/>
        </w:rPr>
        <w:t>than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2010</w:t>
      </w:r>
      <w:r>
        <w:rPr>
          <w:spacing w:val="31"/>
          <w:w w:val="99"/>
        </w:rPr>
        <w:t xml:space="preserve"> </w:t>
      </w:r>
      <w:r>
        <w:rPr>
          <w:w w:val="105"/>
        </w:rPr>
        <w:t>August</w:t>
      </w:r>
      <w:r>
        <w:rPr>
          <w:spacing w:val="13"/>
          <w:w w:val="105"/>
        </w:rPr>
        <w:t xml:space="preserve"> </w:t>
      </w:r>
      <w:r>
        <w:rPr>
          <w:w w:val="105"/>
        </w:rPr>
        <w:t>7</w:t>
      </w:r>
      <w:r>
        <w:rPr>
          <w:spacing w:val="14"/>
          <w:w w:val="105"/>
        </w:rPr>
        <w:t xml:space="preserve"> </w:t>
      </w:r>
      <w:r>
        <w:rPr>
          <w:w w:val="105"/>
        </w:rPr>
        <w:t>case.</w:t>
      </w:r>
    </w:p>
    <w:p w14:paraId="17EB712F" w14:textId="77777777" w:rsidR="00A46697" w:rsidRDefault="005748F0">
      <w:pPr>
        <w:pStyle w:val="BodyText"/>
        <w:spacing w:line="436" w:lineRule="auto"/>
        <w:ind w:firstLine="576"/>
      </w:pP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spacing w:val="-9"/>
          <w:w w:val="115"/>
        </w:rPr>
        <w:t>CDAW</w:t>
      </w:r>
      <w:r>
        <w:rPr>
          <w:spacing w:val="-1"/>
          <w:w w:val="115"/>
        </w:rPr>
        <w:t xml:space="preserve"> </w:t>
      </w:r>
      <w:r>
        <w:rPr>
          <w:w w:val="115"/>
        </w:rPr>
        <w:t>catalog</w:t>
      </w:r>
      <w:r>
        <w:rPr>
          <w:spacing w:val="-1"/>
          <w:w w:val="115"/>
        </w:rPr>
        <w:t xml:space="preserve"> </w:t>
      </w:r>
      <w:r>
        <w:rPr>
          <w:w w:val="115"/>
        </w:rPr>
        <w:t>for</w:t>
      </w:r>
      <w:r>
        <w:rPr>
          <w:spacing w:val="-1"/>
          <w:w w:val="115"/>
        </w:rPr>
        <w:t xml:space="preserve"> </w:t>
      </w:r>
      <w:r>
        <w:rPr>
          <w:w w:val="115"/>
        </w:rPr>
        <w:t xml:space="preserve">this </w:t>
      </w:r>
      <w:r>
        <w:rPr>
          <w:spacing w:val="-4"/>
          <w:w w:val="115"/>
        </w:rPr>
        <w:t>even</w:t>
      </w:r>
      <w:r>
        <w:rPr>
          <w:spacing w:val="-3"/>
          <w:w w:val="115"/>
        </w:rPr>
        <w:t>t</w:t>
      </w:r>
      <w:r>
        <w:rPr>
          <w:spacing w:val="-1"/>
          <w:w w:val="115"/>
        </w:rPr>
        <w:t xml:space="preserve"> </w:t>
      </w:r>
      <w:r>
        <w:rPr>
          <w:w w:val="115"/>
        </w:rPr>
        <w:t>lists</w:t>
      </w:r>
      <w:r>
        <w:rPr>
          <w:spacing w:val="-1"/>
          <w:w w:val="115"/>
        </w:rPr>
        <w:t xml:space="preserve"> </w:t>
      </w:r>
      <w:r>
        <w:rPr>
          <w:w w:val="115"/>
        </w:rPr>
        <w:t>it</w:t>
      </w:r>
      <w:r>
        <w:rPr>
          <w:spacing w:val="-1"/>
          <w:w w:val="115"/>
        </w:rPr>
        <w:t xml:space="preserve"> </w:t>
      </w:r>
      <w:r>
        <w:rPr>
          <w:w w:val="115"/>
        </w:rPr>
        <w:t>as a</w:t>
      </w:r>
      <w:r>
        <w:rPr>
          <w:spacing w:val="-1"/>
          <w:w w:val="115"/>
        </w:rPr>
        <w:t xml:space="preserve"> </w:t>
      </w:r>
      <w:r>
        <w:rPr>
          <w:w w:val="115"/>
        </w:rPr>
        <w:t>halo</w:t>
      </w:r>
      <w:r>
        <w:rPr>
          <w:spacing w:val="-1"/>
          <w:w w:val="115"/>
        </w:rPr>
        <w:t xml:space="preserve"> </w:t>
      </w:r>
      <w:r>
        <w:rPr>
          <w:w w:val="115"/>
        </w:rPr>
        <w:t>CME</w:t>
      </w:r>
      <w:r>
        <w:rPr>
          <w:spacing w:val="-1"/>
          <w:w w:val="115"/>
        </w:rPr>
        <w:t xml:space="preserve"> </w:t>
      </w:r>
      <w:r>
        <w:rPr>
          <w:w w:val="115"/>
        </w:rPr>
        <w:t>with a</w:t>
      </w:r>
      <w:r>
        <w:rPr>
          <w:spacing w:val="-1"/>
          <w:w w:val="115"/>
        </w:rPr>
        <w:t xml:space="preserve"> </w:t>
      </w:r>
      <w:r>
        <w:rPr>
          <w:spacing w:val="-2"/>
          <w:w w:val="115"/>
        </w:rPr>
        <w:t>veloci</w:t>
      </w:r>
      <w:r>
        <w:rPr>
          <w:spacing w:val="-1"/>
          <w:w w:val="115"/>
        </w:rPr>
        <w:t>t</w:t>
      </w:r>
      <w:r>
        <w:rPr>
          <w:spacing w:val="-2"/>
          <w:w w:val="115"/>
        </w:rPr>
        <w:t>y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1"/>
          <w:w w:val="115"/>
        </w:rPr>
        <w:t xml:space="preserve"> </w:t>
      </w:r>
      <w:r>
        <w:rPr>
          <w:w w:val="115"/>
        </w:rPr>
        <w:t xml:space="preserve">1315 </w:t>
      </w:r>
      <w:r>
        <w:rPr>
          <w:i/>
          <w:spacing w:val="2"/>
          <w:w w:val="115"/>
        </w:rPr>
        <w:t>km</w:t>
      </w:r>
      <w:r>
        <w:rPr>
          <w:i/>
          <w:spacing w:val="-1"/>
          <w:w w:val="115"/>
        </w:rPr>
        <w:t xml:space="preserve"> </w:t>
      </w:r>
      <w:r>
        <w:rPr>
          <w:i/>
          <w:spacing w:val="1"/>
          <w:w w:val="115"/>
        </w:rPr>
        <w:t>s</w:t>
      </w:r>
      <w:r>
        <w:rPr>
          <w:i/>
          <w:w w:val="115"/>
          <w:position w:val="8"/>
          <w:sz w:val="16"/>
        </w:rPr>
        <w:t>-</w:t>
      </w:r>
      <w:r>
        <w:rPr>
          <w:spacing w:val="2"/>
          <w:w w:val="115"/>
          <w:position w:val="8"/>
          <w:sz w:val="16"/>
        </w:rPr>
        <w:t>1</w:t>
      </w:r>
      <w:r>
        <w:rPr>
          <w:spacing w:val="2"/>
          <w:w w:val="115"/>
        </w:rPr>
        <w:t>,</w:t>
      </w:r>
      <w:r>
        <w:rPr>
          <w:spacing w:val="28"/>
          <w:w w:val="109"/>
        </w:rPr>
        <w:t xml:space="preserve"> </w:t>
      </w:r>
      <w:r>
        <w:rPr>
          <w:spacing w:val="-1"/>
          <w:w w:val="115"/>
        </w:rPr>
        <w:t>r</w:t>
      </w:r>
      <w:r>
        <w:rPr>
          <w:spacing w:val="-2"/>
          <w:w w:val="115"/>
        </w:rPr>
        <w:t>el</w:t>
      </w:r>
      <w:r>
        <w:rPr>
          <w:spacing w:val="-1"/>
          <w:w w:val="115"/>
        </w:rPr>
        <w:t>at</w:t>
      </w:r>
      <w:r>
        <w:rPr>
          <w:spacing w:val="-2"/>
          <w:w w:val="115"/>
        </w:rPr>
        <w:t>ively</w:t>
      </w:r>
      <w:r>
        <w:rPr>
          <w:spacing w:val="1"/>
          <w:w w:val="115"/>
        </w:rPr>
        <w:t xml:space="preserve"> </w:t>
      </w:r>
      <w:r>
        <w:rPr>
          <w:w w:val="115"/>
        </w:rPr>
        <w:t>fast</w:t>
      </w:r>
      <w:r>
        <w:rPr>
          <w:spacing w:val="2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CME</w:t>
      </w:r>
      <w:r>
        <w:rPr>
          <w:spacing w:val="2"/>
          <w:w w:val="115"/>
        </w:rPr>
        <w:t xml:space="preserve"> </w:t>
      </w:r>
      <w:r>
        <w:rPr>
          <w:w w:val="115"/>
        </w:rPr>
        <w:t>(faster</w:t>
      </w:r>
      <w:r>
        <w:rPr>
          <w:spacing w:val="1"/>
          <w:w w:val="115"/>
        </w:rPr>
        <w:t xml:space="preserve"> </w:t>
      </w:r>
      <w:r>
        <w:rPr>
          <w:w w:val="115"/>
        </w:rPr>
        <w:t>than</w:t>
      </w:r>
      <w:r>
        <w:rPr>
          <w:spacing w:val="2"/>
          <w:w w:val="115"/>
        </w:rPr>
        <w:t xml:space="preserve"> </w:t>
      </w:r>
      <w:r>
        <w:rPr>
          <w:w w:val="115"/>
        </w:rPr>
        <w:t>99.03%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2"/>
          <w:w w:val="115"/>
        </w:rPr>
        <w:t xml:space="preserve"> </w:t>
      </w:r>
      <w:r>
        <w:rPr>
          <w:w w:val="115"/>
        </w:rPr>
        <w:t>other</w:t>
      </w:r>
      <w:r>
        <w:rPr>
          <w:spacing w:val="2"/>
          <w:w w:val="115"/>
        </w:rPr>
        <w:t xml:space="preserve"> </w:t>
      </w:r>
      <w:r>
        <w:rPr>
          <w:w w:val="115"/>
        </w:rPr>
        <w:t>CMEs,</w:t>
      </w:r>
      <w:r>
        <w:rPr>
          <w:spacing w:val="5"/>
          <w:w w:val="115"/>
        </w:rPr>
        <w:t xml:space="preserve"> </w:t>
      </w:r>
      <w:r>
        <w:rPr>
          <w:w w:val="115"/>
        </w:rPr>
        <w:t>see</w:t>
      </w:r>
      <w:r>
        <w:rPr>
          <w:spacing w:val="2"/>
          <w:w w:val="115"/>
        </w:rPr>
        <w:t xml:space="preserve"> </w:t>
      </w:r>
      <w:r>
        <w:rPr>
          <w:w w:val="115"/>
        </w:rPr>
        <w:t>Figure</w:t>
      </w:r>
      <w:r>
        <w:rPr>
          <w:spacing w:val="1"/>
          <w:w w:val="115"/>
        </w:rPr>
        <w:t xml:space="preserve"> </w:t>
      </w:r>
      <w:r>
        <w:rPr>
          <w:w w:val="115"/>
        </w:rPr>
        <w:t>4.7),</w:t>
      </w:r>
      <w:r>
        <w:rPr>
          <w:spacing w:val="6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mass</w:t>
      </w:r>
      <w:r>
        <w:rPr>
          <w:spacing w:val="2"/>
          <w:w w:val="115"/>
        </w:rPr>
        <w:t xml:space="preserve"> </w:t>
      </w:r>
      <w:r>
        <w:rPr>
          <w:w w:val="115"/>
        </w:rPr>
        <w:t>of</w:t>
      </w:r>
    </w:p>
    <w:p w14:paraId="3E61C5EE" w14:textId="77777777" w:rsidR="00A46697" w:rsidRDefault="005748F0">
      <w:pPr>
        <w:pStyle w:val="BodyText"/>
        <w:spacing w:line="330" w:lineRule="exact"/>
        <w:jc w:val="both"/>
      </w:pPr>
      <w:proofErr w:type="gramStart"/>
      <w:r>
        <w:rPr>
          <w:w w:val="105"/>
        </w:rPr>
        <w:t>1</w:t>
      </w:r>
      <w:r>
        <w:rPr>
          <w:rFonts w:cs="Times New Roman"/>
          <w:i/>
          <w:w w:val="105"/>
        </w:rPr>
        <w:t>.</w:t>
      </w:r>
      <w:r>
        <w:rPr>
          <w:w w:val="105"/>
        </w:rPr>
        <w:t>16</w:t>
      </w:r>
      <w:r>
        <w:rPr>
          <w:spacing w:val="-2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2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 xml:space="preserve">16 </w:t>
      </w:r>
      <w:r>
        <w:rPr>
          <w:rFonts w:cs="Times New Roman"/>
          <w:spacing w:val="10"/>
          <w:w w:val="105"/>
          <w:position w:val="8"/>
          <w:sz w:val="16"/>
          <w:szCs w:val="16"/>
        </w:rPr>
        <w:t xml:space="preserve"> </w:t>
      </w:r>
      <w:r>
        <w:rPr>
          <w:rFonts w:cs="Times New Roman"/>
          <w:i/>
          <w:spacing w:val="4"/>
          <w:w w:val="105"/>
        </w:rPr>
        <w:t>g</w:t>
      </w:r>
      <w:r>
        <w:rPr>
          <w:spacing w:val="3"/>
          <w:w w:val="105"/>
        </w:rPr>
        <w:t>.</w:t>
      </w:r>
      <w:proofErr w:type="gramEnd"/>
      <w:r>
        <w:rPr>
          <w:w w:val="105"/>
        </w:rPr>
        <w:t xml:space="preserve"> 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Howe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30"/>
          <w:w w:val="105"/>
        </w:rPr>
        <w:t xml:space="preserve"> </w:t>
      </w:r>
      <w:r>
        <w:rPr>
          <w:w w:val="105"/>
        </w:rPr>
        <w:t>halo</w:t>
      </w:r>
      <w:r>
        <w:rPr>
          <w:spacing w:val="27"/>
          <w:w w:val="105"/>
        </w:rPr>
        <w:t xml:space="preserve"> </w:t>
      </w:r>
      <w:r>
        <w:rPr>
          <w:w w:val="105"/>
        </w:rPr>
        <w:t>CMEs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strong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ge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obtaining</w:t>
      </w:r>
      <w:r>
        <w:rPr>
          <w:spacing w:val="27"/>
          <w:w w:val="105"/>
        </w:rPr>
        <w:t xml:space="preserve"> </w:t>
      </w:r>
      <w:r>
        <w:rPr>
          <w:w w:val="105"/>
        </w:rPr>
        <w:t>accurate</w:t>
      </w:r>
      <w:r>
        <w:rPr>
          <w:spacing w:val="27"/>
          <w:w w:val="105"/>
        </w:rPr>
        <w:t xml:space="preserve"> </w:t>
      </w:r>
      <w:r>
        <w:rPr>
          <w:w w:val="105"/>
        </w:rPr>
        <w:t>mass,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</w:p>
    <w:p w14:paraId="47F31B98" w14:textId="77777777" w:rsidR="00A46697" w:rsidRDefault="005748F0">
      <w:pPr>
        <w:pStyle w:val="BodyText"/>
        <w:spacing w:before="177"/>
        <w:jc w:val="both"/>
      </w:pPr>
      <w:proofErr w:type="gramStart"/>
      <w:r>
        <w:rPr>
          <w:w w:val="105"/>
        </w:rPr>
        <w:t>the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catalog</w:t>
      </w:r>
      <w:r>
        <w:rPr>
          <w:spacing w:val="28"/>
          <w:w w:val="105"/>
        </w:rPr>
        <w:t xml:space="preserve"> </w:t>
      </w:r>
      <w:r>
        <w:rPr>
          <w:w w:val="105"/>
        </w:rPr>
        <w:t>flags</w:t>
      </w:r>
      <w:r>
        <w:rPr>
          <w:spacing w:val="28"/>
          <w:w w:val="105"/>
        </w:rPr>
        <w:t xml:space="preserve"> </w:t>
      </w:r>
      <w:r>
        <w:rPr>
          <w:w w:val="105"/>
        </w:rPr>
        <w:t>it</w:t>
      </w:r>
      <w:r>
        <w:rPr>
          <w:spacing w:val="27"/>
          <w:w w:val="105"/>
        </w:rPr>
        <w:t xml:space="preserve"> </w:t>
      </w:r>
      <w:r>
        <w:rPr>
          <w:w w:val="105"/>
        </w:rPr>
        <w:t>as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spacing w:val="5"/>
          <w:w w:val="105"/>
        </w:rPr>
        <w:t>p</w:t>
      </w:r>
      <w:r>
        <w:rPr>
          <w:spacing w:val="6"/>
          <w:w w:val="105"/>
        </w:rPr>
        <w:t>o</w:t>
      </w:r>
      <w:r>
        <w:rPr>
          <w:w w:val="105"/>
        </w:rPr>
        <w:t>or</w:t>
      </w:r>
      <w:r>
        <w:rPr>
          <w:spacing w:val="27"/>
          <w:w w:val="105"/>
        </w:rPr>
        <w:t xml:space="preserve"> </w:t>
      </w:r>
      <w:r>
        <w:rPr>
          <w:w w:val="105"/>
        </w:rPr>
        <w:t>mass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estimate. 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28"/>
          <w:w w:val="105"/>
        </w:rPr>
        <w:t xml:space="preserve"> </w:t>
      </w:r>
      <w:r>
        <w:rPr>
          <w:w w:val="105"/>
        </w:rPr>
        <w:t>estimates</w:t>
      </w:r>
      <w:r>
        <w:rPr>
          <w:spacing w:val="27"/>
          <w:w w:val="105"/>
        </w:rPr>
        <w:t xml:space="preserve"> </w:t>
      </w:r>
      <w:r>
        <w:rPr>
          <w:w w:val="105"/>
        </w:rPr>
        <w:t>based</w:t>
      </w:r>
      <w:r>
        <w:rPr>
          <w:spacing w:val="26"/>
          <w:w w:val="105"/>
        </w:rPr>
        <w:t xml:space="preserve"> </w:t>
      </w:r>
      <w:r>
        <w:rPr>
          <w:w w:val="105"/>
        </w:rPr>
        <w:t>on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three</w:t>
      </w:r>
      <w:r>
        <w:rPr>
          <w:spacing w:val="27"/>
          <w:w w:val="105"/>
        </w:rPr>
        <w:t xml:space="preserve"> </w:t>
      </w:r>
      <w:r>
        <w:rPr>
          <w:w w:val="105"/>
        </w:rPr>
        <w:t>coronagraphs</w:t>
      </w:r>
      <w:r>
        <w:rPr>
          <w:spacing w:val="28"/>
          <w:w w:val="105"/>
        </w:rPr>
        <w:t xml:space="preserve"> </w:t>
      </w:r>
      <w:r>
        <w:rPr>
          <w:w w:val="105"/>
        </w:rPr>
        <w:t>are</w:t>
      </w:r>
    </w:p>
    <w:p w14:paraId="547671C8" w14:textId="77777777" w:rsidR="00A46697" w:rsidRDefault="005748F0">
      <w:pPr>
        <w:pStyle w:val="BodyText"/>
        <w:spacing w:before="48" w:line="480" w:lineRule="exact"/>
        <w:ind w:right="118"/>
        <w:jc w:val="both"/>
      </w:pPr>
      <w:r>
        <w:rPr>
          <w:w w:val="105"/>
        </w:rPr>
        <w:t>8</w:t>
      </w:r>
      <w:r>
        <w:rPr>
          <w:rFonts w:cs="Times New Roman"/>
          <w:i/>
          <w:w w:val="105"/>
        </w:rPr>
        <w:t>.</w:t>
      </w:r>
      <w:r>
        <w:rPr>
          <w:w w:val="105"/>
        </w:rPr>
        <w:t>6</w:t>
      </w:r>
      <w:r>
        <w:rPr>
          <w:spacing w:val="-3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2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>15</w:t>
      </w:r>
      <w:r>
        <w:rPr>
          <w:rFonts w:cs="Times New Roman"/>
          <w:spacing w:val="9"/>
          <w:w w:val="105"/>
          <w:position w:val="8"/>
          <w:sz w:val="16"/>
          <w:szCs w:val="16"/>
        </w:rPr>
        <w:t xml:space="preserve"> </w:t>
      </w:r>
      <w:r>
        <w:rPr>
          <w:rFonts w:cs="Times New Roman"/>
          <w:i/>
          <w:w w:val="105"/>
        </w:rPr>
        <w:t>g</w:t>
      </w:r>
      <w:r>
        <w:rPr>
          <w:rFonts w:cs="Times New Roman"/>
          <w:i/>
          <w:spacing w:val="34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w w:val="105"/>
        </w:rPr>
        <w:t>LASCO</w:t>
      </w:r>
      <w:r>
        <w:rPr>
          <w:spacing w:val="26"/>
          <w:w w:val="105"/>
        </w:rPr>
        <w:t xml:space="preserve"> </w:t>
      </w:r>
      <w:r>
        <w:rPr>
          <w:w w:val="105"/>
        </w:rPr>
        <w:t>C3</w:t>
      </w:r>
      <w:r>
        <w:rPr>
          <w:spacing w:val="26"/>
          <w:w w:val="105"/>
        </w:rPr>
        <w:t xml:space="preserve"> </w:t>
      </w:r>
      <w:r>
        <w:rPr>
          <w:w w:val="105"/>
        </w:rPr>
        <w:t>(35%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26"/>
          <w:w w:val="105"/>
        </w:rPr>
        <w:t xml:space="preserve"> </w:t>
      </w:r>
      <w:r>
        <w:rPr>
          <w:w w:val="105"/>
        </w:rPr>
        <w:t>than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8"/>
          <w:w w:val="105"/>
        </w:rPr>
        <w:t>C</w:t>
      </w:r>
      <w:r>
        <w:rPr>
          <w:spacing w:val="-9"/>
          <w:w w:val="105"/>
        </w:rPr>
        <w:t>DA</w:t>
      </w:r>
      <w:r>
        <w:rPr>
          <w:spacing w:val="-8"/>
          <w:w w:val="105"/>
        </w:rPr>
        <w:t>W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valu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),</w:t>
      </w:r>
      <w:r>
        <w:rPr>
          <w:spacing w:val="31"/>
          <w:w w:val="105"/>
        </w:rPr>
        <w:t xml:space="preserve"> </w:t>
      </w:r>
      <w:r>
        <w:rPr>
          <w:w w:val="105"/>
        </w:rPr>
        <w:t>7</w:t>
      </w:r>
      <w:r>
        <w:rPr>
          <w:spacing w:val="-2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45"/>
        </w:rPr>
        <w:t>-</w:t>
      </w:r>
      <w:r>
        <w:rPr>
          <w:rFonts w:ascii="メイリオ" w:eastAsia="メイリオ" w:hAnsi="メイリオ" w:cs="メイリオ"/>
          <w:i/>
          <w:spacing w:val="-52"/>
          <w:w w:val="145"/>
        </w:rPr>
        <w:t xml:space="preserve"> </w:t>
      </w:r>
      <w:r>
        <w:rPr>
          <w:w w:val="105"/>
        </w:rPr>
        <w:t>8</w:t>
      </w:r>
      <w:r>
        <w:rPr>
          <w:spacing w:val="-2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23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>15</w:t>
      </w:r>
      <w:r>
        <w:rPr>
          <w:rFonts w:cs="Times New Roman"/>
          <w:spacing w:val="10"/>
          <w:w w:val="105"/>
          <w:position w:val="8"/>
          <w:sz w:val="16"/>
          <w:szCs w:val="16"/>
        </w:rPr>
        <w:t xml:space="preserve"> </w:t>
      </w:r>
      <w:r>
        <w:rPr>
          <w:rFonts w:cs="Times New Roman"/>
          <w:i/>
          <w:w w:val="105"/>
        </w:rPr>
        <w:t>g</w:t>
      </w:r>
      <w:r>
        <w:rPr>
          <w:rFonts w:cs="Times New Roman"/>
          <w:i/>
          <w:spacing w:val="33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w w:val="105"/>
        </w:rPr>
        <w:t>STEREO-A</w:t>
      </w:r>
      <w:r>
        <w:rPr>
          <w:spacing w:val="24"/>
          <w:w w:val="103"/>
        </w:rPr>
        <w:t xml:space="preserve"> </w:t>
      </w:r>
      <w:r>
        <w:rPr>
          <w:w w:val="105"/>
        </w:rPr>
        <w:t>COR2,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4</w:t>
      </w:r>
      <w:r>
        <w:rPr>
          <w:rFonts w:cs="Times New Roman"/>
          <w:i/>
          <w:spacing w:val="-1"/>
          <w:w w:val="105"/>
        </w:rPr>
        <w:t>.</w:t>
      </w:r>
      <w:r>
        <w:rPr>
          <w:spacing w:val="-2"/>
          <w:w w:val="105"/>
        </w:rPr>
        <w:t>3</w:t>
      </w:r>
      <w:r>
        <w:rPr>
          <w:spacing w:val="2"/>
          <w:w w:val="105"/>
        </w:rPr>
        <w:t xml:space="preserve"> </w:t>
      </w:r>
      <w:r>
        <w:rPr>
          <w:rFonts w:ascii="メイリオ" w:eastAsia="メイリオ" w:hAnsi="メイリオ" w:cs="メイリオ"/>
          <w:i/>
          <w:w w:val="105"/>
        </w:rPr>
        <w:t>⇥</w:t>
      </w:r>
      <w:r>
        <w:rPr>
          <w:rFonts w:ascii="メイリオ" w:eastAsia="メイリオ" w:hAnsi="メイリオ" w:cs="メイリオ"/>
          <w:i/>
          <w:spacing w:val="-18"/>
          <w:w w:val="105"/>
        </w:rPr>
        <w:t xml:space="preserve"> </w:t>
      </w:r>
      <w:r>
        <w:rPr>
          <w:w w:val="105"/>
        </w:rPr>
        <w:t>10</w:t>
      </w:r>
      <w:r>
        <w:rPr>
          <w:rFonts w:cs="Times New Roman"/>
          <w:w w:val="105"/>
          <w:position w:val="8"/>
          <w:sz w:val="16"/>
          <w:szCs w:val="16"/>
        </w:rPr>
        <w:t>15</w:t>
      </w:r>
      <w:r>
        <w:rPr>
          <w:rFonts w:cs="Times New Roman"/>
          <w:spacing w:val="16"/>
          <w:w w:val="105"/>
          <w:position w:val="8"/>
          <w:sz w:val="16"/>
          <w:szCs w:val="16"/>
        </w:rPr>
        <w:t xml:space="preserve"> </w:t>
      </w:r>
      <w:r>
        <w:rPr>
          <w:rFonts w:cs="Times New Roman"/>
          <w:i/>
          <w:w w:val="105"/>
        </w:rPr>
        <w:t>g</w:t>
      </w:r>
      <w:r>
        <w:rPr>
          <w:rFonts w:cs="Times New Roman"/>
          <w:i/>
          <w:spacing w:val="40"/>
          <w:w w:val="105"/>
        </w:rPr>
        <w:t xml:space="preserve"> </w:t>
      </w:r>
      <w:r>
        <w:rPr>
          <w:w w:val="105"/>
        </w:rPr>
        <w:t>for</w:t>
      </w:r>
      <w:r>
        <w:rPr>
          <w:spacing w:val="32"/>
          <w:w w:val="105"/>
        </w:rPr>
        <w:t xml:space="preserve"> </w:t>
      </w:r>
      <w:r>
        <w:rPr>
          <w:w w:val="105"/>
        </w:rPr>
        <w:t>STEREO-B</w:t>
      </w:r>
      <w:r>
        <w:rPr>
          <w:spacing w:val="33"/>
          <w:w w:val="105"/>
        </w:rPr>
        <w:t xml:space="preserve"> </w:t>
      </w:r>
      <w:r>
        <w:rPr>
          <w:w w:val="105"/>
        </w:rPr>
        <w:t>COR2</w:t>
      </w:r>
      <w:r>
        <w:rPr>
          <w:spacing w:val="32"/>
          <w:w w:val="105"/>
        </w:rPr>
        <w:t xml:space="preserve"> </w:t>
      </w:r>
      <w:r>
        <w:rPr>
          <w:w w:val="105"/>
        </w:rPr>
        <w:t>(A.</w:t>
      </w:r>
      <w:r>
        <w:rPr>
          <w:spacing w:val="32"/>
          <w:w w:val="105"/>
        </w:rPr>
        <w:t xml:space="preserve"> </w:t>
      </w:r>
      <w:proofErr w:type="spellStart"/>
      <w:r>
        <w:rPr>
          <w:spacing w:val="-4"/>
          <w:w w:val="105"/>
        </w:rPr>
        <w:t>V</w:t>
      </w:r>
      <w:r>
        <w:rPr>
          <w:spacing w:val="-3"/>
          <w:w w:val="105"/>
        </w:rPr>
        <w:t>our</w:t>
      </w:r>
      <w:r>
        <w:rPr>
          <w:spacing w:val="-4"/>
          <w:w w:val="105"/>
        </w:rPr>
        <w:t>li</w:t>
      </w:r>
      <w:r>
        <w:rPr>
          <w:spacing w:val="-3"/>
          <w:w w:val="105"/>
        </w:rPr>
        <w:t>das</w:t>
      </w:r>
      <w:proofErr w:type="spellEnd"/>
      <w:r>
        <w:rPr>
          <w:spacing w:val="33"/>
          <w:w w:val="105"/>
        </w:rPr>
        <w:t xml:space="preserve"> </w:t>
      </w:r>
      <w:r>
        <w:rPr>
          <w:w w:val="105"/>
        </w:rPr>
        <w:t>2013,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vat</w:t>
      </w:r>
      <w:r>
        <w:rPr>
          <w:spacing w:val="-3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on).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7"/>
          <w:w w:val="103"/>
        </w:rPr>
        <w:t xml:space="preserve"> </w:t>
      </w:r>
      <w:proofErr w:type="spellStart"/>
      <w:r>
        <w:rPr>
          <w:w w:val="105"/>
        </w:rPr>
        <w:t>d</w:t>
      </w:r>
      <w:r>
        <w:rPr>
          <w:spacing w:val="1"/>
          <w:w w:val="105"/>
        </w:rPr>
        <w:t>e</w:t>
      </w:r>
      <w:r>
        <w:rPr>
          <w:w w:val="105"/>
        </w:rPr>
        <w:t>pr</w:t>
      </w:r>
      <w:r>
        <w:rPr>
          <w:spacing w:val="1"/>
          <w:w w:val="105"/>
        </w:rPr>
        <w:t>o</w:t>
      </w:r>
      <w:r>
        <w:rPr>
          <w:w w:val="105"/>
        </w:rPr>
        <w:t>j</w:t>
      </w:r>
      <w:r>
        <w:rPr>
          <w:spacing w:val="1"/>
          <w:w w:val="105"/>
        </w:rPr>
        <w:t>ec</w:t>
      </w:r>
      <w:r>
        <w:rPr>
          <w:w w:val="105"/>
        </w:rPr>
        <w:t>t</w:t>
      </w:r>
      <w:r>
        <w:rPr>
          <w:spacing w:val="1"/>
          <w:w w:val="105"/>
        </w:rPr>
        <w:t>e</w:t>
      </w:r>
      <w:r>
        <w:rPr>
          <w:w w:val="105"/>
        </w:rPr>
        <w:t>d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3-D</w:t>
      </w:r>
      <w:r>
        <w:rPr>
          <w:spacing w:val="20"/>
          <w:w w:val="105"/>
        </w:rPr>
        <w:t xml:space="preserve"> </w:t>
      </w:r>
      <w:r>
        <w:rPr>
          <w:w w:val="105"/>
        </w:rPr>
        <w:t>analysis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has</w:t>
      </w:r>
      <w:r>
        <w:rPr>
          <w:spacing w:val="20"/>
          <w:w w:val="105"/>
        </w:rPr>
        <w:t xml:space="preserve"> </w:t>
      </w:r>
      <w:r>
        <w:rPr>
          <w:w w:val="105"/>
        </w:rPr>
        <w:t>not</w:t>
      </w:r>
      <w:r>
        <w:rPr>
          <w:spacing w:val="20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21"/>
          <w:w w:val="105"/>
        </w:rPr>
        <w:t xml:space="preserve"> </w:t>
      </w:r>
      <w:r>
        <w:rPr>
          <w:w w:val="105"/>
        </w:rPr>
        <w:t>performed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CME.</w:t>
      </w:r>
    </w:p>
    <w:p w14:paraId="5EF7DE25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14:paraId="66121F22" w14:textId="77777777" w:rsidR="00A46697" w:rsidRDefault="005748F0">
      <w:pPr>
        <w:spacing w:line="200" w:lineRule="atLeast"/>
        <w:ind w:left="1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663050DA" wp14:editId="669AABCF">
            <wp:extent cx="3423856" cy="2738056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856" cy="273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588E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45EF2D6E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03AEB9BE" w14:textId="77777777" w:rsidR="00A46697" w:rsidRDefault="005748F0">
      <w:pPr>
        <w:pStyle w:val="BodyText"/>
        <w:spacing w:before="138" w:line="245" w:lineRule="auto"/>
        <w:ind w:right="118"/>
        <w:jc w:val="both"/>
      </w:pPr>
      <w:r>
        <w:rPr>
          <w:w w:val="110"/>
        </w:rPr>
        <w:t>Figure</w:t>
      </w:r>
      <w:r>
        <w:rPr>
          <w:spacing w:val="-35"/>
          <w:w w:val="110"/>
        </w:rPr>
        <w:t xml:space="preserve"> </w:t>
      </w:r>
      <w:r>
        <w:rPr>
          <w:w w:val="110"/>
        </w:rPr>
        <w:t>4.7:</w:t>
      </w:r>
      <w:r>
        <w:rPr>
          <w:spacing w:val="-19"/>
          <w:w w:val="110"/>
        </w:rPr>
        <w:t xml:space="preserve"> </w:t>
      </w:r>
      <w:r>
        <w:rPr>
          <w:w w:val="110"/>
        </w:rPr>
        <w:t>Histogram</w:t>
      </w:r>
      <w:r>
        <w:rPr>
          <w:spacing w:val="-35"/>
          <w:w w:val="110"/>
        </w:rPr>
        <w:t xml:space="preserve"> </w:t>
      </w:r>
      <w:r>
        <w:rPr>
          <w:w w:val="110"/>
        </w:rPr>
        <w:t>of</w:t>
      </w:r>
      <w:r>
        <w:rPr>
          <w:spacing w:val="-35"/>
          <w:w w:val="110"/>
        </w:rPr>
        <w:t xml:space="preserve"> </w:t>
      </w:r>
      <w:r>
        <w:rPr>
          <w:w w:val="110"/>
        </w:rPr>
        <w:t>CME</w:t>
      </w:r>
      <w:r>
        <w:rPr>
          <w:spacing w:val="-35"/>
          <w:w w:val="110"/>
        </w:rPr>
        <w:t xml:space="preserve"> </w:t>
      </w:r>
      <w:r>
        <w:rPr>
          <w:spacing w:val="1"/>
          <w:w w:val="110"/>
        </w:rPr>
        <w:t>speed</w:t>
      </w:r>
      <w:r>
        <w:rPr>
          <w:spacing w:val="-35"/>
          <w:w w:val="110"/>
        </w:rPr>
        <w:t xml:space="preserve"> </w:t>
      </w:r>
      <w:r>
        <w:rPr>
          <w:w w:val="110"/>
        </w:rPr>
        <w:t>from</w:t>
      </w:r>
      <w:r>
        <w:rPr>
          <w:spacing w:val="-35"/>
          <w:w w:val="110"/>
        </w:rPr>
        <w:t xml:space="preserve"> </w:t>
      </w:r>
      <w:r>
        <w:rPr>
          <w:w w:val="110"/>
        </w:rPr>
        <w:t>1995</w:t>
      </w:r>
      <w:r>
        <w:rPr>
          <w:spacing w:val="-35"/>
          <w:w w:val="110"/>
        </w:rPr>
        <w:t xml:space="preserve"> </w:t>
      </w:r>
      <w:r>
        <w:rPr>
          <w:w w:val="110"/>
        </w:rPr>
        <w:t>to</w:t>
      </w:r>
      <w:r>
        <w:rPr>
          <w:spacing w:val="-35"/>
          <w:w w:val="110"/>
        </w:rPr>
        <w:t xml:space="preserve"> </w:t>
      </w:r>
      <w:r>
        <w:rPr>
          <w:w w:val="110"/>
        </w:rPr>
        <w:t>2015</w:t>
      </w:r>
      <w:r>
        <w:rPr>
          <w:spacing w:val="-36"/>
          <w:w w:val="110"/>
        </w:rPr>
        <w:t xml:space="preserve"> </w:t>
      </w:r>
      <w:r>
        <w:rPr>
          <w:w w:val="110"/>
        </w:rPr>
        <w:t>based</w:t>
      </w:r>
      <w:r>
        <w:rPr>
          <w:spacing w:val="-35"/>
          <w:w w:val="110"/>
        </w:rPr>
        <w:t xml:space="preserve"> </w:t>
      </w:r>
      <w:r>
        <w:rPr>
          <w:w w:val="110"/>
        </w:rPr>
        <w:t>on</w:t>
      </w:r>
      <w:r>
        <w:rPr>
          <w:spacing w:val="-35"/>
          <w:w w:val="110"/>
        </w:rPr>
        <w:t xml:space="preserve"> </w:t>
      </w:r>
      <w:r>
        <w:rPr>
          <w:w w:val="110"/>
        </w:rPr>
        <w:t>the</w:t>
      </w:r>
      <w:r>
        <w:rPr>
          <w:spacing w:val="-35"/>
          <w:w w:val="110"/>
        </w:rPr>
        <w:t xml:space="preserve"> </w:t>
      </w:r>
      <w:r>
        <w:rPr>
          <w:spacing w:val="-9"/>
          <w:w w:val="110"/>
        </w:rPr>
        <w:t>CDAW</w:t>
      </w:r>
      <w:r>
        <w:rPr>
          <w:spacing w:val="-35"/>
          <w:w w:val="110"/>
        </w:rPr>
        <w:t xml:space="preserve"> </w:t>
      </w:r>
      <w:r>
        <w:rPr>
          <w:w w:val="110"/>
        </w:rPr>
        <w:t>LASCO</w:t>
      </w:r>
      <w:r>
        <w:rPr>
          <w:spacing w:val="-35"/>
          <w:w w:val="110"/>
        </w:rPr>
        <w:t xml:space="preserve"> </w:t>
      </w:r>
      <w:r>
        <w:rPr>
          <w:w w:val="110"/>
        </w:rPr>
        <w:t>CME</w:t>
      </w:r>
      <w:r>
        <w:rPr>
          <w:spacing w:val="-35"/>
          <w:w w:val="110"/>
        </w:rPr>
        <w:t xml:space="preserve"> </w:t>
      </w:r>
      <w:r>
        <w:rPr>
          <w:w w:val="110"/>
        </w:rPr>
        <w:t>catalog’s</w:t>
      </w:r>
      <w:r>
        <w:rPr>
          <w:spacing w:val="22"/>
        </w:rPr>
        <w:t xml:space="preserve"> </w:t>
      </w:r>
      <w:r>
        <w:rPr>
          <w:w w:val="115"/>
        </w:rPr>
        <w:t>25,053</w:t>
      </w:r>
      <w:r>
        <w:rPr>
          <w:spacing w:val="-11"/>
          <w:w w:val="115"/>
        </w:rPr>
        <w:t xml:space="preserve"> </w:t>
      </w:r>
      <w:r>
        <w:rPr>
          <w:w w:val="115"/>
        </w:rPr>
        <w:t>CMEs</w:t>
      </w:r>
      <w:r>
        <w:rPr>
          <w:spacing w:val="-11"/>
          <w:w w:val="115"/>
        </w:rPr>
        <w:t xml:space="preserve"> </w:t>
      </w:r>
      <w:r>
        <w:rPr>
          <w:w w:val="115"/>
        </w:rPr>
        <w:t>with</w:t>
      </w:r>
      <w:r>
        <w:rPr>
          <w:spacing w:val="-11"/>
          <w:w w:val="115"/>
        </w:rPr>
        <w:t xml:space="preserve"> </w:t>
      </w:r>
      <w:r>
        <w:rPr>
          <w:w w:val="115"/>
        </w:rPr>
        <w:t>listed</w:t>
      </w:r>
      <w:r>
        <w:rPr>
          <w:spacing w:val="-11"/>
          <w:w w:val="115"/>
        </w:rPr>
        <w:t xml:space="preserve"> </w:t>
      </w:r>
      <w:r>
        <w:rPr>
          <w:w w:val="115"/>
        </w:rPr>
        <w:t>speeds.</w:t>
      </w:r>
      <w:r>
        <w:rPr>
          <w:spacing w:val="18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spacing w:val="-1"/>
          <w:w w:val="115"/>
        </w:rPr>
        <w:t>r</w:t>
      </w:r>
      <w:r>
        <w:rPr>
          <w:spacing w:val="-2"/>
          <w:w w:val="115"/>
        </w:rPr>
        <w:t>ed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ve</w:t>
      </w:r>
      <w:r>
        <w:rPr>
          <w:spacing w:val="-1"/>
          <w:w w:val="115"/>
        </w:rPr>
        <w:t>rt</w:t>
      </w:r>
      <w:r>
        <w:rPr>
          <w:spacing w:val="-2"/>
          <w:w w:val="115"/>
        </w:rPr>
        <w:t>ical</w:t>
      </w:r>
      <w:r>
        <w:rPr>
          <w:spacing w:val="-10"/>
          <w:w w:val="115"/>
        </w:rPr>
        <w:t xml:space="preserve"> </w:t>
      </w:r>
      <w:r>
        <w:rPr>
          <w:w w:val="115"/>
        </w:rPr>
        <w:t>line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at</w:t>
      </w:r>
      <w:r>
        <w:rPr>
          <w:spacing w:val="-11"/>
          <w:w w:val="115"/>
        </w:rPr>
        <w:t xml:space="preserve"> </w:t>
      </w:r>
      <w:r>
        <w:rPr>
          <w:w w:val="115"/>
        </w:rPr>
        <w:t>1315</w:t>
      </w:r>
      <w:r>
        <w:rPr>
          <w:spacing w:val="-11"/>
          <w:w w:val="115"/>
        </w:rPr>
        <w:t xml:space="preserve"> </w:t>
      </w:r>
      <w:r>
        <w:rPr>
          <w:rFonts w:cs="Times New Roman"/>
          <w:i/>
          <w:spacing w:val="2"/>
          <w:w w:val="115"/>
        </w:rPr>
        <w:t>km</w:t>
      </w:r>
      <w:r>
        <w:rPr>
          <w:rFonts w:cs="Times New Roman"/>
          <w:i/>
          <w:spacing w:val="-10"/>
          <w:w w:val="115"/>
        </w:rPr>
        <w:t xml:space="preserve"> </w:t>
      </w:r>
      <w:r>
        <w:rPr>
          <w:rFonts w:cs="Times New Roman"/>
          <w:i/>
          <w:spacing w:val="1"/>
          <w:w w:val="115"/>
        </w:rPr>
        <w:t>s</w:t>
      </w:r>
      <w:r>
        <w:rPr>
          <w:rFonts w:cs="Times New Roman"/>
          <w:i/>
          <w:w w:val="115"/>
          <w:position w:val="8"/>
          <w:sz w:val="16"/>
          <w:szCs w:val="16"/>
        </w:rPr>
        <w:t>-</w:t>
      </w:r>
      <w:r>
        <w:rPr>
          <w:rFonts w:cs="Times New Roman"/>
          <w:spacing w:val="2"/>
          <w:w w:val="115"/>
          <w:position w:val="8"/>
          <w:sz w:val="16"/>
          <w:szCs w:val="16"/>
        </w:rPr>
        <w:t>1</w:t>
      </w:r>
      <w:r>
        <w:rPr>
          <w:spacing w:val="2"/>
          <w:w w:val="115"/>
        </w:rPr>
        <w:t>,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listed</w:t>
      </w:r>
      <w:r>
        <w:rPr>
          <w:spacing w:val="-11"/>
          <w:w w:val="115"/>
        </w:rPr>
        <w:t xml:space="preserve"> </w:t>
      </w:r>
      <w:r>
        <w:rPr>
          <w:spacing w:val="1"/>
          <w:w w:val="115"/>
        </w:rPr>
        <w:t>speed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26"/>
          <w:w w:val="99"/>
        </w:rPr>
        <w:t xml:space="preserve"> </w:t>
      </w:r>
      <w:r>
        <w:rPr>
          <w:w w:val="110"/>
        </w:rPr>
        <w:t>2011</w:t>
      </w:r>
      <w:r>
        <w:rPr>
          <w:spacing w:val="-18"/>
          <w:w w:val="110"/>
        </w:rPr>
        <w:t xml:space="preserve"> </w:t>
      </w:r>
      <w:r>
        <w:rPr>
          <w:w w:val="110"/>
        </w:rPr>
        <w:t>August</w:t>
      </w:r>
      <w:r>
        <w:rPr>
          <w:spacing w:val="-17"/>
          <w:w w:val="110"/>
        </w:rPr>
        <w:t xml:space="preserve"> </w:t>
      </w:r>
      <w:r>
        <w:rPr>
          <w:w w:val="110"/>
        </w:rPr>
        <w:t>4</w:t>
      </w:r>
      <w:r>
        <w:rPr>
          <w:spacing w:val="-17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nt.</w:t>
      </w:r>
    </w:p>
    <w:p w14:paraId="61186D43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012488DF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71A38B35" w14:textId="77777777" w:rsidR="00A46697" w:rsidRDefault="005748F0">
      <w:pPr>
        <w:pStyle w:val="Heading2"/>
        <w:spacing w:before="193"/>
        <w:rPr>
          <w:b w:val="0"/>
          <w:bCs w:val="0"/>
        </w:rPr>
      </w:pPr>
      <w:r>
        <w:rPr>
          <w:w w:val="115"/>
        </w:rPr>
        <w:t>SDO/AIA</w:t>
      </w:r>
      <w:r>
        <w:rPr>
          <w:spacing w:val="39"/>
          <w:w w:val="115"/>
        </w:rPr>
        <w:t xml:space="preserve"> </w:t>
      </w:r>
      <w:r>
        <w:rPr>
          <w:w w:val="115"/>
        </w:rPr>
        <w:t>EUV</w:t>
      </w:r>
      <w:r>
        <w:rPr>
          <w:spacing w:val="40"/>
          <w:w w:val="115"/>
        </w:rPr>
        <w:t xml:space="preserve"> </w:t>
      </w:r>
      <w:r>
        <w:rPr>
          <w:w w:val="115"/>
        </w:rPr>
        <w:t>Image</w:t>
      </w:r>
      <w:r>
        <w:rPr>
          <w:spacing w:val="40"/>
          <w:w w:val="115"/>
        </w:rPr>
        <w:t xml:space="preserve"> </w:t>
      </w:r>
      <w:r>
        <w:rPr>
          <w:spacing w:val="-3"/>
          <w:w w:val="115"/>
        </w:rPr>
        <w:t>Ob</w:t>
      </w:r>
      <w:r>
        <w:rPr>
          <w:spacing w:val="-2"/>
          <w:w w:val="115"/>
        </w:rPr>
        <w:t>se</w:t>
      </w:r>
      <w:r>
        <w:rPr>
          <w:spacing w:val="-3"/>
          <w:w w:val="115"/>
        </w:rPr>
        <w:t>r</w:t>
      </w:r>
      <w:r>
        <w:rPr>
          <w:spacing w:val="-2"/>
          <w:w w:val="115"/>
        </w:rPr>
        <w:t>vat</w:t>
      </w:r>
      <w:r>
        <w:rPr>
          <w:spacing w:val="-3"/>
          <w:w w:val="115"/>
        </w:rPr>
        <w:t>ion</w:t>
      </w:r>
      <w:r>
        <w:rPr>
          <w:spacing w:val="-2"/>
          <w:w w:val="115"/>
        </w:rPr>
        <w:t>s</w:t>
      </w:r>
    </w:p>
    <w:p w14:paraId="2A2052F0" w14:textId="77777777" w:rsidR="00A46697" w:rsidRDefault="00A46697">
      <w:pPr>
        <w:spacing w:before="8"/>
        <w:rPr>
          <w:rFonts w:ascii="Times New Roman" w:eastAsia="Times New Roman" w:hAnsi="Times New Roman" w:cs="Times New Roman"/>
          <w:b/>
          <w:bCs/>
          <w:sz w:val="19"/>
          <w:szCs w:val="19"/>
        </w:rPr>
      </w:pPr>
    </w:p>
    <w:p w14:paraId="351A88BF" w14:textId="77777777" w:rsidR="00A46697" w:rsidRDefault="005748F0">
      <w:pPr>
        <w:pStyle w:val="BodyText"/>
        <w:ind w:left="676"/>
      </w:pP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complexities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16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quite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appar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AIA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Figure</w:t>
      </w:r>
      <w:r>
        <w:rPr>
          <w:spacing w:val="17"/>
          <w:w w:val="105"/>
        </w:rPr>
        <w:t xml:space="preserve"> </w:t>
      </w:r>
      <w:r>
        <w:rPr>
          <w:w w:val="105"/>
        </w:rPr>
        <w:t>4.8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</w:p>
    <w:p w14:paraId="55FCCCC5" w14:textId="77777777" w:rsidR="00A46697" w:rsidRDefault="00A46697">
      <w:pPr>
        <w:sectPr w:rsidR="00A46697">
          <w:pgSz w:w="12240" w:h="15840"/>
          <w:pgMar w:top="1340" w:right="1320" w:bottom="280" w:left="1340" w:header="1132" w:footer="0" w:gutter="0"/>
          <w:cols w:space="720"/>
        </w:sectPr>
      </w:pPr>
    </w:p>
    <w:p w14:paraId="5E48830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D8494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7F6A6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520D95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83DB63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853CB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78252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364B19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EBC737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46474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28138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82F5F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23EF16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97E259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D37BD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D43161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B242C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EB7788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98608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D35A6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C00A2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51723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98C80F" w14:textId="77777777" w:rsidR="00A46697" w:rsidRDefault="00A46697">
      <w:pPr>
        <w:spacing w:before="4"/>
        <w:rPr>
          <w:rFonts w:ascii="Times New Roman" w:eastAsia="Times New Roman" w:hAnsi="Times New Roman" w:cs="Times New Roman"/>
          <w:sz w:val="17"/>
          <w:szCs w:val="17"/>
        </w:rPr>
      </w:pPr>
    </w:p>
    <w:p w14:paraId="213FB3F4" w14:textId="77777777" w:rsidR="00A46697" w:rsidRDefault="0038548A">
      <w:pPr>
        <w:pStyle w:val="BodyText"/>
        <w:spacing w:line="270" w:lineRule="exact"/>
        <w:ind w:left="120" w:right="158"/>
        <w:jc w:val="both"/>
      </w:pPr>
      <w:r>
        <w:pict w14:anchorId="56BE24A0">
          <v:shape id="_x0000_s2120" type="#_x0000_t75" style="position:absolute;left:0;text-align:left;margin-left:1in;margin-top:-264.65pt;width:470.5pt;height:244.05pt;z-index:1096;mso-position-horizontal-relative:page">
            <v:imagedata r:id="rId18" o:title=""/>
            <w10:wrap anchorx="page"/>
          </v:shape>
        </w:pict>
      </w:r>
      <w:r w:rsidR="005748F0">
        <w:rPr>
          <w:w w:val="105"/>
        </w:rPr>
        <w:t>Figure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4.8:</w:t>
      </w:r>
      <w:r w:rsidR="005748F0">
        <w:rPr>
          <w:spacing w:val="1"/>
          <w:w w:val="105"/>
        </w:rPr>
        <w:t xml:space="preserve"> </w:t>
      </w:r>
      <w:r w:rsidR="005748F0">
        <w:rPr>
          <w:w w:val="105"/>
        </w:rPr>
        <w:t>Same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as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Figure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4.3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but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for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2010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August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7</w:t>
      </w:r>
      <w:r w:rsidR="005748F0">
        <w:rPr>
          <w:spacing w:val="26"/>
          <w:w w:val="105"/>
        </w:rPr>
        <w:t xml:space="preserve"> 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v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nt.</w:t>
      </w:r>
      <w:r w:rsidR="005748F0">
        <w:rPr>
          <w:spacing w:val="9"/>
          <w:w w:val="105"/>
        </w:rPr>
        <w:t xml:space="preserve"> </w:t>
      </w:r>
      <w:r w:rsidR="005748F0">
        <w:rPr>
          <w:spacing w:val="-1"/>
          <w:w w:val="105"/>
        </w:rPr>
        <w:t>C</w:t>
      </w:r>
      <w:r w:rsidR="005748F0">
        <w:rPr>
          <w:spacing w:val="-2"/>
          <w:w w:val="105"/>
        </w:rPr>
        <w:t>ol</w:t>
      </w:r>
      <w:r w:rsidR="005748F0">
        <w:rPr>
          <w:spacing w:val="-1"/>
          <w:w w:val="105"/>
        </w:rPr>
        <w:t>or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d</w:t>
      </w:r>
      <w:r w:rsidR="005748F0">
        <w:rPr>
          <w:spacing w:val="25"/>
          <w:w w:val="105"/>
        </w:rPr>
        <w:t xml:space="preserve"> 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ontour</w:t>
      </w:r>
      <w:r w:rsidR="005748F0">
        <w:rPr>
          <w:spacing w:val="-2"/>
          <w:w w:val="105"/>
        </w:rPr>
        <w:t>s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and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lines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plots</w:t>
      </w:r>
      <w:r w:rsidR="005748F0">
        <w:rPr>
          <w:spacing w:val="28"/>
        </w:rPr>
        <w:t xml:space="preserve"> </w:t>
      </w:r>
      <w:r w:rsidR="005748F0">
        <w:rPr>
          <w:w w:val="105"/>
        </w:rPr>
        <w:t>correspond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according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legend,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but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are</w:t>
      </w:r>
      <w:r w:rsidR="005748F0">
        <w:rPr>
          <w:spacing w:val="26"/>
          <w:w w:val="105"/>
        </w:rPr>
        <w:t xml:space="preserve"> </w:t>
      </w:r>
      <w:proofErr w:type="spellStart"/>
      <w:r w:rsidR="005748F0">
        <w:rPr>
          <w:spacing w:val="-1"/>
          <w:w w:val="105"/>
        </w:rPr>
        <w:t>d</w:t>
      </w:r>
      <w:r w:rsidR="005748F0">
        <w:rPr>
          <w:spacing w:val="-2"/>
          <w:w w:val="105"/>
        </w:rPr>
        <w:t>i</w:t>
      </w:r>
      <w:r w:rsidR="005748F0">
        <w:rPr>
          <w:rFonts w:ascii="Apple Symbols" w:eastAsia="Apple Symbols" w:hAnsi="Apple Symbols" w:cs="Apple Symbols"/>
          <w:spacing w:val="-1"/>
          <w:w w:val="105"/>
        </w:rPr>
        <w:t>↵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r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nt</w:t>
      </w:r>
      <w:proofErr w:type="spellEnd"/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from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Figure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4.3.</w:t>
      </w:r>
      <w:r w:rsidR="005748F0">
        <w:rPr>
          <w:spacing w:val="55"/>
          <w:w w:val="105"/>
        </w:rPr>
        <w:t xml:space="preserve"> </w:t>
      </w:r>
      <w:r w:rsidR="005748F0">
        <w:rPr>
          <w:w w:val="105"/>
        </w:rPr>
        <w:t>An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additional</w:t>
      </w:r>
      <w:r w:rsidR="005748F0">
        <w:rPr>
          <w:spacing w:val="26"/>
          <w:w w:val="105"/>
        </w:rPr>
        <w:t xml:space="preserve"> </w:t>
      </w:r>
      <w:proofErr w:type="spellStart"/>
      <w:r w:rsidR="005748F0">
        <w:rPr>
          <w:w w:val="105"/>
        </w:rPr>
        <w:t>di</w:t>
      </w:r>
      <w:r w:rsidR="005748F0">
        <w:rPr>
          <w:rFonts w:ascii="Apple Symbols" w:eastAsia="Apple Symbols" w:hAnsi="Apple Symbols" w:cs="Apple Symbols"/>
          <w:w w:val="105"/>
        </w:rPr>
        <w:t>↵</w:t>
      </w:r>
      <w:r w:rsidR="005748F0">
        <w:rPr>
          <w:w w:val="105"/>
        </w:rPr>
        <w:t>erence</w:t>
      </w:r>
      <w:proofErr w:type="spellEnd"/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that</w:t>
      </w:r>
      <w:r w:rsidR="005748F0">
        <w:rPr>
          <w:spacing w:val="28"/>
          <w:w w:val="121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-7"/>
          <w:w w:val="105"/>
        </w:rPr>
        <w:t xml:space="preserve"> </w:t>
      </w:r>
      <w:r w:rsidR="005748F0">
        <w:rPr>
          <w:w w:val="105"/>
        </w:rPr>
        <w:t>He</w:t>
      </w:r>
      <w:r w:rsidR="005748F0">
        <w:rPr>
          <w:spacing w:val="-7"/>
          <w:w w:val="105"/>
        </w:rPr>
        <w:t xml:space="preserve"> </w:t>
      </w:r>
      <w:r w:rsidR="005748F0">
        <w:rPr>
          <w:spacing w:val="5"/>
          <w:w w:val="105"/>
        </w:rPr>
        <w:t>I</w:t>
      </w:r>
      <w:r w:rsidR="005748F0">
        <w:rPr>
          <w:w w:val="105"/>
        </w:rPr>
        <w:t>I</w:t>
      </w:r>
      <w:r w:rsidR="005748F0">
        <w:rPr>
          <w:spacing w:val="-7"/>
          <w:w w:val="105"/>
        </w:rPr>
        <w:t xml:space="preserve"> </w:t>
      </w:r>
      <w:r w:rsidR="005748F0">
        <w:rPr>
          <w:w w:val="105"/>
        </w:rPr>
        <w:t>304</w:t>
      </w:r>
      <w:r w:rsidR="005748F0">
        <w:rPr>
          <w:spacing w:val="-7"/>
          <w:w w:val="105"/>
        </w:rPr>
        <w:t xml:space="preserve"> </w:t>
      </w:r>
      <w:r w:rsidR="005748F0">
        <w:rPr>
          <w:spacing w:val="-172"/>
          <w:w w:val="105"/>
          <w:position w:val="4"/>
        </w:rPr>
        <w:t>˚</w:t>
      </w:r>
      <w:proofErr w:type="gramStart"/>
      <w:r w:rsidR="005748F0">
        <w:rPr>
          <w:w w:val="105"/>
        </w:rPr>
        <w:t>A</w:t>
      </w:r>
      <w:proofErr w:type="gramEnd"/>
      <w:r w:rsidR="005748F0">
        <w:rPr>
          <w:spacing w:val="-8"/>
          <w:w w:val="105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-7"/>
          <w:w w:val="105"/>
        </w:rPr>
        <w:t xml:space="preserve"> </w:t>
      </w:r>
      <w:r w:rsidR="005748F0">
        <w:rPr>
          <w:w w:val="105"/>
        </w:rPr>
        <w:t>n</w:t>
      </w:r>
      <w:r w:rsidR="005748F0">
        <w:rPr>
          <w:spacing w:val="-8"/>
          <w:w w:val="105"/>
        </w:rPr>
        <w:t>o</w:t>
      </w:r>
      <w:r w:rsidR="005748F0">
        <w:rPr>
          <w:w w:val="105"/>
        </w:rPr>
        <w:t>w</w:t>
      </w:r>
      <w:r w:rsidR="005748F0">
        <w:rPr>
          <w:spacing w:val="-7"/>
          <w:w w:val="105"/>
        </w:rPr>
        <w:t xml:space="preserve"> </w:t>
      </w:r>
      <w:r w:rsidR="005748F0">
        <w:rPr>
          <w:w w:val="105"/>
        </w:rPr>
        <w:t>sh</w:t>
      </w:r>
      <w:r w:rsidR="005748F0">
        <w:rPr>
          <w:spacing w:val="-8"/>
          <w:w w:val="105"/>
        </w:rPr>
        <w:t>o</w:t>
      </w:r>
      <w:r w:rsidR="005748F0">
        <w:rPr>
          <w:w w:val="105"/>
        </w:rPr>
        <w:t>ws</w:t>
      </w:r>
      <w:r w:rsidR="005748F0">
        <w:rPr>
          <w:spacing w:val="-6"/>
          <w:w w:val="105"/>
        </w:rPr>
        <w:t xml:space="preserve"> </w:t>
      </w:r>
      <w:r w:rsidR="005748F0">
        <w:rPr>
          <w:w w:val="105"/>
        </w:rPr>
        <w:t>dimming.</w:t>
      </w:r>
      <w:r w:rsidR="005748F0">
        <w:rPr>
          <w:spacing w:val="31"/>
          <w:w w:val="105"/>
        </w:rPr>
        <w:t xml:space="preserve"> </w:t>
      </w:r>
      <w:r w:rsidR="005748F0">
        <w:rPr>
          <w:w w:val="105"/>
        </w:rPr>
        <w:t>Not</w:t>
      </w:r>
      <w:r w:rsidR="005748F0">
        <w:rPr>
          <w:spacing w:val="-7"/>
          <w:w w:val="105"/>
        </w:rPr>
        <w:t xml:space="preserve"> </w:t>
      </w:r>
      <w:r w:rsidR="005748F0">
        <w:rPr>
          <w:w w:val="105"/>
        </w:rPr>
        <w:t>all</w:t>
      </w:r>
      <w:r w:rsidR="005748F0">
        <w:rPr>
          <w:spacing w:val="-6"/>
          <w:w w:val="105"/>
        </w:rPr>
        <w:t xml:space="preserve"> </w:t>
      </w:r>
      <w:r w:rsidR="005748F0">
        <w:rPr>
          <w:w w:val="105"/>
        </w:rPr>
        <w:t>304</w:t>
      </w:r>
      <w:r w:rsidR="005748F0">
        <w:rPr>
          <w:spacing w:val="-8"/>
          <w:w w:val="105"/>
        </w:rPr>
        <w:t xml:space="preserve"> </w:t>
      </w:r>
      <w:r w:rsidR="005748F0">
        <w:rPr>
          <w:spacing w:val="-172"/>
          <w:w w:val="105"/>
          <w:position w:val="4"/>
        </w:rPr>
        <w:t>˚</w:t>
      </w:r>
      <w:r w:rsidR="005748F0">
        <w:rPr>
          <w:w w:val="105"/>
        </w:rPr>
        <w:t>A</w:t>
      </w:r>
      <w:r w:rsidR="005748F0">
        <w:rPr>
          <w:spacing w:val="-7"/>
          <w:w w:val="105"/>
        </w:rPr>
        <w:t xml:space="preserve"> </w:t>
      </w:r>
      <w:r w:rsidR="005748F0">
        <w:rPr>
          <w:w w:val="105"/>
        </w:rPr>
        <w:t>data</w:t>
      </w:r>
      <w:r w:rsidR="005748F0">
        <w:rPr>
          <w:spacing w:val="-7"/>
          <w:w w:val="105"/>
        </w:rPr>
        <w:t xml:space="preserve"> </w:t>
      </w:r>
      <w:r w:rsidR="005748F0">
        <w:rPr>
          <w:spacing w:val="-8"/>
          <w:w w:val="105"/>
        </w:rPr>
        <w:t>w</w:t>
      </w:r>
      <w:r w:rsidR="005748F0">
        <w:rPr>
          <w:w w:val="105"/>
        </w:rPr>
        <w:t>e</w:t>
      </w:r>
      <w:r w:rsidR="005748F0">
        <w:rPr>
          <w:spacing w:val="-1"/>
          <w:w w:val="105"/>
        </w:rPr>
        <w:t>r</w:t>
      </w:r>
      <w:r w:rsidR="005748F0">
        <w:rPr>
          <w:w w:val="105"/>
        </w:rPr>
        <w:t>e</w:t>
      </w:r>
      <w:r w:rsidR="005748F0">
        <w:rPr>
          <w:spacing w:val="-6"/>
          <w:w w:val="105"/>
        </w:rPr>
        <w:t xml:space="preserve"> </w:t>
      </w:r>
      <w:r w:rsidR="005748F0">
        <w:rPr>
          <w:spacing w:val="-7"/>
          <w:w w:val="105"/>
        </w:rPr>
        <w:t>a</w:t>
      </w:r>
      <w:r w:rsidR="005748F0">
        <w:rPr>
          <w:spacing w:val="-13"/>
          <w:w w:val="105"/>
        </w:rPr>
        <w:t>v</w:t>
      </w:r>
      <w:r w:rsidR="005748F0">
        <w:rPr>
          <w:w w:val="105"/>
        </w:rPr>
        <w:t>ailable</w:t>
      </w:r>
      <w:r w:rsidR="005748F0">
        <w:rPr>
          <w:spacing w:val="-8"/>
          <w:w w:val="105"/>
        </w:rPr>
        <w:t xml:space="preserve"> </w:t>
      </w:r>
      <w:r w:rsidR="005748F0">
        <w:rPr>
          <w:w w:val="105"/>
        </w:rPr>
        <w:t>at</w:t>
      </w:r>
      <w:r w:rsidR="005748F0">
        <w:rPr>
          <w:spacing w:val="-6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-6"/>
          <w:w w:val="105"/>
        </w:rPr>
        <w:t xml:space="preserve"> </w:t>
      </w:r>
      <w:r w:rsidR="005748F0">
        <w:rPr>
          <w:w w:val="105"/>
        </w:rPr>
        <w:t>time</w:t>
      </w:r>
      <w:r w:rsidR="005748F0">
        <w:rPr>
          <w:spacing w:val="-7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-7"/>
          <w:w w:val="105"/>
        </w:rPr>
        <w:t xml:space="preserve"> </w:t>
      </w:r>
      <w:r w:rsidR="005748F0">
        <w:rPr>
          <w:w w:val="105"/>
        </w:rPr>
        <w:t>pr</w:t>
      </w:r>
      <w:r w:rsidR="005748F0">
        <w:rPr>
          <w:spacing w:val="6"/>
          <w:w w:val="105"/>
        </w:rPr>
        <w:t>o</w:t>
      </w:r>
      <w:r w:rsidR="005748F0">
        <w:rPr>
          <w:w w:val="105"/>
        </w:rPr>
        <w:t>cessing,</w:t>
      </w:r>
      <w:r w:rsidR="005748F0">
        <w:rPr>
          <w:w w:val="102"/>
        </w:rPr>
        <w:t xml:space="preserve"> </w:t>
      </w:r>
      <w:r w:rsidR="005748F0">
        <w:rPr>
          <w:spacing w:val="-3"/>
          <w:w w:val="105"/>
        </w:rPr>
        <w:t>w</w:t>
      </w:r>
      <w:r w:rsidR="005748F0">
        <w:rPr>
          <w:spacing w:val="-2"/>
          <w:w w:val="105"/>
        </w:rPr>
        <w:t>h</w:t>
      </w:r>
      <w:r w:rsidR="005748F0">
        <w:rPr>
          <w:spacing w:val="-3"/>
          <w:w w:val="105"/>
        </w:rPr>
        <w:t>ic</w:t>
      </w:r>
      <w:r w:rsidR="005748F0">
        <w:rPr>
          <w:spacing w:val="-2"/>
          <w:w w:val="105"/>
        </w:rPr>
        <w:t>h</w:t>
      </w:r>
      <w:r w:rsidR="005748F0">
        <w:rPr>
          <w:spacing w:val="15"/>
          <w:w w:val="105"/>
        </w:rPr>
        <w:t xml:space="preserve"> </w:t>
      </w:r>
      <w:r w:rsidR="005748F0">
        <w:rPr>
          <w:spacing w:val="-2"/>
          <w:w w:val="105"/>
        </w:rPr>
        <w:t>is</w:t>
      </w:r>
      <w:r w:rsidR="005748F0">
        <w:rPr>
          <w:spacing w:val="15"/>
          <w:w w:val="105"/>
        </w:rPr>
        <w:t xml:space="preserve"> </w:t>
      </w:r>
      <w:r w:rsidR="005748F0">
        <w:rPr>
          <w:spacing w:val="-3"/>
          <w:w w:val="105"/>
        </w:rPr>
        <w:t>w</w:t>
      </w:r>
      <w:r w:rsidR="005748F0">
        <w:rPr>
          <w:spacing w:val="-2"/>
          <w:w w:val="105"/>
        </w:rPr>
        <w:t>hy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4"/>
          <w:w w:val="105"/>
        </w:rPr>
        <w:t xml:space="preserve"> </w:t>
      </w:r>
      <w:r w:rsidR="005748F0">
        <w:rPr>
          <w:w w:val="105"/>
        </w:rPr>
        <w:t>time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series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ends</w:t>
      </w:r>
      <w:r w:rsidR="005748F0">
        <w:rPr>
          <w:spacing w:val="14"/>
          <w:w w:val="105"/>
        </w:rPr>
        <w:t xml:space="preserve"> </w:t>
      </w:r>
      <w:r w:rsidR="005748F0">
        <w:rPr>
          <w:w w:val="105"/>
        </w:rPr>
        <w:t>at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6:00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UT.</w:t>
      </w:r>
      <w:r w:rsidR="005748F0">
        <w:rPr>
          <w:spacing w:val="14"/>
          <w:w w:val="105"/>
        </w:rPr>
        <w:t xml:space="preserve"> </w:t>
      </w:r>
      <w:r w:rsidR="005748F0">
        <w:rPr>
          <w:w w:val="105"/>
        </w:rPr>
        <w:t>Figure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courtesy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15"/>
          <w:w w:val="105"/>
        </w:rPr>
        <w:t xml:space="preserve"> </w:t>
      </w:r>
      <w:r w:rsidR="005748F0">
        <w:rPr>
          <w:spacing w:val="-2"/>
          <w:w w:val="105"/>
        </w:rPr>
        <w:t>Rach</w:t>
      </w:r>
      <w:r w:rsidR="005748F0">
        <w:rPr>
          <w:spacing w:val="-3"/>
          <w:w w:val="105"/>
        </w:rPr>
        <w:t>el</w:t>
      </w:r>
      <w:r w:rsidR="005748F0">
        <w:rPr>
          <w:spacing w:val="15"/>
          <w:w w:val="105"/>
        </w:rPr>
        <w:t xml:space="preserve"> </w:t>
      </w:r>
      <w:r w:rsidR="005748F0">
        <w:rPr>
          <w:spacing w:val="-2"/>
          <w:w w:val="105"/>
        </w:rPr>
        <w:t>Hoc</w:t>
      </w:r>
      <w:r w:rsidR="005748F0">
        <w:rPr>
          <w:spacing w:val="-1"/>
          <w:w w:val="105"/>
        </w:rPr>
        <w:t>k.</w:t>
      </w:r>
    </w:p>
    <w:p w14:paraId="23E75C94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7DD7516F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485C0DF4" w14:textId="77777777" w:rsidR="00A46697" w:rsidRDefault="00A46697">
      <w:pPr>
        <w:spacing w:before="10"/>
        <w:rPr>
          <w:rFonts w:ascii="Times New Roman" w:eastAsia="Times New Roman" w:hAnsi="Times New Roman" w:cs="Times New Roman"/>
        </w:rPr>
      </w:pPr>
    </w:p>
    <w:p w14:paraId="0E902295" w14:textId="77777777" w:rsidR="00A46697" w:rsidRDefault="005748F0">
      <w:pPr>
        <w:pStyle w:val="BodyText"/>
        <w:spacing w:line="480" w:lineRule="atLeast"/>
        <w:ind w:left="120" w:right="158"/>
        <w:jc w:val="both"/>
      </w:pPr>
      <w:proofErr w:type="gramStart"/>
      <w:r>
        <w:rPr>
          <w:w w:val="105"/>
        </w:rPr>
        <w:t>in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same</w:t>
      </w:r>
      <w:r>
        <w:rPr>
          <w:spacing w:val="12"/>
          <w:w w:val="105"/>
        </w:rPr>
        <w:t xml:space="preserve"> </w:t>
      </w:r>
      <w:r>
        <w:rPr>
          <w:w w:val="105"/>
        </w:rPr>
        <w:t>format</w:t>
      </w:r>
      <w:r>
        <w:rPr>
          <w:spacing w:val="12"/>
          <w:w w:val="105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w w:val="105"/>
        </w:rPr>
        <w:t>Figure</w:t>
      </w:r>
      <w:r>
        <w:rPr>
          <w:spacing w:val="12"/>
          <w:w w:val="105"/>
        </w:rPr>
        <w:t xml:space="preserve"> </w:t>
      </w:r>
      <w:r>
        <w:rPr>
          <w:w w:val="105"/>
        </w:rPr>
        <w:t>4.3</w:t>
      </w:r>
      <w:r>
        <w:rPr>
          <w:spacing w:val="11"/>
          <w:w w:val="105"/>
        </w:rPr>
        <w:t xml:space="preserve"> </w:t>
      </w:r>
      <w:r>
        <w:rPr>
          <w:w w:val="105"/>
        </w:rPr>
        <w:t>but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2011</w:t>
      </w:r>
      <w:r>
        <w:rPr>
          <w:spacing w:val="12"/>
          <w:w w:val="105"/>
        </w:rPr>
        <w:t xml:space="preserve"> </w:t>
      </w:r>
      <w:r>
        <w:rPr>
          <w:w w:val="105"/>
        </w:rPr>
        <w:t>August</w:t>
      </w:r>
      <w:r>
        <w:rPr>
          <w:spacing w:val="11"/>
          <w:w w:val="105"/>
        </w:rPr>
        <w:t xml:space="preserve"> </w:t>
      </w:r>
      <w:r>
        <w:rPr>
          <w:w w:val="105"/>
        </w:rPr>
        <w:t>4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41"/>
          <w:w w:val="105"/>
        </w:rPr>
        <w:t xml:space="preserve"> </w:t>
      </w:r>
      <w:r>
        <w:rPr>
          <w:w w:val="105"/>
        </w:rPr>
        <w:t>Dimming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seen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22"/>
        </w:rPr>
        <w:t xml:space="preserve"> </w:t>
      </w:r>
      <w:r>
        <w:rPr>
          <w:w w:val="105"/>
        </w:rPr>
        <w:t>locations</w:t>
      </w:r>
      <w:r>
        <w:rPr>
          <w:spacing w:val="32"/>
          <w:w w:val="105"/>
        </w:rPr>
        <w:t xml:space="preserve"> </w:t>
      </w:r>
      <w:r>
        <w:rPr>
          <w:w w:val="105"/>
        </w:rPr>
        <w:t>for</w:t>
      </w:r>
      <w:r>
        <w:rPr>
          <w:spacing w:val="32"/>
          <w:w w:val="105"/>
        </w:rPr>
        <w:t xml:space="preserve"> </w:t>
      </w:r>
      <w:r>
        <w:rPr>
          <w:w w:val="105"/>
        </w:rPr>
        <w:t>this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nt,</w:t>
      </w:r>
      <w:r>
        <w:rPr>
          <w:spacing w:val="34"/>
          <w:w w:val="105"/>
        </w:rPr>
        <w:t xml:space="preserve"> </w:t>
      </w:r>
      <w:r>
        <w:rPr>
          <w:w w:val="105"/>
        </w:rPr>
        <w:t>indicating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ach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2"/>
          <w:w w:val="105"/>
        </w:rPr>
        <w:t xml:space="preserve"> </w:t>
      </w:r>
      <w:r>
        <w:rPr>
          <w:w w:val="105"/>
        </w:rPr>
        <w:t>influence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this</w:t>
      </w:r>
      <w:r>
        <w:rPr>
          <w:spacing w:val="32"/>
          <w:w w:val="105"/>
        </w:rPr>
        <w:t xml:space="preserve"> </w:t>
      </w:r>
      <w:r>
        <w:rPr>
          <w:w w:val="105"/>
        </w:rPr>
        <w:t>eruption.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particular,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27"/>
          <w:w w:val="110"/>
        </w:rPr>
        <w:t xml:space="preserve"> </w:t>
      </w:r>
      <w:r>
        <w:rPr>
          <w:w w:val="105"/>
        </w:rPr>
        <w:t>though</w:t>
      </w:r>
      <w:r>
        <w:rPr>
          <w:spacing w:val="35"/>
          <w:w w:val="105"/>
        </w:rPr>
        <w:t xml:space="preserve"> </w:t>
      </w:r>
      <w:r>
        <w:rPr>
          <w:w w:val="105"/>
        </w:rPr>
        <w:t>304</w:t>
      </w:r>
      <w:r>
        <w:rPr>
          <w:spacing w:val="3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data</w:t>
      </w:r>
      <w:r>
        <w:rPr>
          <w:spacing w:val="35"/>
          <w:w w:val="105"/>
        </w:rPr>
        <w:t xml:space="preserve"> </w:t>
      </w:r>
      <w:r>
        <w:rPr>
          <w:spacing w:val="-8"/>
          <w:w w:val="105"/>
        </w:rPr>
        <w:t>w</w:t>
      </w:r>
      <w:r>
        <w:rPr>
          <w:w w:val="105"/>
        </w:rPr>
        <w:t>ere</w:t>
      </w:r>
      <w:r>
        <w:rPr>
          <w:spacing w:val="35"/>
          <w:w w:val="105"/>
        </w:rPr>
        <w:t xml:space="preserve"> </w:t>
      </w:r>
      <w:r>
        <w:rPr>
          <w:w w:val="105"/>
        </w:rPr>
        <w:t>not</w:t>
      </w:r>
      <w:r>
        <w:rPr>
          <w:spacing w:val="35"/>
          <w:w w:val="105"/>
        </w:rPr>
        <w:t xml:space="preserve"> </w:t>
      </w:r>
      <w:r>
        <w:rPr>
          <w:w w:val="105"/>
        </w:rPr>
        <w:t>pr</w:t>
      </w:r>
      <w:r>
        <w:rPr>
          <w:spacing w:val="5"/>
          <w:w w:val="105"/>
        </w:rPr>
        <w:t>o</w:t>
      </w:r>
      <w:r>
        <w:rPr>
          <w:w w:val="105"/>
        </w:rPr>
        <w:t>cessed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end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dimming</w:t>
      </w:r>
      <w:r>
        <w:rPr>
          <w:spacing w:val="35"/>
          <w:w w:val="105"/>
        </w:rPr>
        <w:t xml:space="preserve"> </w:t>
      </w:r>
      <w:r>
        <w:rPr>
          <w:w w:val="105"/>
        </w:rPr>
        <w:t>wind</w:t>
      </w:r>
      <w:r>
        <w:rPr>
          <w:spacing w:val="-7"/>
          <w:w w:val="105"/>
        </w:rPr>
        <w:t>o</w:t>
      </w:r>
      <w:r>
        <w:rPr>
          <w:spacing w:val="-2"/>
          <w:w w:val="105"/>
        </w:rPr>
        <w:t>w</w:t>
      </w:r>
      <w:r>
        <w:rPr>
          <w:rFonts w:cs="Times New Roman"/>
          <w:w w:val="105"/>
          <w:position w:val="8"/>
          <w:sz w:val="16"/>
          <w:szCs w:val="16"/>
        </w:rPr>
        <w:t>2</w:t>
      </w:r>
      <w:r>
        <w:rPr>
          <w:rFonts w:cs="Times New Roman"/>
          <w:spacing w:val="19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main</w:t>
      </w:r>
      <w:r>
        <w:rPr>
          <w:spacing w:val="35"/>
          <w:w w:val="105"/>
        </w:rPr>
        <w:t xml:space="preserve"> </w:t>
      </w:r>
      <w:r>
        <w:rPr>
          <w:w w:val="105"/>
        </w:rPr>
        <w:t>phase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w w:val="95"/>
        </w:rPr>
        <w:t xml:space="preserve"> </w:t>
      </w:r>
      <w:r>
        <w:rPr>
          <w:w w:val="105"/>
        </w:rPr>
        <w:t>obscuration</w:t>
      </w:r>
      <w:r>
        <w:rPr>
          <w:spacing w:val="-8"/>
          <w:w w:val="105"/>
        </w:rPr>
        <w:t xml:space="preserve"> </w:t>
      </w:r>
      <w:r>
        <w:rPr>
          <w:w w:val="105"/>
        </w:rPr>
        <w:t>dimming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clearly</w:t>
      </w:r>
      <w:r>
        <w:rPr>
          <w:spacing w:val="-7"/>
          <w:w w:val="105"/>
        </w:rPr>
        <w:t xml:space="preserve"> </w:t>
      </w:r>
      <w:r>
        <w:rPr>
          <w:w w:val="105"/>
        </w:rPr>
        <w:t>visible.</w:t>
      </w:r>
      <w:r>
        <w:rPr>
          <w:spacing w:val="26"/>
          <w:w w:val="105"/>
        </w:rPr>
        <w:t xml:space="preserve"> </w:t>
      </w:r>
      <w:proofErr w:type="gramStart"/>
      <w:r>
        <w:rPr>
          <w:w w:val="105"/>
        </w:rPr>
        <w:t>A</w:t>
      </w:r>
      <w:r>
        <w:rPr>
          <w:spacing w:val="-1"/>
          <w:w w:val="105"/>
        </w:rPr>
        <w:t>d</w:t>
      </w:r>
      <w:r>
        <w:rPr>
          <w:w w:val="105"/>
        </w:rPr>
        <w:t>ditionall</w:t>
      </w:r>
      <w:r>
        <w:rPr>
          <w:spacing w:val="-19"/>
          <w:w w:val="105"/>
        </w:rPr>
        <w:t>y</w:t>
      </w:r>
      <w:r>
        <w:rPr>
          <w:w w:val="105"/>
        </w:rPr>
        <w:t>,</w:t>
      </w:r>
      <w:r>
        <w:rPr>
          <w:spacing w:val="-4"/>
          <w:w w:val="105"/>
        </w:rPr>
        <w:t xml:space="preserve"> </w:t>
      </w:r>
      <w:r>
        <w:rPr>
          <w:w w:val="105"/>
        </w:rPr>
        <w:t>193</w:t>
      </w:r>
      <w:r>
        <w:rPr>
          <w:spacing w:val="-7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171</w:t>
      </w:r>
      <w:r>
        <w:rPr>
          <w:spacing w:val="-8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sh</w:t>
      </w:r>
      <w:r>
        <w:rPr>
          <w:spacing w:val="-8"/>
          <w:w w:val="105"/>
        </w:rPr>
        <w:t>o</w:t>
      </w:r>
      <w:r>
        <w:rPr>
          <w:w w:val="105"/>
        </w:rPr>
        <w:t>w</w:t>
      </w:r>
      <w:r>
        <w:rPr>
          <w:spacing w:val="-7"/>
          <w:w w:val="105"/>
        </w:rPr>
        <w:t xml:space="preserve"> </w:t>
      </w:r>
      <w:r>
        <w:rPr>
          <w:w w:val="105"/>
        </w:rPr>
        <w:t>dimming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ery</w:t>
      </w:r>
      <w:r>
        <w:rPr>
          <w:spacing w:val="-7"/>
          <w:w w:val="105"/>
        </w:rPr>
        <w:t xml:space="preserve"> </w:t>
      </w:r>
      <w:r>
        <w:rPr>
          <w:w w:val="105"/>
        </w:rPr>
        <w:t>region</w:t>
      </w:r>
      <w:r>
        <w:rPr>
          <w:w w:val="104"/>
        </w:rPr>
        <w:t xml:space="preserve"> </w:t>
      </w:r>
      <w:r>
        <w:rPr>
          <w:w w:val="105"/>
        </w:rPr>
        <w:t>outside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flare-isolating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(y</w:t>
      </w:r>
      <w:r>
        <w:rPr>
          <w:spacing w:val="-3"/>
          <w:w w:val="105"/>
        </w:rPr>
        <w:t>ellow</w:t>
      </w:r>
      <w:r>
        <w:rPr>
          <w:spacing w:val="-2"/>
          <w:w w:val="105"/>
        </w:rPr>
        <w:t>).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primary</w:t>
      </w:r>
      <w:r>
        <w:rPr>
          <w:spacing w:val="30"/>
          <w:w w:val="105"/>
        </w:rPr>
        <w:t xml:space="preserve"> </w:t>
      </w:r>
      <w:r>
        <w:rPr>
          <w:w w:val="105"/>
        </w:rPr>
        <w:t>region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thought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0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1"/>
          <w:w w:val="105"/>
        </w:rPr>
        <w:t xml:space="preserve"> </w:t>
      </w:r>
      <w:r>
        <w:rPr>
          <w:w w:val="105"/>
        </w:rPr>
        <w:t>associated</w:t>
      </w:r>
      <w:r>
        <w:rPr>
          <w:spacing w:val="31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10"/>
        </w:rPr>
        <w:t xml:space="preserve"> </w:t>
      </w:r>
      <w:r>
        <w:rPr>
          <w:w w:val="105"/>
        </w:rPr>
        <w:t>mass-loss</w:t>
      </w:r>
      <w:r>
        <w:rPr>
          <w:spacing w:val="7"/>
          <w:w w:val="105"/>
        </w:rPr>
        <w:t xml:space="preserve"> </w:t>
      </w:r>
      <w:r>
        <w:rPr>
          <w:w w:val="105"/>
        </w:rPr>
        <w:t>dimming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labeled</w:t>
      </w:r>
      <w:r>
        <w:rPr>
          <w:spacing w:val="8"/>
          <w:w w:val="105"/>
        </w:rPr>
        <w:t xml:space="preserve"> </w:t>
      </w:r>
      <w:r>
        <w:rPr>
          <w:w w:val="105"/>
        </w:rPr>
        <w:t>“core</w:t>
      </w:r>
      <w:r>
        <w:rPr>
          <w:spacing w:val="7"/>
          <w:w w:val="105"/>
        </w:rPr>
        <w:t xml:space="preserve"> </w:t>
      </w:r>
      <w:r>
        <w:rPr>
          <w:w w:val="105"/>
        </w:rPr>
        <w:t>dimming”</w:t>
      </w:r>
      <w:r>
        <w:rPr>
          <w:spacing w:val="8"/>
          <w:w w:val="105"/>
        </w:rPr>
        <w:t xml:space="preserve"> </w:t>
      </w:r>
      <w:r>
        <w:rPr>
          <w:w w:val="105"/>
        </w:rPr>
        <w:t>(orange)</w:t>
      </w:r>
      <w:r>
        <w:rPr>
          <w:spacing w:val="7"/>
          <w:w w:val="105"/>
        </w:rPr>
        <w:t xml:space="preserve"> </w:t>
      </w:r>
      <w:r>
        <w:rPr>
          <w:w w:val="105"/>
        </w:rPr>
        <w:t>here.</w:t>
      </w:r>
      <w:r>
        <w:rPr>
          <w:spacing w:val="41"/>
          <w:w w:val="105"/>
        </w:rPr>
        <w:t xml:space="preserve"> </w:t>
      </w:r>
      <w:r>
        <w:rPr>
          <w:w w:val="105"/>
        </w:rPr>
        <w:t>It</w:t>
      </w:r>
      <w:r>
        <w:rPr>
          <w:spacing w:val="7"/>
          <w:w w:val="105"/>
        </w:rPr>
        <w:t xml:space="preserve"> </w:t>
      </w:r>
      <w:r>
        <w:rPr>
          <w:w w:val="105"/>
        </w:rPr>
        <w:t>corresponds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an</w:t>
      </w:r>
      <w:r>
        <w:rPr>
          <w:spacing w:val="8"/>
          <w:w w:val="105"/>
        </w:rPr>
        <w:t xml:space="preserve"> </w:t>
      </w:r>
      <w:r>
        <w:rPr>
          <w:w w:val="105"/>
        </w:rPr>
        <w:t>area</w:t>
      </w:r>
      <w:r>
        <w:rPr>
          <w:spacing w:val="8"/>
          <w:w w:val="105"/>
        </w:rPr>
        <w:t xml:space="preserve"> </w:t>
      </w:r>
      <w:r>
        <w:rPr>
          <w:w w:val="105"/>
        </w:rPr>
        <w:t>immediately</w:t>
      </w:r>
      <w:r>
        <w:rPr>
          <w:spacing w:val="24"/>
          <w:w w:val="104"/>
        </w:rPr>
        <w:t xml:space="preserve"> </w:t>
      </w:r>
      <w:r>
        <w:rPr>
          <w:w w:val="105"/>
        </w:rPr>
        <w:t>surrounding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region</w:t>
      </w:r>
      <w:r>
        <w:rPr>
          <w:spacing w:val="26"/>
          <w:w w:val="105"/>
        </w:rPr>
        <w:t xml:space="preserve"> </w:t>
      </w:r>
      <w:r>
        <w:rPr>
          <w:w w:val="105"/>
        </w:rPr>
        <w:t>where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flare</w:t>
      </w:r>
      <w:r>
        <w:rPr>
          <w:spacing w:val="26"/>
          <w:w w:val="105"/>
        </w:rPr>
        <w:t xml:space="preserve"> </w:t>
      </w:r>
      <w:r>
        <w:rPr>
          <w:w w:val="105"/>
        </w:rPr>
        <w:t>t</w:t>
      </w:r>
      <w:r>
        <w:rPr>
          <w:spacing w:val="1"/>
          <w:w w:val="105"/>
        </w:rPr>
        <w:t>ook</w:t>
      </w:r>
      <w:r>
        <w:rPr>
          <w:spacing w:val="26"/>
          <w:w w:val="105"/>
        </w:rPr>
        <w:t xml:space="preserve"> </w:t>
      </w:r>
      <w:r>
        <w:rPr>
          <w:w w:val="105"/>
        </w:rPr>
        <w:t>place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bounded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6"/>
          <w:w w:val="105"/>
        </w:rPr>
        <w:t xml:space="preserve"> </w:t>
      </w:r>
      <w:r>
        <w:rPr>
          <w:w w:val="105"/>
        </w:rPr>
        <w:t>quiet-Sun</w:t>
      </w:r>
      <w:r>
        <w:rPr>
          <w:spacing w:val="26"/>
          <w:w w:val="105"/>
        </w:rPr>
        <w:t xml:space="preserve"> </w:t>
      </w:r>
      <w:r>
        <w:rPr>
          <w:w w:val="105"/>
        </w:rPr>
        <w:t>on</w:t>
      </w:r>
      <w:r>
        <w:rPr>
          <w:spacing w:val="26"/>
          <w:w w:val="105"/>
        </w:rPr>
        <w:t xml:space="preserve"> </w:t>
      </w:r>
      <w:r>
        <w:rPr>
          <w:w w:val="105"/>
        </w:rPr>
        <w:t>top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10"/>
        </w:rPr>
        <w:t xml:space="preserve"> </w:t>
      </w:r>
      <w:r>
        <w:rPr>
          <w:w w:val="105"/>
        </w:rPr>
        <w:t>bott</w:t>
      </w:r>
      <w:r>
        <w:rPr>
          <w:spacing w:val="1"/>
          <w:w w:val="105"/>
        </w:rPr>
        <w:t>om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other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region</w:t>
      </w:r>
      <w:r>
        <w:rPr>
          <w:spacing w:val="23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left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ght.</w:t>
      </w:r>
      <w:r>
        <w:rPr>
          <w:spacing w:val="51"/>
          <w:w w:val="105"/>
        </w:rPr>
        <w:t xml:space="preserve"> </w:t>
      </w:r>
      <w:r>
        <w:rPr>
          <w:w w:val="105"/>
        </w:rPr>
        <w:t>All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oth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regions</w:t>
      </w:r>
      <w:r>
        <w:rPr>
          <w:spacing w:val="23"/>
          <w:w w:val="105"/>
        </w:rPr>
        <w:t xml:space="preserve"> </w:t>
      </w:r>
      <w:r>
        <w:rPr>
          <w:w w:val="105"/>
        </w:rPr>
        <w:t>visible</w:t>
      </w:r>
      <w:r>
        <w:rPr>
          <w:spacing w:val="22"/>
          <w:w w:val="105"/>
        </w:rPr>
        <w:t xml:space="preserve"> </w:t>
      </w:r>
      <w:r>
        <w:rPr>
          <w:w w:val="105"/>
        </w:rPr>
        <w:t>on</w:t>
      </w:r>
      <w:r>
        <w:rPr>
          <w:spacing w:val="23"/>
          <w:w w:val="105"/>
        </w:rPr>
        <w:t xml:space="preserve"> </w:t>
      </w:r>
      <w:r>
        <w:rPr>
          <w:w w:val="105"/>
        </w:rPr>
        <w:t>disk</w:t>
      </w:r>
      <w:r>
        <w:rPr>
          <w:spacing w:val="25"/>
          <w:w w:val="104"/>
        </w:rPr>
        <w:t xml:space="preserve"> </w:t>
      </w:r>
      <w:r>
        <w:rPr>
          <w:w w:val="105"/>
        </w:rPr>
        <w:t>are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ontain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5"/>
          <w:w w:val="105"/>
        </w:rPr>
        <w:t xml:space="preserve"> </w:t>
      </w:r>
      <w:r>
        <w:rPr>
          <w:w w:val="105"/>
        </w:rPr>
        <w:t>blue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-2"/>
          <w:w w:val="105"/>
        </w:rPr>
        <w:t>s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ntual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45"/>
          <w:w w:val="105"/>
        </w:rPr>
        <w:t xml:space="preserve"> </w:t>
      </w:r>
      <w:r>
        <w:rPr>
          <w:w w:val="105"/>
        </w:rPr>
        <w:t>greater</w:t>
      </w:r>
      <w:r>
        <w:rPr>
          <w:spacing w:val="46"/>
          <w:w w:val="105"/>
        </w:rPr>
        <w:t xml:space="preserve"> </w:t>
      </w:r>
      <w:r>
        <w:rPr>
          <w:w w:val="105"/>
        </w:rPr>
        <w:t>dimming</w:t>
      </w:r>
      <w:r>
        <w:rPr>
          <w:spacing w:val="46"/>
          <w:w w:val="105"/>
        </w:rPr>
        <w:t xml:space="preserve"> </w:t>
      </w:r>
      <w:r>
        <w:rPr>
          <w:w w:val="105"/>
        </w:rPr>
        <w:t>than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core</w:t>
      </w:r>
      <w:r>
        <w:rPr>
          <w:spacing w:val="45"/>
          <w:w w:val="105"/>
        </w:rPr>
        <w:t xml:space="preserve"> </w:t>
      </w:r>
      <w:r>
        <w:rPr>
          <w:w w:val="105"/>
        </w:rPr>
        <w:t>region</w:t>
      </w:r>
      <w:r>
        <w:rPr>
          <w:spacing w:val="31"/>
          <w:w w:val="104"/>
        </w:rPr>
        <w:t xml:space="preserve"> </w:t>
      </w:r>
      <w:r>
        <w:rPr>
          <w:w w:val="105"/>
        </w:rPr>
        <w:t>(orange).</w:t>
      </w:r>
      <w:r>
        <w:rPr>
          <w:spacing w:val="9"/>
          <w:w w:val="105"/>
        </w:rPr>
        <w:t xml:space="preserve"> </w:t>
      </w:r>
      <w:r>
        <w:rPr>
          <w:w w:val="105"/>
        </w:rPr>
        <w:t>Note</w:t>
      </w:r>
      <w:r>
        <w:rPr>
          <w:spacing w:val="48"/>
          <w:w w:val="105"/>
        </w:rPr>
        <w:t xml:space="preserve"> </w:t>
      </w:r>
      <w:r>
        <w:rPr>
          <w:w w:val="105"/>
        </w:rPr>
        <w:t>that</w:t>
      </w:r>
      <w:r>
        <w:rPr>
          <w:spacing w:val="49"/>
          <w:w w:val="105"/>
        </w:rPr>
        <w:t xml:space="preserve"> </w:t>
      </w:r>
      <w:r>
        <w:rPr>
          <w:w w:val="105"/>
        </w:rPr>
        <w:t>for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first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nut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core</w:t>
      </w:r>
      <w:r>
        <w:rPr>
          <w:spacing w:val="48"/>
          <w:w w:val="105"/>
        </w:rPr>
        <w:t xml:space="preserve"> </w:t>
      </w:r>
      <w:r>
        <w:rPr>
          <w:w w:val="105"/>
        </w:rPr>
        <w:t>dimming</w:t>
      </w:r>
      <w:r>
        <w:rPr>
          <w:spacing w:val="49"/>
          <w:w w:val="105"/>
        </w:rPr>
        <w:t xml:space="preserve"> </w:t>
      </w:r>
      <w:r>
        <w:rPr>
          <w:w w:val="105"/>
        </w:rPr>
        <w:t>dominates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other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3"/>
          <w:w w:val="99"/>
        </w:rPr>
        <w:t xml:space="preserve"> </w:t>
      </w:r>
      <w:r>
        <w:rPr>
          <w:w w:val="105"/>
        </w:rPr>
        <w:t xml:space="preserve">regions.  </w:t>
      </w:r>
      <w:r>
        <w:rPr>
          <w:spacing w:val="1"/>
          <w:w w:val="105"/>
        </w:rPr>
        <w:t xml:space="preserve"> </w:t>
      </w:r>
      <w:r>
        <w:rPr>
          <w:w w:val="105"/>
        </w:rPr>
        <w:t>Also,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dotted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41"/>
          <w:w w:val="105"/>
        </w:rPr>
        <w:t xml:space="preserve"> </w:t>
      </w:r>
      <w:r>
        <w:rPr>
          <w:w w:val="105"/>
        </w:rPr>
        <w:t>dash</w:t>
      </w:r>
      <w:r>
        <w:rPr>
          <w:spacing w:val="41"/>
          <w:w w:val="105"/>
        </w:rPr>
        <w:t xml:space="preserve"> </w:t>
      </w:r>
      <w:r>
        <w:rPr>
          <w:w w:val="105"/>
        </w:rPr>
        <w:t>line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disk</w:t>
      </w:r>
      <w:r>
        <w:rPr>
          <w:spacing w:val="41"/>
          <w:w w:val="105"/>
        </w:rPr>
        <w:t xml:space="preserve"> </w:t>
      </w:r>
      <w:r>
        <w:rPr>
          <w:w w:val="105"/>
        </w:rPr>
        <w:t>signal</w:t>
      </w:r>
      <w:r>
        <w:rPr>
          <w:spacing w:val="40"/>
          <w:w w:val="105"/>
        </w:rPr>
        <w:t xml:space="preserve"> </w:t>
      </w:r>
      <w:r>
        <w:rPr>
          <w:w w:val="105"/>
        </w:rPr>
        <w:t>excluding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flare</w:t>
      </w:r>
      <w:r>
        <w:rPr>
          <w:spacing w:val="40"/>
          <w:w w:val="105"/>
        </w:rPr>
        <w:t xml:space="preserve"> </w:t>
      </w:r>
      <w:r>
        <w:rPr>
          <w:w w:val="105"/>
        </w:rPr>
        <w:t>region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(y</w:t>
      </w:r>
      <w:r>
        <w:rPr>
          <w:spacing w:val="-3"/>
          <w:w w:val="105"/>
        </w:rPr>
        <w:t>ellow</w:t>
      </w:r>
      <w:r>
        <w:rPr>
          <w:spacing w:val="-2"/>
          <w:w w:val="105"/>
        </w:rPr>
        <w:t>),</w:t>
      </w:r>
    </w:p>
    <w:p w14:paraId="4A8B78E8" w14:textId="77777777" w:rsidR="00A46697" w:rsidRDefault="00A46697">
      <w:pPr>
        <w:spacing w:before="8"/>
        <w:rPr>
          <w:rFonts w:ascii="Times New Roman" w:eastAsia="Times New Roman" w:hAnsi="Times New Roman" w:cs="Times New Roman"/>
          <w:sz w:val="12"/>
          <w:szCs w:val="12"/>
        </w:rPr>
      </w:pPr>
    </w:p>
    <w:p w14:paraId="63AA40C2" w14:textId="77777777" w:rsidR="00A46697" w:rsidRDefault="0038548A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48AB6A6B">
          <v:group id="_x0000_s2117" style="width:187.6pt;height:.4pt;mso-position-horizontal-relative:char;mso-position-vertical-relative:line" coordsize="3752,8">
            <v:group id="_x0000_s2118" style="position:absolute;left:4;top:4;width:3744;height:2" coordorigin="4,4" coordsize="3744,2">
              <v:shape id="_x0000_s2119" style="position:absolute;left:4;top:4;width:3744;height:2" coordorigin="4,4" coordsize="3744,0" path="m4,4l3748,4e" filled="f" strokeweight="5054emu">
                <v:path arrowok="t"/>
              </v:shape>
            </v:group>
            <w10:wrap type="none"/>
            <w10:anchorlock/>
          </v:group>
        </w:pict>
      </w:r>
    </w:p>
    <w:p w14:paraId="15834292" w14:textId="77777777" w:rsidR="00A46697" w:rsidRDefault="005748F0">
      <w:pPr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w w:val="110"/>
          <w:position w:val="8"/>
          <w:sz w:val="12"/>
          <w:szCs w:val="12"/>
        </w:rPr>
        <w:t xml:space="preserve">2 </w:t>
      </w:r>
      <w:r>
        <w:rPr>
          <w:rFonts w:ascii="Times New Roman" w:eastAsia="Times New Roman" w:hAnsi="Times New Roman" w:cs="Times New Roman"/>
          <w:spacing w:val="4"/>
          <w:w w:val="110"/>
          <w:position w:val="8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Figure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4.9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3"/>
          <w:w w:val="110"/>
          <w:sz w:val="18"/>
          <w:szCs w:val="18"/>
        </w:rPr>
        <w:t>s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h</w:t>
      </w:r>
      <w:r>
        <w:rPr>
          <w:rFonts w:ascii="Times New Roman" w:eastAsia="Times New Roman" w:hAnsi="Times New Roman" w:cs="Times New Roman"/>
          <w:spacing w:val="-3"/>
          <w:w w:val="110"/>
          <w:sz w:val="18"/>
          <w:szCs w:val="18"/>
        </w:rPr>
        <w:t>ows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these</w:t>
      </w:r>
      <w:r>
        <w:rPr>
          <w:rFonts w:ascii="Times New Roman" w:eastAsia="Times New Roman" w:hAnsi="Times New Roman" w:cs="Times New Roman"/>
          <w:spacing w:val="12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data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full,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though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d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i</w:t>
      </w:r>
      <w:r>
        <w:rPr>
          <w:rFonts w:ascii="Apple Symbols" w:eastAsia="Apple Symbols" w:hAnsi="Apple Symbols" w:cs="Apple Symbols"/>
          <w:spacing w:val="-1"/>
          <w:w w:val="110"/>
          <w:sz w:val="18"/>
          <w:szCs w:val="18"/>
        </w:rPr>
        <w:t>↵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rent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ly</w:t>
      </w:r>
      <w:proofErr w:type="spellEnd"/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8"/>
          <w:szCs w:val="18"/>
        </w:rPr>
        <w:t>selected</w:t>
      </w:r>
      <w:r>
        <w:rPr>
          <w:rFonts w:ascii="Times New Roman" w:eastAsia="Times New Roman" w:hAnsi="Times New Roman" w:cs="Times New Roman"/>
          <w:spacing w:val="1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co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nt</w:t>
      </w:r>
      <w:r>
        <w:rPr>
          <w:rFonts w:ascii="Times New Roman" w:eastAsia="Times New Roman" w:hAnsi="Times New Roman" w:cs="Times New Roman"/>
          <w:spacing w:val="-2"/>
          <w:w w:val="110"/>
          <w:sz w:val="18"/>
          <w:szCs w:val="18"/>
        </w:rPr>
        <w:t>o</w:t>
      </w:r>
      <w:r>
        <w:rPr>
          <w:rFonts w:ascii="Times New Roman" w:eastAsia="Times New Roman" w:hAnsi="Times New Roman" w:cs="Times New Roman"/>
          <w:spacing w:val="-1"/>
          <w:w w:val="110"/>
          <w:sz w:val="18"/>
          <w:szCs w:val="18"/>
        </w:rPr>
        <w:t>urs</w:t>
      </w:r>
    </w:p>
    <w:p w14:paraId="679DAAB0" w14:textId="77777777" w:rsidR="00A46697" w:rsidRDefault="00A46697">
      <w:pPr>
        <w:rPr>
          <w:rFonts w:ascii="Times New Roman" w:eastAsia="Times New Roman" w:hAnsi="Times New Roman" w:cs="Times New Roman"/>
          <w:sz w:val="18"/>
          <w:szCs w:val="18"/>
        </w:rPr>
        <w:sectPr w:rsidR="00A46697">
          <w:pgSz w:w="12240" w:h="15840"/>
          <w:pgMar w:top="1340" w:right="1280" w:bottom="280" w:left="1320" w:header="1132" w:footer="0" w:gutter="0"/>
          <w:cols w:space="720"/>
        </w:sectPr>
      </w:pPr>
    </w:p>
    <w:p w14:paraId="26A9FF00" w14:textId="77777777" w:rsidR="00A46697" w:rsidRDefault="00A46697">
      <w:pPr>
        <w:spacing w:before="5"/>
        <w:rPr>
          <w:rFonts w:ascii="Times New Roman" w:eastAsia="Times New Roman" w:hAnsi="Times New Roman" w:cs="Times New Roman"/>
        </w:rPr>
      </w:pPr>
    </w:p>
    <w:p w14:paraId="62A86D67" w14:textId="77777777" w:rsidR="00A46697" w:rsidRDefault="005748F0">
      <w:pPr>
        <w:pStyle w:val="BodyText"/>
        <w:spacing w:before="58" w:line="442" w:lineRule="auto"/>
        <w:ind w:right="118"/>
        <w:jc w:val="both"/>
      </w:pPr>
      <w:proofErr w:type="spellStart"/>
      <w:proofErr w:type="gramStart"/>
      <w:r>
        <w:rPr>
          <w:spacing w:val="-2"/>
          <w:w w:val="110"/>
        </w:rPr>
        <w:t>e</w:t>
      </w:r>
      <w:r>
        <w:rPr>
          <w:rFonts w:ascii="Apple Symbols" w:eastAsia="Apple Symbols" w:hAnsi="Apple Symbols" w:cs="Apple Symbols"/>
          <w:spacing w:val="-1"/>
          <w:w w:val="110"/>
        </w:rPr>
        <w:t>↵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ively</w:t>
      </w:r>
      <w:proofErr w:type="spellEnd"/>
      <w:proofErr w:type="gramEnd"/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sum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all</w:t>
      </w:r>
      <w:r>
        <w:rPr>
          <w:spacing w:val="4"/>
          <w:w w:val="110"/>
        </w:rPr>
        <w:t xml:space="preserve"> </w:t>
      </w:r>
      <w:r>
        <w:rPr>
          <w:w w:val="110"/>
        </w:rPr>
        <w:t>plotted</w:t>
      </w:r>
      <w:r>
        <w:rPr>
          <w:spacing w:val="3"/>
          <w:w w:val="110"/>
        </w:rPr>
        <w:t xml:space="preserve"> </w:t>
      </w:r>
      <w:r>
        <w:rPr>
          <w:w w:val="110"/>
        </w:rPr>
        <w:t>lines</w:t>
      </w:r>
      <w:r>
        <w:rPr>
          <w:spacing w:val="3"/>
          <w:w w:val="110"/>
        </w:rPr>
        <w:t xml:space="preserve"> </w:t>
      </w:r>
      <w:r>
        <w:rPr>
          <w:w w:val="110"/>
        </w:rPr>
        <w:t>except</w:t>
      </w:r>
      <w:r>
        <w:rPr>
          <w:spacing w:val="4"/>
          <w:w w:val="110"/>
        </w:rPr>
        <w:t xml:space="preserve"> </w:t>
      </w:r>
      <w:r>
        <w:rPr>
          <w:spacing w:val="-3"/>
          <w:w w:val="110"/>
        </w:rPr>
        <w:t>yellow</w:t>
      </w:r>
      <w:r>
        <w:rPr>
          <w:spacing w:val="-2"/>
          <w:w w:val="110"/>
        </w:rPr>
        <w:t>.</w:t>
      </w:r>
      <w:r>
        <w:rPr>
          <w:spacing w:val="30"/>
          <w:w w:val="110"/>
        </w:rPr>
        <w:t xml:space="preserve"> </w:t>
      </w:r>
      <w:r>
        <w:rPr>
          <w:w w:val="110"/>
        </w:rPr>
        <w:t>It</w:t>
      </w:r>
      <w:r>
        <w:rPr>
          <w:spacing w:val="3"/>
          <w:w w:val="110"/>
        </w:rPr>
        <w:t xml:space="preserve"> </w:t>
      </w:r>
      <w:r>
        <w:rPr>
          <w:w w:val="110"/>
        </w:rPr>
        <w:t>can</w:t>
      </w:r>
      <w:r>
        <w:rPr>
          <w:spacing w:val="4"/>
          <w:w w:val="110"/>
        </w:rPr>
        <w:t xml:space="preserve"> </w:t>
      </w:r>
      <w:r>
        <w:rPr>
          <w:spacing w:val="3"/>
          <w:w w:val="110"/>
        </w:rPr>
        <w:t xml:space="preserve">be </w:t>
      </w:r>
      <w:r>
        <w:rPr>
          <w:w w:val="110"/>
        </w:rPr>
        <w:t>seen</w:t>
      </w:r>
      <w:r>
        <w:rPr>
          <w:spacing w:val="4"/>
          <w:w w:val="110"/>
        </w:rPr>
        <w:t xml:space="preserve"> </w:t>
      </w:r>
      <w:r>
        <w:rPr>
          <w:w w:val="110"/>
        </w:rPr>
        <w:t>that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ion</w:t>
      </w:r>
      <w:r>
        <w:rPr>
          <w:spacing w:val="27"/>
          <w:w w:val="104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6"/>
          <w:w w:val="110"/>
        </w:rPr>
        <w:t xml:space="preserve"> </w:t>
      </w:r>
      <w:r>
        <w:rPr>
          <w:w w:val="110"/>
        </w:rPr>
        <w:t>region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total</w:t>
      </w:r>
      <w:r>
        <w:rPr>
          <w:spacing w:val="-5"/>
          <w:w w:val="110"/>
        </w:rPr>
        <w:t xml:space="preserve"> </w:t>
      </w:r>
      <w:r>
        <w:rPr>
          <w:w w:val="110"/>
        </w:rPr>
        <w:t>dimming</w:t>
      </w:r>
      <w:r>
        <w:rPr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nonzero.</w:t>
      </w:r>
      <w:r>
        <w:rPr>
          <w:spacing w:val="13"/>
          <w:w w:val="110"/>
        </w:rPr>
        <w:t xml:space="preserve"> </w:t>
      </w:r>
      <w:r>
        <w:rPr>
          <w:spacing w:val="-4"/>
          <w:w w:val="110"/>
        </w:rPr>
        <w:t>Tab</w:t>
      </w:r>
      <w:r>
        <w:rPr>
          <w:spacing w:val="-5"/>
          <w:w w:val="110"/>
        </w:rPr>
        <w:t>le</w:t>
      </w:r>
      <w:r>
        <w:rPr>
          <w:spacing w:val="-6"/>
          <w:w w:val="110"/>
        </w:rPr>
        <w:t xml:space="preserve"> </w:t>
      </w:r>
      <w:r>
        <w:rPr>
          <w:w w:val="110"/>
        </w:rPr>
        <w:t>4.1</w:t>
      </w:r>
      <w:r>
        <w:rPr>
          <w:spacing w:val="-5"/>
          <w:w w:val="110"/>
        </w:rPr>
        <w:t xml:space="preserve"> </w:t>
      </w:r>
      <w:r>
        <w:rPr>
          <w:w w:val="110"/>
        </w:rPr>
        <w:t>details</w:t>
      </w:r>
      <w:r>
        <w:rPr>
          <w:spacing w:val="-6"/>
          <w:w w:val="110"/>
        </w:rPr>
        <w:t xml:space="preserve"> </w:t>
      </w:r>
      <w:r>
        <w:rPr>
          <w:w w:val="110"/>
        </w:rPr>
        <w:t>these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ions</w:t>
      </w:r>
      <w:r>
        <w:rPr>
          <w:spacing w:val="-1"/>
          <w:w w:val="110"/>
        </w:rPr>
        <w:t>.</w:t>
      </w:r>
    </w:p>
    <w:p w14:paraId="7279F06A" w14:textId="506F4235" w:rsidR="00A46697" w:rsidRDefault="005748F0">
      <w:pPr>
        <w:pStyle w:val="BodyText"/>
        <w:spacing w:before="21" w:line="432" w:lineRule="auto"/>
        <w:ind w:right="117" w:firstLine="576"/>
        <w:jc w:val="both"/>
      </w:pP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all</w:t>
      </w:r>
      <w:r>
        <w:rPr>
          <w:spacing w:val="16"/>
          <w:w w:val="110"/>
        </w:rPr>
        <w:t xml:space="preserve"> </w:t>
      </w:r>
      <w:r>
        <w:rPr>
          <w:w w:val="110"/>
        </w:rPr>
        <w:t>structure</w:t>
      </w:r>
      <w:r>
        <w:rPr>
          <w:spacing w:val="16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spacing w:val="-4"/>
          <w:w w:val="110"/>
        </w:rPr>
        <w:t>Tab</w:t>
      </w:r>
      <w:r>
        <w:rPr>
          <w:spacing w:val="-5"/>
          <w:w w:val="110"/>
        </w:rPr>
        <w:t>le</w:t>
      </w:r>
      <w:r>
        <w:rPr>
          <w:spacing w:val="16"/>
          <w:w w:val="110"/>
        </w:rPr>
        <w:t xml:space="preserve"> </w:t>
      </w:r>
      <w:r>
        <w:rPr>
          <w:w w:val="110"/>
        </w:rPr>
        <w:t>4.1</w:t>
      </w:r>
      <w:r>
        <w:rPr>
          <w:spacing w:val="16"/>
          <w:w w:val="110"/>
        </w:rPr>
        <w:t xml:space="preserve"> </w:t>
      </w:r>
      <w:r>
        <w:rPr>
          <w:w w:val="110"/>
        </w:rPr>
        <w:t>is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vele</w:t>
      </w:r>
      <w:r>
        <w:rPr>
          <w:spacing w:val="-2"/>
          <w:w w:val="110"/>
        </w:rPr>
        <w:t>ngth</w:t>
      </w:r>
      <w:r>
        <w:rPr>
          <w:spacing w:val="16"/>
          <w:w w:val="110"/>
        </w:rPr>
        <w:t xml:space="preserve"> </w:t>
      </w:r>
      <w:r>
        <w:rPr>
          <w:w w:val="110"/>
        </w:rPr>
        <w:t>and</w:t>
      </w:r>
      <w:r>
        <w:rPr>
          <w:spacing w:val="16"/>
          <w:w w:val="110"/>
        </w:rPr>
        <w:t xml:space="preserve"> </w:t>
      </w:r>
      <w:r>
        <w:rPr>
          <w:w w:val="110"/>
        </w:rPr>
        <w:t>feature</w:t>
      </w:r>
      <w:r>
        <w:rPr>
          <w:spacing w:val="15"/>
          <w:w w:val="110"/>
        </w:rPr>
        <w:t xml:space="preserve"> </w:t>
      </w:r>
      <w:r>
        <w:rPr>
          <w:spacing w:val="-1"/>
          <w:w w:val="110"/>
        </w:rPr>
        <w:t>(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ical</w:t>
      </w:r>
      <w:r>
        <w:rPr>
          <w:spacing w:val="-1"/>
          <w:w w:val="110"/>
        </w:rPr>
        <w:t>)</w:t>
      </w:r>
      <w:r>
        <w:rPr>
          <w:spacing w:val="16"/>
          <w:w w:val="110"/>
        </w:rPr>
        <w:t xml:space="preserve"> </w:t>
      </w:r>
      <w:r>
        <w:rPr>
          <w:w w:val="110"/>
        </w:rPr>
        <w:t>and</w:t>
      </w:r>
      <w:r>
        <w:rPr>
          <w:spacing w:val="16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ion</w:t>
      </w:r>
      <w:r>
        <w:rPr>
          <w:spacing w:val="16"/>
          <w:w w:val="110"/>
        </w:rPr>
        <w:t xml:space="preserve"> </w:t>
      </w:r>
      <w:r>
        <w:rPr>
          <w:w w:val="110"/>
        </w:rPr>
        <w:t>at</w:t>
      </w:r>
      <w:r>
        <w:rPr>
          <w:spacing w:val="29"/>
          <w:w w:val="121"/>
        </w:rPr>
        <w:t xml:space="preserve"> </w:t>
      </w:r>
      <w:r>
        <w:rPr>
          <w:spacing w:val="-2"/>
          <w:w w:val="110"/>
        </w:rPr>
        <w:t>maxim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27"/>
          <w:w w:val="110"/>
        </w:rPr>
        <w:t xml:space="preserve"> </w:t>
      </w:r>
      <w:r>
        <w:rPr>
          <w:w w:val="110"/>
        </w:rPr>
        <w:t>dimming</w:t>
      </w:r>
      <w:r>
        <w:rPr>
          <w:spacing w:val="27"/>
          <w:w w:val="110"/>
        </w:rPr>
        <w:t xml:space="preserve"> </w:t>
      </w:r>
      <w:r>
        <w:rPr>
          <w:w w:val="110"/>
        </w:rPr>
        <w:t>(i.e.</w:t>
      </w:r>
      <w:r>
        <w:rPr>
          <w:spacing w:val="41"/>
          <w:w w:val="110"/>
        </w:rPr>
        <w:t xml:space="preserve"> </w:t>
      </w:r>
      <w:r>
        <w:rPr>
          <w:spacing w:val="-2"/>
          <w:w w:val="110"/>
        </w:rPr>
        <w:t>mi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im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28"/>
          <w:w w:val="110"/>
        </w:rPr>
        <w:t xml:space="preserve"> </w:t>
      </w:r>
      <w:r>
        <w:rPr>
          <w:spacing w:val="-2"/>
          <w:w w:val="110"/>
        </w:rPr>
        <w:t>cou</w:t>
      </w:r>
      <w:r>
        <w:rPr>
          <w:spacing w:val="-1"/>
          <w:w w:val="110"/>
        </w:rPr>
        <w:t>nt),</w:t>
      </w:r>
      <w:r>
        <w:rPr>
          <w:spacing w:val="33"/>
          <w:w w:val="110"/>
        </w:rPr>
        <w:t xml:space="preserve"> </w:t>
      </w:r>
      <w:r>
        <w:rPr>
          <w:spacing w:val="-2"/>
          <w:w w:val="110"/>
        </w:rPr>
        <w:t>maxim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27"/>
          <w:w w:val="110"/>
        </w:rPr>
        <w:t xml:space="preserve"> </w:t>
      </w:r>
      <w:r>
        <w:rPr>
          <w:w w:val="110"/>
        </w:rPr>
        <w:t>dimming</w:t>
      </w:r>
      <w:r>
        <w:rPr>
          <w:spacing w:val="27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ion</w:t>
      </w:r>
      <w:r>
        <w:rPr>
          <w:spacing w:val="-1"/>
          <w:w w:val="110"/>
        </w:rPr>
        <w:t>,</w:t>
      </w:r>
      <w:r>
        <w:rPr>
          <w:spacing w:val="34"/>
          <w:w w:val="110"/>
        </w:rPr>
        <w:t xml:space="preserve"> </w:t>
      </w:r>
      <w:r>
        <w:rPr>
          <w:w w:val="110"/>
        </w:rPr>
        <w:t>and</w:t>
      </w:r>
      <w:r>
        <w:rPr>
          <w:spacing w:val="27"/>
          <w:w w:val="110"/>
        </w:rPr>
        <w:t xml:space="preserve"> </w:t>
      </w:r>
      <w:r>
        <w:rPr>
          <w:w w:val="110"/>
        </w:rPr>
        <w:t>the</w:t>
      </w:r>
      <w:r>
        <w:rPr>
          <w:spacing w:val="27"/>
          <w:w w:val="110"/>
        </w:rPr>
        <w:t xml:space="preserve"> </w:t>
      </w:r>
      <w:r>
        <w:rPr>
          <w:w w:val="110"/>
        </w:rPr>
        <w:t>range</w:t>
      </w:r>
      <w:r>
        <w:rPr>
          <w:spacing w:val="27"/>
          <w:w w:val="110"/>
        </w:rPr>
        <w:t xml:space="preserve"> </w:t>
      </w:r>
      <w:r>
        <w:rPr>
          <w:w w:val="110"/>
        </w:rPr>
        <w:t>of</w:t>
      </w:r>
      <w:r>
        <w:rPr>
          <w:spacing w:val="28"/>
          <w:w w:val="95"/>
        </w:rPr>
        <w:t xml:space="preserve"> </w:t>
      </w:r>
      <w:r>
        <w:rPr>
          <w:w w:val="110"/>
        </w:rPr>
        <w:t>co</w:t>
      </w:r>
      <w:r>
        <w:rPr>
          <w:spacing w:val="-7"/>
          <w:w w:val="110"/>
        </w:rPr>
        <w:t>n</w:t>
      </w:r>
      <w:r>
        <w:rPr>
          <w:w w:val="110"/>
        </w:rPr>
        <w:t>tributions.</w:t>
      </w:r>
      <w:r>
        <w:rPr>
          <w:spacing w:val="49"/>
          <w:w w:val="110"/>
        </w:rPr>
        <w:t xml:space="preserve"> </w:t>
      </w:r>
      <w:r>
        <w:rPr>
          <w:w w:val="110"/>
        </w:rPr>
        <w:t>It</w:t>
      </w:r>
      <w:r>
        <w:rPr>
          <w:spacing w:val="11"/>
          <w:w w:val="110"/>
        </w:rPr>
        <w:t xml:space="preserve"> </w:t>
      </w:r>
      <w:r>
        <w:rPr>
          <w:w w:val="110"/>
        </w:rPr>
        <w:t>can</w:t>
      </w:r>
      <w:r>
        <w:rPr>
          <w:spacing w:val="10"/>
          <w:w w:val="110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</w:t>
      </w:r>
      <w:r>
        <w:rPr>
          <w:spacing w:val="10"/>
          <w:w w:val="110"/>
        </w:rPr>
        <w:t xml:space="preserve"> </w:t>
      </w:r>
      <w:r>
        <w:rPr>
          <w:w w:val="110"/>
        </w:rPr>
        <w:t>seen</w:t>
      </w:r>
      <w:r>
        <w:rPr>
          <w:spacing w:val="10"/>
          <w:w w:val="110"/>
        </w:rPr>
        <w:t xml:space="preserve"> </w:t>
      </w:r>
      <w:r>
        <w:rPr>
          <w:w w:val="110"/>
        </w:rPr>
        <w:t>that</w:t>
      </w:r>
      <w:r>
        <w:rPr>
          <w:spacing w:val="10"/>
          <w:w w:val="110"/>
        </w:rPr>
        <w:t xml:space="preserve"> </w:t>
      </w:r>
      <w:r>
        <w:rPr>
          <w:w w:val="110"/>
        </w:rPr>
        <w:t>in</w:t>
      </w:r>
      <w:r>
        <w:rPr>
          <w:spacing w:val="10"/>
          <w:w w:val="110"/>
        </w:rPr>
        <w:t xml:space="preserve"> </w:t>
      </w:r>
      <w:r>
        <w:rPr>
          <w:w w:val="110"/>
        </w:rPr>
        <w:t>193</w:t>
      </w:r>
      <w:r>
        <w:rPr>
          <w:spacing w:val="10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10"/>
          <w:w w:val="110"/>
        </w:rPr>
        <w:t xml:space="preserve"> </w:t>
      </w:r>
      <w:r>
        <w:rPr>
          <w:w w:val="110"/>
        </w:rPr>
        <w:t>and</w:t>
      </w:r>
      <w:r>
        <w:rPr>
          <w:spacing w:val="11"/>
          <w:w w:val="110"/>
        </w:rPr>
        <w:t xml:space="preserve"> </w:t>
      </w:r>
      <w:r>
        <w:rPr>
          <w:w w:val="110"/>
        </w:rPr>
        <w:t>171</w:t>
      </w:r>
      <w:r>
        <w:rPr>
          <w:spacing w:val="10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A,</w:t>
      </w:r>
      <w:r>
        <w:rPr>
          <w:spacing w:val="10"/>
          <w:w w:val="110"/>
        </w:rPr>
        <w:t xml:space="preserve"> </w:t>
      </w:r>
      <w:r>
        <w:rPr>
          <w:spacing w:val="6"/>
          <w:w w:val="110"/>
        </w:rPr>
        <w:t>p</w:t>
      </w:r>
      <w:r>
        <w:rPr>
          <w:w w:val="110"/>
        </w:rPr>
        <w:t>eak</w:t>
      </w:r>
      <w:r>
        <w:rPr>
          <w:spacing w:val="10"/>
          <w:w w:val="110"/>
        </w:rPr>
        <w:t xml:space="preserve"> </w:t>
      </w:r>
      <w:r>
        <w:rPr>
          <w:w w:val="110"/>
        </w:rPr>
        <w:t>dimming</w:t>
      </w:r>
      <w:r>
        <w:rPr>
          <w:spacing w:val="10"/>
          <w:w w:val="110"/>
        </w:rPr>
        <w:t xml:space="preserve"> </w:t>
      </w:r>
      <w:r>
        <w:rPr>
          <w:w w:val="110"/>
        </w:rPr>
        <w:t>is</w:t>
      </w:r>
      <w:r>
        <w:rPr>
          <w:spacing w:val="10"/>
          <w:w w:val="110"/>
        </w:rPr>
        <w:t xml:space="preserve"> </w:t>
      </w:r>
      <w:r>
        <w:rPr>
          <w:w w:val="110"/>
        </w:rPr>
        <w:t>dominated</w:t>
      </w:r>
      <w:r>
        <w:rPr>
          <w:spacing w:val="10"/>
          <w:w w:val="110"/>
        </w:rPr>
        <w:t xml:space="preserve"> </w:t>
      </w:r>
      <w:r>
        <w:rPr>
          <w:spacing w:val="-6"/>
          <w:w w:val="110"/>
        </w:rPr>
        <w:t>b</w:t>
      </w:r>
      <w:r>
        <w:rPr>
          <w:w w:val="110"/>
        </w:rPr>
        <w:t>y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non-</w:t>
      </w:r>
      <w:r>
        <w:rPr>
          <w:w w:val="99"/>
        </w:rPr>
        <w:t xml:space="preserve"> </w:t>
      </w:r>
      <w:r>
        <w:rPr>
          <w:w w:val="110"/>
        </w:rPr>
        <w:t>flaring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-7"/>
          <w:w w:val="110"/>
        </w:rPr>
        <w:t xml:space="preserve"> </w:t>
      </w:r>
      <w:r>
        <w:rPr>
          <w:w w:val="110"/>
        </w:rPr>
        <w:t>regions.</w:t>
      </w:r>
      <w:r>
        <w:rPr>
          <w:spacing w:val="13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will</w:t>
      </w:r>
      <w:r>
        <w:rPr>
          <w:spacing w:val="-7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7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ow</w:t>
      </w:r>
      <w:r>
        <w:rPr>
          <w:spacing w:val="-2"/>
          <w:w w:val="110"/>
        </w:rPr>
        <w:t>n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r,</w:t>
      </w:r>
      <w:r>
        <w:rPr>
          <w:spacing w:val="-7"/>
          <w:w w:val="110"/>
        </w:rPr>
        <w:t xml:space="preserve"> </w:t>
      </w:r>
      <w:r>
        <w:rPr>
          <w:w w:val="110"/>
        </w:rPr>
        <w:t>this</w:t>
      </w:r>
      <w:r>
        <w:rPr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mainly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reflection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ins w:id="122" w:author="Tom Woods" w:date="2016-01-27T19:44:00Z">
        <w:r w:rsidR="00324A94">
          <w:rPr>
            <w:spacing w:val="-7"/>
            <w:w w:val="110"/>
          </w:rPr>
          <w:t xml:space="preserve">dimming from </w:t>
        </w:r>
      </w:ins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del w:id="123" w:author="Tom Woods" w:date="2016-01-27T19:45:00Z">
        <w:r w:rsidDel="00324A94">
          <w:rPr>
            <w:w w:val="110"/>
          </w:rPr>
          <w:delText>most</w:delText>
        </w:r>
        <w:r w:rsidDel="00324A94">
          <w:rPr>
            <w:spacing w:val="-7"/>
            <w:w w:val="110"/>
          </w:rPr>
          <w:delText xml:space="preserve"> </w:delText>
        </w:r>
      </w:del>
      <w:ins w:id="124" w:author="Tom Woods" w:date="2016-01-27T19:45:00Z">
        <w:r w:rsidR="00324A94">
          <w:rPr>
            <w:spacing w:val="-7"/>
            <w:w w:val="110"/>
          </w:rPr>
          <w:t xml:space="preserve"> </w:t>
        </w:r>
      </w:ins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arb</w:t>
      </w:r>
      <w:r>
        <w:rPr>
          <w:spacing w:val="-2"/>
          <w:w w:val="110"/>
        </w:rPr>
        <w:t>y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</w:p>
    <w:p w14:paraId="4B091735" w14:textId="0EB78F2D" w:rsidR="00A46697" w:rsidRDefault="005748F0">
      <w:pPr>
        <w:pStyle w:val="BodyText"/>
        <w:spacing w:before="31" w:line="455" w:lineRule="auto"/>
        <w:ind w:right="117"/>
        <w:jc w:val="both"/>
      </w:pPr>
      <w:proofErr w:type="gramStart"/>
      <w:r>
        <w:rPr>
          <w:w w:val="110"/>
        </w:rPr>
        <w:t>region</w:t>
      </w:r>
      <w:proofErr w:type="gramEnd"/>
      <w:del w:id="125" w:author="Tom Woods" w:date="2016-01-27T19:45:00Z">
        <w:r w:rsidDel="00324A94">
          <w:rPr>
            <w:w w:val="110"/>
          </w:rPr>
          <w:delText>’</w:delText>
        </w:r>
      </w:del>
      <w:r>
        <w:rPr>
          <w:w w:val="110"/>
        </w:rPr>
        <w:t>s</w:t>
      </w:r>
      <w:del w:id="126" w:author="Tom Woods" w:date="2016-01-27T19:45:00Z">
        <w:r w:rsidDel="00324A94">
          <w:rPr>
            <w:spacing w:val="10"/>
            <w:w w:val="110"/>
          </w:rPr>
          <w:delText xml:space="preserve"> </w:delText>
        </w:r>
        <w:r w:rsidDel="00324A94">
          <w:rPr>
            <w:w w:val="110"/>
          </w:rPr>
          <w:delText>dimming</w:delText>
        </w:r>
      </w:del>
      <w:r>
        <w:rPr>
          <w:w w:val="110"/>
        </w:rPr>
        <w:t>. It</w:t>
      </w:r>
      <w:r>
        <w:rPr>
          <w:spacing w:val="11"/>
          <w:w w:val="110"/>
        </w:rPr>
        <w:t xml:space="preserve"> </w:t>
      </w:r>
      <w:r>
        <w:rPr>
          <w:w w:val="110"/>
        </w:rPr>
        <w:t>is</w:t>
      </w:r>
      <w:r>
        <w:rPr>
          <w:spacing w:val="11"/>
          <w:w w:val="110"/>
        </w:rPr>
        <w:t xml:space="preserve"> </w:t>
      </w:r>
      <w:r>
        <w:rPr>
          <w:w w:val="110"/>
        </w:rPr>
        <w:t>also</w:t>
      </w:r>
      <w:r>
        <w:rPr>
          <w:spacing w:val="11"/>
          <w:w w:val="110"/>
        </w:rPr>
        <w:t xml:space="preserve"> </w:t>
      </w:r>
      <w:r>
        <w:rPr>
          <w:spacing w:val="-3"/>
          <w:w w:val="110"/>
        </w:rPr>
        <w:t>wor</w:t>
      </w:r>
      <w:r>
        <w:rPr>
          <w:spacing w:val="-2"/>
          <w:w w:val="110"/>
        </w:rPr>
        <w:t>th</w:t>
      </w:r>
      <w:r>
        <w:rPr>
          <w:spacing w:val="11"/>
          <w:w w:val="110"/>
        </w:rPr>
        <w:t xml:space="preserve"> </w:t>
      </w:r>
      <w:r>
        <w:rPr>
          <w:w w:val="110"/>
        </w:rPr>
        <w:t>noting</w:t>
      </w:r>
      <w:r>
        <w:rPr>
          <w:spacing w:val="11"/>
          <w:w w:val="110"/>
        </w:rPr>
        <w:t xml:space="preserve"> </w:t>
      </w:r>
      <w:r>
        <w:rPr>
          <w:w w:val="110"/>
        </w:rPr>
        <w:t>that</w:t>
      </w:r>
      <w:r>
        <w:rPr>
          <w:spacing w:val="11"/>
          <w:w w:val="110"/>
        </w:rPr>
        <w:t xml:space="preserve"> </w:t>
      </w:r>
      <w:r>
        <w:rPr>
          <w:w w:val="110"/>
        </w:rPr>
        <w:t>core</w:t>
      </w:r>
      <w:r>
        <w:rPr>
          <w:spacing w:val="11"/>
          <w:w w:val="110"/>
        </w:rPr>
        <w:t xml:space="preserve"> </w:t>
      </w:r>
      <w:r>
        <w:rPr>
          <w:w w:val="110"/>
        </w:rPr>
        <w:t>dimming</w:t>
      </w:r>
      <w:r>
        <w:rPr>
          <w:spacing w:val="11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eac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es</w:t>
      </w:r>
      <w:r>
        <w:rPr>
          <w:spacing w:val="11"/>
          <w:w w:val="110"/>
        </w:rPr>
        <w:t xml:space="preserve"> </w:t>
      </w:r>
      <w:r>
        <w:rPr>
          <w:w w:val="110"/>
        </w:rPr>
        <w:t>its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maxim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11"/>
          <w:w w:val="110"/>
        </w:rPr>
        <w:t xml:space="preserve"> </w:t>
      </w:r>
      <w:r>
        <w:rPr>
          <w:w w:val="110"/>
        </w:rPr>
        <w:t>dimming</w:t>
      </w:r>
      <w:r>
        <w:rPr>
          <w:spacing w:val="11"/>
          <w:w w:val="110"/>
        </w:rPr>
        <w:t xml:space="preserve"> </w:t>
      </w:r>
      <w:r>
        <w:rPr>
          <w:w w:val="110"/>
        </w:rPr>
        <w:t>36</w:t>
      </w:r>
      <w:r>
        <w:rPr>
          <w:spacing w:val="24"/>
          <w:w w:val="99"/>
        </w:rPr>
        <w:t xml:space="preserve"> </w:t>
      </w:r>
      <w:r>
        <w:rPr>
          <w:spacing w:val="-2"/>
          <w:w w:val="110"/>
        </w:rPr>
        <w:t>mi</w:t>
      </w:r>
      <w:r>
        <w:rPr>
          <w:spacing w:val="-1"/>
          <w:w w:val="110"/>
        </w:rPr>
        <w:t>nut</w:t>
      </w:r>
      <w:r>
        <w:rPr>
          <w:spacing w:val="-2"/>
          <w:w w:val="110"/>
        </w:rPr>
        <w:t>es</w:t>
      </w:r>
      <w:r>
        <w:rPr>
          <w:spacing w:val="-12"/>
          <w:w w:val="110"/>
        </w:rPr>
        <w:t xml:space="preserve"> </w:t>
      </w:r>
      <w:r>
        <w:rPr>
          <w:w w:val="110"/>
        </w:rPr>
        <w:t>earlier</w:t>
      </w:r>
      <w:r>
        <w:rPr>
          <w:spacing w:val="-12"/>
          <w:w w:val="110"/>
        </w:rPr>
        <w:t xml:space="preserve"> </w:t>
      </w:r>
      <w:r>
        <w:rPr>
          <w:w w:val="110"/>
        </w:rPr>
        <w:t>than</w:t>
      </w:r>
      <w:r>
        <w:rPr>
          <w:spacing w:val="-11"/>
          <w:w w:val="110"/>
        </w:rPr>
        <w:t xml:space="preserve"> </w:t>
      </w:r>
      <w:ins w:id="127" w:author="Tom Woods" w:date="2016-01-27T19:45:00Z">
        <w:r w:rsidR="00324A94">
          <w:rPr>
            <w:spacing w:val="-11"/>
            <w:w w:val="110"/>
          </w:rPr>
          <w:t xml:space="preserve">the dimming from nearby </w:t>
        </w:r>
      </w:ins>
      <w:r>
        <w:rPr>
          <w:w w:val="110"/>
        </w:rPr>
        <w:t>non-flaring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-12"/>
          <w:w w:val="110"/>
        </w:rPr>
        <w:t xml:space="preserve"> </w:t>
      </w:r>
      <w:r>
        <w:rPr>
          <w:w w:val="110"/>
        </w:rPr>
        <w:t>regions.</w:t>
      </w:r>
      <w:r>
        <w:rPr>
          <w:spacing w:val="15"/>
          <w:w w:val="110"/>
        </w:rPr>
        <w:t xml:space="preserve"> </w:t>
      </w:r>
      <w:r>
        <w:rPr>
          <w:w w:val="110"/>
        </w:rPr>
        <w:t>This</w:t>
      </w:r>
      <w:r>
        <w:rPr>
          <w:spacing w:val="-12"/>
          <w:w w:val="110"/>
        </w:rPr>
        <w:t xml:space="preserve"> </w:t>
      </w:r>
      <w:r>
        <w:rPr>
          <w:w w:val="110"/>
        </w:rPr>
        <w:t>suggests</w:t>
      </w:r>
      <w:r>
        <w:rPr>
          <w:spacing w:val="-12"/>
          <w:w w:val="110"/>
        </w:rPr>
        <w:t xml:space="preserve"> </w:t>
      </w:r>
      <w:r>
        <w:rPr>
          <w:w w:val="110"/>
        </w:rPr>
        <w:t>that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latter</w:t>
      </w:r>
      <w:r>
        <w:rPr>
          <w:spacing w:val="-12"/>
          <w:w w:val="110"/>
        </w:rPr>
        <w:t xml:space="preserve"> </w:t>
      </w:r>
      <w:r>
        <w:rPr>
          <w:w w:val="110"/>
        </w:rPr>
        <w:t>is</w:t>
      </w:r>
      <w:r>
        <w:rPr>
          <w:spacing w:val="-11"/>
          <w:w w:val="110"/>
        </w:rPr>
        <w:t xml:space="preserve"> </w:t>
      </w:r>
      <w:r>
        <w:rPr>
          <w:w w:val="110"/>
        </w:rPr>
        <w:t>either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sympathetic</w:t>
      </w:r>
      <w:r>
        <w:rPr>
          <w:spacing w:val="21"/>
          <w:w w:val="99"/>
        </w:rPr>
        <w:t xml:space="preserve"> </w:t>
      </w:r>
      <w:r>
        <w:rPr>
          <w:w w:val="110"/>
        </w:rPr>
        <w:t>response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primary</w:t>
      </w:r>
      <w:r>
        <w:rPr>
          <w:spacing w:val="6"/>
          <w:w w:val="110"/>
        </w:rPr>
        <w:t xml:space="preserve"> </w:t>
      </w:r>
      <w:r>
        <w:rPr>
          <w:w w:val="110"/>
        </w:rPr>
        <w:t>dimming</w:t>
      </w:r>
      <w:r>
        <w:rPr>
          <w:spacing w:val="5"/>
          <w:w w:val="110"/>
        </w:rPr>
        <w:t xml:space="preserve"> </w:t>
      </w:r>
      <w:r>
        <w:rPr>
          <w:w w:val="110"/>
        </w:rPr>
        <w:t>catalyzed</w:t>
      </w:r>
      <w:r>
        <w:rPr>
          <w:spacing w:val="5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global</w:t>
      </w:r>
      <w:r>
        <w:rPr>
          <w:spacing w:val="5"/>
          <w:w w:val="110"/>
        </w:rPr>
        <w:t xml:space="preserve"> </w:t>
      </w:r>
      <w:r>
        <w:rPr>
          <w:spacing w:val="-6"/>
          <w:w w:val="110"/>
        </w:rPr>
        <w:t>w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ve</w:t>
      </w:r>
      <w:r>
        <w:rPr>
          <w:spacing w:val="5"/>
          <w:w w:val="110"/>
        </w:rPr>
        <w:t xml:space="preserve"> </w:t>
      </w:r>
      <w:r>
        <w:rPr>
          <w:w w:val="110"/>
        </w:rPr>
        <w:t>or</w:t>
      </w:r>
      <w:r>
        <w:rPr>
          <w:spacing w:val="4"/>
          <w:w w:val="110"/>
        </w:rPr>
        <w:t xml:space="preserve"> </w:t>
      </w:r>
      <w:r>
        <w:rPr>
          <w:w w:val="110"/>
        </w:rPr>
        <w:t>additional</w:t>
      </w:r>
      <w:r>
        <w:rPr>
          <w:spacing w:val="5"/>
          <w:w w:val="110"/>
        </w:rPr>
        <w:t xml:space="preserve"> </w:t>
      </w:r>
      <w:r>
        <w:rPr>
          <w:w w:val="110"/>
        </w:rPr>
        <w:t>mass</w:t>
      </w:r>
      <w:r>
        <w:rPr>
          <w:spacing w:val="5"/>
          <w:w w:val="110"/>
        </w:rPr>
        <w:t xml:space="preserve"> </w:t>
      </w:r>
      <w:r>
        <w:rPr>
          <w:spacing w:val="1"/>
          <w:w w:val="110"/>
        </w:rPr>
        <w:t>being</w:t>
      </w:r>
      <w:r>
        <w:rPr>
          <w:spacing w:val="5"/>
          <w:w w:val="110"/>
        </w:rPr>
        <w:t xml:space="preserve"> </w:t>
      </w:r>
      <w:r>
        <w:rPr>
          <w:w w:val="110"/>
        </w:rPr>
        <w:t>ejected</w:t>
      </w:r>
    </w:p>
    <w:p w14:paraId="36CC1A1B" w14:textId="19D6EBC1" w:rsidR="00A46697" w:rsidRDefault="005748F0">
      <w:pPr>
        <w:pStyle w:val="BodyText"/>
        <w:spacing w:line="261" w:lineRule="exact"/>
        <w:jc w:val="both"/>
      </w:pPr>
      <w:proofErr w:type="gramStart"/>
      <w:r>
        <w:rPr>
          <w:w w:val="110"/>
        </w:rPr>
        <w:t>that</w:t>
      </w:r>
      <w:proofErr w:type="gramEnd"/>
      <w:r>
        <w:rPr>
          <w:spacing w:val="-10"/>
          <w:w w:val="110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ecomes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tail</w:t>
      </w:r>
      <w:r>
        <w:rPr>
          <w:spacing w:val="-9"/>
          <w:w w:val="110"/>
        </w:rPr>
        <w:t xml:space="preserve"> </w:t>
      </w:r>
      <w:r>
        <w:rPr>
          <w:w w:val="110"/>
        </w:rPr>
        <w:t>side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CME.</w:t>
      </w:r>
      <w:r>
        <w:rPr>
          <w:spacing w:val="-10"/>
          <w:w w:val="110"/>
        </w:rPr>
        <w:t xml:space="preserve"> </w:t>
      </w:r>
      <w:ins w:id="128" w:author="Tom Woods" w:date="2016-01-27T19:47:00Z">
        <w:r w:rsidR="00324A94">
          <w:rPr>
            <w:spacing w:val="-10"/>
            <w:w w:val="110"/>
          </w:rPr>
          <w:t xml:space="preserve">The AIA </w:t>
        </w:r>
        <w:proofErr w:type="gramStart"/>
        <w:r w:rsidR="00324A94">
          <w:rPr>
            <w:spacing w:val="-10"/>
            <w:w w:val="110"/>
          </w:rPr>
          <w:t>movies of this event appears</w:t>
        </w:r>
        <w:proofErr w:type="gramEnd"/>
        <w:r w:rsidR="00324A94">
          <w:rPr>
            <w:spacing w:val="-10"/>
            <w:w w:val="110"/>
          </w:rPr>
          <w:t xml:space="preserve"> to support better that a post-flare global wave caused sympathetic responses at other active regions. </w:t>
        </w:r>
      </w:ins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ex</w:t>
      </w:r>
      <w:r>
        <w:rPr>
          <w:spacing w:val="6"/>
          <w:w w:val="110"/>
        </w:rPr>
        <w:t>p</w:t>
      </w:r>
      <w:r>
        <w:rPr>
          <w:w w:val="110"/>
        </w:rPr>
        <w:t>ected,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304</w:t>
      </w:r>
      <w:r>
        <w:rPr>
          <w:spacing w:val="-9"/>
          <w:w w:val="110"/>
        </w:rPr>
        <w:t xml:space="preserve"> </w:t>
      </w:r>
      <w:r>
        <w:rPr>
          <w:spacing w:val="-238"/>
          <w:w w:val="145"/>
        </w:rPr>
        <w:t>A</w:t>
      </w:r>
      <w:r>
        <w:rPr>
          <w:w w:val="145"/>
          <w:position w:val="4"/>
        </w:rPr>
        <w:t>˚</w:t>
      </w:r>
      <w:r>
        <w:rPr>
          <w:w w:val="145"/>
        </w:rPr>
        <w:t>,</w:t>
      </w:r>
      <w:r>
        <w:rPr>
          <w:spacing w:val="-29"/>
          <w:w w:val="145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mini</w:t>
      </w:r>
      <w:r>
        <w:rPr>
          <w:spacing w:val="-8"/>
          <w:w w:val="110"/>
        </w:rPr>
        <w:t>m</w:t>
      </w:r>
      <w:r>
        <w:rPr>
          <w:w w:val="110"/>
        </w:rPr>
        <w:t>um</w:t>
      </w:r>
      <w:r>
        <w:rPr>
          <w:spacing w:val="-10"/>
          <w:w w:val="110"/>
        </w:rPr>
        <w:t xml:space="preserve"> </w:t>
      </w:r>
      <w:r>
        <w:rPr>
          <w:w w:val="110"/>
        </w:rPr>
        <w:t>cou</w:t>
      </w:r>
      <w:r>
        <w:rPr>
          <w:spacing w:val="-6"/>
          <w:w w:val="110"/>
        </w:rPr>
        <w:t>n</w:t>
      </w:r>
      <w:r>
        <w:rPr>
          <w:w w:val="110"/>
        </w:rPr>
        <w:t>t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dominated</w:t>
      </w:r>
      <w:r>
        <w:rPr>
          <w:spacing w:val="-10"/>
          <w:w w:val="110"/>
        </w:rPr>
        <w:t xml:space="preserve"> </w:t>
      </w:r>
      <w:r>
        <w:rPr>
          <w:spacing w:val="-6"/>
          <w:w w:val="110"/>
        </w:rPr>
        <w:t>b</w:t>
      </w:r>
      <w:r>
        <w:rPr>
          <w:w w:val="110"/>
        </w:rPr>
        <w:t>y</w:t>
      </w:r>
      <w:ins w:id="129" w:author="Tom Woods" w:date="2016-01-27T19:49:00Z">
        <w:r w:rsidR="00324A94">
          <w:rPr>
            <w:w w:val="110"/>
          </w:rPr>
          <w:t xml:space="preserve"> obscuration from</w:t>
        </w:r>
      </w:ins>
    </w:p>
    <w:p w14:paraId="4F124D15" w14:textId="24B91B69" w:rsidR="00A46697" w:rsidRDefault="005748F0">
      <w:pPr>
        <w:pStyle w:val="BodyText"/>
        <w:spacing w:line="480" w:lineRule="atLeast"/>
        <w:ind w:right="119"/>
        <w:jc w:val="both"/>
      </w:pPr>
      <w:proofErr w:type="gramStart"/>
      <w:r>
        <w:rPr>
          <w:w w:val="110"/>
        </w:rPr>
        <w:t>the</w:t>
      </w:r>
      <w:proofErr w:type="gramEnd"/>
      <w:ins w:id="130" w:author="Tom Woods" w:date="2016-01-27T19:49:00Z">
        <w:r w:rsidR="00324A94">
          <w:rPr>
            <w:w w:val="110"/>
          </w:rPr>
          <w:t xml:space="preserve"> nearby</w:t>
        </w:r>
      </w:ins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fil</w:t>
      </w:r>
      <w:r>
        <w:rPr>
          <w:spacing w:val="-1"/>
          <w:w w:val="110"/>
        </w:rPr>
        <w:t>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6"/>
          <w:w w:val="110"/>
        </w:rPr>
        <w:t xml:space="preserve"> </w:t>
      </w:r>
      <w:r>
        <w:rPr>
          <w:w w:val="110"/>
        </w:rPr>
        <w:t>(red).</w:t>
      </w:r>
      <w:r>
        <w:rPr>
          <w:spacing w:val="15"/>
          <w:w w:val="110"/>
        </w:rPr>
        <w:t xml:space="preserve"> </w:t>
      </w:r>
      <w:r>
        <w:rPr>
          <w:w w:val="110"/>
        </w:rPr>
        <w:t>This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consis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wi</w:t>
      </w:r>
      <w:r>
        <w:rPr>
          <w:spacing w:val="-1"/>
          <w:w w:val="110"/>
        </w:rPr>
        <w:t>th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ysical</w:t>
      </w:r>
      <w:r>
        <w:rPr>
          <w:spacing w:val="-6"/>
          <w:w w:val="110"/>
        </w:rPr>
        <w:t xml:space="preserve"> </w:t>
      </w:r>
      <w:r>
        <w:rPr>
          <w:w w:val="110"/>
        </w:rPr>
        <w:t>theory</w:t>
      </w:r>
      <w:r>
        <w:rPr>
          <w:spacing w:val="-6"/>
          <w:w w:val="110"/>
        </w:rPr>
        <w:t xml:space="preserve"> </w:t>
      </w: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obscuration</w:t>
      </w:r>
      <w:r>
        <w:rPr>
          <w:spacing w:val="-7"/>
          <w:w w:val="110"/>
        </w:rPr>
        <w:t xml:space="preserve"> </w:t>
      </w:r>
      <w:r>
        <w:rPr>
          <w:w w:val="110"/>
        </w:rPr>
        <w:t>dimming</w:t>
      </w:r>
      <w:r>
        <w:rPr>
          <w:spacing w:val="-6"/>
          <w:w w:val="110"/>
        </w:rPr>
        <w:t xml:space="preserve"> </w:t>
      </w:r>
      <w:r>
        <w:rPr>
          <w:w w:val="110"/>
        </w:rPr>
        <w:t>detailed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23"/>
          <w:w w:val="110"/>
        </w:rPr>
        <w:t xml:space="preserve"> </w:t>
      </w:r>
      <w:r>
        <w:rPr>
          <w:w w:val="110"/>
        </w:rPr>
        <w:t>Section</w:t>
      </w:r>
      <w:r>
        <w:rPr>
          <w:spacing w:val="-11"/>
          <w:w w:val="110"/>
        </w:rPr>
        <w:t xml:space="preserve"> </w:t>
      </w:r>
      <w:r>
        <w:rPr>
          <w:w w:val="110"/>
        </w:rPr>
        <w:t>3.5.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omi</w:t>
      </w:r>
      <w:r>
        <w:rPr>
          <w:spacing w:val="-1"/>
          <w:w w:val="110"/>
        </w:rPr>
        <w:t>nant</w:t>
      </w:r>
      <w:r>
        <w:rPr>
          <w:spacing w:val="-11"/>
          <w:w w:val="110"/>
        </w:rPr>
        <w:t xml:space="preserve"> </w:t>
      </w:r>
      <w:r>
        <w:rPr>
          <w:w w:val="110"/>
        </w:rPr>
        <w:t>region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ges</w:t>
      </w:r>
      <w:r>
        <w:rPr>
          <w:spacing w:val="-11"/>
          <w:w w:val="110"/>
        </w:rPr>
        <w:t xml:space="preserve"> </w:t>
      </w:r>
      <w:r>
        <w:rPr>
          <w:w w:val="110"/>
        </w:rPr>
        <w:t>when</w:t>
      </w:r>
      <w:r>
        <w:rPr>
          <w:spacing w:val="-11"/>
          <w:w w:val="110"/>
        </w:rPr>
        <w:t xml:space="preserve"> </w:t>
      </w:r>
      <w:r>
        <w:rPr>
          <w:w w:val="110"/>
        </w:rPr>
        <w:t>looking</w:t>
      </w:r>
      <w:r>
        <w:rPr>
          <w:spacing w:val="-10"/>
          <w:w w:val="110"/>
        </w:rPr>
        <w:t xml:space="preserve"> </w:t>
      </w:r>
      <w:r>
        <w:rPr>
          <w:w w:val="110"/>
        </w:rPr>
        <w:t>at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maxim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ion</w:t>
      </w:r>
      <w:r>
        <w:rPr>
          <w:spacing w:val="-1"/>
          <w:w w:val="110"/>
        </w:rPr>
        <w:t>.</w:t>
      </w:r>
      <w:r>
        <w:rPr>
          <w:spacing w:val="8"/>
          <w:w w:val="110"/>
        </w:rPr>
        <w:t xml:space="preserve"> </w:t>
      </w:r>
      <w:r>
        <w:rPr>
          <w:w w:val="110"/>
        </w:rPr>
        <w:t>Here,</w:t>
      </w:r>
      <w:r>
        <w:rPr>
          <w:spacing w:val="-11"/>
          <w:w w:val="110"/>
        </w:rPr>
        <w:t xml:space="preserve"> </w:t>
      </w:r>
      <w:r>
        <w:rPr>
          <w:w w:val="110"/>
        </w:rPr>
        <w:t>core</w:t>
      </w:r>
      <w:r>
        <w:rPr>
          <w:spacing w:val="31"/>
          <w:w w:val="99"/>
        </w:rPr>
        <w:t xml:space="preserve"> </w:t>
      </w:r>
      <w:r>
        <w:rPr>
          <w:w w:val="110"/>
        </w:rPr>
        <w:t>dimming</w:t>
      </w:r>
      <w:ins w:id="131" w:author="Tom Woods" w:date="2016-01-27T19:50:00Z">
        <w:r w:rsidR="00324A94">
          <w:rPr>
            <w:w w:val="110"/>
          </w:rPr>
          <w:t xml:space="preserve"> region</w:t>
        </w:r>
      </w:ins>
      <w:r>
        <w:rPr>
          <w:spacing w:val="-18"/>
          <w:w w:val="110"/>
        </w:rPr>
        <w:t xml:space="preserve"> </w:t>
      </w:r>
      <w:r>
        <w:rPr>
          <w:w w:val="110"/>
        </w:rPr>
        <w:t>dominates</w:t>
      </w:r>
      <w:r>
        <w:rPr>
          <w:spacing w:val="-18"/>
          <w:w w:val="110"/>
        </w:rPr>
        <w:t xml:space="preserve"> </w:t>
      </w:r>
      <w:r>
        <w:rPr>
          <w:w w:val="110"/>
        </w:rPr>
        <w:t>for</w:t>
      </w:r>
      <w:r>
        <w:rPr>
          <w:spacing w:val="-17"/>
          <w:w w:val="110"/>
        </w:rPr>
        <w:t xml:space="preserve"> </w:t>
      </w:r>
      <w:r>
        <w:rPr>
          <w:w w:val="110"/>
        </w:rPr>
        <w:t>193</w:t>
      </w:r>
      <w:r>
        <w:rPr>
          <w:spacing w:val="-18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-18"/>
          <w:w w:val="110"/>
        </w:rPr>
        <w:t xml:space="preserve"> </w:t>
      </w:r>
      <w:r>
        <w:rPr>
          <w:w w:val="110"/>
        </w:rPr>
        <w:t>but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non-flaring</w:t>
      </w:r>
      <w:r>
        <w:rPr>
          <w:spacing w:val="-18"/>
          <w:w w:val="110"/>
        </w:rPr>
        <w:t xml:space="preserve"> </w:t>
      </w:r>
      <w:r>
        <w:rPr>
          <w:w w:val="110"/>
        </w:rPr>
        <w:t>acti</w:t>
      </w:r>
      <w:r>
        <w:rPr>
          <w:spacing w:val="-7"/>
          <w:w w:val="110"/>
        </w:rPr>
        <w:t>v</w:t>
      </w:r>
      <w:r>
        <w:rPr>
          <w:w w:val="110"/>
        </w:rPr>
        <w:t>e</w:t>
      </w:r>
      <w:r>
        <w:rPr>
          <w:spacing w:val="-17"/>
          <w:w w:val="110"/>
        </w:rPr>
        <w:t xml:space="preserve"> </w:t>
      </w:r>
      <w:r>
        <w:rPr>
          <w:w w:val="110"/>
        </w:rPr>
        <w:t>regions</w:t>
      </w:r>
      <w:r>
        <w:rPr>
          <w:spacing w:val="-18"/>
          <w:w w:val="110"/>
        </w:rPr>
        <w:t xml:space="preserve"> </w:t>
      </w:r>
      <w:del w:id="132" w:author="Tom Woods" w:date="2016-01-27T19:50:00Z">
        <w:r w:rsidDel="00324A94">
          <w:rPr>
            <w:w w:val="110"/>
          </w:rPr>
          <w:delText>still</w:delText>
        </w:r>
        <w:r w:rsidDel="00324A94">
          <w:rPr>
            <w:spacing w:val="-17"/>
            <w:w w:val="110"/>
          </w:rPr>
          <w:delText xml:space="preserve"> </w:delText>
        </w:r>
      </w:del>
      <w:r>
        <w:rPr>
          <w:spacing w:val="-1"/>
          <w:w w:val="110"/>
        </w:rPr>
        <w:t>d</w:t>
      </w:r>
      <w:r>
        <w:rPr>
          <w:w w:val="110"/>
        </w:rPr>
        <w:t>ominate</w:t>
      </w:r>
      <w:r>
        <w:rPr>
          <w:spacing w:val="-17"/>
          <w:w w:val="110"/>
        </w:rPr>
        <w:t xml:space="preserve"> </w:t>
      </w:r>
      <w:ins w:id="133" w:author="Tom Woods" w:date="2016-01-27T19:50:00Z">
        <w:r w:rsidR="00324A94">
          <w:rPr>
            <w:spacing w:val="-17"/>
            <w:w w:val="110"/>
          </w:rPr>
          <w:t xml:space="preserve">the dimming </w:t>
        </w:r>
      </w:ins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r>
        <w:rPr>
          <w:w w:val="110"/>
        </w:rPr>
        <w:t>171</w:t>
      </w:r>
      <w:r>
        <w:rPr>
          <w:spacing w:val="-17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A.</w:t>
      </w:r>
      <w:r>
        <w:rPr>
          <w:spacing w:val="-18"/>
          <w:w w:val="110"/>
        </w:rPr>
        <w:t xml:space="preserve"> </w:t>
      </w:r>
      <w:r>
        <w:rPr>
          <w:w w:val="110"/>
        </w:rPr>
        <w:t>Again,</w:t>
      </w:r>
      <w:r>
        <w:rPr>
          <w:spacing w:val="-16"/>
          <w:w w:val="110"/>
        </w:rPr>
        <w:t xml:space="preserve"> </w:t>
      </w:r>
      <w:r>
        <w:rPr>
          <w:spacing w:val="-7"/>
          <w:w w:val="110"/>
        </w:rPr>
        <w:t>w</w:t>
      </w:r>
      <w:r>
        <w:rPr>
          <w:w w:val="110"/>
        </w:rPr>
        <w:t>e</w:t>
      </w:r>
      <w:r>
        <w:rPr>
          <w:w w:val="99"/>
        </w:rPr>
        <w:t xml:space="preserve"> </w:t>
      </w:r>
      <w:r>
        <w:rPr>
          <w:w w:val="110"/>
        </w:rPr>
        <w:t>will</w:t>
      </w:r>
      <w:r>
        <w:rPr>
          <w:spacing w:val="-15"/>
          <w:w w:val="110"/>
        </w:rPr>
        <w:t xml:space="preserve"> </w:t>
      </w:r>
      <w:r>
        <w:rPr>
          <w:spacing w:val="1"/>
          <w:w w:val="110"/>
        </w:rPr>
        <w:t>soon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ow</w:t>
      </w:r>
      <w:r>
        <w:rPr>
          <w:spacing w:val="-15"/>
          <w:w w:val="110"/>
        </w:rPr>
        <w:t xml:space="preserve"> </w:t>
      </w:r>
      <w:r>
        <w:rPr>
          <w:w w:val="110"/>
        </w:rPr>
        <w:t>that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most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arb</w:t>
      </w:r>
      <w:r>
        <w:rPr>
          <w:spacing w:val="-2"/>
          <w:w w:val="110"/>
        </w:rPr>
        <w:t>y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ive</w:t>
      </w:r>
      <w:r>
        <w:rPr>
          <w:spacing w:val="-15"/>
          <w:w w:val="110"/>
        </w:rPr>
        <w:t xml:space="preserve"> </w:t>
      </w:r>
      <w:r>
        <w:rPr>
          <w:w w:val="110"/>
        </w:rPr>
        <w:t>region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es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gre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ly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dimming</w:t>
      </w:r>
      <w:r>
        <w:rPr>
          <w:spacing w:val="-15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r>
        <w:rPr>
          <w:spacing w:val="-4"/>
          <w:w w:val="110"/>
        </w:rPr>
        <w:t>m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y</w:t>
      </w:r>
      <w:r>
        <w:rPr>
          <w:spacing w:val="-14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37"/>
          <w:w w:val="99"/>
        </w:rPr>
        <w:t xml:space="preserve"> </w:t>
      </w:r>
      <w:r>
        <w:rPr>
          <w:w w:val="110"/>
        </w:rPr>
        <w:t>co</w:t>
      </w:r>
      <w:r>
        <w:rPr>
          <w:spacing w:val="-7"/>
          <w:w w:val="110"/>
        </w:rPr>
        <w:t>n</w:t>
      </w:r>
      <w:r>
        <w:rPr>
          <w:w w:val="110"/>
        </w:rPr>
        <w:t>tributed</w:t>
      </w:r>
      <w:r>
        <w:rPr>
          <w:spacing w:val="-21"/>
          <w:w w:val="110"/>
        </w:rPr>
        <w:t xml:space="preserve"> </w:t>
      </w:r>
      <w:r>
        <w:rPr>
          <w:w w:val="110"/>
        </w:rPr>
        <w:t>to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outgoi</w:t>
      </w:r>
      <w:r>
        <w:rPr>
          <w:spacing w:val="-1"/>
          <w:w w:val="110"/>
        </w:rPr>
        <w:t>n</w:t>
      </w:r>
      <w:r>
        <w:rPr>
          <w:w w:val="110"/>
        </w:rPr>
        <w:t>g</w:t>
      </w:r>
      <w:r>
        <w:rPr>
          <w:spacing w:val="-20"/>
          <w:w w:val="110"/>
        </w:rPr>
        <w:t xml:space="preserve"> </w:t>
      </w:r>
      <w:r>
        <w:rPr>
          <w:w w:val="110"/>
        </w:rPr>
        <w:t>mass</w:t>
      </w:r>
      <w:r>
        <w:rPr>
          <w:spacing w:val="-20"/>
          <w:w w:val="110"/>
        </w:rPr>
        <w:t xml:space="preserve"> </w:t>
      </w:r>
      <w:r>
        <w:rPr>
          <w:w w:val="110"/>
        </w:rPr>
        <w:t>of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1"/>
          <w:w w:val="110"/>
        </w:rPr>
        <w:t xml:space="preserve"> </w:t>
      </w:r>
      <w:r>
        <w:rPr>
          <w:w w:val="110"/>
        </w:rPr>
        <w:t>CME.</w:t>
      </w:r>
      <w:r>
        <w:rPr>
          <w:spacing w:val="-20"/>
          <w:w w:val="110"/>
        </w:rPr>
        <w:t xml:space="preserve"> </w:t>
      </w:r>
      <w:ins w:id="134" w:author="Tom Woods" w:date="2016-01-27T19:51:00Z">
        <w:r w:rsidR="00324A94">
          <w:rPr>
            <w:spacing w:val="-20"/>
            <w:w w:val="110"/>
          </w:rPr>
          <w:t xml:space="preserve">The </w:t>
        </w:r>
      </w:ins>
      <w:r>
        <w:rPr>
          <w:w w:val="110"/>
        </w:rPr>
        <w:t>304</w:t>
      </w:r>
      <w:r>
        <w:rPr>
          <w:spacing w:val="-20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-20"/>
          <w:w w:val="110"/>
        </w:rPr>
        <w:t xml:space="preserve"> </w:t>
      </w:r>
      <w:ins w:id="135" w:author="Tom Woods" w:date="2016-01-27T19:52:00Z">
        <w:r w:rsidR="00324A94">
          <w:rPr>
            <w:spacing w:val="-20"/>
            <w:w w:val="110"/>
          </w:rPr>
          <w:t>dimming</w:t>
        </w:r>
      </w:ins>
      <w:ins w:id="136" w:author="Tom Woods" w:date="2016-01-27T19:51:00Z">
        <w:r w:rsidR="00324A94">
          <w:rPr>
            <w:spacing w:val="-20"/>
            <w:w w:val="110"/>
          </w:rPr>
          <w:t xml:space="preserve"> </w:t>
        </w:r>
      </w:ins>
      <w:ins w:id="137" w:author="Tom Woods" w:date="2016-01-27T19:52:00Z">
        <w:r w:rsidR="00324A94">
          <w:rPr>
            <w:spacing w:val="-20"/>
            <w:w w:val="110"/>
          </w:rPr>
          <w:t xml:space="preserve">is similar to timing of the core </w:t>
        </w:r>
      </w:ins>
      <w:ins w:id="138" w:author="Tom Woods" w:date="2016-01-27T19:53:00Z">
        <w:r w:rsidR="00182339">
          <w:rPr>
            <w:spacing w:val="-20"/>
            <w:w w:val="110"/>
          </w:rPr>
          <w:t xml:space="preserve">dimming region evolution, and AIA </w:t>
        </w:r>
        <w:r w:rsidR="00182339">
          <w:rPr>
            <w:w w:val="110"/>
          </w:rPr>
          <w:t>304</w:t>
        </w:r>
        <w:r w:rsidR="00182339">
          <w:rPr>
            <w:spacing w:val="-20"/>
            <w:w w:val="110"/>
          </w:rPr>
          <w:t xml:space="preserve"> </w:t>
        </w:r>
        <w:r w:rsidR="00182339">
          <w:rPr>
            <w:spacing w:val="-180"/>
            <w:w w:val="110"/>
            <w:position w:val="4"/>
          </w:rPr>
          <w:t>˚</w:t>
        </w:r>
        <w:r w:rsidR="00182339">
          <w:rPr>
            <w:w w:val="110"/>
          </w:rPr>
          <w:t>A</w:t>
        </w:r>
        <w:r w:rsidR="00182339">
          <w:rPr>
            <w:spacing w:val="-20"/>
            <w:w w:val="110"/>
          </w:rPr>
          <w:t xml:space="preserve"> movies </w:t>
        </w:r>
      </w:ins>
      <w:del w:id="139" w:author="Tom Woods" w:date="2016-01-27T19:54:00Z">
        <w:r w:rsidDel="00182339">
          <w:rPr>
            <w:w w:val="110"/>
          </w:rPr>
          <w:delText>remains</w:delText>
        </w:r>
        <w:r w:rsidDel="00182339">
          <w:rPr>
            <w:spacing w:val="-20"/>
            <w:w w:val="110"/>
          </w:rPr>
          <w:delText xml:space="preserve"> </w:delText>
        </w:r>
        <w:r w:rsidDel="00182339">
          <w:rPr>
            <w:w w:val="110"/>
          </w:rPr>
          <w:delText>consiste</w:delText>
        </w:r>
        <w:r w:rsidDel="00182339">
          <w:rPr>
            <w:spacing w:val="-6"/>
            <w:w w:val="110"/>
          </w:rPr>
          <w:delText>n</w:delText>
        </w:r>
        <w:r w:rsidDel="00182339">
          <w:rPr>
            <w:w w:val="110"/>
          </w:rPr>
          <w:delText>t</w:delText>
        </w:r>
        <w:r w:rsidDel="00182339">
          <w:rPr>
            <w:spacing w:val="-20"/>
            <w:w w:val="110"/>
          </w:rPr>
          <w:delText xml:space="preserve"> </w:delText>
        </w:r>
        <w:r w:rsidDel="00182339">
          <w:rPr>
            <w:w w:val="110"/>
          </w:rPr>
          <w:delText>for</w:delText>
        </w:r>
        <w:r w:rsidDel="00182339">
          <w:rPr>
            <w:spacing w:val="-20"/>
            <w:w w:val="110"/>
          </w:rPr>
          <w:delText xml:space="preserve"> </w:delText>
        </w:r>
        <w:r w:rsidDel="00182339">
          <w:rPr>
            <w:w w:val="110"/>
          </w:rPr>
          <w:delText>co</w:delText>
        </w:r>
        <w:r w:rsidDel="00182339">
          <w:rPr>
            <w:spacing w:val="-7"/>
            <w:w w:val="110"/>
          </w:rPr>
          <w:delText>n</w:delText>
        </w:r>
        <w:r w:rsidDel="00182339">
          <w:rPr>
            <w:w w:val="110"/>
          </w:rPr>
          <w:delText>tribution</w:delText>
        </w:r>
        <w:r w:rsidDel="00182339">
          <w:rPr>
            <w:spacing w:val="-21"/>
            <w:w w:val="110"/>
          </w:rPr>
          <w:delText xml:space="preserve"> </w:delText>
        </w:r>
        <w:r w:rsidDel="00182339">
          <w:rPr>
            <w:w w:val="110"/>
          </w:rPr>
          <w:delText>ma</w:delText>
        </w:r>
        <w:r w:rsidDel="00182339">
          <w:rPr>
            <w:spacing w:val="-2"/>
            <w:w w:val="110"/>
          </w:rPr>
          <w:delText>x</w:delText>
        </w:r>
        <w:r w:rsidDel="00182339">
          <w:rPr>
            <w:w w:val="110"/>
          </w:rPr>
          <w:delText>i</w:delText>
        </w:r>
        <w:r w:rsidDel="00182339">
          <w:rPr>
            <w:spacing w:val="-7"/>
            <w:w w:val="110"/>
          </w:rPr>
          <w:delText>m</w:delText>
        </w:r>
        <w:r w:rsidDel="00182339">
          <w:rPr>
            <w:w w:val="110"/>
          </w:rPr>
          <w:delText>um,</w:delText>
        </w:r>
        <w:r w:rsidDel="00182339">
          <w:rPr>
            <w:w w:val="109"/>
          </w:rPr>
          <w:delText xml:space="preserve"> </w:delText>
        </w:r>
        <w:r w:rsidDel="00182339">
          <w:rPr>
            <w:w w:val="110"/>
          </w:rPr>
          <w:delText>with</w:delText>
        </w:r>
        <w:r w:rsidDel="00182339">
          <w:rPr>
            <w:spacing w:val="-17"/>
            <w:w w:val="110"/>
          </w:rPr>
          <w:delText xml:space="preserve"> </w:delText>
        </w:r>
        <w:r w:rsidDel="00182339">
          <w:rPr>
            <w:w w:val="110"/>
          </w:rPr>
          <w:delText>its</w:delText>
        </w:r>
        <w:r w:rsidDel="00182339">
          <w:rPr>
            <w:spacing w:val="-16"/>
            <w:w w:val="110"/>
          </w:rPr>
          <w:delText xml:space="preserve"> </w:delText>
        </w:r>
        <w:r w:rsidDel="00182339">
          <w:rPr>
            <w:w w:val="110"/>
          </w:rPr>
          <w:delText>greatest</w:delText>
        </w:r>
        <w:r w:rsidDel="00182339">
          <w:rPr>
            <w:spacing w:val="-17"/>
            <w:w w:val="110"/>
          </w:rPr>
          <w:delText xml:space="preserve"> </w:delText>
        </w:r>
        <w:r w:rsidDel="00182339">
          <w:rPr>
            <w:spacing w:val="-4"/>
            <w:w w:val="110"/>
          </w:rPr>
          <w:delText>val</w:delText>
        </w:r>
        <w:r w:rsidDel="00182339">
          <w:rPr>
            <w:spacing w:val="-3"/>
            <w:w w:val="110"/>
          </w:rPr>
          <w:delText>u</w:delText>
        </w:r>
        <w:r w:rsidDel="00182339">
          <w:rPr>
            <w:spacing w:val="-4"/>
            <w:w w:val="110"/>
          </w:rPr>
          <w:delText>e</w:delText>
        </w:r>
      </w:del>
      <w:ins w:id="140" w:author="Tom Woods" w:date="2016-01-27T19:54:00Z">
        <w:r w:rsidR="00182339">
          <w:rPr>
            <w:w w:val="110"/>
          </w:rPr>
          <w:t>confirm that the maximum dimming is</w:t>
        </w:r>
      </w:ins>
      <w:r>
        <w:rPr>
          <w:spacing w:val="-16"/>
          <w:w w:val="110"/>
        </w:rPr>
        <w:t xml:space="preserve"> </w:t>
      </w:r>
      <w:r>
        <w:rPr>
          <w:w w:val="110"/>
        </w:rPr>
        <w:t>coming</w:t>
      </w:r>
      <w:r>
        <w:rPr>
          <w:spacing w:val="-17"/>
          <w:w w:val="110"/>
        </w:rPr>
        <w:t xml:space="preserve"> </w:t>
      </w:r>
      <w:r>
        <w:rPr>
          <w:w w:val="110"/>
        </w:rPr>
        <w:t>from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fil</w:t>
      </w:r>
      <w:r>
        <w:rPr>
          <w:spacing w:val="-1"/>
          <w:w w:val="110"/>
        </w:rPr>
        <w:t>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17"/>
          <w:w w:val="110"/>
        </w:rPr>
        <w:t xml:space="preserve"> </w:t>
      </w:r>
      <w:r>
        <w:rPr>
          <w:w w:val="110"/>
        </w:rPr>
        <w:t>eruption</w:t>
      </w:r>
      <w:ins w:id="141" w:author="Tom Woods" w:date="2016-01-27T19:54:00Z">
        <w:r w:rsidR="00182339">
          <w:rPr>
            <w:w w:val="110"/>
          </w:rPr>
          <w:t xml:space="preserve"> and resultant obscuration for the</w:t>
        </w:r>
      </w:ins>
      <w:ins w:id="142" w:author="Tom Woods" w:date="2016-01-27T19:55:00Z">
        <w:r w:rsidR="00182339">
          <w:rPr>
            <w:w w:val="110"/>
          </w:rPr>
          <w:t xml:space="preserve"> 304</w:t>
        </w:r>
        <w:r w:rsidR="00182339">
          <w:rPr>
            <w:spacing w:val="-20"/>
            <w:w w:val="110"/>
          </w:rPr>
          <w:t xml:space="preserve"> </w:t>
        </w:r>
        <w:r w:rsidR="00182339">
          <w:rPr>
            <w:spacing w:val="-180"/>
            <w:w w:val="110"/>
            <w:position w:val="4"/>
          </w:rPr>
          <w:t>˚</w:t>
        </w:r>
        <w:r w:rsidR="00182339">
          <w:rPr>
            <w:w w:val="110"/>
          </w:rPr>
          <w:t xml:space="preserve">A </w:t>
        </w:r>
        <w:proofErr w:type="gramStart"/>
        <w:r w:rsidR="00182339">
          <w:rPr>
            <w:w w:val="110"/>
          </w:rPr>
          <w:t>emission</w:t>
        </w:r>
      </w:ins>
      <w:ins w:id="143" w:author="Tom Woods" w:date="2016-01-27T19:54:00Z">
        <w:r w:rsidR="00182339">
          <w:rPr>
            <w:w w:val="110"/>
          </w:rPr>
          <w:t xml:space="preserve"> </w:t>
        </w:r>
      </w:ins>
      <w:r>
        <w:rPr>
          <w:w w:val="110"/>
        </w:rPr>
        <w:t>.</w:t>
      </w:r>
      <w:proofErr w:type="gramEnd"/>
      <w:r>
        <w:rPr>
          <w:spacing w:val="8"/>
          <w:w w:val="110"/>
        </w:rPr>
        <w:t xml:space="preserve"> </w:t>
      </w:r>
      <w:del w:id="144" w:author="Tom Woods" w:date="2016-01-27T19:55:00Z">
        <w:r w:rsidDel="00182339">
          <w:rPr>
            <w:spacing w:val="-3"/>
            <w:w w:val="110"/>
          </w:rPr>
          <w:delText>F</w:delText>
        </w:r>
        <w:r w:rsidDel="00182339">
          <w:rPr>
            <w:spacing w:val="-4"/>
            <w:w w:val="110"/>
          </w:rPr>
          <w:delText>i</w:delText>
        </w:r>
        <w:r w:rsidDel="00182339">
          <w:rPr>
            <w:spacing w:val="-3"/>
            <w:w w:val="110"/>
          </w:rPr>
          <w:delText>n</w:delText>
        </w:r>
        <w:r w:rsidDel="00182339">
          <w:rPr>
            <w:spacing w:val="-4"/>
            <w:w w:val="110"/>
          </w:rPr>
          <w:delText>ally</w:delText>
        </w:r>
      </w:del>
      <w:ins w:id="145" w:author="Tom Woods" w:date="2016-01-27T19:55:00Z">
        <w:r w:rsidR="00182339">
          <w:rPr>
            <w:spacing w:val="-3"/>
            <w:w w:val="110"/>
          </w:rPr>
          <w:t>As a summary</w:t>
        </w:r>
      </w:ins>
      <w:r>
        <w:rPr>
          <w:spacing w:val="-3"/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ins w:id="146" w:author="Tom Woods" w:date="2016-01-27T19:56:00Z">
        <w:r w:rsidR="00182339">
          <w:rPr>
            <w:spacing w:val="-17"/>
            <w:w w:val="110"/>
          </w:rPr>
          <w:t xml:space="preserve">different spectral emissions have maximum dimming at different times because their </w:t>
        </w:r>
      </w:ins>
      <w:ins w:id="147" w:author="Tom Woods" w:date="2016-01-27T19:57:00Z">
        <w:r w:rsidR="00182339">
          <w:rPr>
            <w:spacing w:val="-17"/>
            <w:w w:val="110"/>
          </w:rPr>
          <w:t xml:space="preserve">main </w:t>
        </w:r>
      </w:ins>
      <w:ins w:id="148" w:author="Tom Woods" w:date="2016-01-27T19:56:00Z">
        <w:r w:rsidR="00182339">
          <w:rPr>
            <w:spacing w:val="-17"/>
            <w:w w:val="110"/>
          </w:rPr>
          <w:t xml:space="preserve">contributions are from different dimming regions. </w:t>
        </w:r>
      </w:ins>
      <w:del w:id="149" w:author="Tom Woods" w:date="2016-01-27T19:57:00Z">
        <w:r w:rsidDel="00182339">
          <w:rPr>
            <w:spacing w:val="-1"/>
            <w:w w:val="110"/>
          </w:rPr>
          <w:delText>ran</w:delText>
        </w:r>
        <w:r w:rsidDel="00182339">
          <w:rPr>
            <w:spacing w:val="-2"/>
            <w:w w:val="110"/>
          </w:rPr>
          <w:delText>ge</w:delText>
        </w:r>
        <w:r w:rsidDel="00182339">
          <w:rPr>
            <w:spacing w:val="-16"/>
            <w:w w:val="110"/>
          </w:rPr>
          <w:delText xml:space="preserve"> </w:delText>
        </w:r>
        <w:r w:rsidDel="00182339">
          <w:rPr>
            <w:w w:val="110"/>
          </w:rPr>
          <w:delText>of</w:delText>
        </w:r>
        <w:r w:rsidDel="00182339">
          <w:rPr>
            <w:spacing w:val="-16"/>
            <w:w w:val="110"/>
          </w:rPr>
          <w:delText xml:space="preserve"> </w:delText>
        </w:r>
        <w:r w:rsidDel="00182339">
          <w:rPr>
            <w:spacing w:val="-2"/>
            <w:w w:val="110"/>
          </w:rPr>
          <w:delText>con</w:delText>
        </w:r>
        <w:r w:rsidDel="00182339">
          <w:rPr>
            <w:spacing w:val="-1"/>
            <w:w w:val="110"/>
          </w:rPr>
          <w:delText>tr</w:delText>
        </w:r>
        <w:r w:rsidDel="00182339">
          <w:rPr>
            <w:spacing w:val="-2"/>
            <w:w w:val="110"/>
          </w:rPr>
          <w:delText>i</w:delText>
        </w:r>
        <w:r w:rsidDel="00182339">
          <w:rPr>
            <w:spacing w:val="-1"/>
            <w:w w:val="110"/>
          </w:rPr>
          <w:delText>but</w:delText>
        </w:r>
        <w:r w:rsidDel="00182339">
          <w:rPr>
            <w:spacing w:val="-2"/>
            <w:w w:val="110"/>
          </w:rPr>
          <w:delText>ions</w:delText>
        </w:r>
        <w:r w:rsidDel="00182339">
          <w:rPr>
            <w:spacing w:val="-17"/>
            <w:w w:val="110"/>
          </w:rPr>
          <w:delText xml:space="preserve"> </w:delText>
        </w:r>
        <w:r w:rsidDel="00182339">
          <w:rPr>
            <w:spacing w:val="-3"/>
            <w:w w:val="110"/>
          </w:rPr>
          <w:delText>s</w:delText>
        </w:r>
        <w:r w:rsidDel="00182339">
          <w:rPr>
            <w:spacing w:val="-2"/>
            <w:w w:val="110"/>
          </w:rPr>
          <w:delText>h</w:delText>
        </w:r>
        <w:r w:rsidDel="00182339">
          <w:rPr>
            <w:spacing w:val="-3"/>
            <w:w w:val="110"/>
          </w:rPr>
          <w:delText>ows</w:delText>
        </w:r>
        <w:r w:rsidDel="00182339">
          <w:rPr>
            <w:spacing w:val="49"/>
          </w:rPr>
          <w:delText xml:space="preserve"> </w:delText>
        </w:r>
        <w:r w:rsidDel="00182339">
          <w:rPr>
            <w:w w:val="110"/>
          </w:rPr>
          <w:delText>that</w:delText>
        </w:r>
        <w:r w:rsidDel="00182339">
          <w:rPr>
            <w:spacing w:val="-20"/>
            <w:w w:val="110"/>
          </w:rPr>
          <w:delText xml:space="preserve"> </w:delText>
        </w:r>
        <w:r w:rsidDel="00182339">
          <w:rPr>
            <w:w w:val="110"/>
          </w:rPr>
          <w:delText>in</w:delText>
        </w:r>
      </w:del>
      <w:ins w:id="150" w:author="Tom Woods" w:date="2016-01-27T19:57:00Z">
        <w:r w:rsidR="00182339">
          <w:rPr>
            <w:spacing w:val="-1"/>
            <w:w w:val="110"/>
          </w:rPr>
          <w:t>In particular, the</w:t>
        </w:r>
      </w:ins>
      <w:r>
        <w:rPr>
          <w:spacing w:val="-21"/>
          <w:w w:val="110"/>
        </w:rPr>
        <w:t xml:space="preserve"> </w:t>
      </w:r>
      <w:r>
        <w:rPr>
          <w:w w:val="110"/>
        </w:rPr>
        <w:t>193</w:t>
      </w:r>
      <w:r>
        <w:rPr>
          <w:spacing w:val="-20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proofErr w:type="gramStart"/>
      <w:r>
        <w:rPr>
          <w:w w:val="110"/>
        </w:rPr>
        <w:t>A</w:t>
      </w:r>
      <w:proofErr w:type="gramEnd"/>
      <w:ins w:id="151" w:author="Tom Woods" w:date="2016-01-27T19:58:00Z">
        <w:r w:rsidR="00182339">
          <w:rPr>
            <w:w w:val="110"/>
          </w:rPr>
          <w:t xml:space="preserve"> emission is primarily from the </w:t>
        </w:r>
      </w:ins>
      <w:del w:id="152" w:author="Tom Woods" w:date="2016-01-27T19:58:00Z">
        <w:r w:rsidDel="00182339">
          <w:rPr>
            <w:w w:val="110"/>
          </w:rPr>
          <w:delText>,</w:delText>
        </w:r>
      </w:del>
      <w:r>
        <w:rPr>
          <w:spacing w:val="-21"/>
          <w:w w:val="110"/>
        </w:rPr>
        <w:t xml:space="preserve"> </w:t>
      </w:r>
      <w:r>
        <w:rPr>
          <w:w w:val="110"/>
        </w:rPr>
        <w:t>core</w:t>
      </w:r>
      <w:r>
        <w:rPr>
          <w:spacing w:val="-20"/>
          <w:w w:val="110"/>
        </w:rPr>
        <w:t xml:space="preserve"> </w:t>
      </w:r>
      <w:r>
        <w:rPr>
          <w:w w:val="110"/>
        </w:rPr>
        <w:t>dimming</w:t>
      </w:r>
      <w:r>
        <w:rPr>
          <w:spacing w:val="-21"/>
          <w:w w:val="110"/>
        </w:rPr>
        <w:t xml:space="preserve"> </w:t>
      </w:r>
      <w:ins w:id="153" w:author="Tom Woods" w:date="2016-01-27T19:58:00Z">
        <w:r w:rsidR="00182339">
          <w:rPr>
            <w:spacing w:val="-21"/>
            <w:w w:val="110"/>
          </w:rPr>
          <w:t xml:space="preserve">region; the </w:t>
        </w:r>
      </w:ins>
      <w:del w:id="154" w:author="Tom Woods" w:date="2016-01-27T19:58:00Z">
        <w:r w:rsidDel="00182339">
          <w:rPr>
            <w:w w:val="110"/>
          </w:rPr>
          <w:delText>and</w:delText>
        </w:r>
        <w:r w:rsidDel="00182339">
          <w:rPr>
            <w:spacing w:val="-20"/>
            <w:w w:val="110"/>
          </w:rPr>
          <w:delText xml:space="preserve"> </w:delText>
        </w:r>
        <w:r w:rsidDel="00182339">
          <w:rPr>
            <w:w w:val="110"/>
          </w:rPr>
          <w:delText>non-flaring</w:delText>
        </w:r>
        <w:r w:rsidDel="00182339">
          <w:rPr>
            <w:spacing w:val="-20"/>
            <w:w w:val="110"/>
          </w:rPr>
          <w:delText xml:space="preserve"> </w:delText>
        </w:r>
        <w:r w:rsidDel="00182339">
          <w:rPr>
            <w:w w:val="110"/>
          </w:rPr>
          <w:delText>acti</w:delText>
        </w:r>
        <w:r w:rsidDel="00182339">
          <w:rPr>
            <w:spacing w:val="-7"/>
            <w:w w:val="110"/>
          </w:rPr>
          <w:delText>v</w:delText>
        </w:r>
        <w:r w:rsidDel="00182339">
          <w:rPr>
            <w:w w:val="110"/>
          </w:rPr>
          <w:delText>e</w:delText>
        </w:r>
        <w:r w:rsidDel="00182339">
          <w:rPr>
            <w:spacing w:val="-21"/>
            <w:w w:val="110"/>
          </w:rPr>
          <w:delText xml:space="preserve"> </w:delText>
        </w:r>
        <w:r w:rsidDel="00182339">
          <w:rPr>
            <w:w w:val="110"/>
          </w:rPr>
          <w:delText>reg</w:delText>
        </w:r>
        <w:r w:rsidDel="00182339">
          <w:rPr>
            <w:spacing w:val="-2"/>
            <w:w w:val="110"/>
          </w:rPr>
          <w:delText>i</w:delText>
        </w:r>
        <w:r w:rsidDel="00182339">
          <w:rPr>
            <w:w w:val="110"/>
          </w:rPr>
          <w:delText>ons</w:delText>
        </w:r>
        <w:r w:rsidDel="00182339">
          <w:rPr>
            <w:spacing w:val="-20"/>
            <w:w w:val="110"/>
          </w:rPr>
          <w:delText xml:space="preserve"> </w:delText>
        </w:r>
        <w:r w:rsidDel="00182339">
          <w:rPr>
            <w:w w:val="110"/>
          </w:rPr>
          <w:delText>are</w:delText>
        </w:r>
        <w:r w:rsidDel="00182339">
          <w:rPr>
            <w:spacing w:val="-21"/>
            <w:w w:val="110"/>
          </w:rPr>
          <w:delText xml:space="preserve"> </w:delText>
        </w:r>
        <w:r w:rsidDel="00182339">
          <w:rPr>
            <w:w w:val="110"/>
          </w:rPr>
          <w:delText>comparable</w:delText>
        </w:r>
        <w:r w:rsidDel="00182339">
          <w:rPr>
            <w:spacing w:val="-20"/>
            <w:w w:val="110"/>
          </w:rPr>
          <w:delText xml:space="preserve"> </w:delText>
        </w:r>
        <w:r w:rsidDel="00182339">
          <w:rPr>
            <w:w w:val="110"/>
          </w:rPr>
          <w:delText>in</w:delText>
        </w:r>
        <w:r w:rsidDel="00182339">
          <w:rPr>
            <w:spacing w:val="-21"/>
            <w:w w:val="110"/>
          </w:rPr>
          <w:delText xml:space="preserve"> </w:delText>
        </w:r>
        <w:r w:rsidDel="00182339">
          <w:rPr>
            <w:w w:val="110"/>
          </w:rPr>
          <w:delText>their</w:delText>
        </w:r>
        <w:r w:rsidDel="00182339">
          <w:rPr>
            <w:spacing w:val="-20"/>
            <w:w w:val="110"/>
          </w:rPr>
          <w:delText xml:space="preserve"> </w:delText>
        </w:r>
        <w:r w:rsidDel="00182339">
          <w:rPr>
            <w:w w:val="110"/>
          </w:rPr>
          <w:delText>dominance;</w:delText>
        </w:r>
        <w:r w:rsidDel="00182339">
          <w:rPr>
            <w:spacing w:val="-19"/>
            <w:w w:val="110"/>
          </w:rPr>
          <w:delText xml:space="preserve"> </w:delText>
        </w:r>
      </w:del>
      <w:r>
        <w:rPr>
          <w:w w:val="110"/>
        </w:rPr>
        <w:t>171</w:t>
      </w:r>
    </w:p>
    <w:p w14:paraId="0C23FF37" w14:textId="2394AE8F" w:rsidR="00A46697" w:rsidRDefault="005748F0">
      <w:pPr>
        <w:pStyle w:val="BodyText"/>
        <w:spacing w:before="187" w:line="426" w:lineRule="auto"/>
        <w:ind w:right="118"/>
        <w:jc w:val="both"/>
      </w:pP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ins w:id="155" w:author="Tom Woods" w:date="2016-01-27T19:55:00Z">
        <w:r w:rsidR="00182339">
          <w:rPr>
            <w:w w:val="105"/>
          </w:rPr>
          <w:t xml:space="preserve"> </w:t>
        </w:r>
      </w:ins>
      <w:ins w:id="156" w:author="Tom Woods" w:date="2016-01-27T19:58:00Z">
        <w:r w:rsidR="00182339">
          <w:rPr>
            <w:w w:val="105"/>
          </w:rPr>
          <w:t xml:space="preserve">emission </w:t>
        </w:r>
      </w:ins>
      <w:r>
        <w:rPr>
          <w:w w:val="105"/>
        </w:rPr>
        <w:t>has</w:t>
      </w:r>
      <w:r>
        <w:rPr>
          <w:spacing w:val="40"/>
          <w:w w:val="105"/>
        </w:rPr>
        <w:t xml:space="preserve"> </w:t>
      </w:r>
      <w:r>
        <w:rPr>
          <w:w w:val="105"/>
        </w:rPr>
        <w:t>greater</w:t>
      </w:r>
      <w:r>
        <w:rPr>
          <w:spacing w:val="40"/>
          <w:w w:val="105"/>
        </w:rPr>
        <w:t xml:space="preserve"> </w:t>
      </w:r>
      <w:r>
        <w:rPr>
          <w:w w:val="105"/>
        </w:rPr>
        <w:t>co</w:t>
      </w:r>
      <w:r>
        <w:rPr>
          <w:spacing w:val="-7"/>
          <w:w w:val="105"/>
        </w:rPr>
        <w:t>n</w:t>
      </w:r>
      <w:r>
        <w:rPr>
          <w:w w:val="105"/>
        </w:rPr>
        <w:t>tribution</w:t>
      </w:r>
      <w:r>
        <w:rPr>
          <w:spacing w:val="40"/>
          <w:w w:val="105"/>
        </w:rPr>
        <w:t xml:space="preserve"> </w:t>
      </w:r>
      <w:r>
        <w:rPr>
          <w:w w:val="105"/>
        </w:rPr>
        <w:t>from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n</w:t>
      </w:r>
      <w:r>
        <w:rPr>
          <w:w w:val="105"/>
        </w:rPr>
        <w:t>on-flaring</w:t>
      </w:r>
      <w:r>
        <w:rPr>
          <w:spacing w:val="40"/>
          <w:w w:val="105"/>
        </w:rPr>
        <w:t xml:space="preserve"> </w:t>
      </w:r>
      <w:r>
        <w:rPr>
          <w:w w:val="105"/>
        </w:rPr>
        <w:t>acti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regions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quiet-Sun;</w:t>
      </w:r>
      <w:r>
        <w:rPr>
          <w:spacing w:val="50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ins w:id="157" w:author="Tom Woods" w:date="2016-01-27T19:59:00Z">
        <w:r w:rsidR="00182339">
          <w:rPr>
            <w:spacing w:val="40"/>
            <w:w w:val="105"/>
          </w:rPr>
          <w:t xml:space="preserve">the </w:t>
        </w:r>
      </w:ins>
      <w:r>
        <w:rPr>
          <w:w w:val="105"/>
        </w:rPr>
        <w:t>304</w:t>
      </w:r>
      <w:r>
        <w:rPr>
          <w:spacing w:val="41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ins w:id="158" w:author="Tom Woods" w:date="2016-01-27T19:59:00Z">
        <w:r w:rsidR="00182339">
          <w:rPr>
            <w:spacing w:val="40"/>
            <w:w w:val="105"/>
          </w:rPr>
          <w:t xml:space="preserve">emission </w:t>
        </w:r>
      </w:ins>
      <w:r>
        <w:rPr>
          <w:w w:val="105"/>
        </w:rPr>
        <w:t>is</w:t>
      </w:r>
      <w:r>
        <w:rPr>
          <w:spacing w:val="40"/>
          <w:w w:val="105"/>
        </w:rPr>
        <w:t xml:space="preserve"> </w:t>
      </w:r>
      <w:r>
        <w:rPr>
          <w:spacing w:val="-7"/>
          <w:w w:val="105"/>
        </w:rPr>
        <w:t>v</w:t>
      </w:r>
      <w:r>
        <w:rPr>
          <w:w w:val="105"/>
        </w:rPr>
        <w:t>ery</w:t>
      </w:r>
      <w:r>
        <w:rPr>
          <w:w w:val="104"/>
        </w:rPr>
        <w:t xml:space="preserve"> </w:t>
      </w:r>
      <w:r>
        <w:rPr>
          <w:w w:val="105"/>
        </w:rPr>
        <w:t>clearly</w:t>
      </w:r>
      <w:r>
        <w:rPr>
          <w:spacing w:val="27"/>
          <w:w w:val="105"/>
        </w:rPr>
        <w:t xml:space="preserve"> </w:t>
      </w:r>
      <w:r>
        <w:rPr>
          <w:w w:val="105"/>
        </w:rPr>
        <w:t>dominated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8"/>
          <w:w w:val="105"/>
        </w:rPr>
        <w:t xml:space="preserve"> </w:t>
      </w:r>
      <w:ins w:id="159" w:author="Tom Woods" w:date="2016-01-27T19:59:00Z">
        <w:r w:rsidR="00182339">
          <w:rPr>
            <w:spacing w:val="28"/>
            <w:w w:val="105"/>
          </w:rPr>
          <w:t xml:space="preserve">obscuration from </w:t>
        </w:r>
      </w:ins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fil</w:t>
      </w:r>
      <w:r>
        <w:rPr>
          <w:spacing w:val="-1"/>
          <w:w w:val="105"/>
        </w:rPr>
        <w:t>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nt.</w:t>
      </w:r>
    </w:p>
    <w:p w14:paraId="5C0299A0" w14:textId="2B5CE5BB" w:rsidR="00A46697" w:rsidRDefault="005748F0">
      <w:pPr>
        <w:pStyle w:val="BodyText"/>
        <w:spacing w:before="38" w:line="450" w:lineRule="auto"/>
        <w:ind w:right="118" w:firstLine="576"/>
        <w:jc w:val="both"/>
      </w:pPr>
      <w:r>
        <w:rPr>
          <w:w w:val="105"/>
        </w:rPr>
        <w:t>Figure</w:t>
      </w:r>
      <w:r>
        <w:rPr>
          <w:spacing w:val="20"/>
          <w:w w:val="105"/>
        </w:rPr>
        <w:t xml:space="preserve"> </w:t>
      </w:r>
      <w:r>
        <w:rPr>
          <w:w w:val="105"/>
        </w:rPr>
        <w:t>4.9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same</w:t>
      </w:r>
      <w:r>
        <w:rPr>
          <w:spacing w:val="20"/>
          <w:w w:val="105"/>
        </w:rPr>
        <w:t xml:space="preserve"> </w:t>
      </w:r>
      <w:r>
        <w:rPr>
          <w:w w:val="105"/>
        </w:rPr>
        <w:t>format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Figure</w:t>
      </w:r>
      <w:r>
        <w:rPr>
          <w:spacing w:val="20"/>
          <w:w w:val="105"/>
        </w:rPr>
        <w:t xml:space="preserve"> </w:t>
      </w:r>
      <w:r>
        <w:rPr>
          <w:w w:val="105"/>
        </w:rPr>
        <w:t>4.8</w:t>
      </w:r>
      <w:r>
        <w:rPr>
          <w:spacing w:val="20"/>
          <w:w w:val="105"/>
        </w:rPr>
        <w:t xml:space="preserve"> </w:t>
      </w:r>
      <w:r>
        <w:rPr>
          <w:w w:val="105"/>
        </w:rPr>
        <w:t>but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regions</w:t>
      </w:r>
      <w:r>
        <w:rPr>
          <w:spacing w:val="20"/>
          <w:w w:val="105"/>
        </w:rPr>
        <w:t xml:space="preserve"> </w:t>
      </w:r>
      <w:r>
        <w:rPr>
          <w:w w:val="105"/>
        </w:rPr>
        <w:t>selected,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d</w:t>
      </w:r>
      <w:r>
        <w:rPr>
          <w:spacing w:val="1"/>
          <w:w w:val="105"/>
        </w:rPr>
        <w:t>oes</w:t>
      </w:r>
      <w:r>
        <w:rPr>
          <w:spacing w:val="20"/>
          <w:w w:val="105"/>
        </w:rPr>
        <w:t xml:space="preserve"> </w:t>
      </w:r>
      <w:r>
        <w:rPr>
          <w:w w:val="105"/>
        </w:rPr>
        <w:t>not</w:t>
      </w:r>
      <w:r>
        <w:rPr>
          <w:spacing w:val="24"/>
          <w:w w:val="113"/>
        </w:rPr>
        <w:t xml:space="preserve"> </w:t>
      </w:r>
      <w:r>
        <w:rPr>
          <w:w w:val="105"/>
        </w:rPr>
        <w:t>use</w:t>
      </w:r>
      <w:r>
        <w:rPr>
          <w:spacing w:val="21"/>
          <w:w w:val="105"/>
        </w:rPr>
        <w:t xml:space="preserve"> </w:t>
      </w:r>
      <w:r>
        <w:rPr>
          <w:w w:val="105"/>
        </w:rPr>
        <w:t>images</w:t>
      </w:r>
      <w:r>
        <w:rPr>
          <w:spacing w:val="22"/>
          <w:w w:val="105"/>
        </w:rPr>
        <w:t xml:space="preserve"> </w:t>
      </w:r>
      <w:r>
        <w:rPr>
          <w:w w:val="105"/>
        </w:rPr>
        <w:t>corrected</w:t>
      </w:r>
      <w:r>
        <w:rPr>
          <w:spacing w:val="22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point</w:t>
      </w:r>
      <w:r>
        <w:rPr>
          <w:spacing w:val="22"/>
          <w:w w:val="105"/>
        </w:rPr>
        <w:t xml:space="preserve"> </w:t>
      </w:r>
      <w:r>
        <w:rPr>
          <w:w w:val="105"/>
        </w:rPr>
        <w:t>spread</w:t>
      </w:r>
      <w:r>
        <w:rPr>
          <w:spacing w:val="22"/>
          <w:w w:val="105"/>
        </w:rPr>
        <w:t xml:space="preserve"> </w:t>
      </w:r>
      <w:r>
        <w:rPr>
          <w:w w:val="105"/>
        </w:rPr>
        <w:t>function.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latter</w:t>
      </w:r>
      <w:r>
        <w:rPr>
          <w:spacing w:val="21"/>
          <w:w w:val="105"/>
        </w:rPr>
        <w:t xml:space="preserve"> </w:t>
      </w:r>
      <w:r>
        <w:rPr>
          <w:w w:val="105"/>
        </w:rPr>
        <w:t>explains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hy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total</w:t>
      </w:r>
      <w:r>
        <w:rPr>
          <w:spacing w:val="22"/>
          <w:w w:val="105"/>
        </w:rPr>
        <w:t xml:space="preserve"> </w:t>
      </w:r>
      <w:r>
        <w:rPr>
          <w:w w:val="105"/>
        </w:rPr>
        <w:t>dimming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22"/>
          <w:w w:val="105"/>
        </w:rPr>
        <w:t xml:space="preserve"> </w:t>
      </w:r>
      <w:r>
        <w:rPr>
          <w:w w:val="105"/>
        </w:rPr>
        <w:t>2%</w:t>
      </w:r>
      <w:r>
        <w:rPr>
          <w:spacing w:val="23"/>
          <w:w w:val="105"/>
        </w:rPr>
        <w:t xml:space="preserve"> </w:t>
      </w:r>
      <w:r>
        <w:rPr>
          <w:w w:val="105"/>
        </w:rPr>
        <w:t>less</w:t>
      </w:r>
      <w:r>
        <w:rPr>
          <w:spacing w:val="23"/>
          <w:w w:val="105"/>
        </w:rPr>
        <w:t xml:space="preserve"> </w:t>
      </w:r>
      <w:r>
        <w:rPr>
          <w:w w:val="105"/>
        </w:rPr>
        <w:t>than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gur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4.8</w:t>
      </w:r>
      <w:ins w:id="160" w:author="Tom Woods" w:date="2016-01-27T20:00:00Z">
        <w:r w:rsidR="00182339">
          <w:rPr>
            <w:w w:val="105"/>
          </w:rPr>
          <w:t>; in other words, the application of the point spread function correction for the AIA images is important for the dimming studies.</w:t>
        </w:r>
      </w:ins>
      <w:del w:id="161" w:author="Tom Woods" w:date="2016-01-27T20:00:00Z">
        <w:r w:rsidDel="00182339">
          <w:rPr>
            <w:w w:val="105"/>
          </w:rPr>
          <w:delText>.</w:delText>
        </w:r>
      </w:del>
      <w:r>
        <w:rPr>
          <w:spacing w:val="55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importance</w:t>
      </w:r>
      <w:r>
        <w:rPr>
          <w:spacing w:val="23"/>
          <w:w w:val="105"/>
        </w:rPr>
        <w:t xml:space="preserve"> </w:t>
      </w:r>
      <w:del w:id="162" w:author="Tom Woods" w:date="2016-01-27T20:01:00Z">
        <w:r w:rsidDel="00182339">
          <w:rPr>
            <w:w w:val="105"/>
          </w:rPr>
          <w:delText>here</w:delText>
        </w:r>
        <w:r w:rsidDel="00182339">
          <w:rPr>
            <w:spacing w:val="23"/>
            <w:w w:val="105"/>
          </w:rPr>
          <w:delText xml:space="preserve"> </w:delText>
        </w:r>
      </w:del>
      <w:ins w:id="163" w:author="Tom Woods" w:date="2016-01-27T20:01:00Z">
        <w:r w:rsidR="00182339">
          <w:rPr>
            <w:w w:val="105"/>
          </w:rPr>
          <w:t xml:space="preserve">for this </w:t>
        </w:r>
        <w:r w:rsidR="00182339">
          <w:rPr>
            <w:w w:val="105"/>
          </w:rPr>
          <w:lastRenderedPageBreak/>
          <w:t>comparison</w:t>
        </w:r>
        <w:r w:rsidR="00182339">
          <w:rPr>
            <w:spacing w:val="23"/>
            <w:w w:val="105"/>
          </w:rPr>
          <w:t xml:space="preserve"> </w:t>
        </w:r>
      </w:ins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red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ontour,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 xml:space="preserve"> </w:t>
      </w:r>
      <w:r>
        <w:rPr>
          <w:w w:val="105"/>
        </w:rPr>
        <w:t>encompasses</w:t>
      </w:r>
      <w:r>
        <w:rPr>
          <w:spacing w:val="34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proofErr w:type="gramStart"/>
      <w:r>
        <w:rPr>
          <w:w w:val="105"/>
        </w:rPr>
        <w:t>core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region</w:t>
      </w:r>
      <w:r>
        <w:rPr>
          <w:spacing w:val="25"/>
          <w:w w:val="105"/>
        </w:rPr>
        <w:t xml:space="preserve"> </w:t>
      </w:r>
      <w:r>
        <w:rPr>
          <w:w w:val="105"/>
        </w:rPr>
        <w:t>from</w:t>
      </w:r>
      <w:r>
        <w:rPr>
          <w:spacing w:val="24"/>
          <w:w w:val="105"/>
        </w:rPr>
        <w:t xml:space="preserve"> </w:t>
      </w:r>
      <w:r>
        <w:rPr>
          <w:w w:val="105"/>
        </w:rPr>
        <w:t>Figure</w:t>
      </w:r>
      <w:r>
        <w:rPr>
          <w:spacing w:val="25"/>
          <w:w w:val="105"/>
        </w:rPr>
        <w:t xml:space="preserve"> </w:t>
      </w:r>
      <w:r>
        <w:rPr>
          <w:w w:val="105"/>
        </w:rPr>
        <w:t>4.8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most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arby</w:t>
      </w:r>
      <w:r>
        <w:rPr>
          <w:spacing w:val="25"/>
          <w:w w:val="105"/>
        </w:rPr>
        <w:t xml:space="preserve"> </w:t>
      </w:r>
      <w:r>
        <w:rPr>
          <w:w w:val="105"/>
        </w:rPr>
        <w:t>non-flaring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act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w w:val="105"/>
        </w:rPr>
        <w:t>region,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ount</w:t>
      </w:r>
      <w:r>
        <w:rPr>
          <w:spacing w:val="-2"/>
          <w:w w:val="105"/>
        </w:rPr>
        <w:t>s</w:t>
      </w:r>
    </w:p>
    <w:p w14:paraId="6ACC7540" w14:textId="77777777" w:rsidR="00A46697" w:rsidRDefault="005748F0">
      <w:pPr>
        <w:pStyle w:val="BodyText"/>
        <w:spacing w:line="266" w:lineRule="exact"/>
        <w:jc w:val="both"/>
      </w:pPr>
      <w:proofErr w:type="gramStart"/>
      <w:r>
        <w:rPr>
          <w:w w:val="110"/>
        </w:rPr>
        <w:t>for</w:t>
      </w:r>
      <w:proofErr w:type="gramEnd"/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m</w:t>
      </w:r>
      <w:r>
        <w:rPr>
          <w:spacing w:val="11"/>
          <w:w w:val="110"/>
        </w:rPr>
        <w:t>a</w:t>
      </w:r>
      <w:r>
        <w:rPr>
          <w:w w:val="110"/>
        </w:rPr>
        <w:t>jori</w:t>
      </w:r>
      <w:r>
        <w:rPr>
          <w:spacing w:val="-5"/>
          <w:w w:val="110"/>
        </w:rPr>
        <w:t>t</w:t>
      </w:r>
      <w:r>
        <w:rPr>
          <w:w w:val="110"/>
        </w:rPr>
        <w:t>y</w:t>
      </w:r>
      <w:r>
        <w:rPr>
          <w:spacing w:val="-20"/>
          <w:w w:val="110"/>
        </w:rPr>
        <w:t xml:space="preserve"> </w:t>
      </w:r>
      <w:r>
        <w:rPr>
          <w:w w:val="110"/>
        </w:rPr>
        <w:t>of</w:t>
      </w:r>
      <w:r>
        <w:rPr>
          <w:spacing w:val="-20"/>
          <w:w w:val="110"/>
        </w:rPr>
        <w:t xml:space="preserve"> </w:t>
      </w:r>
      <w:r>
        <w:rPr>
          <w:w w:val="110"/>
        </w:rPr>
        <w:t>total</w:t>
      </w:r>
      <w:r>
        <w:rPr>
          <w:spacing w:val="-20"/>
          <w:w w:val="110"/>
        </w:rPr>
        <w:t xml:space="preserve"> </w:t>
      </w:r>
      <w:r>
        <w:rPr>
          <w:w w:val="110"/>
        </w:rPr>
        <w:t>dimming</w:t>
      </w:r>
      <w:r>
        <w:rPr>
          <w:spacing w:val="-20"/>
          <w:w w:val="110"/>
        </w:rPr>
        <w:t xml:space="preserve"> </w:t>
      </w:r>
      <w:r>
        <w:rPr>
          <w:w w:val="110"/>
        </w:rPr>
        <w:t>in</w:t>
      </w:r>
      <w:r>
        <w:rPr>
          <w:spacing w:val="-20"/>
          <w:w w:val="110"/>
        </w:rPr>
        <w:t xml:space="preserve"> </w:t>
      </w:r>
      <w:r>
        <w:rPr>
          <w:w w:val="110"/>
        </w:rPr>
        <w:t>193</w:t>
      </w:r>
      <w:r>
        <w:rPr>
          <w:spacing w:val="-20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-20"/>
          <w:w w:val="110"/>
        </w:rPr>
        <w:t xml:space="preserve"> </w:t>
      </w:r>
      <w:r>
        <w:rPr>
          <w:w w:val="110"/>
        </w:rPr>
        <w:t>and</w:t>
      </w:r>
      <w:r>
        <w:rPr>
          <w:spacing w:val="-19"/>
          <w:w w:val="110"/>
        </w:rPr>
        <w:t xml:space="preserve"> </w:t>
      </w:r>
      <w:r>
        <w:rPr>
          <w:w w:val="110"/>
        </w:rPr>
        <w:t>171</w:t>
      </w:r>
      <w:r>
        <w:rPr>
          <w:spacing w:val="-20"/>
          <w:w w:val="110"/>
        </w:rPr>
        <w:t xml:space="preserve"> </w:t>
      </w:r>
      <w:r>
        <w:rPr>
          <w:spacing w:val="-238"/>
          <w:w w:val="145"/>
        </w:rPr>
        <w:t>A</w:t>
      </w:r>
      <w:r>
        <w:rPr>
          <w:w w:val="145"/>
          <w:position w:val="4"/>
        </w:rPr>
        <w:t>˚</w:t>
      </w:r>
      <w:r>
        <w:rPr>
          <w:w w:val="145"/>
        </w:rPr>
        <w:t>.</w:t>
      </w:r>
      <w:r>
        <w:rPr>
          <w:spacing w:val="-40"/>
          <w:w w:val="145"/>
        </w:rPr>
        <w:t xml:space="preserve"> </w:t>
      </w:r>
      <w:r>
        <w:rPr>
          <w:w w:val="110"/>
        </w:rPr>
        <w:t>These</w:t>
      </w:r>
      <w:r>
        <w:rPr>
          <w:spacing w:val="-19"/>
          <w:w w:val="110"/>
        </w:rPr>
        <w:t xml:space="preserve"> </w:t>
      </w:r>
      <w:r>
        <w:rPr>
          <w:spacing w:val="-5"/>
          <w:w w:val="110"/>
        </w:rPr>
        <w:t>t</w:t>
      </w:r>
      <w:r>
        <w:rPr>
          <w:spacing w:val="-8"/>
          <w:w w:val="110"/>
        </w:rPr>
        <w:t>w</w:t>
      </w:r>
      <w:r>
        <w:rPr>
          <w:w w:val="110"/>
        </w:rPr>
        <w:t>o</w:t>
      </w:r>
      <w:r>
        <w:rPr>
          <w:spacing w:val="-20"/>
          <w:w w:val="110"/>
        </w:rPr>
        <w:t xml:space="preserve"> </w:t>
      </w:r>
      <w:r>
        <w:rPr>
          <w:w w:val="110"/>
        </w:rPr>
        <w:t>ac</w:t>
      </w:r>
      <w:r>
        <w:rPr>
          <w:spacing w:val="-1"/>
          <w:w w:val="110"/>
        </w:rPr>
        <w:t>t</w:t>
      </w:r>
      <w:r>
        <w:rPr>
          <w:w w:val="110"/>
        </w:rPr>
        <w:t>i</w:t>
      </w:r>
      <w:r>
        <w:rPr>
          <w:spacing w:val="-7"/>
          <w:w w:val="110"/>
        </w:rPr>
        <w:t>v</w:t>
      </w:r>
      <w:r>
        <w:rPr>
          <w:w w:val="110"/>
        </w:rPr>
        <w:t>e</w:t>
      </w:r>
      <w:r>
        <w:rPr>
          <w:spacing w:val="-20"/>
          <w:w w:val="110"/>
        </w:rPr>
        <w:t xml:space="preserve"> </w:t>
      </w:r>
      <w:r>
        <w:rPr>
          <w:w w:val="110"/>
        </w:rPr>
        <w:t>regions</w:t>
      </w:r>
      <w:r>
        <w:rPr>
          <w:spacing w:val="-20"/>
          <w:w w:val="110"/>
        </w:rPr>
        <w:t xml:space="preserve"> </w:t>
      </w:r>
      <w:r>
        <w:rPr>
          <w:w w:val="110"/>
        </w:rPr>
        <w:t>are</w:t>
      </w:r>
      <w:r>
        <w:rPr>
          <w:spacing w:val="-20"/>
          <w:w w:val="110"/>
        </w:rPr>
        <w:t xml:space="preserve"> </w:t>
      </w:r>
      <w:r>
        <w:rPr>
          <w:w w:val="110"/>
        </w:rPr>
        <w:t>so</w:t>
      </w:r>
      <w:r>
        <w:rPr>
          <w:spacing w:val="-20"/>
          <w:w w:val="110"/>
        </w:rPr>
        <w:t xml:space="preserve"> </w:t>
      </w:r>
      <w:r>
        <w:rPr>
          <w:w w:val="110"/>
        </w:rPr>
        <w:t>close</w:t>
      </w:r>
      <w:r>
        <w:rPr>
          <w:spacing w:val="-20"/>
          <w:w w:val="110"/>
        </w:rPr>
        <w:t xml:space="preserve"> </w:t>
      </w:r>
      <w:r>
        <w:rPr>
          <w:w w:val="110"/>
        </w:rPr>
        <w:t>together</w:t>
      </w:r>
    </w:p>
    <w:p w14:paraId="40BB0831" w14:textId="77777777" w:rsidR="00A46697" w:rsidRDefault="005748F0">
      <w:pPr>
        <w:pStyle w:val="BodyText"/>
        <w:spacing w:before="227" w:line="417" w:lineRule="auto"/>
        <w:ind w:right="118"/>
        <w:jc w:val="both"/>
      </w:pPr>
      <w:proofErr w:type="gramStart"/>
      <w:r>
        <w:rPr>
          <w:w w:val="105"/>
        </w:rPr>
        <w:t>that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possible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CME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pu</w:t>
      </w:r>
      <w:r>
        <w:rPr>
          <w:spacing w:val="-2"/>
          <w:w w:val="105"/>
        </w:rPr>
        <w:t>lle</w:t>
      </w:r>
      <w:r>
        <w:rPr>
          <w:spacing w:val="-1"/>
          <w:w w:val="105"/>
        </w:rPr>
        <w:t>d</w:t>
      </w:r>
      <w:r>
        <w:rPr>
          <w:spacing w:val="11"/>
          <w:w w:val="105"/>
        </w:rPr>
        <w:t xml:space="preserve"> </w:t>
      </w:r>
      <w:r>
        <w:rPr>
          <w:w w:val="105"/>
        </w:rPr>
        <w:t>mass</w:t>
      </w:r>
      <w:r>
        <w:rPr>
          <w:spacing w:val="10"/>
          <w:w w:val="105"/>
        </w:rPr>
        <w:t xml:space="preserve"> 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y</w:t>
      </w:r>
      <w:r>
        <w:rPr>
          <w:spacing w:val="10"/>
          <w:w w:val="105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coronal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um</w:t>
      </w:r>
      <w:r>
        <w:rPr>
          <w:spacing w:val="-2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encompassing</w:t>
      </w:r>
      <w:r>
        <w:rPr>
          <w:spacing w:val="10"/>
          <w:w w:val="105"/>
        </w:rPr>
        <w:t xml:space="preserve"> </w:t>
      </w:r>
      <w:r>
        <w:rPr>
          <w:w w:val="105"/>
        </w:rPr>
        <w:t>both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9"/>
          <w:w w:val="99"/>
        </w:rPr>
        <w:t xml:space="preserve"> </w:t>
      </w:r>
      <w:r>
        <w:rPr>
          <w:w w:val="105"/>
        </w:rPr>
        <w:t>regions.</w:t>
      </w:r>
      <w:r>
        <w:rPr>
          <w:spacing w:val="44"/>
          <w:w w:val="105"/>
        </w:rPr>
        <w:t xml:space="preserve"> </w:t>
      </w:r>
      <w:r>
        <w:rPr>
          <w:w w:val="105"/>
        </w:rPr>
        <w:t>It</w:t>
      </w:r>
      <w:r>
        <w:rPr>
          <w:spacing w:val="7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w w:val="105"/>
        </w:rPr>
        <w:t>also</w:t>
      </w:r>
      <w:r>
        <w:rPr>
          <w:spacing w:val="6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seen</w:t>
      </w:r>
      <w:r>
        <w:rPr>
          <w:spacing w:val="7"/>
          <w:w w:val="105"/>
        </w:rPr>
        <w:t xml:space="preserve"> </w:t>
      </w:r>
      <w:r>
        <w:rPr>
          <w:w w:val="105"/>
        </w:rPr>
        <w:t>that</w:t>
      </w:r>
      <w:r>
        <w:rPr>
          <w:spacing w:val="6"/>
          <w:w w:val="105"/>
        </w:rPr>
        <w:t xml:space="preserve"> </w:t>
      </w:r>
      <w:r>
        <w:rPr>
          <w:w w:val="105"/>
        </w:rPr>
        <w:t>171</w:t>
      </w:r>
      <w:r>
        <w:rPr>
          <w:spacing w:val="7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has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more</w:t>
      </w:r>
      <w:r>
        <w:rPr>
          <w:spacing w:val="7"/>
          <w:w w:val="105"/>
        </w:rPr>
        <w:t xml:space="preserve"> </w:t>
      </w:r>
      <w:r>
        <w:rPr>
          <w:w w:val="105"/>
        </w:rPr>
        <w:t>promine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spacing w:val="7"/>
          <w:w w:val="105"/>
        </w:rPr>
        <w:t xml:space="preserve"> </w:t>
      </w:r>
      <w:r>
        <w:rPr>
          <w:w w:val="105"/>
        </w:rPr>
        <w:t>dimming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</w:t>
      </w:r>
      <w:r>
        <w:rPr>
          <w:spacing w:val="-1"/>
          <w:w w:val="105"/>
        </w:rPr>
        <w:t>h</w:t>
      </w:r>
      <w:r>
        <w:rPr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remaining</w:t>
      </w:r>
      <w:r>
        <w:rPr>
          <w:spacing w:val="7"/>
          <w:w w:val="105"/>
        </w:rPr>
        <w:t xml:space="preserve"> </w:t>
      </w:r>
      <w:r>
        <w:rPr>
          <w:w w:val="105"/>
        </w:rPr>
        <w:t>area</w:t>
      </w:r>
      <w:r>
        <w:rPr>
          <w:spacing w:val="6"/>
          <w:w w:val="105"/>
        </w:rPr>
        <w:t xml:space="preserve"> </w:t>
      </w:r>
      <w:r>
        <w:rPr>
          <w:w w:val="105"/>
        </w:rPr>
        <w:t>(blue),</w:t>
      </w:r>
    </w:p>
    <w:p w14:paraId="62362806" w14:textId="77777777" w:rsidR="00A46697" w:rsidRDefault="005748F0">
      <w:pPr>
        <w:pStyle w:val="BodyText"/>
        <w:spacing w:line="270" w:lineRule="exact"/>
        <w:jc w:val="both"/>
      </w:pPr>
      <w:proofErr w:type="gramStart"/>
      <w:r>
        <w:rPr>
          <w:w w:val="105"/>
        </w:rPr>
        <w:t>i</w:t>
      </w:r>
      <w:proofErr w:type="gramEnd"/>
      <w:r>
        <w:rPr>
          <w:w w:val="105"/>
        </w:rPr>
        <w:t>.e.</w:t>
      </w:r>
      <w:r>
        <w:rPr>
          <w:spacing w:val="56"/>
          <w:w w:val="105"/>
        </w:rPr>
        <w:t xml:space="preserve"> </w:t>
      </w:r>
      <w:r>
        <w:rPr>
          <w:w w:val="105"/>
        </w:rPr>
        <w:t>quiet-Sun,</w:t>
      </w:r>
      <w:r>
        <w:rPr>
          <w:spacing w:val="23"/>
          <w:w w:val="105"/>
        </w:rPr>
        <w:t xml:space="preserve"> </w:t>
      </w:r>
      <w:r>
        <w:rPr>
          <w:w w:val="105"/>
        </w:rPr>
        <w:t>than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193</w:t>
      </w:r>
      <w:r>
        <w:rPr>
          <w:spacing w:val="21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A.</w:t>
      </w:r>
      <w:r>
        <w:rPr>
          <w:spacing w:val="23"/>
          <w:w w:val="105"/>
        </w:rPr>
        <w:t xml:space="preserve"> </w:t>
      </w:r>
      <w:r>
        <w:rPr>
          <w:w w:val="105"/>
        </w:rPr>
        <w:t>This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evidence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heat-</w:t>
      </w:r>
      <w:r>
        <w:rPr>
          <w:spacing w:val="-8"/>
          <w:w w:val="105"/>
        </w:rPr>
        <w:t>w</w:t>
      </w:r>
      <w:r>
        <w:rPr>
          <w:spacing w:val="-6"/>
          <w:w w:val="105"/>
        </w:rPr>
        <w:t>a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dimming</w:t>
      </w:r>
      <w:r>
        <w:rPr>
          <w:spacing w:val="21"/>
          <w:w w:val="105"/>
        </w:rPr>
        <w:t xml:space="preserve"> </w:t>
      </w:r>
      <w:r>
        <w:rPr>
          <w:w w:val="105"/>
        </w:rPr>
        <w:t>descri</w:t>
      </w:r>
      <w:r>
        <w:rPr>
          <w:spacing w:val="5"/>
          <w:w w:val="105"/>
        </w:rPr>
        <w:t>b</w:t>
      </w:r>
      <w:r>
        <w:rPr>
          <w:w w:val="105"/>
        </w:rPr>
        <w:t>ed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Robbre</w:t>
      </w:r>
      <w:r>
        <w:rPr>
          <w:spacing w:val="-8"/>
          <w:w w:val="105"/>
        </w:rPr>
        <w:t>c</w:t>
      </w:r>
      <w:r>
        <w:rPr>
          <w:spacing w:val="-6"/>
          <w:w w:val="105"/>
        </w:rPr>
        <w:t>h</w:t>
      </w:r>
      <w:r>
        <w:rPr>
          <w:w w:val="105"/>
        </w:rPr>
        <w:t>t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and</w:t>
      </w:r>
    </w:p>
    <w:p w14:paraId="52AA616B" w14:textId="77777777" w:rsidR="00A46697" w:rsidRDefault="00A46697">
      <w:pPr>
        <w:spacing w:line="270" w:lineRule="exact"/>
        <w:jc w:val="both"/>
        <w:sectPr w:rsidR="00A46697">
          <w:pgSz w:w="12240" w:h="15840"/>
          <w:pgMar w:top="1340" w:right="1320" w:bottom="280" w:left="1340" w:header="1132" w:footer="0" w:gutter="0"/>
          <w:cols w:space="720"/>
        </w:sectPr>
      </w:pPr>
    </w:p>
    <w:p w14:paraId="6D682DA5" w14:textId="77777777" w:rsidR="00A46697" w:rsidRDefault="0038548A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731E5A38">
          <v:group id="_x0000_s2110" style="position:absolute;margin-left:103.4pt;margin-top:172.3pt;width:545.3pt;height:24.55pt;z-index:-45808;mso-position-horizontal-relative:page;mso-position-vertical-relative:page" coordorigin="2069,3446" coordsize="10906,491">
            <v:group id="_x0000_s2115" style="position:absolute;left:6713;top:3450;width:2;height:479" coordorigin="6713,3450" coordsize="2,479">
              <v:shape id="_x0000_s2116" style="position:absolute;left:6713;top:3450;width:2;height:479" coordorigin="6713,3450" coordsize="0,479" path="m6713,3450l6713,3928e" filled="f" strokeweight="5054emu">
                <v:path arrowok="t"/>
              </v:shape>
            </v:group>
            <v:group id="_x0000_s2113" style="position:absolute;left:10244;top:3450;width:2;height:479" coordorigin="10244,3450" coordsize="2,479">
              <v:shape id="_x0000_s2114" style="position:absolute;left:10244;top:3450;width:2;height:479" coordorigin="10244,3450" coordsize="0,479" path="m10244,3450l10244,3928e" filled="f" strokeweight="5054emu">
                <v:path arrowok="t"/>
              </v:shape>
            </v:group>
            <v:group id="_x0000_s2111" style="position:absolute;left:2073;top:3932;width:10898;height:2" coordorigin="2073,3932" coordsize="10898,2">
              <v:shape id="_x0000_s2112" style="position:absolute;left:2073;top:3932;width:10898;height:2" coordorigin="2073,3932" coordsize="10898,0" path="m2073,3932l12971,3932e" filled="f" strokeweight="5054emu">
                <v:path arrowok="t"/>
              </v:shape>
            </v:group>
            <w10:wrap anchorx="page" anchory="page"/>
          </v:group>
        </w:pict>
      </w:r>
      <w:r>
        <w:pict w14:anchorId="6E77FDE4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2109" type="#_x0000_t202" style="position:absolute;margin-left:723.45pt;margin-top:528.05pt;width:12.95pt;height:12.95pt;z-index:1144;mso-position-horizontal-relative:page;mso-position-vertical-relative:page" filled="f" stroked="f">
            <v:textbox style="layout-flow:vertical" inset="0,0,0,0">
              <w:txbxContent>
                <w:p w14:paraId="7335714C" w14:textId="77777777" w:rsidR="00655B41" w:rsidRDefault="00655B41">
                  <w:pPr>
                    <w:pStyle w:val="BodyText"/>
                    <w:spacing w:line="231" w:lineRule="exact"/>
                    <w:ind w:left="20"/>
                  </w:pPr>
                  <w:r>
                    <w:rPr>
                      <w:w w:val="99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  <w:r>
        <w:pict w14:anchorId="0C54153C">
          <v:shape id="_x0000_s2108" type="#_x0000_t202" style="position:absolute;margin-left:674.1pt;margin-top:71pt;width:26.5pt;height:470pt;z-index:1168;mso-position-horizontal-relative:page;mso-position-vertical-relative:page" filled="f" stroked="f">
            <v:textbox style="layout-flow:vertical" inset="0,0,0,0">
              <w:txbxContent>
                <w:p w14:paraId="484262B9" w14:textId="77777777" w:rsidR="00655B41" w:rsidRDefault="00655B41">
                  <w:pPr>
                    <w:pStyle w:val="BodyText"/>
                    <w:spacing w:line="231" w:lineRule="exact"/>
                    <w:ind w:left="20"/>
                  </w:pPr>
                  <w:proofErr w:type="gramStart"/>
                  <w:r>
                    <w:rPr>
                      <w:spacing w:val="-4"/>
                      <w:w w:val="117"/>
                    </w:rPr>
                    <w:t>T</w:t>
                  </w:r>
                  <w:r>
                    <w:rPr>
                      <w:spacing w:val="-4"/>
                      <w:w w:val="110"/>
                    </w:rPr>
                    <w:t>ab</w:t>
                  </w:r>
                  <w:r>
                    <w:rPr>
                      <w:spacing w:val="-4"/>
                      <w:w w:val="98"/>
                    </w:rPr>
                    <w:t>l</w:t>
                  </w:r>
                  <w:r>
                    <w:rPr>
                      <w:spacing w:val="-4"/>
                      <w:w w:val="99"/>
                    </w:rPr>
                    <w:t>e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w w:val="102"/>
                    </w:rPr>
                    <w:t>4.</w:t>
                  </w:r>
                  <w:r>
                    <w:rPr>
                      <w:w w:val="99"/>
                    </w:rPr>
                    <w:t>1:</w:t>
                  </w:r>
                  <w:r>
                    <w:t xml:space="preserve"> 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rPr>
                      <w:w w:val="98"/>
                    </w:rPr>
                    <w:t>S</w:t>
                  </w:r>
                  <w:r>
                    <w:rPr>
                      <w:w w:val="138"/>
                    </w:rPr>
                    <w:t>t</w:t>
                  </w:r>
                  <w:r>
                    <w:rPr>
                      <w:w w:val="121"/>
                    </w:rPr>
                    <w:t>at</w:t>
                  </w:r>
                  <w:r>
                    <w:rPr>
                      <w:w w:val="98"/>
                    </w:rPr>
                    <w:t>i</w:t>
                  </w:r>
                  <w:r>
                    <w:t>s</w:t>
                  </w:r>
                  <w:r>
                    <w:rPr>
                      <w:w w:val="138"/>
                    </w:rPr>
                    <w:t>t</w:t>
                  </w:r>
                  <w:r>
                    <w:rPr>
                      <w:w w:val="98"/>
                    </w:rPr>
                    <w:t>i</w:t>
                  </w:r>
                  <w:r>
                    <w:rPr>
                      <w:w w:val="99"/>
                    </w:rPr>
                    <w:t>c</w:t>
                  </w:r>
                  <w:r>
                    <w:t>s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w w:val="90"/>
                    </w:rPr>
                    <w:t>f</w:t>
                  </w:r>
                  <w:r>
                    <w:rPr>
                      <w:w w:val="106"/>
                    </w:rPr>
                    <w:t>or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w w:val="110"/>
                    </w:rPr>
                    <w:t>d</w:t>
                  </w:r>
                  <w:r>
                    <w:rPr>
                      <w:w w:val="98"/>
                    </w:rPr>
                    <w:t>i</w:t>
                  </w:r>
                  <w:r>
                    <w:rPr>
                      <w:w w:val="106"/>
                    </w:rPr>
                    <w:t>mm</w:t>
                  </w:r>
                  <w:r>
                    <w:rPr>
                      <w:w w:val="98"/>
                    </w:rPr>
                    <w:t>i</w:t>
                  </w:r>
                  <w:r>
                    <w:rPr>
                      <w:w w:val="110"/>
                    </w:rPr>
                    <w:t>n</w:t>
                  </w:r>
                  <w:r>
                    <w:rPr>
                      <w:w w:val="99"/>
                    </w:rPr>
                    <w:t>g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spacing w:val="-1"/>
                      <w:w w:val="90"/>
                    </w:rPr>
                    <w:t>f</w:t>
                  </w:r>
                  <w:r>
                    <w:rPr>
                      <w:spacing w:val="-1"/>
                      <w:w w:val="99"/>
                    </w:rPr>
                    <w:t>e</w:t>
                  </w:r>
                  <w:r>
                    <w:rPr>
                      <w:spacing w:val="-1"/>
                      <w:w w:val="121"/>
                    </w:rPr>
                    <w:t>at</w:t>
                  </w:r>
                  <w:r>
                    <w:rPr>
                      <w:spacing w:val="-1"/>
                      <w:w w:val="110"/>
                    </w:rPr>
                    <w:t>u</w:t>
                  </w:r>
                  <w:r>
                    <w:rPr>
                      <w:spacing w:val="-1"/>
                      <w:w w:val="116"/>
                    </w:rPr>
                    <w:t>r</w:t>
                  </w:r>
                  <w:r>
                    <w:rPr>
                      <w:spacing w:val="-1"/>
                      <w:w w:val="99"/>
                    </w:rPr>
                    <w:t>e</w:t>
                  </w:r>
                  <w:r>
                    <w:rPr>
                      <w:spacing w:val="-1"/>
                    </w:rPr>
                    <w:t>s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w w:val="98"/>
                    </w:rPr>
                    <w:t>i</w:t>
                  </w:r>
                  <w:r>
                    <w:rPr>
                      <w:w w:val="110"/>
                    </w:rPr>
                    <w:t>n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w w:val="116"/>
                    </w:rPr>
                    <w:t>F</w:t>
                  </w:r>
                  <w:r>
                    <w:rPr>
                      <w:w w:val="98"/>
                    </w:rPr>
                    <w:t>i</w:t>
                  </w:r>
                  <w:r>
                    <w:rPr>
                      <w:w w:val="104"/>
                    </w:rPr>
                    <w:t>gu</w:t>
                  </w:r>
                  <w:r>
                    <w:rPr>
                      <w:w w:val="116"/>
                    </w:rPr>
                    <w:t>r</w:t>
                  </w:r>
                  <w:r>
                    <w:rPr>
                      <w:w w:val="99"/>
                    </w:rPr>
                    <w:t>e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w w:val="102"/>
                    </w:rPr>
                    <w:t>4.</w:t>
                  </w:r>
                  <w:r>
                    <w:rPr>
                      <w:w w:val="99"/>
                    </w:rPr>
                    <w:t>8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w w:val="90"/>
                    </w:rPr>
                    <w:t>f</w:t>
                  </w:r>
                  <w:r>
                    <w:rPr>
                      <w:w w:val="106"/>
                    </w:rPr>
                    <w:t>or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w w:val="99"/>
                    </w:rPr>
                    <w:t>2011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w w:val="105"/>
                    </w:rPr>
                    <w:t>Au</w:t>
                  </w:r>
                  <w:r>
                    <w:rPr>
                      <w:w w:val="104"/>
                    </w:rPr>
                    <w:t>gu</w:t>
                  </w:r>
                  <w:r>
                    <w:t>s</w:t>
                  </w:r>
                  <w:r>
                    <w:rPr>
                      <w:w w:val="138"/>
                    </w:rPr>
                    <w:t>t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w w:val="99"/>
                    </w:rPr>
                    <w:t>4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spacing w:val="-2"/>
                      <w:w w:val="99"/>
                    </w:rPr>
                    <w:t>e</w:t>
                  </w:r>
                  <w:r>
                    <w:rPr>
                      <w:spacing w:val="-2"/>
                      <w:w w:val="104"/>
                    </w:rPr>
                    <w:t>v</w:t>
                  </w:r>
                  <w:r>
                    <w:rPr>
                      <w:spacing w:val="-2"/>
                      <w:w w:val="99"/>
                    </w:rPr>
                    <w:t>e</w:t>
                  </w:r>
                  <w:r>
                    <w:rPr>
                      <w:spacing w:val="-2"/>
                      <w:w w:val="110"/>
                    </w:rPr>
                    <w:t>n</w:t>
                  </w:r>
                  <w:r>
                    <w:rPr>
                      <w:spacing w:val="-2"/>
                      <w:w w:val="138"/>
                    </w:rPr>
                    <w:t>t</w:t>
                  </w:r>
                  <w:r>
                    <w:rPr>
                      <w:spacing w:val="-2"/>
                      <w:w w:val="109"/>
                    </w:rPr>
                    <w:t>.</w:t>
                  </w:r>
                  <w:proofErr w:type="gramEnd"/>
                  <w:r>
                    <w:t xml:space="preserve"> 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4"/>
                      <w:w w:val="117"/>
                    </w:rPr>
                    <w:t>T</w:t>
                  </w:r>
                  <w:r>
                    <w:rPr>
                      <w:spacing w:val="-4"/>
                      <w:w w:val="110"/>
                    </w:rPr>
                    <w:t>ab</w:t>
                  </w:r>
                  <w:r>
                    <w:rPr>
                      <w:spacing w:val="-4"/>
                      <w:w w:val="98"/>
                    </w:rPr>
                    <w:t>l</w:t>
                  </w:r>
                  <w:r>
                    <w:rPr>
                      <w:spacing w:val="-4"/>
                      <w:w w:val="99"/>
                    </w:rPr>
                    <w:t>e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w w:val="99"/>
                    </w:rPr>
                    <w:t>c</w:t>
                  </w:r>
                  <w:r>
                    <w:rPr>
                      <w:w w:val="104"/>
                    </w:rPr>
                    <w:t>ou</w:t>
                  </w:r>
                  <w:r>
                    <w:rPr>
                      <w:w w:val="116"/>
                    </w:rPr>
                    <w:t>r</w:t>
                  </w:r>
                  <w:r>
                    <w:rPr>
                      <w:w w:val="138"/>
                    </w:rPr>
                    <w:t>t</w:t>
                  </w:r>
                  <w:r>
                    <w:rPr>
                      <w:w w:val="99"/>
                    </w:rPr>
                    <w:t>e</w:t>
                  </w:r>
                  <w:r>
                    <w:t>s</w:t>
                  </w:r>
                  <w:r>
                    <w:rPr>
                      <w:w w:val="104"/>
                    </w:rPr>
                    <w:t>y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w w:val="95"/>
                    </w:rPr>
                    <w:t>of</w:t>
                  </w:r>
                </w:p>
                <w:p w14:paraId="35D22FF8" w14:textId="77777777" w:rsidR="00655B41" w:rsidRDefault="00655B41">
                  <w:pPr>
                    <w:pStyle w:val="BodyText"/>
                    <w:spacing w:before="18"/>
                    <w:ind w:left="20"/>
                  </w:pPr>
                  <w:r>
                    <w:rPr>
                      <w:spacing w:val="-2"/>
                      <w:w w:val="109"/>
                    </w:rPr>
                    <w:t>R</w:t>
                  </w:r>
                  <w:r>
                    <w:rPr>
                      <w:spacing w:val="-2"/>
                      <w:w w:val="105"/>
                    </w:rPr>
                    <w:t>ac</w:t>
                  </w:r>
                  <w:r>
                    <w:rPr>
                      <w:spacing w:val="-2"/>
                      <w:w w:val="110"/>
                    </w:rPr>
                    <w:t>h</w:t>
                  </w:r>
                  <w:r>
                    <w:rPr>
                      <w:spacing w:val="-2"/>
                      <w:w w:val="99"/>
                    </w:rPr>
                    <w:t>e</w:t>
                  </w:r>
                  <w:r>
                    <w:rPr>
                      <w:spacing w:val="-2"/>
                      <w:w w:val="98"/>
                    </w:rPr>
                    <w:t>l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rPr>
                      <w:spacing w:val="-1"/>
                      <w:w w:val="101"/>
                    </w:rPr>
                    <w:t>Ho</w:t>
                  </w:r>
                  <w:r>
                    <w:rPr>
                      <w:spacing w:val="-1"/>
                      <w:w w:val="99"/>
                    </w:rPr>
                    <w:t>c</w:t>
                  </w:r>
                  <w:r>
                    <w:rPr>
                      <w:spacing w:val="-1"/>
                      <w:w w:val="104"/>
                    </w:rPr>
                    <w:t>k</w:t>
                  </w:r>
                  <w:r>
                    <w:rPr>
                      <w:spacing w:val="-1"/>
                      <w:w w:val="109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10BF4696">
          <v:shape id="_x0000_s2107" type="#_x0000_t202" style="position:absolute;margin-left:103.6pt;margin-top:160.5pt;width:544.9pt;height:36.7pt;z-index:119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472"/>
                    <w:gridCol w:w="693"/>
                    <w:gridCol w:w="2838"/>
                    <w:gridCol w:w="690"/>
                    <w:gridCol w:w="2841"/>
                    <w:gridCol w:w="1364"/>
                  </w:tblGrid>
                  <w:tr w:rsidR="00655B41" w14:paraId="017ACB44" w14:textId="77777777">
                    <w:trPr>
                      <w:trHeight w:hRule="exact" w:val="239"/>
                    </w:trPr>
                    <w:tc>
                      <w:tcPr>
                        <w:tcW w:w="316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C9E908" w14:textId="77777777" w:rsidR="00655B41" w:rsidRDefault="00655B41"/>
                    </w:tc>
                    <w:tc>
                      <w:tcPr>
                        <w:tcW w:w="2838" w:type="dxa"/>
                        <w:tcBorders>
                          <w:top w:val="nil"/>
                          <w:left w:val="nil"/>
                          <w:bottom w:val="nil"/>
                          <w:right w:val="single" w:sz="3" w:space="0" w:color="000000"/>
                        </w:tcBorders>
                      </w:tcPr>
                      <w:p w14:paraId="47FDB4BE" w14:textId="77777777" w:rsidR="00655B41" w:rsidRDefault="00655B41">
                        <w:pPr>
                          <w:pStyle w:val="TableParagraph"/>
                          <w:spacing w:line="211" w:lineRule="exact"/>
                          <w:ind w:left="350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spacing w:val="-3"/>
                            <w:w w:val="110"/>
                            <w:sz w:val="20"/>
                          </w:rPr>
                          <w:t>Cou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nt</w:t>
                        </w:r>
                        <w:r>
                          <w:rPr>
                            <w:rFonts w:ascii="Times New Roman"/>
                            <w:spacing w:val="-18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Mi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n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im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u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m</w:t>
                        </w:r>
                      </w:p>
                    </w:tc>
                    <w:tc>
                      <w:tcPr>
                        <w:tcW w:w="690" w:type="dxa"/>
                        <w:tcBorders>
                          <w:top w:val="nil"/>
                          <w:left w:val="single" w:sz="3" w:space="0" w:color="000000"/>
                          <w:bottom w:val="nil"/>
                          <w:right w:val="nil"/>
                        </w:tcBorders>
                      </w:tcPr>
                      <w:p w14:paraId="6B0BB8E2" w14:textId="77777777" w:rsidR="00655B41" w:rsidRDefault="00655B41"/>
                    </w:tc>
                    <w:tc>
                      <w:tcPr>
                        <w:tcW w:w="2841" w:type="dxa"/>
                        <w:tcBorders>
                          <w:top w:val="nil"/>
                          <w:left w:val="nil"/>
                          <w:bottom w:val="nil"/>
                          <w:right w:val="single" w:sz="3" w:space="0" w:color="000000"/>
                        </w:tcBorders>
                      </w:tcPr>
                      <w:p w14:paraId="3BC0AA77" w14:textId="77777777" w:rsidR="00655B41" w:rsidRDefault="00655B41">
                        <w:pPr>
                          <w:pStyle w:val="TableParagraph"/>
                          <w:spacing w:line="211" w:lineRule="exact"/>
                          <w:ind w:left="40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Con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tr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i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but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ion</w:t>
                        </w:r>
                        <w:r>
                          <w:rPr>
                            <w:rFonts w:ascii="Times New Roman"/>
                            <w:spacing w:val="-15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M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ax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im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u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m</w:t>
                        </w:r>
                      </w:p>
                    </w:tc>
                    <w:tc>
                      <w:tcPr>
                        <w:tcW w:w="1363" w:type="dxa"/>
                        <w:tcBorders>
                          <w:top w:val="nil"/>
                          <w:left w:val="single" w:sz="3" w:space="0" w:color="000000"/>
                          <w:bottom w:val="nil"/>
                          <w:right w:val="nil"/>
                        </w:tcBorders>
                      </w:tcPr>
                      <w:p w14:paraId="69587484" w14:textId="77777777" w:rsidR="00655B41" w:rsidRDefault="00655B41">
                        <w:pPr>
                          <w:pStyle w:val="TableParagraph"/>
                          <w:spacing w:line="211" w:lineRule="exact"/>
                          <w:ind w:left="291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20"/>
                          </w:rPr>
                          <w:t>Range</w:t>
                        </w:r>
                        <w:r>
                          <w:rPr>
                            <w:rFonts w:ascii="Times New Roman"/>
                            <w:spacing w:val="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20"/>
                          </w:rPr>
                          <w:t>of</w:t>
                        </w:r>
                      </w:p>
                    </w:tc>
                  </w:tr>
                  <w:tr w:rsidR="00655B41" w14:paraId="222512FA" w14:textId="77777777">
                    <w:trPr>
                      <w:trHeight w:hRule="exact" w:val="217"/>
                    </w:trPr>
                    <w:tc>
                      <w:tcPr>
                        <w:tcW w:w="2472" w:type="dxa"/>
                        <w:tcBorders>
                          <w:top w:val="nil"/>
                          <w:left w:val="nil"/>
                          <w:bottom w:val="nil"/>
                          <w:right w:val="single" w:sz="3" w:space="0" w:color="000000"/>
                        </w:tcBorders>
                      </w:tcPr>
                      <w:p w14:paraId="5ED4A4FA" w14:textId="77777777" w:rsidR="00655B41" w:rsidRDefault="00655B41">
                        <w:pPr>
                          <w:pStyle w:val="TableParagraph"/>
                          <w:spacing w:line="211" w:lineRule="exact"/>
                          <w:ind w:left="471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w w:val="110"/>
                            <w:sz w:val="20"/>
                          </w:rPr>
                          <w:t>Dimming</w:t>
                        </w:r>
                        <w:r>
                          <w:rPr>
                            <w:rFonts w:ascii="Times New Roman"/>
                            <w:spacing w:val="-22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3"/>
                            <w:w w:val="110"/>
                            <w:sz w:val="20"/>
                          </w:rPr>
                          <w:t>F</w:t>
                        </w:r>
                        <w:r>
                          <w:rPr>
                            <w:rFonts w:ascii="Times New Roman"/>
                            <w:spacing w:val="-4"/>
                            <w:w w:val="110"/>
                            <w:sz w:val="20"/>
                          </w:rPr>
                          <w:t>e</w:t>
                        </w:r>
                        <w:r>
                          <w:rPr>
                            <w:rFonts w:ascii="Times New Roman"/>
                            <w:spacing w:val="-3"/>
                            <w:w w:val="110"/>
                            <w:sz w:val="20"/>
                          </w:rPr>
                          <w:t>atur</w:t>
                        </w:r>
                        <w:r>
                          <w:rPr>
                            <w:rFonts w:ascii="Times New Roman"/>
                            <w:spacing w:val="-4"/>
                            <w:w w:val="110"/>
                            <w:sz w:val="20"/>
                          </w:rPr>
                          <w:t>e</w:t>
                        </w:r>
                      </w:p>
                    </w:tc>
                    <w:tc>
                      <w:tcPr>
                        <w:tcW w:w="693" w:type="dxa"/>
                        <w:tcBorders>
                          <w:top w:val="nil"/>
                          <w:left w:val="single" w:sz="3" w:space="0" w:color="000000"/>
                          <w:bottom w:val="nil"/>
                          <w:right w:val="single" w:sz="3" w:space="0" w:color="000000"/>
                        </w:tcBorders>
                      </w:tcPr>
                      <w:p w14:paraId="1EC9EA48" w14:textId="77777777" w:rsidR="00655B41" w:rsidRDefault="00655B41">
                        <w:pPr>
                          <w:pStyle w:val="TableParagraph"/>
                          <w:spacing w:line="211" w:lineRule="exact"/>
                          <w:ind w:left="115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20"/>
                          </w:rPr>
                          <w:t>Time</w:t>
                        </w:r>
                      </w:p>
                    </w:tc>
                    <w:tc>
                      <w:tcPr>
                        <w:tcW w:w="2838" w:type="dxa"/>
                        <w:tcBorders>
                          <w:top w:val="nil"/>
                          <w:left w:val="single" w:sz="3" w:space="0" w:color="000000"/>
                          <w:bottom w:val="nil"/>
                          <w:right w:val="single" w:sz="3" w:space="0" w:color="000000"/>
                        </w:tcBorders>
                      </w:tcPr>
                      <w:p w14:paraId="432D9AD5" w14:textId="77777777" w:rsidR="00655B41" w:rsidRDefault="00655B41">
                        <w:pPr>
                          <w:pStyle w:val="TableParagraph"/>
                          <w:tabs>
                            <w:tab w:val="left" w:pos="1590"/>
                          </w:tabs>
                          <w:spacing w:line="211" w:lineRule="exact"/>
                          <w:ind w:left="425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w w:val="105"/>
                            <w:sz w:val="20"/>
                          </w:rPr>
                          <w:t>Count</w:t>
                        </w:r>
                        <w:r>
                          <w:rPr>
                            <w:rFonts w:ascii="Times New Roman"/>
                            <w:spacing w:val="-2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rFonts w:ascii="Times New Roman"/>
                            <w:spacing w:val="-2"/>
                            <w:w w:val="105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Con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tr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i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but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ion</w:t>
                        </w:r>
                      </w:p>
                    </w:tc>
                    <w:tc>
                      <w:tcPr>
                        <w:tcW w:w="690" w:type="dxa"/>
                        <w:tcBorders>
                          <w:top w:val="nil"/>
                          <w:left w:val="single" w:sz="3" w:space="0" w:color="000000"/>
                          <w:bottom w:val="nil"/>
                          <w:right w:val="single" w:sz="3" w:space="0" w:color="000000"/>
                        </w:tcBorders>
                      </w:tcPr>
                      <w:p w14:paraId="4799AC94" w14:textId="77777777" w:rsidR="00655B41" w:rsidRDefault="00655B41">
                        <w:pPr>
                          <w:pStyle w:val="TableParagraph"/>
                          <w:spacing w:line="211" w:lineRule="exact"/>
                          <w:ind w:left="115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20"/>
                          </w:rPr>
                          <w:t>Time</w:t>
                        </w:r>
                      </w:p>
                    </w:tc>
                    <w:tc>
                      <w:tcPr>
                        <w:tcW w:w="2841" w:type="dxa"/>
                        <w:tcBorders>
                          <w:top w:val="nil"/>
                          <w:left w:val="single" w:sz="3" w:space="0" w:color="000000"/>
                          <w:bottom w:val="nil"/>
                          <w:right w:val="single" w:sz="3" w:space="0" w:color="000000"/>
                        </w:tcBorders>
                      </w:tcPr>
                      <w:p w14:paraId="6D7E8361" w14:textId="77777777" w:rsidR="00655B41" w:rsidRDefault="00655B41">
                        <w:pPr>
                          <w:pStyle w:val="TableParagraph"/>
                          <w:tabs>
                            <w:tab w:val="left" w:pos="1593"/>
                          </w:tabs>
                          <w:spacing w:line="211" w:lineRule="exact"/>
                          <w:ind w:left="428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w w:val="105"/>
                            <w:sz w:val="20"/>
                          </w:rPr>
                          <w:t>Count</w:t>
                        </w:r>
                        <w:r>
                          <w:rPr>
                            <w:rFonts w:ascii="Times New Roman"/>
                            <w:spacing w:val="-2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rFonts w:ascii="Times New Roman"/>
                            <w:spacing w:val="-2"/>
                            <w:w w:val="105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Con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tr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i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but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ion</w:t>
                        </w:r>
                      </w:p>
                    </w:tc>
                    <w:tc>
                      <w:tcPr>
                        <w:tcW w:w="1363" w:type="dxa"/>
                        <w:tcBorders>
                          <w:top w:val="nil"/>
                          <w:left w:val="single" w:sz="3" w:space="0" w:color="000000"/>
                          <w:bottom w:val="nil"/>
                          <w:right w:val="nil"/>
                        </w:tcBorders>
                      </w:tcPr>
                      <w:p w14:paraId="2983035F" w14:textId="77777777" w:rsidR="00655B41" w:rsidRDefault="00655B41">
                        <w:pPr>
                          <w:pStyle w:val="TableParagraph"/>
                          <w:spacing w:line="211" w:lineRule="exact"/>
                          <w:ind w:left="115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Con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tr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i</w:t>
                        </w:r>
                        <w:r>
                          <w:rPr>
                            <w:rFonts w:ascii="Times New Roman"/>
                            <w:spacing w:val="-1"/>
                            <w:w w:val="110"/>
                            <w:sz w:val="20"/>
                          </w:rPr>
                          <w:t>but</w:t>
                        </w:r>
                        <w:r>
                          <w:rPr>
                            <w:rFonts w:ascii="Times New Roman"/>
                            <w:spacing w:val="-2"/>
                            <w:w w:val="110"/>
                            <w:sz w:val="20"/>
                          </w:rPr>
                          <w:t>ion</w:t>
                        </w:r>
                      </w:p>
                    </w:tc>
                  </w:tr>
                  <w:tr w:rsidR="00655B41" w14:paraId="1C9526FD" w14:textId="77777777">
                    <w:trPr>
                      <w:trHeight w:hRule="exact" w:val="269"/>
                    </w:trPr>
                    <w:tc>
                      <w:tcPr>
                        <w:tcW w:w="3165" w:type="dxa"/>
                        <w:gridSpan w:val="2"/>
                        <w:tcBorders>
                          <w:top w:val="nil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14:paraId="0355D4E5" w14:textId="77777777" w:rsidR="00655B41" w:rsidRDefault="00655B41">
                        <w:pPr>
                          <w:pStyle w:val="TableParagraph"/>
                          <w:spacing w:line="220" w:lineRule="exact"/>
                          <w:ind w:right="120"/>
                          <w:jc w:val="right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w w:val="110"/>
                            <w:sz w:val="20"/>
                          </w:rPr>
                          <w:t>(UT)</w:t>
                        </w:r>
                      </w:p>
                    </w:tc>
                    <w:tc>
                      <w:tcPr>
                        <w:tcW w:w="7733" w:type="dxa"/>
                        <w:gridSpan w:val="4"/>
                        <w:tcBorders>
                          <w:top w:val="nil"/>
                          <w:left w:val="nil"/>
                          <w:bottom w:val="single" w:sz="3" w:space="0" w:color="000000"/>
                          <w:right w:val="nil"/>
                        </w:tcBorders>
                      </w:tcPr>
                      <w:p w14:paraId="0ED50107" w14:textId="77777777" w:rsidR="00655B41" w:rsidRDefault="00655B41">
                        <w:pPr>
                          <w:pStyle w:val="TableParagraph"/>
                          <w:tabs>
                            <w:tab w:val="left" w:pos="1996"/>
                            <w:tab w:val="left" w:pos="2960"/>
                            <w:tab w:val="left" w:pos="3650"/>
                            <w:tab w:val="left" w:pos="5527"/>
                            <w:tab w:val="left" w:pos="6890"/>
                          </w:tabs>
                          <w:spacing w:line="220" w:lineRule="exact"/>
                          <w:ind w:left="119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w w:val="115"/>
                            <w:sz w:val="20"/>
                          </w:rPr>
                          <w:t>(10</w:t>
                        </w:r>
                        <w:r>
                          <w:rPr>
                            <w:rFonts w:ascii="Times New Roman"/>
                            <w:w w:val="115"/>
                            <w:position w:val="7"/>
                            <w:sz w:val="14"/>
                          </w:rPr>
                          <w:t xml:space="preserve">6 </w:t>
                        </w:r>
                        <w:r>
                          <w:rPr>
                            <w:rFonts w:ascii="Times New Roman"/>
                            <w:spacing w:val="5"/>
                            <w:w w:val="115"/>
                            <w:position w:val="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i/>
                            <w:spacing w:val="1"/>
                            <w:w w:val="115"/>
                            <w:sz w:val="20"/>
                          </w:rPr>
                          <w:t>DN</w:t>
                        </w:r>
                        <w:r>
                          <w:rPr>
                            <w:rFonts w:ascii="Times New Roman"/>
                            <w:i/>
                            <w:spacing w:val="41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i/>
                            <w:spacing w:val="2"/>
                            <w:w w:val="125"/>
                            <w:sz w:val="20"/>
                          </w:rPr>
                          <w:t>s</w:t>
                        </w:r>
                        <w:r>
                          <w:rPr>
                            <w:rFonts w:ascii="Times New Roman"/>
                            <w:i/>
                            <w:w w:val="125"/>
                            <w:position w:val="7"/>
                            <w:sz w:val="14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2"/>
                            <w:w w:val="125"/>
                            <w:position w:val="7"/>
                            <w:sz w:val="14"/>
                          </w:rPr>
                          <w:t>1</w:t>
                        </w:r>
                        <w:r>
                          <w:rPr>
                            <w:rFonts w:ascii="Times New Roman"/>
                            <w:spacing w:val="2"/>
                            <w:w w:val="125"/>
                            <w:sz w:val="20"/>
                          </w:rPr>
                          <w:t>)</w:t>
                        </w:r>
                        <w:r>
                          <w:rPr>
                            <w:rFonts w:ascii="Times New Roman"/>
                            <w:spacing w:val="2"/>
                            <w:w w:val="125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w w:val="105"/>
                            <w:sz w:val="20"/>
                          </w:rPr>
                          <w:t>(%)</w:t>
                        </w:r>
                        <w:r>
                          <w:rPr>
                            <w:rFonts w:ascii="Times New Roman"/>
                            <w:w w:val="105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w w:val="110"/>
                            <w:sz w:val="20"/>
                          </w:rPr>
                          <w:t>(UT)</w:t>
                        </w:r>
                        <w:r>
                          <w:rPr>
                            <w:rFonts w:ascii="Times New Roman"/>
                            <w:w w:val="110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w w:val="115"/>
                            <w:sz w:val="20"/>
                          </w:rPr>
                          <w:t>(10</w:t>
                        </w:r>
                        <w:r>
                          <w:rPr>
                            <w:rFonts w:ascii="Times New Roman"/>
                            <w:w w:val="115"/>
                            <w:position w:val="7"/>
                            <w:sz w:val="14"/>
                          </w:rPr>
                          <w:t xml:space="preserve">6 </w:t>
                        </w:r>
                        <w:r>
                          <w:rPr>
                            <w:rFonts w:ascii="Times New Roman"/>
                            <w:spacing w:val="5"/>
                            <w:w w:val="115"/>
                            <w:position w:val="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i/>
                            <w:spacing w:val="1"/>
                            <w:w w:val="115"/>
                            <w:sz w:val="20"/>
                          </w:rPr>
                          <w:t>DN</w:t>
                        </w:r>
                        <w:r>
                          <w:rPr>
                            <w:rFonts w:ascii="Times New Roman"/>
                            <w:i/>
                            <w:spacing w:val="42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i/>
                            <w:spacing w:val="2"/>
                            <w:w w:val="125"/>
                            <w:sz w:val="20"/>
                          </w:rPr>
                          <w:t>s</w:t>
                        </w:r>
                        <w:r>
                          <w:rPr>
                            <w:rFonts w:ascii="Times New Roman"/>
                            <w:i/>
                            <w:w w:val="125"/>
                            <w:position w:val="7"/>
                            <w:sz w:val="14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2"/>
                            <w:w w:val="125"/>
                            <w:position w:val="7"/>
                            <w:sz w:val="14"/>
                          </w:rPr>
                          <w:t>1</w:t>
                        </w:r>
                        <w:r>
                          <w:rPr>
                            <w:rFonts w:ascii="Times New Roman"/>
                            <w:spacing w:val="2"/>
                            <w:w w:val="125"/>
                            <w:sz w:val="20"/>
                          </w:rPr>
                          <w:t>)</w:t>
                        </w:r>
                        <w:r>
                          <w:rPr>
                            <w:rFonts w:ascii="Times New Roman"/>
                            <w:spacing w:val="2"/>
                            <w:w w:val="125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w w:val="105"/>
                            <w:sz w:val="20"/>
                          </w:rPr>
                          <w:t>(%)</w:t>
                        </w:r>
                        <w:r>
                          <w:rPr>
                            <w:rFonts w:ascii="Times New Roman"/>
                            <w:w w:val="105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w w:val="115"/>
                            <w:sz w:val="20"/>
                          </w:rPr>
                          <w:t>(%)</w:t>
                        </w:r>
                      </w:p>
                    </w:tc>
                  </w:tr>
                </w:tbl>
                <w:p w14:paraId="2105694A" w14:textId="77777777" w:rsidR="00655B41" w:rsidRDefault="00655B41"/>
              </w:txbxContent>
            </v:textbox>
            <w10:wrap anchorx="page" anchory="page"/>
          </v:shape>
        </w:pict>
      </w:r>
    </w:p>
    <w:p w14:paraId="50AC02B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F1C06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704FD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B4E712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1154D5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F0718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40358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51CAE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E160A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468A2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2E50E2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E1C4C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477FA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F916B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E842CB" w14:textId="77777777" w:rsidR="00A46697" w:rsidRDefault="00A46697">
      <w:pPr>
        <w:spacing w:before="3"/>
        <w:rPr>
          <w:rFonts w:ascii="Times New Roman" w:eastAsia="Times New Roman" w:hAnsi="Times New Roman" w:cs="Times New Roman"/>
          <w:sz w:val="11"/>
          <w:szCs w:val="11"/>
        </w:rPr>
      </w:pPr>
    </w:p>
    <w:tbl>
      <w:tblPr>
        <w:tblW w:w="0" w:type="auto"/>
        <w:tblInd w:w="7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72"/>
        <w:gridCol w:w="1101"/>
        <w:gridCol w:w="1917"/>
        <w:gridCol w:w="514"/>
        <w:gridCol w:w="693"/>
        <w:gridCol w:w="1860"/>
        <w:gridCol w:w="978"/>
        <w:gridCol w:w="715"/>
        <w:gridCol w:w="649"/>
      </w:tblGrid>
      <w:tr w:rsidR="00A46697" w14:paraId="1048277C" w14:textId="77777777">
        <w:trPr>
          <w:trHeight w:hRule="exact" w:val="357"/>
        </w:trPr>
        <w:tc>
          <w:tcPr>
            <w:tcW w:w="5489" w:type="dxa"/>
            <w:gridSpan w:val="3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39572BF4" w14:textId="77777777" w:rsidR="00A46697" w:rsidRDefault="00A46697"/>
        </w:tc>
        <w:tc>
          <w:tcPr>
            <w:tcW w:w="514" w:type="dxa"/>
            <w:tcBorders>
              <w:top w:val="nil"/>
              <w:left w:val="nil"/>
              <w:bottom w:val="nil"/>
              <w:right w:val="nil"/>
            </w:tcBorders>
          </w:tcPr>
          <w:p w14:paraId="603E110C" w14:textId="77777777" w:rsidR="00A46697" w:rsidRDefault="00A46697"/>
        </w:tc>
        <w:tc>
          <w:tcPr>
            <w:tcW w:w="693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4820D84B" w14:textId="77777777" w:rsidR="00A46697" w:rsidRDefault="00A46697"/>
        </w:tc>
        <w:tc>
          <w:tcPr>
            <w:tcW w:w="4202" w:type="dxa"/>
            <w:gridSpan w:val="4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2F169468" w14:textId="77777777" w:rsidR="00A46697" w:rsidRDefault="00A46697"/>
        </w:tc>
      </w:tr>
      <w:tr w:rsidR="00A46697" w14:paraId="1A782C70" w14:textId="77777777">
        <w:trPr>
          <w:trHeight w:hRule="exact" w:val="287"/>
        </w:trPr>
        <w:tc>
          <w:tcPr>
            <w:tcW w:w="548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B1F8163" w14:textId="77777777" w:rsidR="00A46697" w:rsidRDefault="005748F0">
            <w:pPr>
              <w:pStyle w:val="TableParagraph"/>
              <w:spacing w:before="20"/>
              <w:ind w:left="1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AIA</w:t>
            </w:r>
            <w:r>
              <w:rPr>
                <w:rFonts w:ascii="Times New Roman"/>
                <w:spacing w:val="2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193: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nil"/>
            </w:tcBorders>
          </w:tcPr>
          <w:p w14:paraId="42B3756D" w14:textId="77777777" w:rsidR="00A46697" w:rsidRDefault="00A46697"/>
        </w:tc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</w:tcPr>
          <w:p w14:paraId="79ACB4DB" w14:textId="77777777" w:rsidR="00A46697" w:rsidRDefault="00A46697"/>
        </w:tc>
        <w:tc>
          <w:tcPr>
            <w:tcW w:w="420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1A322BA" w14:textId="77777777" w:rsidR="00A46697" w:rsidRDefault="00A46697"/>
        </w:tc>
      </w:tr>
      <w:tr w:rsidR="00A46697" w14:paraId="7EC85965" w14:textId="77777777">
        <w:trPr>
          <w:trHeight w:hRule="exact" w:val="237"/>
        </w:trPr>
        <w:tc>
          <w:tcPr>
            <w:tcW w:w="2472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0F4D89B3" w14:textId="77777777" w:rsidR="00A46697" w:rsidRDefault="005748F0">
            <w:pPr>
              <w:pStyle w:val="TableParagraph"/>
              <w:spacing w:line="211" w:lineRule="exact"/>
              <w:ind w:left="64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4"/>
                <w:w w:val="105"/>
                <w:sz w:val="20"/>
              </w:rPr>
              <w:t>Total</w:t>
            </w:r>
            <w:r>
              <w:rPr>
                <w:rFonts w:ascii="Times New Roman"/>
                <w:spacing w:val="27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disk</w:t>
            </w:r>
            <w:r>
              <w:rPr>
                <w:rFonts w:ascii="Times New Roman"/>
                <w:spacing w:val="28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dimming</w:t>
            </w:r>
          </w:p>
        </w:tc>
        <w:tc>
          <w:tcPr>
            <w:tcW w:w="1101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14:paraId="2CA856AB" w14:textId="77777777" w:rsidR="00A46697" w:rsidRDefault="005748F0">
            <w:pPr>
              <w:pStyle w:val="TableParagraph"/>
              <w:spacing w:line="211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4:55</w:t>
            </w:r>
          </w:p>
        </w:tc>
        <w:tc>
          <w:tcPr>
            <w:tcW w:w="191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5111B244" w14:textId="77777777" w:rsidR="00A46697" w:rsidRDefault="005748F0">
            <w:pPr>
              <w:pStyle w:val="TableParagraph"/>
              <w:spacing w:line="211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-4.81</w:t>
            </w:r>
          </w:p>
        </w:tc>
        <w:tc>
          <w:tcPr>
            <w:tcW w:w="514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2EF0B3DF" w14:textId="77777777" w:rsidR="00A46697" w:rsidRDefault="00A46697"/>
        </w:tc>
        <w:tc>
          <w:tcPr>
            <w:tcW w:w="693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14:paraId="63312B54" w14:textId="77777777" w:rsidR="00A46697" w:rsidRDefault="00A46697"/>
        </w:tc>
        <w:tc>
          <w:tcPr>
            <w:tcW w:w="1860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705833FE" w14:textId="77777777" w:rsidR="00A46697" w:rsidRDefault="00A46697"/>
        </w:tc>
        <w:tc>
          <w:tcPr>
            <w:tcW w:w="978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02CF887F" w14:textId="77777777" w:rsidR="00A46697" w:rsidRDefault="00A46697"/>
        </w:tc>
        <w:tc>
          <w:tcPr>
            <w:tcW w:w="715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14:paraId="6EB40EEE" w14:textId="77777777" w:rsidR="00A46697" w:rsidRDefault="005748F0">
            <w:pPr>
              <w:pStyle w:val="TableParagraph"/>
              <w:spacing w:line="211" w:lineRule="exact"/>
              <w:ind w:left="4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</w:t>
            </w:r>
          </w:p>
        </w:tc>
        <w:tc>
          <w:tcPr>
            <w:tcW w:w="64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0CADB368" w14:textId="77777777" w:rsidR="00A46697" w:rsidRDefault="00A46697"/>
        </w:tc>
      </w:tr>
      <w:tr w:rsidR="00A46697" w14:paraId="7ACCC6F6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71A75DE" w14:textId="77777777" w:rsidR="00A46697" w:rsidRDefault="005748F0">
            <w:pPr>
              <w:pStyle w:val="TableParagraph"/>
              <w:spacing w:line="213" w:lineRule="exact"/>
              <w:ind w:left="111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Core</w:t>
            </w:r>
            <w:r>
              <w:rPr>
                <w:rFonts w:ascii="Times New Roman"/>
                <w:spacing w:val="12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dimming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7D28C15A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5:17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14:paraId="1F8E95A1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-1.11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C0F05C0" w14:textId="77777777" w:rsidR="00A46697" w:rsidRDefault="005748F0">
            <w:pPr>
              <w:pStyle w:val="TableParagraph"/>
              <w:spacing w:line="213" w:lineRule="exact"/>
              <w:ind w:left="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25.3</w:t>
            </w:r>
          </w:p>
        </w:tc>
        <w:tc>
          <w:tcPr>
            <w:tcW w:w="693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275C5C6F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04:05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</w:tcPr>
          <w:p w14:paraId="1D52E552" w14:textId="77777777" w:rsidR="00A46697" w:rsidRDefault="005748F0">
            <w:pPr>
              <w:pStyle w:val="TableParagraph"/>
              <w:spacing w:line="213" w:lineRule="exact"/>
              <w:ind w:left="9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-0.63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03429D9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73.1</w:t>
            </w:r>
          </w:p>
        </w:tc>
        <w:tc>
          <w:tcPr>
            <w:tcW w:w="71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3C362001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18.9-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0376ACB8" w14:textId="77777777" w:rsidR="00A46697" w:rsidRDefault="005748F0">
            <w:pPr>
              <w:pStyle w:val="TableParagraph"/>
              <w:spacing w:line="213" w:lineRule="exact"/>
              <w:ind w:left="1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73.1</w:t>
            </w:r>
          </w:p>
        </w:tc>
      </w:tr>
      <w:tr w:rsidR="00A46697" w14:paraId="1E0C4CA3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CF9CD72" w14:textId="77777777" w:rsidR="00A46697" w:rsidRDefault="005748F0">
            <w:pPr>
              <w:pStyle w:val="TableParagraph"/>
              <w:spacing w:line="213" w:lineRule="exact"/>
              <w:ind w:left="77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F</w:t>
            </w:r>
            <w:r>
              <w:rPr>
                <w:rFonts w:ascii="Times New Roman"/>
                <w:spacing w:val="-2"/>
                <w:w w:val="110"/>
                <w:sz w:val="20"/>
              </w:rPr>
              <w:t>il</w:t>
            </w:r>
            <w:r>
              <w:rPr>
                <w:rFonts w:ascii="Times New Roman"/>
                <w:spacing w:val="-1"/>
                <w:w w:val="110"/>
                <w:sz w:val="20"/>
              </w:rPr>
              <w:t>am</w:t>
            </w:r>
            <w:r>
              <w:rPr>
                <w:rFonts w:ascii="Times New Roman"/>
                <w:spacing w:val="-2"/>
                <w:w w:val="110"/>
                <w:sz w:val="20"/>
              </w:rPr>
              <w:t>e</w:t>
            </w:r>
            <w:r>
              <w:rPr>
                <w:rFonts w:ascii="Times New Roman"/>
                <w:spacing w:val="-1"/>
                <w:w w:val="110"/>
                <w:sz w:val="20"/>
              </w:rPr>
              <w:t>nt</w:t>
            </w:r>
            <w:r>
              <w:rPr>
                <w:rFonts w:ascii="Times New Roman"/>
                <w:spacing w:val="8"/>
                <w:w w:val="110"/>
                <w:sz w:val="20"/>
              </w:rPr>
              <w:t xml:space="preserve"> </w:t>
            </w:r>
            <w:r>
              <w:rPr>
                <w:rFonts w:ascii="Times New Roman"/>
                <w:spacing w:val="-2"/>
                <w:w w:val="110"/>
                <w:sz w:val="20"/>
              </w:rPr>
              <w:t>e</w:t>
            </w:r>
            <w:r>
              <w:rPr>
                <w:rFonts w:ascii="Times New Roman"/>
                <w:spacing w:val="-1"/>
                <w:w w:val="110"/>
                <w:sz w:val="20"/>
              </w:rPr>
              <w:t>rupt</w:t>
            </w:r>
            <w:r>
              <w:rPr>
                <w:rFonts w:ascii="Times New Roman"/>
                <w:spacing w:val="-2"/>
                <w:w w:val="110"/>
                <w:sz w:val="20"/>
              </w:rPr>
              <w:t>ion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364B4E7B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4:41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14:paraId="020E83C7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-0.72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1E21A86" w14:textId="77777777" w:rsidR="00A46697" w:rsidRDefault="005748F0">
            <w:pPr>
              <w:pStyle w:val="TableParagraph"/>
              <w:spacing w:line="213" w:lineRule="exact"/>
              <w:ind w:left="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16.2</w:t>
            </w:r>
          </w:p>
        </w:tc>
        <w:tc>
          <w:tcPr>
            <w:tcW w:w="693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5A20471E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04:05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</w:tcPr>
          <w:p w14:paraId="235542D5" w14:textId="77777777" w:rsidR="00A46697" w:rsidRDefault="005748F0">
            <w:pPr>
              <w:pStyle w:val="TableParagraph"/>
              <w:spacing w:line="213" w:lineRule="exact"/>
              <w:ind w:left="9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-0.23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8F197A9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27.2</w:t>
            </w:r>
          </w:p>
        </w:tc>
        <w:tc>
          <w:tcPr>
            <w:tcW w:w="71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0753DD4E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1.0-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375DA193" w14:textId="77777777" w:rsidR="00A46697" w:rsidRDefault="005748F0">
            <w:pPr>
              <w:pStyle w:val="TableParagraph"/>
              <w:spacing w:line="213" w:lineRule="exact"/>
              <w:ind w:left="1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27.2</w:t>
            </w:r>
          </w:p>
        </w:tc>
      </w:tr>
      <w:tr w:rsidR="00A46697" w14:paraId="37D817D3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8E4C096" w14:textId="77777777" w:rsidR="00A46697" w:rsidRDefault="005748F0">
            <w:pPr>
              <w:pStyle w:val="TableParagraph"/>
              <w:spacing w:line="213" w:lineRule="exact"/>
              <w:ind w:left="77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2"/>
                <w:w w:val="105"/>
                <w:sz w:val="20"/>
              </w:rPr>
              <w:t>P</w:t>
            </w:r>
            <w:r>
              <w:rPr>
                <w:rFonts w:ascii="Times New Roman"/>
                <w:spacing w:val="-3"/>
                <w:w w:val="105"/>
                <w:sz w:val="20"/>
              </w:rPr>
              <w:t>ol</w:t>
            </w:r>
            <w:r>
              <w:rPr>
                <w:rFonts w:ascii="Times New Roman"/>
                <w:spacing w:val="-2"/>
                <w:w w:val="105"/>
                <w:sz w:val="20"/>
              </w:rPr>
              <w:t>ar</w:t>
            </w:r>
            <w:r>
              <w:rPr>
                <w:rFonts w:ascii="Times New Roman"/>
                <w:spacing w:val="21"/>
                <w:w w:val="105"/>
                <w:sz w:val="20"/>
              </w:rPr>
              <w:t xml:space="preserve"> </w:t>
            </w:r>
            <w:r>
              <w:rPr>
                <w:rFonts w:ascii="Times New Roman"/>
                <w:spacing w:val="-2"/>
                <w:w w:val="105"/>
                <w:sz w:val="20"/>
              </w:rPr>
              <w:t>c</w:t>
            </w:r>
            <w:r>
              <w:rPr>
                <w:rFonts w:ascii="Times New Roman"/>
                <w:spacing w:val="-1"/>
                <w:w w:val="105"/>
                <w:sz w:val="20"/>
              </w:rPr>
              <w:t>orona</w:t>
            </w:r>
            <w:r>
              <w:rPr>
                <w:rFonts w:ascii="Times New Roman"/>
                <w:spacing w:val="-2"/>
                <w:w w:val="105"/>
                <w:sz w:val="20"/>
              </w:rPr>
              <w:t>l</w:t>
            </w:r>
            <w:r>
              <w:rPr>
                <w:rFonts w:ascii="Times New Roman"/>
                <w:spacing w:val="22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hole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5ABD1D3F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5:03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14:paraId="2417E32A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-0.39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3727D9A" w14:textId="77777777" w:rsidR="00A46697" w:rsidRDefault="005748F0">
            <w:pPr>
              <w:pStyle w:val="TableParagraph"/>
              <w:spacing w:line="213" w:lineRule="exact"/>
              <w:ind w:left="13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8.5</w:t>
            </w:r>
          </w:p>
        </w:tc>
        <w:tc>
          <w:tcPr>
            <w:tcW w:w="693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1A495164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05:17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</w:tcPr>
          <w:p w14:paraId="09C43802" w14:textId="77777777" w:rsidR="00A46697" w:rsidRDefault="005748F0">
            <w:pPr>
              <w:pStyle w:val="TableParagraph"/>
              <w:spacing w:line="213" w:lineRule="exact"/>
              <w:ind w:left="9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-0.38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7A54D90" w14:textId="77777777" w:rsidR="00A46697" w:rsidRDefault="005748F0">
            <w:pPr>
              <w:pStyle w:val="TableParagraph"/>
              <w:spacing w:line="213" w:lineRule="exact"/>
              <w:ind w:left="6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8.7</w:t>
            </w:r>
          </w:p>
        </w:tc>
        <w:tc>
          <w:tcPr>
            <w:tcW w:w="71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2B9D66EE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0.6-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5082753A" w14:textId="77777777" w:rsidR="00A46697" w:rsidRDefault="005748F0">
            <w:pPr>
              <w:pStyle w:val="TableParagraph"/>
              <w:spacing w:line="213" w:lineRule="exact"/>
              <w:ind w:left="2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8.7</w:t>
            </w:r>
          </w:p>
        </w:tc>
      </w:tr>
      <w:tr w:rsidR="00A46697" w14:paraId="6D3A8410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816C6C0" w14:textId="77777777" w:rsidR="00A46697" w:rsidRDefault="005748F0">
            <w:pPr>
              <w:pStyle w:val="TableParagraph"/>
              <w:spacing w:line="213" w:lineRule="exact"/>
              <w:ind w:left="1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Non-flaring</w:t>
            </w:r>
            <w:r>
              <w:rPr>
                <w:rFonts w:ascii="Times New Roman"/>
                <w:spacing w:val="5"/>
                <w:w w:val="10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w w:val="105"/>
                <w:sz w:val="20"/>
              </w:rPr>
              <w:t>act</w:t>
            </w:r>
            <w:r>
              <w:rPr>
                <w:rFonts w:ascii="Times New Roman"/>
                <w:spacing w:val="-2"/>
                <w:w w:val="105"/>
                <w:sz w:val="20"/>
              </w:rPr>
              <w:t>i</w:t>
            </w:r>
            <w:r>
              <w:rPr>
                <w:rFonts w:ascii="Times New Roman"/>
                <w:spacing w:val="-1"/>
                <w:w w:val="105"/>
                <w:sz w:val="20"/>
              </w:rPr>
              <w:t>v</w:t>
            </w:r>
            <w:r>
              <w:rPr>
                <w:rFonts w:ascii="Times New Roman"/>
                <w:spacing w:val="-2"/>
                <w:w w:val="105"/>
                <w:sz w:val="20"/>
              </w:rPr>
              <w:t>e</w:t>
            </w:r>
            <w:r>
              <w:rPr>
                <w:rFonts w:ascii="Times New Roman"/>
                <w:spacing w:val="6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regions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1CD3B06F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5:53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14:paraId="00244F65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-1.72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C068A98" w14:textId="77777777" w:rsidR="00A46697" w:rsidRDefault="005748F0">
            <w:pPr>
              <w:pStyle w:val="TableParagraph"/>
              <w:spacing w:line="213" w:lineRule="exact"/>
              <w:ind w:left="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43.1</w:t>
            </w:r>
          </w:p>
        </w:tc>
        <w:tc>
          <w:tcPr>
            <w:tcW w:w="693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71FFA5D6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08:04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</w:tcPr>
          <w:p w14:paraId="7789E8EF" w14:textId="77777777" w:rsidR="00A46697" w:rsidRDefault="005748F0">
            <w:pPr>
              <w:pStyle w:val="TableParagraph"/>
              <w:spacing w:line="213" w:lineRule="exact"/>
              <w:ind w:left="9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-1.05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0BA009B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54.6</w:t>
            </w:r>
          </w:p>
        </w:tc>
        <w:tc>
          <w:tcPr>
            <w:tcW w:w="71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7AB5DD72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29.6-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2DFD65E3" w14:textId="77777777" w:rsidR="00A46697" w:rsidRDefault="005748F0">
            <w:pPr>
              <w:pStyle w:val="TableParagraph"/>
              <w:spacing w:line="213" w:lineRule="exact"/>
              <w:ind w:left="1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54.6</w:t>
            </w:r>
          </w:p>
        </w:tc>
      </w:tr>
      <w:tr w:rsidR="00A46697" w14:paraId="593F0BB8" w14:textId="77777777">
        <w:trPr>
          <w:trHeight w:hRule="exact" w:val="241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8E94867" w14:textId="77777777" w:rsidR="00A46697" w:rsidRDefault="005748F0">
            <w:pPr>
              <w:pStyle w:val="TableParagraph"/>
              <w:spacing w:line="213" w:lineRule="exact"/>
              <w:ind w:left="146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Quiet</w:t>
            </w:r>
            <w:r>
              <w:rPr>
                <w:rFonts w:ascii="Times New Roman"/>
                <w:spacing w:val="-6"/>
                <w:w w:val="110"/>
                <w:sz w:val="20"/>
              </w:rPr>
              <w:t xml:space="preserve"> </w:t>
            </w:r>
            <w:r>
              <w:rPr>
                <w:rFonts w:ascii="Times New Roman"/>
                <w:w w:val="110"/>
                <w:sz w:val="20"/>
              </w:rPr>
              <w:t>Sun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288B9B85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4:55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14:paraId="0ED9F9C9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-1.07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B505DE6" w14:textId="77777777" w:rsidR="00A46697" w:rsidRDefault="005748F0">
            <w:pPr>
              <w:pStyle w:val="TableParagraph"/>
              <w:spacing w:line="213" w:lineRule="exact"/>
              <w:ind w:left="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22.3</w:t>
            </w:r>
          </w:p>
        </w:tc>
        <w:tc>
          <w:tcPr>
            <w:tcW w:w="693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352F1E24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08:40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</w:tcPr>
          <w:p w14:paraId="6BA41FE5" w14:textId="77777777" w:rsidR="00A46697" w:rsidRDefault="005748F0">
            <w:pPr>
              <w:pStyle w:val="TableParagraph"/>
              <w:spacing w:line="213" w:lineRule="exact"/>
              <w:ind w:left="9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-0.57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26885B6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26.0</w:t>
            </w:r>
          </w:p>
        </w:tc>
        <w:tc>
          <w:tcPr>
            <w:tcW w:w="71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4EDE51C9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8.0-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41F46E7A" w14:textId="77777777" w:rsidR="00A46697" w:rsidRDefault="005748F0">
            <w:pPr>
              <w:pStyle w:val="TableParagraph"/>
              <w:spacing w:line="213" w:lineRule="exact"/>
              <w:ind w:left="1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26.0</w:t>
            </w:r>
          </w:p>
        </w:tc>
      </w:tr>
      <w:tr w:rsidR="00A46697" w14:paraId="177F67A3" w14:textId="77777777">
        <w:trPr>
          <w:trHeight w:hRule="exact" w:val="247"/>
        </w:trPr>
        <w:tc>
          <w:tcPr>
            <w:tcW w:w="2472" w:type="dxa"/>
            <w:tcBorders>
              <w:top w:val="nil"/>
              <w:left w:val="nil"/>
              <w:bottom w:val="nil"/>
              <w:right w:val="nil"/>
            </w:tcBorders>
          </w:tcPr>
          <w:p w14:paraId="62B18408" w14:textId="77777777" w:rsidR="00A46697" w:rsidRDefault="005748F0">
            <w:pPr>
              <w:pStyle w:val="TableParagraph"/>
              <w:spacing w:line="211" w:lineRule="exact"/>
              <w:ind w:left="1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AIA</w:t>
            </w:r>
            <w:r>
              <w:rPr>
                <w:rFonts w:ascii="Times New Roman"/>
                <w:spacing w:val="2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171: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</w:tcPr>
          <w:p w14:paraId="4F232037" w14:textId="77777777" w:rsidR="00A46697" w:rsidRDefault="00A46697"/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14:paraId="1197BABF" w14:textId="77777777" w:rsidR="00A46697" w:rsidRDefault="00A46697"/>
        </w:tc>
        <w:tc>
          <w:tcPr>
            <w:tcW w:w="514" w:type="dxa"/>
            <w:tcBorders>
              <w:top w:val="nil"/>
              <w:left w:val="nil"/>
              <w:bottom w:val="nil"/>
              <w:right w:val="nil"/>
            </w:tcBorders>
          </w:tcPr>
          <w:p w14:paraId="04E3DFEC" w14:textId="77777777" w:rsidR="00A46697" w:rsidRDefault="00A46697"/>
        </w:tc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</w:tcPr>
          <w:p w14:paraId="35120C7E" w14:textId="77777777" w:rsidR="00A46697" w:rsidRDefault="00A46697"/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</w:tcPr>
          <w:p w14:paraId="10761A9D" w14:textId="77777777" w:rsidR="00A46697" w:rsidRDefault="00A46697"/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</w:tcPr>
          <w:p w14:paraId="1DE7AE89" w14:textId="77777777" w:rsidR="00A46697" w:rsidRDefault="00A46697"/>
        </w:tc>
        <w:tc>
          <w:tcPr>
            <w:tcW w:w="715" w:type="dxa"/>
            <w:tcBorders>
              <w:top w:val="nil"/>
              <w:left w:val="nil"/>
              <w:bottom w:val="nil"/>
              <w:right w:val="nil"/>
            </w:tcBorders>
          </w:tcPr>
          <w:p w14:paraId="5C1F8BC5" w14:textId="77777777" w:rsidR="00A46697" w:rsidRDefault="00A46697"/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4141E1C7" w14:textId="77777777" w:rsidR="00A46697" w:rsidRDefault="00A46697"/>
        </w:tc>
      </w:tr>
      <w:tr w:rsidR="00A46697" w14:paraId="281F6A66" w14:textId="77777777">
        <w:trPr>
          <w:trHeight w:hRule="exact" w:val="237"/>
        </w:trPr>
        <w:tc>
          <w:tcPr>
            <w:tcW w:w="2472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0DB7919D" w14:textId="77777777" w:rsidR="00A46697" w:rsidRDefault="005748F0">
            <w:pPr>
              <w:pStyle w:val="TableParagraph"/>
              <w:spacing w:line="211" w:lineRule="exact"/>
              <w:ind w:left="64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4"/>
                <w:w w:val="105"/>
                <w:sz w:val="20"/>
              </w:rPr>
              <w:t>Total</w:t>
            </w:r>
            <w:r>
              <w:rPr>
                <w:rFonts w:ascii="Times New Roman"/>
                <w:spacing w:val="27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disk</w:t>
            </w:r>
            <w:r>
              <w:rPr>
                <w:rFonts w:ascii="Times New Roman"/>
                <w:spacing w:val="28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dimming</w:t>
            </w:r>
          </w:p>
        </w:tc>
        <w:tc>
          <w:tcPr>
            <w:tcW w:w="1101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14:paraId="5659ECC1" w14:textId="77777777" w:rsidR="00A46697" w:rsidRDefault="005748F0">
            <w:pPr>
              <w:pStyle w:val="TableParagraph"/>
              <w:spacing w:line="211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5:10</w:t>
            </w:r>
          </w:p>
        </w:tc>
        <w:tc>
          <w:tcPr>
            <w:tcW w:w="191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52DC9535" w14:textId="77777777" w:rsidR="00A46697" w:rsidRDefault="005748F0">
            <w:pPr>
              <w:pStyle w:val="TableParagraph"/>
              <w:spacing w:line="211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-5.46</w:t>
            </w:r>
          </w:p>
        </w:tc>
        <w:tc>
          <w:tcPr>
            <w:tcW w:w="514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7354FE13" w14:textId="77777777" w:rsidR="00A46697" w:rsidRDefault="00A46697"/>
        </w:tc>
        <w:tc>
          <w:tcPr>
            <w:tcW w:w="693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14:paraId="1EA4075B" w14:textId="77777777" w:rsidR="00A46697" w:rsidRDefault="00A46697"/>
        </w:tc>
        <w:tc>
          <w:tcPr>
            <w:tcW w:w="1860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15BAE9A1" w14:textId="77777777" w:rsidR="00A46697" w:rsidRDefault="00A46697"/>
        </w:tc>
        <w:tc>
          <w:tcPr>
            <w:tcW w:w="978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3EA18879" w14:textId="77777777" w:rsidR="00A46697" w:rsidRDefault="00A46697"/>
        </w:tc>
        <w:tc>
          <w:tcPr>
            <w:tcW w:w="715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14:paraId="55FD72A1" w14:textId="77777777" w:rsidR="00A46697" w:rsidRDefault="005748F0">
            <w:pPr>
              <w:pStyle w:val="TableParagraph"/>
              <w:spacing w:line="211" w:lineRule="exact"/>
              <w:ind w:left="4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</w:t>
            </w:r>
          </w:p>
        </w:tc>
        <w:tc>
          <w:tcPr>
            <w:tcW w:w="64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7723812C" w14:textId="77777777" w:rsidR="00A46697" w:rsidRDefault="00A46697"/>
        </w:tc>
      </w:tr>
      <w:tr w:rsidR="00A46697" w14:paraId="2940A71E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84196CE" w14:textId="77777777" w:rsidR="00A46697" w:rsidRDefault="005748F0">
            <w:pPr>
              <w:pStyle w:val="TableParagraph"/>
              <w:spacing w:line="213" w:lineRule="exact"/>
              <w:ind w:left="111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Core</w:t>
            </w:r>
            <w:r>
              <w:rPr>
                <w:rFonts w:ascii="Times New Roman"/>
                <w:spacing w:val="12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dimming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67434F2D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5:53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14:paraId="1C41523C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-1.28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0FC75F5" w14:textId="77777777" w:rsidR="00A46697" w:rsidRDefault="005748F0">
            <w:pPr>
              <w:pStyle w:val="TableParagraph"/>
              <w:spacing w:line="213" w:lineRule="exact"/>
              <w:ind w:left="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24.5</w:t>
            </w:r>
          </w:p>
        </w:tc>
        <w:tc>
          <w:tcPr>
            <w:tcW w:w="693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4045E749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04:05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</w:tcPr>
          <w:p w14:paraId="54C6A699" w14:textId="77777777" w:rsidR="00A46697" w:rsidRDefault="005748F0">
            <w:pPr>
              <w:pStyle w:val="TableParagraph"/>
              <w:spacing w:line="213" w:lineRule="exact"/>
              <w:ind w:left="9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-0.40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3F21592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27.3</w:t>
            </w:r>
          </w:p>
        </w:tc>
        <w:tc>
          <w:tcPr>
            <w:tcW w:w="71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593261A5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9.4-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7CD8EE73" w14:textId="77777777" w:rsidR="00A46697" w:rsidRDefault="005748F0">
            <w:pPr>
              <w:pStyle w:val="TableParagraph"/>
              <w:spacing w:line="213" w:lineRule="exact"/>
              <w:ind w:left="1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27.3</w:t>
            </w:r>
          </w:p>
        </w:tc>
      </w:tr>
      <w:tr w:rsidR="00A46697" w14:paraId="5EC7BAD8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057EEC2" w14:textId="77777777" w:rsidR="00A46697" w:rsidRDefault="005748F0">
            <w:pPr>
              <w:pStyle w:val="TableParagraph"/>
              <w:spacing w:line="213" w:lineRule="exact"/>
              <w:ind w:left="77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F</w:t>
            </w:r>
            <w:r>
              <w:rPr>
                <w:rFonts w:ascii="Times New Roman"/>
                <w:spacing w:val="-2"/>
                <w:w w:val="110"/>
                <w:sz w:val="20"/>
              </w:rPr>
              <w:t>il</w:t>
            </w:r>
            <w:r>
              <w:rPr>
                <w:rFonts w:ascii="Times New Roman"/>
                <w:spacing w:val="-1"/>
                <w:w w:val="110"/>
                <w:sz w:val="20"/>
              </w:rPr>
              <w:t>am</w:t>
            </w:r>
            <w:r>
              <w:rPr>
                <w:rFonts w:ascii="Times New Roman"/>
                <w:spacing w:val="-2"/>
                <w:w w:val="110"/>
                <w:sz w:val="20"/>
              </w:rPr>
              <w:t>e</w:t>
            </w:r>
            <w:r>
              <w:rPr>
                <w:rFonts w:ascii="Times New Roman"/>
                <w:spacing w:val="-1"/>
                <w:w w:val="110"/>
                <w:sz w:val="20"/>
              </w:rPr>
              <w:t>nt</w:t>
            </w:r>
            <w:r>
              <w:rPr>
                <w:rFonts w:ascii="Times New Roman"/>
                <w:spacing w:val="8"/>
                <w:w w:val="110"/>
                <w:sz w:val="20"/>
              </w:rPr>
              <w:t xml:space="preserve"> </w:t>
            </w:r>
            <w:r>
              <w:rPr>
                <w:rFonts w:ascii="Times New Roman"/>
                <w:spacing w:val="-2"/>
                <w:w w:val="110"/>
                <w:sz w:val="20"/>
              </w:rPr>
              <w:t>e</w:t>
            </w:r>
            <w:r>
              <w:rPr>
                <w:rFonts w:ascii="Times New Roman"/>
                <w:spacing w:val="-1"/>
                <w:w w:val="110"/>
                <w:sz w:val="20"/>
              </w:rPr>
              <w:t>rupt</w:t>
            </w:r>
            <w:r>
              <w:rPr>
                <w:rFonts w:ascii="Times New Roman"/>
                <w:spacing w:val="-2"/>
                <w:w w:val="110"/>
                <w:sz w:val="20"/>
              </w:rPr>
              <w:t>ion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386F5F8B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4:48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14:paraId="23B133E2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-0.40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0203D84" w14:textId="77777777" w:rsidR="00A46697" w:rsidRDefault="005748F0">
            <w:pPr>
              <w:pStyle w:val="TableParagraph"/>
              <w:spacing w:line="213" w:lineRule="exact"/>
              <w:ind w:left="13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8.0</w:t>
            </w:r>
          </w:p>
        </w:tc>
        <w:tc>
          <w:tcPr>
            <w:tcW w:w="693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4FE4D7AE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04:41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</w:tcPr>
          <w:p w14:paraId="1933092D" w14:textId="77777777" w:rsidR="00A46697" w:rsidRDefault="005748F0">
            <w:pPr>
              <w:pStyle w:val="TableParagraph"/>
              <w:spacing w:line="213" w:lineRule="exact"/>
              <w:ind w:left="9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-0.38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5F3CA74" w14:textId="77777777" w:rsidR="00A46697" w:rsidRDefault="005748F0">
            <w:pPr>
              <w:pStyle w:val="TableParagraph"/>
              <w:spacing w:line="213" w:lineRule="exact"/>
              <w:ind w:left="6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8.1</w:t>
            </w:r>
          </w:p>
        </w:tc>
        <w:tc>
          <w:tcPr>
            <w:tcW w:w="71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04AAAC72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0.0-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22A63EE6" w14:textId="77777777" w:rsidR="00A46697" w:rsidRDefault="005748F0">
            <w:pPr>
              <w:pStyle w:val="TableParagraph"/>
              <w:spacing w:line="213" w:lineRule="exact"/>
              <w:ind w:left="2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8.1</w:t>
            </w:r>
          </w:p>
        </w:tc>
      </w:tr>
      <w:tr w:rsidR="00A46697" w14:paraId="31116318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F57E0A3" w14:textId="77777777" w:rsidR="00A46697" w:rsidRDefault="005748F0">
            <w:pPr>
              <w:pStyle w:val="TableParagraph"/>
              <w:spacing w:line="213" w:lineRule="exact"/>
              <w:ind w:left="77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2"/>
                <w:w w:val="105"/>
                <w:sz w:val="20"/>
              </w:rPr>
              <w:t>P</w:t>
            </w:r>
            <w:r>
              <w:rPr>
                <w:rFonts w:ascii="Times New Roman"/>
                <w:spacing w:val="-3"/>
                <w:w w:val="105"/>
                <w:sz w:val="20"/>
              </w:rPr>
              <w:t>ol</w:t>
            </w:r>
            <w:r>
              <w:rPr>
                <w:rFonts w:ascii="Times New Roman"/>
                <w:spacing w:val="-2"/>
                <w:w w:val="105"/>
                <w:sz w:val="20"/>
              </w:rPr>
              <w:t>ar</w:t>
            </w:r>
            <w:r>
              <w:rPr>
                <w:rFonts w:ascii="Times New Roman"/>
                <w:spacing w:val="21"/>
                <w:w w:val="105"/>
                <w:sz w:val="20"/>
              </w:rPr>
              <w:t xml:space="preserve"> </w:t>
            </w:r>
            <w:r>
              <w:rPr>
                <w:rFonts w:ascii="Times New Roman"/>
                <w:spacing w:val="-2"/>
                <w:w w:val="105"/>
                <w:sz w:val="20"/>
              </w:rPr>
              <w:t>c</w:t>
            </w:r>
            <w:r>
              <w:rPr>
                <w:rFonts w:ascii="Times New Roman"/>
                <w:spacing w:val="-1"/>
                <w:w w:val="105"/>
                <w:sz w:val="20"/>
              </w:rPr>
              <w:t>orona</w:t>
            </w:r>
            <w:r>
              <w:rPr>
                <w:rFonts w:ascii="Times New Roman"/>
                <w:spacing w:val="-2"/>
                <w:w w:val="105"/>
                <w:sz w:val="20"/>
              </w:rPr>
              <w:t>l</w:t>
            </w:r>
            <w:r>
              <w:rPr>
                <w:rFonts w:ascii="Times New Roman"/>
                <w:spacing w:val="22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hole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5951A3D5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4:34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14:paraId="2C06FB52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-0.66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2E44392" w14:textId="77777777" w:rsidR="00A46697" w:rsidRDefault="005748F0">
            <w:pPr>
              <w:pStyle w:val="TableParagraph"/>
              <w:spacing w:line="213" w:lineRule="exact"/>
              <w:ind w:left="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15.7</w:t>
            </w:r>
          </w:p>
        </w:tc>
        <w:tc>
          <w:tcPr>
            <w:tcW w:w="693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2A00F628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04:26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</w:tcPr>
          <w:p w14:paraId="01F02644" w14:textId="77777777" w:rsidR="00A46697" w:rsidRDefault="005748F0">
            <w:pPr>
              <w:pStyle w:val="TableParagraph"/>
              <w:spacing w:line="213" w:lineRule="exact"/>
              <w:ind w:left="9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-0.63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4F8A7FC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16.6</w:t>
            </w:r>
          </w:p>
        </w:tc>
        <w:tc>
          <w:tcPr>
            <w:tcW w:w="71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025171FA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7.5-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098E3EF1" w14:textId="77777777" w:rsidR="00A46697" w:rsidRDefault="005748F0">
            <w:pPr>
              <w:pStyle w:val="TableParagraph"/>
              <w:spacing w:line="213" w:lineRule="exact"/>
              <w:ind w:left="1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16.6</w:t>
            </w:r>
          </w:p>
        </w:tc>
      </w:tr>
      <w:tr w:rsidR="00A46697" w14:paraId="51806C34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3135B64" w14:textId="77777777" w:rsidR="00A46697" w:rsidRDefault="005748F0">
            <w:pPr>
              <w:pStyle w:val="TableParagraph"/>
              <w:spacing w:line="213" w:lineRule="exact"/>
              <w:ind w:left="1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Non-flaring</w:t>
            </w:r>
            <w:r>
              <w:rPr>
                <w:rFonts w:ascii="Times New Roman"/>
                <w:spacing w:val="5"/>
                <w:w w:val="10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w w:val="105"/>
                <w:sz w:val="20"/>
              </w:rPr>
              <w:t>act</w:t>
            </w:r>
            <w:r>
              <w:rPr>
                <w:rFonts w:ascii="Times New Roman"/>
                <w:spacing w:val="-2"/>
                <w:w w:val="105"/>
                <w:sz w:val="20"/>
              </w:rPr>
              <w:t>i</w:t>
            </w:r>
            <w:r>
              <w:rPr>
                <w:rFonts w:ascii="Times New Roman"/>
                <w:spacing w:val="-1"/>
                <w:w w:val="105"/>
                <w:sz w:val="20"/>
              </w:rPr>
              <w:t>v</w:t>
            </w:r>
            <w:r>
              <w:rPr>
                <w:rFonts w:ascii="Times New Roman"/>
                <w:spacing w:val="-2"/>
                <w:w w:val="105"/>
                <w:sz w:val="20"/>
              </w:rPr>
              <w:t>e</w:t>
            </w:r>
            <w:r>
              <w:rPr>
                <w:rFonts w:ascii="Times New Roman"/>
                <w:spacing w:val="6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regions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18A5C118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6:00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14:paraId="29ED6291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-2.02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2EB274A" w14:textId="77777777" w:rsidR="00A46697" w:rsidRDefault="005748F0">
            <w:pPr>
              <w:pStyle w:val="TableParagraph"/>
              <w:spacing w:line="213" w:lineRule="exact"/>
              <w:ind w:left="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38.9</w:t>
            </w:r>
          </w:p>
        </w:tc>
        <w:tc>
          <w:tcPr>
            <w:tcW w:w="693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624EEC1A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08:54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</w:tcPr>
          <w:p w14:paraId="08C49C12" w14:textId="77777777" w:rsidR="00A46697" w:rsidRDefault="005748F0">
            <w:pPr>
              <w:pStyle w:val="TableParagraph"/>
              <w:spacing w:line="213" w:lineRule="exact"/>
              <w:ind w:left="9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-1.72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9A408A5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53.9</w:t>
            </w:r>
          </w:p>
        </w:tc>
        <w:tc>
          <w:tcPr>
            <w:tcW w:w="71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24ECA54B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16.6-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258DF1C2" w14:textId="77777777" w:rsidR="00A46697" w:rsidRDefault="005748F0">
            <w:pPr>
              <w:pStyle w:val="TableParagraph"/>
              <w:spacing w:line="213" w:lineRule="exact"/>
              <w:ind w:left="1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53.9</w:t>
            </w:r>
          </w:p>
        </w:tc>
      </w:tr>
      <w:tr w:rsidR="00A46697" w14:paraId="4EC18D6A" w14:textId="77777777">
        <w:trPr>
          <w:trHeight w:hRule="exact" w:val="241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6C3E0BB" w14:textId="77777777" w:rsidR="00A46697" w:rsidRDefault="005748F0">
            <w:pPr>
              <w:pStyle w:val="TableParagraph"/>
              <w:spacing w:line="213" w:lineRule="exact"/>
              <w:ind w:left="146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Quiet</w:t>
            </w:r>
            <w:r>
              <w:rPr>
                <w:rFonts w:ascii="Times New Roman"/>
                <w:spacing w:val="-6"/>
                <w:w w:val="110"/>
                <w:sz w:val="20"/>
              </w:rPr>
              <w:t xml:space="preserve"> </w:t>
            </w:r>
            <w:r>
              <w:rPr>
                <w:rFonts w:ascii="Times New Roman"/>
                <w:w w:val="110"/>
                <w:sz w:val="20"/>
              </w:rPr>
              <w:t>Sun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6391379B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5:10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14:paraId="550F0EB2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-1.59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DB3B741" w14:textId="77777777" w:rsidR="00A46697" w:rsidRDefault="005748F0">
            <w:pPr>
              <w:pStyle w:val="TableParagraph"/>
              <w:spacing w:line="213" w:lineRule="exact"/>
              <w:ind w:left="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29.0</w:t>
            </w:r>
          </w:p>
        </w:tc>
        <w:tc>
          <w:tcPr>
            <w:tcW w:w="693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328A045E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04:05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</w:tcPr>
          <w:p w14:paraId="73D6561F" w14:textId="77777777" w:rsidR="00A46697" w:rsidRDefault="005748F0">
            <w:pPr>
              <w:pStyle w:val="TableParagraph"/>
              <w:spacing w:line="213" w:lineRule="exact"/>
              <w:ind w:left="9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-0.68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0B2EA83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46.7</w:t>
            </w:r>
          </w:p>
        </w:tc>
        <w:tc>
          <w:tcPr>
            <w:tcW w:w="71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6ADB51D1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20.8-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7ADEC1E6" w14:textId="77777777" w:rsidR="00A46697" w:rsidRDefault="005748F0">
            <w:pPr>
              <w:pStyle w:val="TableParagraph"/>
              <w:spacing w:line="213" w:lineRule="exact"/>
              <w:ind w:left="1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46.7</w:t>
            </w:r>
          </w:p>
        </w:tc>
      </w:tr>
    </w:tbl>
    <w:p w14:paraId="725AF4E5" w14:textId="77777777" w:rsidR="00A46697" w:rsidRDefault="005748F0">
      <w:pPr>
        <w:spacing w:line="211" w:lineRule="exact"/>
        <w:ind w:left="87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sz w:val="20"/>
        </w:rPr>
        <w:t>AIA</w:t>
      </w:r>
      <w:r>
        <w:rPr>
          <w:rFonts w:ascii="Times New Roman"/>
          <w:spacing w:val="25"/>
          <w:sz w:val="20"/>
        </w:rPr>
        <w:t xml:space="preserve"> </w:t>
      </w:r>
      <w:r>
        <w:rPr>
          <w:rFonts w:ascii="Times New Roman"/>
          <w:sz w:val="20"/>
        </w:rPr>
        <w:t>304:</w:t>
      </w:r>
    </w:p>
    <w:p w14:paraId="2671E9C8" w14:textId="77777777" w:rsidR="00A46697" w:rsidRDefault="00A46697">
      <w:pPr>
        <w:spacing w:before="5"/>
        <w:rPr>
          <w:rFonts w:ascii="Times New Roman" w:eastAsia="Times New Roman" w:hAnsi="Times New Roman" w:cs="Times New Roman"/>
          <w:sz w:val="2"/>
          <w:szCs w:val="2"/>
        </w:rPr>
      </w:pPr>
    </w:p>
    <w:tbl>
      <w:tblPr>
        <w:tblW w:w="0" w:type="auto"/>
        <w:tblInd w:w="7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72"/>
        <w:gridCol w:w="1101"/>
        <w:gridCol w:w="1452"/>
        <w:gridCol w:w="978"/>
        <w:gridCol w:w="1101"/>
        <w:gridCol w:w="1403"/>
        <w:gridCol w:w="1028"/>
        <w:gridCol w:w="665"/>
        <w:gridCol w:w="698"/>
      </w:tblGrid>
      <w:tr w:rsidR="00A46697" w14:paraId="5A5D4890" w14:textId="77777777">
        <w:trPr>
          <w:trHeight w:hRule="exact" w:val="241"/>
        </w:trPr>
        <w:tc>
          <w:tcPr>
            <w:tcW w:w="2472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7B226968" w14:textId="77777777" w:rsidR="00A46697" w:rsidRDefault="005748F0">
            <w:pPr>
              <w:pStyle w:val="TableParagraph"/>
              <w:spacing w:line="211" w:lineRule="exact"/>
              <w:ind w:left="64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4"/>
                <w:w w:val="105"/>
                <w:sz w:val="20"/>
              </w:rPr>
              <w:t>Total</w:t>
            </w:r>
            <w:r>
              <w:rPr>
                <w:rFonts w:ascii="Times New Roman"/>
                <w:spacing w:val="27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disk</w:t>
            </w:r>
            <w:r>
              <w:rPr>
                <w:rFonts w:ascii="Times New Roman"/>
                <w:spacing w:val="28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dimming</w:t>
            </w:r>
          </w:p>
        </w:tc>
        <w:tc>
          <w:tcPr>
            <w:tcW w:w="1101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14:paraId="7232AD1E" w14:textId="77777777" w:rsidR="00A46697" w:rsidRDefault="005748F0">
            <w:pPr>
              <w:pStyle w:val="TableParagraph"/>
              <w:spacing w:line="211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4:53</w:t>
            </w:r>
          </w:p>
        </w:tc>
        <w:tc>
          <w:tcPr>
            <w:tcW w:w="1452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1D285F4C" w14:textId="77777777" w:rsidR="00A46697" w:rsidRDefault="005748F0">
            <w:pPr>
              <w:pStyle w:val="TableParagraph"/>
              <w:spacing w:line="211" w:lineRule="exact"/>
              <w:ind w:left="2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-0.36</w:t>
            </w:r>
          </w:p>
        </w:tc>
        <w:tc>
          <w:tcPr>
            <w:tcW w:w="978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30DCA2C7" w14:textId="77777777" w:rsidR="00A46697" w:rsidRDefault="00A46697"/>
        </w:tc>
        <w:tc>
          <w:tcPr>
            <w:tcW w:w="1101" w:type="dxa"/>
            <w:vMerge w:val="restart"/>
            <w:tcBorders>
              <w:top w:val="single" w:sz="3" w:space="0" w:color="000000"/>
              <w:left w:val="single" w:sz="3" w:space="0" w:color="000000"/>
              <w:right w:val="nil"/>
            </w:tcBorders>
          </w:tcPr>
          <w:p w14:paraId="1B5D80AA" w14:textId="77777777" w:rsidR="00A46697" w:rsidRDefault="00A466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6D1DC176" w14:textId="77777777" w:rsidR="00A46697" w:rsidRDefault="005748F0">
            <w:pPr>
              <w:pStyle w:val="TableParagraph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04:23</w:t>
            </w:r>
          </w:p>
        </w:tc>
        <w:tc>
          <w:tcPr>
            <w:tcW w:w="1403" w:type="dxa"/>
            <w:vMerge w:val="restart"/>
            <w:tcBorders>
              <w:top w:val="single" w:sz="3" w:space="0" w:color="000000"/>
              <w:left w:val="nil"/>
              <w:right w:val="nil"/>
            </w:tcBorders>
          </w:tcPr>
          <w:p w14:paraId="2993C58D" w14:textId="77777777" w:rsidR="00A46697" w:rsidRDefault="00A466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50E8B77" w14:textId="77777777" w:rsidR="00A46697" w:rsidRDefault="005748F0">
            <w:pPr>
              <w:pStyle w:val="TableParagraph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-0.02</w:t>
            </w:r>
          </w:p>
        </w:tc>
        <w:tc>
          <w:tcPr>
            <w:tcW w:w="1028" w:type="dxa"/>
            <w:vMerge w:val="restart"/>
            <w:tcBorders>
              <w:top w:val="single" w:sz="3" w:space="0" w:color="000000"/>
              <w:left w:val="nil"/>
              <w:right w:val="single" w:sz="3" w:space="0" w:color="000000"/>
            </w:tcBorders>
          </w:tcPr>
          <w:p w14:paraId="3A091485" w14:textId="77777777" w:rsidR="00A46697" w:rsidRDefault="00A466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09650651" w14:textId="77777777" w:rsidR="00A46697" w:rsidRDefault="005748F0">
            <w:pPr>
              <w:pStyle w:val="TableParagraph"/>
              <w:ind w:left="5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62.2</w:t>
            </w:r>
          </w:p>
        </w:tc>
        <w:tc>
          <w:tcPr>
            <w:tcW w:w="665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14:paraId="03AFF64B" w14:textId="77777777" w:rsidR="00A46697" w:rsidRDefault="005748F0">
            <w:pPr>
              <w:pStyle w:val="TableParagraph"/>
              <w:spacing w:line="211" w:lineRule="exact"/>
              <w:ind w:right="122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-</w:t>
            </w:r>
          </w:p>
        </w:tc>
        <w:tc>
          <w:tcPr>
            <w:tcW w:w="69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10885CD0" w14:textId="77777777" w:rsidR="00A46697" w:rsidRDefault="00A46697"/>
        </w:tc>
      </w:tr>
      <w:tr w:rsidR="00A46697" w14:paraId="2816CDFA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7B5B492" w14:textId="77777777" w:rsidR="00A46697" w:rsidRDefault="005748F0">
            <w:pPr>
              <w:pStyle w:val="TableParagraph"/>
              <w:spacing w:line="213" w:lineRule="exact"/>
              <w:ind w:left="111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Core</w:t>
            </w:r>
            <w:r>
              <w:rPr>
                <w:rFonts w:ascii="Times New Roman"/>
                <w:spacing w:val="12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dimming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20DD3356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5:08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1072C1A" w14:textId="77777777" w:rsidR="00A46697" w:rsidRDefault="005748F0">
            <w:pPr>
              <w:pStyle w:val="TableParagraph"/>
              <w:spacing w:line="213" w:lineRule="exact"/>
              <w:ind w:left="2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-0.03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B33D4AF" w14:textId="77777777" w:rsidR="00A46697" w:rsidRDefault="005748F0">
            <w:pPr>
              <w:pStyle w:val="TableParagraph"/>
              <w:spacing w:line="213" w:lineRule="exact"/>
              <w:ind w:left="6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9.5</w:t>
            </w:r>
          </w:p>
        </w:tc>
        <w:tc>
          <w:tcPr>
            <w:tcW w:w="1101" w:type="dxa"/>
            <w:vMerge/>
            <w:tcBorders>
              <w:left w:val="single" w:sz="3" w:space="0" w:color="000000"/>
              <w:bottom w:val="nil"/>
              <w:right w:val="nil"/>
            </w:tcBorders>
          </w:tcPr>
          <w:p w14:paraId="3E73255A" w14:textId="77777777" w:rsidR="00A46697" w:rsidRDefault="00A46697"/>
        </w:tc>
        <w:tc>
          <w:tcPr>
            <w:tcW w:w="1403" w:type="dxa"/>
            <w:vMerge/>
            <w:tcBorders>
              <w:left w:val="nil"/>
              <w:bottom w:val="nil"/>
              <w:right w:val="nil"/>
            </w:tcBorders>
          </w:tcPr>
          <w:p w14:paraId="626CB733" w14:textId="77777777" w:rsidR="00A46697" w:rsidRDefault="00A46697"/>
        </w:tc>
        <w:tc>
          <w:tcPr>
            <w:tcW w:w="1028" w:type="dxa"/>
            <w:vMerge/>
            <w:tcBorders>
              <w:left w:val="nil"/>
              <w:bottom w:val="nil"/>
              <w:right w:val="single" w:sz="3" w:space="0" w:color="000000"/>
            </w:tcBorders>
          </w:tcPr>
          <w:p w14:paraId="7FBD00A1" w14:textId="77777777" w:rsidR="00A46697" w:rsidRDefault="00A46697"/>
        </w:tc>
        <w:tc>
          <w:tcPr>
            <w:tcW w:w="66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10CE3047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7.4-</w:t>
            </w:r>
          </w:p>
        </w:tc>
        <w:tc>
          <w:tcPr>
            <w:tcW w:w="698" w:type="dxa"/>
            <w:tcBorders>
              <w:top w:val="nil"/>
              <w:left w:val="nil"/>
              <w:bottom w:val="nil"/>
              <w:right w:val="nil"/>
            </w:tcBorders>
          </w:tcPr>
          <w:p w14:paraId="511EDD26" w14:textId="77777777" w:rsidR="00A46697" w:rsidRDefault="005748F0">
            <w:pPr>
              <w:pStyle w:val="TableParagraph"/>
              <w:spacing w:line="213" w:lineRule="exact"/>
              <w:ind w:left="22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62.2</w:t>
            </w:r>
          </w:p>
        </w:tc>
      </w:tr>
      <w:tr w:rsidR="00A46697" w14:paraId="42C69AF9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DE8BB20" w14:textId="77777777" w:rsidR="00A46697" w:rsidRDefault="005748F0">
            <w:pPr>
              <w:pStyle w:val="TableParagraph"/>
              <w:spacing w:line="213" w:lineRule="exact"/>
              <w:ind w:left="77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F</w:t>
            </w:r>
            <w:r>
              <w:rPr>
                <w:rFonts w:ascii="Times New Roman"/>
                <w:spacing w:val="-2"/>
                <w:w w:val="110"/>
                <w:sz w:val="20"/>
              </w:rPr>
              <w:t>il</w:t>
            </w:r>
            <w:r>
              <w:rPr>
                <w:rFonts w:ascii="Times New Roman"/>
                <w:spacing w:val="-1"/>
                <w:w w:val="110"/>
                <w:sz w:val="20"/>
              </w:rPr>
              <w:t>am</w:t>
            </w:r>
            <w:r>
              <w:rPr>
                <w:rFonts w:ascii="Times New Roman"/>
                <w:spacing w:val="-2"/>
                <w:w w:val="110"/>
                <w:sz w:val="20"/>
              </w:rPr>
              <w:t>e</w:t>
            </w:r>
            <w:r>
              <w:rPr>
                <w:rFonts w:ascii="Times New Roman"/>
                <w:spacing w:val="-1"/>
                <w:w w:val="110"/>
                <w:sz w:val="20"/>
              </w:rPr>
              <w:t>nt</w:t>
            </w:r>
            <w:r>
              <w:rPr>
                <w:rFonts w:ascii="Times New Roman"/>
                <w:spacing w:val="8"/>
                <w:w w:val="110"/>
                <w:sz w:val="20"/>
              </w:rPr>
              <w:t xml:space="preserve"> </w:t>
            </w:r>
            <w:r>
              <w:rPr>
                <w:rFonts w:ascii="Times New Roman"/>
                <w:spacing w:val="-2"/>
                <w:w w:val="110"/>
                <w:sz w:val="20"/>
              </w:rPr>
              <w:t>e</w:t>
            </w:r>
            <w:r>
              <w:rPr>
                <w:rFonts w:ascii="Times New Roman"/>
                <w:spacing w:val="-1"/>
                <w:w w:val="110"/>
                <w:sz w:val="20"/>
              </w:rPr>
              <w:t>rupt</w:t>
            </w:r>
            <w:r>
              <w:rPr>
                <w:rFonts w:ascii="Times New Roman"/>
                <w:spacing w:val="-2"/>
                <w:w w:val="110"/>
                <w:sz w:val="20"/>
              </w:rPr>
              <w:t>ion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345F8328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4:49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F3768C7" w14:textId="77777777" w:rsidR="00A46697" w:rsidRDefault="005748F0">
            <w:pPr>
              <w:pStyle w:val="TableParagraph"/>
              <w:spacing w:line="213" w:lineRule="exact"/>
              <w:ind w:left="2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-0.24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BBB6C91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69.4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0040BB17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04:25</w:t>
            </w: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</w:tcPr>
          <w:p w14:paraId="4E560E9D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-0.08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67B6BC9" w14:textId="77777777" w:rsidR="00A46697" w:rsidRDefault="005748F0">
            <w:pPr>
              <w:pStyle w:val="TableParagraph"/>
              <w:spacing w:line="213" w:lineRule="exact"/>
              <w:ind w:left="4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304.3</w:t>
            </w:r>
          </w:p>
        </w:tc>
        <w:tc>
          <w:tcPr>
            <w:tcW w:w="66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57E2E292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9.4-</w:t>
            </w:r>
          </w:p>
        </w:tc>
        <w:tc>
          <w:tcPr>
            <w:tcW w:w="698" w:type="dxa"/>
            <w:tcBorders>
              <w:top w:val="nil"/>
              <w:left w:val="nil"/>
              <w:bottom w:val="nil"/>
              <w:right w:val="nil"/>
            </w:tcBorders>
          </w:tcPr>
          <w:p w14:paraId="361AF21A" w14:textId="77777777" w:rsidR="00A46697" w:rsidRDefault="005748F0">
            <w:pPr>
              <w:pStyle w:val="TableParagraph"/>
              <w:spacing w:line="213" w:lineRule="exact"/>
              <w:ind w:left="12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304.3</w:t>
            </w:r>
          </w:p>
        </w:tc>
      </w:tr>
      <w:tr w:rsidR="00A46697" w14:paraId="45D79C9B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8341FE4" w14:textId="77777777" w:rsidR="00A46697" w:rsidRDefault="005748F0">
            <w:pPr>
              <w:pStyle w:val="TableParagraph"/>
              <w:spacing w:line="213" w:lineRule="exact"/>
              <w:ind w:left="77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2"/>
                <w:w w:val="105"/>
                <w:sz w:val="20"/>
              </w:rPr>
              <w:t>P</w:t>
            </w:r>
            <w:r>
              <w:rPr>
                <w:rFonts w:ascii="Times New Roman"/>
                <w:spacing w:val="-3"/>
                <w:w w:val="105"/>
                <w:sz w:val="20"/>
              </w:rPr>
              <w:t>ol</w:t>
            </w:r>
            <w:r>
              <w:rPr>
                <w:rFonts w:ascii="Times New Roman"/>
                <w:spacing w:val="-2"/>
                <w:w w:val="105"/>
                <w:sz w:val="20"/>
              </w:rPr>
              <w:t>ar</w:t>
            </w:r>
            <w:r>
              <w:rPr>
                <w:rFonts w:ascii="Times New Roman"/>
                <w:spacing w:val="21"/>
                <w:w w:val="105"/>
                <w:sz w:val="20"/>
              </w:rPr>
              <w:t xml:space="preserve"> </w:t>
            </w:r>
            <w:r>
              <w:rPr>
                <w:rFonts w:ascii="Times New Roman"/>
                <w:spacing w:val="-2"/>
                <w:w w:val="105"/>
                <w:sz w:val="20"/>
              </w:rPr>
              <w:t>c</w:t>
            </w:r>
            <w:r>
              <w:rPr>
                <w:rFonts w:ascii="Times New Roman"/>
                <w:spacing w:val="-1"/>
                <w:w w:val="105"/>
                <w:sz w:val="20"/>
              </w:rPr>
              <w:t>orona</w:t>
            </w:r>
            <w:r>
              <w:rPr>
                <w:rFonts w:ascii="Times New Roman"/>
                <w:spacing w:val="-2"/>
                <w:w w:val="105"/>
                <w:sz w:val="20"/>
              </w:rPr>
              <w:t>l</w:t>
            </w:r>
            <w:r>
              <w:rPr>
                <w:rFonts w:ascii="Times New Roman"/>
                <w:spacing w:val="22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hole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62B85B12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5:22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58ABB4C" w14:textId="77777777" w:rsidR="00A46697" w:rsidRDefault="005748F0">
            <w:pPr>
              <w:pStyle w:val="TableParagraph"/>
              <w:spacing w:line="213" w:lineRule="exact"/>
              <w:ind w:left="2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-0.09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64032D1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40.0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27EA5E75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05:38</w:t>
            </w: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</w:tcPr>
          <w:p w14:paraId="653682DF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-0.06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7479314" w14:textId="77777777" w:rsidR="00A46697" w:rsidRDefault="005748F0">
            <w:pPr>
              <w:pStyle w:val="TableParagraph"/>
              <w:spacing w:line="213" w:lineRule="exact"/>
              <w:ind w:left="5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49.3</w:t>
            </w:r>
          </w:p>
        </w:tc>
        <w:tc>
          <w:tcPr>
            <w:tcW w:w="66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0FE25FF4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1.1-</w:t>
            </w:r>
          </w:p>
        </w:tc>
        <w:tc>
          <w:tcPr>
            <w:tcW w:w="698" w:type="dxa"/>
            <w:tcBorders>
              <w:top w:val="nil"/>
              <w:left w:val="nil"/>
              <w:bottom w:val="nil"/>
              <w:right w:val="nil"/>
            </w:tcBorders>
          </w:tcPr>
          <w:p w14:paraId="7A87C684" w14:textId="77777777" w:rsidR="00A46697" w:rsidRDefault="005748F0">
            <w:pPr>
              <w:pStyle w:val="TableParagraph"/>
              <w:spacing w:line="213" w:lineRule="exact"/>
              <w:ind w:left="22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49.3</w:t>
            </w:r>
          </w:p>
        </w:tc>
      </w:tr>
      <w:tr w:rsidR="00A46697" w14:paraId="2A365CF2" w14:textId="77777777">
        <w:trPr>
          <w:trHeight w:hRule="exact" w:val="239"/>
        </w:trPr>
        <w:tc>
          <w:tcPr>
            <w:tcW w:w="2472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B9FBA73" w14:textId="77777777" w:rsidR="00A46697" w:rsidRDefault="005748F0">
            <w:pPr>
              <w:pStyle w:val="TableParagraph"/>
              <w:spacing w:line="213" w:lineRule="exact"/>
              <w:ind w:left="1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Non-flaring</w:t>
            </w:r>
            <w:r>
              <w:rPr>
                <w:rFonts w:ascii="Times New Roman"/>
                <w:spacing w:val="5"/>
                <w:w w:val="10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w w:val="105"/>
                <w:sz w:val="20"/>
              </w:rPr>
              <w:t>act</w:t>
            </w:r>
            <w:r>
              <w:rPr>
                <w:rFonts w:ascii="Times New Roman"/>
                <w:spacing w:val="-2"/>
                <w:w w:val="105"/>
                <w:sz w:val="20"/>
              </w:rPr>
              <w:t>i</w:t>
            </w:r>
            <w:r>
              <w:rPr>
                <w:rFonts w:ascii="Times New Roman"/>
                <w:spacing w:val="-1"/>
                <w:w w:val="105"/>
                <w:sz w:val="20"/>
              </w:rPr>
              <w:t>v</w:t>
            </w:r>
            <w:r>
              <w:rPr>
                <w:rFonts w:ascii="Times New Roman"/>
                <w:spacing w:val="-2"/>
                <w:w w:val="105"/>
                <w:sz w:val="20"/>
              </w:rPr>
              <w:t>e</w:t>
            </w:r>
            <w:r>
              <w:rPr>
                <w:rFonts w:ascii="Times New Roman"/>
                <w:spacing w:val="6"/>
                <w:w w:val="105"/>
                <w:sz w:val="20"/>
              </w:rPr>
              <w:t xml:space="preserve"> </w:t>
            </w:r>
            <w:r>
              <w:rPr>
                <w:rFonts w:ascii="Times New Roman"/>
                <w:w w:val="105"/>
                <w:sz w:val="20"/>
              </w:rPr>
              <w:t>regions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39C0CD4E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5:11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491092C" w14:textId="77777777" w:rsidR="00A46697" w:rsidRDefault="005748F0">
            <w:pPr>
              <w:pStyle w:val="TableParagraph"/>
              <w:spacing w:line="213" w:lineRule="exact"/>
              <w:ind w:left="2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-0.06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B199CAD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20.6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609C5B75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05:31</w:t>
            </w: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</w:tcPr>
          <w:p w14:paraId="696D83B3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-0.05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9624EF5" w14:textId="77777777" w:rsidR="00A46697" w:rsidRDefault="005748F0">
            <w:pPr>
              <w:pStyle w:val="TableParagraph"/>
              <w:spacing w:line="213" w:lineRule="exact"/>
              <w:ind w:left="5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25.1</w:t>
            </w:r>
          </w:p>
        </w:tc>
        <w:tc>
          <w:tcPr>
            <w:tcW w:w="665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3B7BDA2E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2.4-</w:t>
            </w:r>
          </w:p>
        </w:tc>
        <w:tc>
          <w:tcPr>
            <w:tcW w:w="698" w:type="dxa"/>
            <w:tcBorders>
              <w:top w:val="nil"/>
              <w:left w:val="nil"/>
              <w:bottom w:val="nil"/>
              <w:right w:val="nil"/>
            </w:tcBorders>
          </w:tcPr>
          <w:p w14:paraId="196DF400" w14:textId="77777777" w:rsidR="00A46697" w:rsidRDefault="005748F0">
            <w:pPr>
              <w:pStyle w:val="TableParagraph"/>
              <w:spacing w:line="213" w:lineRule="exact"/>
              <w:ind w:left="22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25.1</w:t>
            </w:r>
          </w:p>
        </w:tc>
      </w:tr>
      <w:tr w:rsidR="00A46697" w14:paraId="2EC13393" w14:textId="77777777">
        <w:trPr>
          <w:trHeight w:hRule="exact" w:val="245"/>
        </w:trPr>
        <w:tc>
          <w:tcPr>
            <w:tcW w:w="2472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14:paraId="02988B8E" w14:textId="77777777" w:rsidR="00A46697" w:rsidRDefault="005748F0">
            <w:pPr>
              <w:pStyle w:val="TableParagraph"/>
              <w:spacing w:line="213" w:lineRule="exact"/>
              <w:ind w:left="146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Quiet</w:t>
            </w:r>
            <w:r>
              <w:rPr>
                <w:rFonts w:ascii="Times New Roman"/>
                <w:spacing w:val="-6"/>
                <w:w w:val="110"/>
                <w:sz w:val="20"/>
              </w:rPr>
              <w:t xml:space="preserve"> </w:t>
            </w:r>
            <w:r>
              <w:rPr>
                <w:rFonts w:ascii="Times New Roman"/>
                <w:w w:val="110"/>
                <w:sz w:val="20"/>
              </w:rPr>
              <w:t>Sun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14:paraId="312E7FAF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5:34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5FE51FC9" w14:textId="77777777" w:rsidR="00A46697" w:rsidRDefault="005748F0">
            <w:pPr>
              <w:pStyle w:val="TableParagraph"/>
              <w:spacing w:line="213" w:lineRule="exact"/>
              <w:ind w:left="2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-0.02</w:t>
            </w:r>
          </w:p>
        </w:tc>
        <w:tc>
          <w:tcPr>
            <w:tcW w:w="97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14:paraId="7401503C" w14:textId="77777777" w:rsidR="00A46697" w:rsidRDefault="005748F0">
            <w:pPr>
              <w:pStyle w:val="TableParagraph"/>
              <w:spacing w:line="213" w:lineRule="exact"/>
              <w:ind w:left="5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14.0</w:t>
            </w:r>
          </w:p>
        </w:tc>
        <w:tc>
          <w:tcPr>
            <w:tcW w:w="1101" w:type="dxa"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14:paraId="7170156A" w14:textId="77777777" w:rsidR="00A46697" w:rsidRDefault="005748F0">
            <w:pPr>
              <w:pStyle w:val="TableParagraph"/>
              <w:spacing w:line="213" w:lineRule="exact"/>
              <w:ind w:left="1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05:37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73F27B04" w14:textId="77777777" w:rsidR="00A46697" w:rsidRDefault="005748F0">
            <w:pPr>
              <w:pStyle w:val="TableParagraph"/>
              <w:spacing w:line="213" w:lineRule="exact"/>
              <w:ind w:left="5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-0.02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14:paraId="38663DDE" w14:textId="77777777" w:rsidR="00A46697" w:rsidRDefault="005748F0">
            <w:pPr>
              <w:pStyle w:val="TableParagraph"/>
              <w:spacing w:line="213" w:lineRule="exact"/>
              <w:ind w:left="5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14.4</w:t>
            </w:r>
          </w:p>
        </w:tc>
        <w:tc>
          <w:tcPr>
            <w:tcW w:w="665" w:type="dxa"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14:paraId="45603967" w14:textId="77777777" w:rsidR="00A46697" w:rsidRDefault="005748F0">
            <w:pPr>
              <w:pStyle w:val="TableParagraph"/>
              <w:spacing w:line="21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0.1-</w:t>
            </w:r>
          </w:p>
        </w:tc>
        <w:tc>
          <w:tcPr>
            <w:tcW w:w="69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1786F066" w14:textId="77777777" w:rsidR="00A46697" w:rsidRDefault="005748F0">
            <w:pPr>
              <w:pStyle w:val="TableParagraph"/>
              <w:spacing w:line="213" w:lineRule="exact"/>
              <w:ind w:left="22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14.4</w:t>
            </w:r>
          </w:p>
        </w:tc>
      </w:tr>
    </w:tbl>
    <w:p w14:paraId="44E462EC" w14:textId="77777777" w:rsidR="00A46697" w:rsidRDefault="00A46697">
      <w:pPr>
        <w:spacing w:line="213" w:lineRule="exact"/>
        <w:rPr>
          <w:rFonts w:ascii="Times New Roman" w:eastAsia="Times New Roman" w:hAnsi="Times New Roman" w:cs="Times New Roman"/>
          <w:sz w:val="20"/>
          <w:szCs w:val="20"/>
        </w:rPr>
        <w:sectPr w:rsidR="00A46697">
          <w:headerReference w:type="default" r:id="rId19"/>
          <w:pgSz w:w="15840" w:h="12240" w:orient="landscape"/>
          <w:pgMar w:top="0" w:right="2260" w:bottom="280" w:left="1320" w:header="0" w:footer="0" w:gutter="0"/>
          <w:cols w:space="720"/>
        </w:sectPr>
      </w:pPr>
    </w:p>
    <w:p w14:paraId="08B3CD62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4DACD5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03766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E2A03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84FEA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8EB539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CB372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0FBF2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24981A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EBF6F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6EFDB5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07F2A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F3D73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B9432D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6E73F6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37DC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2DC49B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044A25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9D396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B09EC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C726A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21EA7E" w14:textId="77777777" w:rsidR="00A46697" w:rsidRDefault="00A46697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</w:p>
    <w:p w14:paraId="622DD537" w14:textId="5389AA32" w:rsidR="00A46697" w:rsidRDefault="0038548A">
      <w:pPr>
        <w:pStyle w:val="BodyText"/>
        <w:spacing w:before="46" w:line="272" w:lineRule="exact"/>
        <w:ind w:right="158"/>
      </w:pPr>
      <w:r>
        <w:pict w14:anchorId="1503AD48">
          <v:shape id="_x0000_s2106" type="#_x0000_t75" style="position:absolute;left:0;text-align:left;margin-left:1in;margin-top:-253.45pt;width:470.5pt;height:235.25pt;z-index:-45712;mso-position-horizontal-relative:page">
            <v:imagedata r:id="rId20" o:title=""/>
            <w10:wrap anchorx="page"/>
          </v:shape>
        </w:pict>
      </w:r>
      <w:r w:rsidR="005748F0">
        <w:rPr>
          <w:w w:val="105"/>
        </w:rPr>
        <w:t>Figure</w:t>
      </w:r>
      <w:r w:rsidR="005748F0">
        <w:rPr>
          <w:spacing w:val="53"/>
          <w:w w:val="105"/>
        </w:rPr>
        <w:t xml:space="preserve"> </w:t>
      </w:r>
      <w:r w:rsidR="005748F0">
        <w:rPr>
          <w:w w:val="105"/>
        </w:rPr>
        <w:t>4.9</w:t>
      </w:r>
      <w:proofErr w:type="gramStart"/>
      <w:r w:rsidR="005748F0">
        <w:rPr>
          <w:w w:val="105"/>
        </w:rPr>
        <w:t>:   Same</w:t>
      </w:r>
      <w:proofErr w:type="gramEnd"/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as</w:t>
      </w:r>
      <w:r w:rsidR="005748F0">
        <w:rPr>
          <w:spacing w:val="53"/>
          <w:w w:val="105"/>
        </w:rPr>
        <w:t xml:space="preserve"> </w:t>
      </w:r>
      <w:r w:rsidR="005748F0">
        <w:rPr>
          <w:w w:val="105"/>
        </w:rPr>
        <w:t>Figure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4.8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but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with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new</w:t>
      </w:r>
      <w:r w:rsidR="005748F0">
        <w:rPr>
          <w:spacing w:val="54"/>
          <w:w w:val="105"/>
        </w:rPr>
        <w:t xml:space="preserve"> 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ontour</w:t>
      </w:r>
      <w:r w:rsidR="005748F0">
        <w:rPr>
          <w:spacing w:val="-2"/>
          <w:w w:val="105"/>
        </w:rPr>
        <w:t>s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selected</w:t>
      </w:r>
      <w:r w:rsidR="005748F0">
        <w:rPr>
          <w:spacing w:val="53"/>
          <w:w w:val="105"/>
        </w:rPr>
        <w:t xml:space="preserve"> </w:t>
      </w:r>
      <w:r w:rsidR="005748F0">
        <w:rPr>
          <w:w w:val="105"/>
        </w:rPr>
        <w:t>and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no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point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spread</w:t>
      </w:r>
      <w:r w:rsidR="005748F0">
        <w:rPr>
          <w:spacing w:val="54"/>
          <w:w w:val="105"/>
        </w:rPr>
        <w:t xml:space="preserve"> </w:t>
      </w:r>
      <w:r w:rsidR="005748F0">
        <w:rPr>
          <w:w w:val="105"/>
        </w:rPr>
        <w:t>function</w:t>
      </w:r>
      <w:r w:rsidR="005748F0">
        <w:rPr>
          <w:spacing w:val="22"/>
          <w:w w:val="104"/>
        </w:rPr>
        <w:t xml:space="preserve"> </w:t>
      </w:r>
      <w:r w:rsidR="005748F0">
        <w:rPr>
          <w:w w:val="105"/>
        </w:rPr>
        <w:t>correction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applied.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Also</w:t>
      </w:r>
      <w:r w:rsidR="005748F0">
        <w:rPr>
          <w:spacing w:val="16"/>
          <w:w w:val="105"/>
        </w:rPr>
        <w:t xml:space="preserve"> </w:t>
      </w:r>
      <w:ins w:id="164" w:author="Tom Woods" w:date="2016-01-27T20:03:00Z">
        <w:r w:rsidR="00182339">
          <w:rPr>
            <w:spacing w:val="16"/>
            <w:w w:val="105"/>
          </w:rPr>
          <w:t xml:space="preserve">the </w:t>
        </w:r>
      </w:ins>
      <w:r w:rsidR="005748F0">
        <w:rPr>
          <w:w w:val="105"/>
        </w:rPr>
        <w:t>304</w:t>
      </w:r>
      <w:r w:rsidR="005748F0">
        <w:rPr>
          <w:spacing w:val="15"/>
          <w:w w:val="105"/>
        </w:rPr>
        <w:t xml:space="preserve"> </w:t>
      </w:r>
      <w:r w:rsidR="005748F0">
        <w:rPr>
          <w:spacing w:val="-172"/>
          <w:w w:val="105"/>
          <w:position w:val="4"/>
        </w:rPr>
        <w:t>˚</w:t>
      </w:r>
      <w:proofErr w:type="gramStart"/>
      <w:r w:rsidR="005748F0">
        <w:rPr>
          <w:w w:val="105"/>
        </w:rPr>
        <w:t>A</w:t>
      </w:r>
      <w:proofErr w:type="gramEnd"/>
      <w:r w:rsidR="005748F0">
        <w:rPr>
          <w:spacing w:val="15"/>
          <w:w w:val="105"/>
        </w:rPr>
        <w:t xml:space="preserve"> </w:t>
      </w:r>
      <w:del w:id="165" w:author="Tom Woods" w:date="2016-01-27T20:03:00Z">
        <w:r w:rsidR="005748F0" w:rsidDel="00944FE4">
          <w:rPr>
            <w:w w:val="105"/>
          </w:rPr>
          <w:delText>data</w:delText>
        </w:r>
        <w:r w:rsidR="005748F0" w:rsidDel="00944FE4">
          <w:rPr>
            <w:spacing w:val="15"/>
            <w:w w:val="105"/>
          </w:rPr>
          <w:delText xml:space="preserve"> </w:delText>
        </w:r>
      </w:del>
      <w:ins w:id="166" w:author="Tom Woods" w:date="2016-01-27T20:03:00Z">
        <w:r w:rsidR="00944FE4">
          <w:rPr>
            <w:w w:val="105"/>
          </w:rPr>
          <w:t>emission time series is</w:t>
        </w:r>
        <w:r w:rsidR="00944FE4">
          <w:rPr>
            <w:spacing w:val="15"/>
            <w:w w:val="105"/>
          </w:rPr>
          <w:t xml:space="preserve"> </w:t>
        </w:r>
      </w:ins>
      <w:del w:id="167" w:author="Tom Woods" w:date="2016-01-27T20:03:00Z">
        <w:r w:rsidR="005748F0" w:rsidDel="00944FE4">
          <w:rPr>
            <w:w w:val="105"/>
          </w:rPr>
          <w:delText>are</w:delText>
        </w:r>
        <w:r w:rsidR="005748F0" w:rsidDel="00944FE4">
          <w:rPr>
            <w:spacing w:val="16"/>
            <w:w w:val="105"/>
          </w:rPr>
          <w:delText xml:space="preserve"> </w:delText>
        </w:r>
      </w:del>
      <w:r w:rsidR="005748F0">
        <w:rPr>
          <w:w w:val="105"/>
        </w:rPr>
        <w:t>n</w:t>
      </w:r>
      <w:r w:rsidR="005748F0">
        <w:rPr>
          <w:spacing w:val="-8"/>
          <w:w w:val="105"/>
        </w:rPr>
        <w:t>o</w:t>
      </w:r>
      <w:r w:rsidR="005748F0">
        <w:rPr>
          <w:w w:val="105"/>
        </w:rPr>
        <w:t>w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complete</w:t>
      </w:r>
      <w:ins w:id="168" w:author="Tom Woods" w:date="2016-01-27T20:17:00Z">
        <w:r w:rsidR="00D65EE4">
          <w:rPr>
            <w:w w:val="105"/>
          </w:rPr>
          <w:t xml:space="preserve"> in this </w:t>
        </w:r>
      </w:ins>
      <w:ins w:id="169" w:author="Tom Woods" w:date="2016-01-27T20:18:00Z">
        <w:r w:rsidR="00D65EE4">
          <w:rPr>
            <w:w w:val="105"/>
          </w:rPr>
          <w:t xml:space="preserve">later </w:t>
        </w:r>
      </w:ins>
      <w:ins w:id="170" w:author="Tom Woods" w:date="2016-01-27T20:17:00Z">
        <w:r w:rsidR="00D65EE4">
          <w:rPr>
            <w:w w:val="105"/>
          </w:rPr>
          <w:t xml:space="preserve">analysis </w:t>
        </w:r>
      </w:ins>
      <w:ins w:id="171" w:author="Tom Woods" w:date="2016-01-27T20:18:00Z">
        <w:r w:rsidR="00D65EE4">
          <w:rPr>
            <w:w w:val="105"/>
          </w:rPr>
          <w:t>using more recent AIA data products</w:t>
        </w:r>
      </w:ins>
      <w:r w:rsidR="005748F0">
        <w:rPr>
          <w:w w:val="105"/>
        </w:rPr>
        <w:t>.</w:t>
      </w:r>
    </w:p>
    <w:p w14:paraId="135978F9" w14:textId="77777777" w:rsidR="00A46697" w:rsidRDefault="00A4669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A82A1B3" w14:textId="77777777" w:rsidR="00A46697" w:rsidRDefault="00A4669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082478A" w14:textId="77777777" w:rsidR="00A46697" w:rsidRDefault="00A46697">
      <w:pPr>
        <w:spacing w:before="6"/>
        <w:rPr>
          <w:rFonts w:ascii="Times New Roman" w:eastAsia="Times New Roman" w:hAnsi="Times New Roman" w:cs="Times New Roman"/>
          <w:sz w:val="34"/>
          <w:szCs w:val="34"/>
        </w:rPr>
      </w:pPr>
    </w:p>
    <w:p w14:paraId="10FF481C" w14:textId="77777777" w:rsidR="00A46697" w:rsidRDefault="005748F0">
      <w:pPr>
        <w:pStyle w:val="BodyText"/>
      </w:pPr>
      <w:proofErr w:type="gramStart"/>
      <w:r>
        <w:rPr>
          <w:spacing w:val="-5"/>
          <w:w w:val="105"/>
        </w:rPr>
        <w:t>Wan</w:t>
      </w:r>
      <w:r>
        <w:rPr>
          <w:spacing w:val="-6"/>
          <w:w w:val="105"/>
        </w:rPr>
        <w:t>g</w:t>
      </w:r>
      <w:r>
        <w:rPr>
          <w:spacing w:val="12"/>
          <w:w w:val="105"/>
        </w:rPr>
        <w:t xml:space="preserve"> </w:t>
      </w:r>
      <w:r>
        <w:rPr>
          <w:w w:val="105"/>
        </w:rPr>
        <w:t>(2010).</w:t>
      </w:r>
      <w:proofErr w:type="gramEnd"/>
    </w:p>
    <w:p w14:paraId="2C7E1EE2" w14:textId="77777777" w:rsidR="00A46697" w:rsidRDefault="005748F0">
      <w:pPr>
        <w:pStyle w:val="BodyText"/>
        <w:spacing w:before="187" w:line="445" w:lineRule="auto"/>
        <w:ind w:right="159" w:firstLine="576"/>
        <w:jc w:val="both"/>
      </w:pPr>
      <w:r>
        <w:rPr>
          <w:w w:val="105"/>
        </w:rPr>
        <w:t>Also</w:t>
      </w:r>
      <w:r>
        <w:rPr>
          <w:spacing w:val="2"/>
          <w:w w:val="105"/>
        </w:rPr>
        <w:t xml:space="preserve"> </w:t>
      </w:r>
      <w:r>
        <w:rPr>
          <w:w w:val="105"/>
        </w:rPr>
        <w:t>note</w:t>
      </w:r>
      <w:r>
        <w:rPr>
          <w:spacing w:val="2"/>
          <w:w w:val="105"/>
        </w:rPr>
        <w:t xml:space="preserve"> </w:t>
      </w:r>
      <w:r>
        <w:rPr>
          <w:w w:val="105"/>
        </w:rPr>
        <w:t>that</w:t>
      </w:r>
      <w:r>
        <w:rPr>
          <w:spacing w:val="2"/>
          <w:w w:val="105"/>
        </w:rPr>
        <w:t xml:space="preserve"> </w:t>
      </w:r>
      <w:r>
        <w:rPr>
          <w:w w:val="105"/>
        </w:rPr>
        <w:t>while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AIA</w:t>
      </w:r>
      <w:r>
        <w:rPr>
          <w:spacing w:val="2"/>
          <w:w w:val="105"/>
        </w:rPr>
        <w:t xml:space="preserve"> </w:t>
      </w:r>
      <w:r>
        <w:rPr>
          <w:w w:val="105"/>
        </w:rPr>
        <w:t>193</w:t>
      </w:r>
      <w:r>
        <w:rPr>
          <w:spacing w:val="2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band</w:t>
      </w:r>
      <w:r>
        <w:rPr>
          <w:spacing w:val="2"/>
          <w:w w:val="105"/>
        </w:rPr>
        <w:t xml:space="preserve"> </w:t>
      </w:r>
      <w:r>
        <w:rPr>
          <w:w w:val="105"/>
        </w:rPr>
        <w:t>co</w:t>
      </w:r>
      <w:r>
        <w:rPr>
          <w:spacing w:val="-7"/>
          <w:w w:val="105"/>
        </w:rPr>
        <w:t>n</w:t>
      </w:r>
      <w:r>
        <w:rPr>
          <w:w w:val="105"/>
        </w:rPr>
        <w:t>tains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3"/>
          <w:w w:val="105"/>
        </w:rPr>
        <w:t xml:space="preserve"> </w:t>
      </w:r>
      <w:r>
        <w:rPr>
          <w:w w:val="105"/>
        </w:rPr>
        <w:t>XXIV</w:t>
      </w:r>
      <w:r>
        <w:rPr>
          <w:spacing w:val="2"/>
          <w:w w:val="105"/>
        </w:rPr>
        <w:t xml:space="preserve"> </w:t>
      </w:r>
      <w:r>
        <w:rPr>
          <w:w w:val="105"/>
        </w:rPr>
        <w:t>192</w:t>
      </w:r>
      <w:r>
        <w:rPr>
          <w:spacing w:val="1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emission</w:t>
      </w:r>
      <w:r>
        <w:rPr>
          <w:spacing w:val="2"/>
          <w:w w:val="105"/>
        </w:rPr>
        <w:t xml:space="preserve"> </w:t>
      </w:r>
      <w:r>
        <w:rPr>
          <w:w w:val="105"/>
        </w:rPr>
        <w:t>line,</w:t>
      </w:r>
      <w:r>
        <w:rPr>
          <w:spacing w:val="5"/>
          <w:w w:val="105"/>
        </w:rPr>
        <w:t xml:space="preserve"> </w:t>
      </w:r>
      <w:r>
        <w:rPr>
          <w:w w:val="105"/>
        </w:rPr>
        <w:t>this</w:t>
      </w:r>
      <w:r>
        <w:rPr>
          <w:spacing w:val="2"/>
          <w:w w:val="105"/>
        </w:rPr>
        <w:t xml:space="preserve"> </w:t>
      </w:r>
      <w:r>
        <w:rPr>
          <w:w w:val="105"/>
        </w:rPr>
        <w:t>high</w:t>
      </w:r>
      <w:r>
        <w:rPr>
          <w:w w:val="104"/>
        </w:rPr>
        <w:t xml:space="preserve"> </w:t>
      </w:r>
      <w:r>
        <w:rPr>
          <w:w w:val="105"/>
        </w:rPr>
        <w:t>ionization</w:t>
      </w:r>
      <w:r>
        <w:rPr>
          <w:spacing w:val="13"/>
          <w:w w:val="105"/>
        </w:rPr>
        <w:t xml:space="preserve"> </w:t>
      </w:r>
      <w:r>
        <w:rPr>
          <w:w w:val="105"/>
        </w:rPr>
        <w:t>state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only</w:t>
      </w:r>
      <w:r>
        <w:rPr>
          <w:spacing w:val="13"/>
          <w:w w:val="105"/>
        </w:rPr>
        <w:t xml:space="preserve"> </w:t>
      </w:r>
      <w:r>
        <w:rPr>
          <w:w w:val="105"/>
        </w:rPr>
        <w:t>expected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hot</w:t>
      </w:r>
      <w:r>
        <w:rPr>
          <w:spacing w:val="13"/>
          <w:w w:val="105"/>
        </w:rPr>
        <w:t xml:space="preserve"> </w:t>
      </w:r>
      <w:r>
        <w:rPr>
          <w:w w:val="105"/>
        </w:rPr>
        <w:t>plasma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13"/>
          <w:w w:val="105"/>
        </w:rPr>
        <w:t xml:space="preserve"> </w:t>
      </w:r>
      <w:r>
        <w:rPr>
          <w:w w:val="105"/>
        </w:rPr>
        <w:t>as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flaring</w:t>
      </w:r>
      <w:r>
        <w:rPr>
          <w:spacing w:val="13"/>
          <w:w w:val="105"/>
        </w:rPr>
        <w:t xml:space="preserve"> </w:t>
      </w:r>
      <w:r>
        <w:rPr>
          <w:spacing w:val="1"/>
          <w:w w:val="105"/>
        </w:rPr>
        <w:t>loops</w:t>
      </w:r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spatially</w:t>
      </w:r>
      <w:r>
        <w:rPr>
          <w:spacing w:val="13"/>
          <w:w w:val="105"/>
        </w:rPr>
        <w:t xml:space="preserve"> </w:t>
      </w:r>
      <w:r>
        <w:rPr>
          <w:w w:val="105"/>
        </w:rPr>
        <w:t>isolated</w:t>
      </w:r>
      <w:r>
        <w:rPr>
          <w:spacing w:val="20"/>
          <w:w w:val="110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-2"/>
          <w:w w:val="105"/>
        </w:rPr>
        <w:t>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Figures</w:t>
      </w:r>
      <w:r>
        <w:rPr>
          <w:spacing w:val="19"/>
          <w:w w:val="105"/>
        </w:rPr>
        <w:t xml:space="preserve"> </w:t>
      </w:r>
      <w:r>
        <w:rPr>
          <w:w w:val="105"/>
        </w:rPr>
        <w:t>4.3,</w:t>
      </w:r>
      <w:r>
        <w:rPr>
          <w:spacing w:val="19"/>
          <w:w w:val="105"/>
        </w:rPr>
        <w:t xml:space="preserve"> </w:t>
      </w:r>
      <w:r>
        <w:rPr>
          <w:w w:val="105"/>
        </w:rPr>
        <w:t>4.8,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4.9.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particular</w:t>
      </w:r>
      <w:r>
        <w:rPr>
          <w:spacing w:val="19"/>
          <w:w w:val="105"/>
        </w:rPr>
        <w:t xml:space="preserve"> </w:t>
      </w:r>
      <w:r>
        <w:rPr>
          <w:w w:val="105"/>
        </w:rPr>
        <w:t>case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spectral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99"/>
        </w:rPr>
        <w:t xml:space="preserve"> </w:t>
      </w:r>
      <w:r>
        <w:rPr>
          <w:w w:val="105"/>
        </w:rPr>
        <w:t>impact</w:t>
      </w:r>
      <w:r>
        <w:rPr>
          <w:spacing w:val="29"/>
          <w:w w:val="105"/>
        </w:rPr>
        <w:t xml:space="preserve"> </w:t>
      </w:r>
      <w:r>
        <w:rPr>
          <w:w w:val="105"/>
        </w:rPr>
        <w:t>on</w:t>
      </w:r>
      <w:r>
        <w:rPr>
          <w:spacing w:val="31"/>
          <w:w w:val="105"/>
        </w:rPr>
        <w:t xml:space="preserve"> </w:t>
      </w:r>
      <w:r>
        <w:rPr>
          <w:w w:val="105"/>
        </w:rPr>
        <w:t>analysis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minimized.</w:t>
      </w:r>
    </w:p>
    <w:p w14:paraId="7D738D3A" w14:textId="06C31B11" w:rsidR="00A46697" w:rsidRDefault="005748F0">
      <w:pPr>
        <w:pStyle w:val="BodyText"/>
        <w:spacing w:before="18" w:line="453" w:lineRule="auto"/>
        <w:ind w:right="157" w:firstLine="576"/>
        <w:jc w:val="both"/>
      </w:pPr>
      <w:proofErr w:type="spellStart"/>
      <w:r>
        <w:rPr>
          <w:w w:val="105"/>
        </w:rPr>
        <w:t>Running-di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ies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w w:val="105"/>
        </w:rPr>
        <w:t>viewing</w:t>
      </w:r>
      <w:r>
        <w:rPr>
          <w:spacing w:val="36"/>
          <w:w w:val="105"/>
        </w:rPr>
        <w:t xml:space="preserve"> </w:t>
      </w:r>
      <w:r>
        <w:rPr>
          <w:w w:val="105"/>
        </w:rPr>
        <w:t>EUV</w:t>
      </w:r>
      <w:r>
        <w:rPr>
          <w:spacing w:val="36"/>
          <w:w w:val="105"/>
        </w:rPr>
        <w:t xml:space="preserve"> </w:t>
      </w:r>
      <w:r>
        <w:rPr>
          <w:spacing w:val="-5"/>
          <w:w w:val="105"/>
        </w:rPr>
        <w:t>w</w:t>
      </w:r>
      <w:r>
        <w:rPr>
          <w:spacing w:val="-4"/>
          <w:w w:val="105"/>
        </w:rPr>
        <w:t>a</w:t>
      </w:r>
      <w:r>
        <w:rPr>
          <w:spacing w:val="-5"/>
          <w:w w:val="105"/>
        </w:rPr>
        <w:t>ves</w:t>
      </w:r>
      <w:r>
        <w:rPr>
          <w:spacing w:val="35"/>
          <w:w w:val="105"/>
        </w:rPr>
        <w:t xml:space="preserve"> </w:t>
      </w:r>
      <w:r>
        <w:rPr>
          <w:w w:val="105"/>
        </w:rPr>
        <w:t>easier</w:t>
      </w:r>
      <w:r>
        <w:rPr>
          <w:spacing w:val="36"/>
          <w:w w:val="105"/>
        </w:rPr>
        <w:t xml:space="preserve"> </w:t>
      </w:r>
      <w:ins w:id="172" w:author="Tom Woods" w:date="2016-01-27T20:19:00Z">
        <w:r w:rsidR="00D65EE4">
          <w:rPr>
            <w:spacing w:val="36"/>
            <w:w w:val="105"/>
          </w:rPr>
          <w:t xml:space="preserve">to detect, </w:t>
        </w:r>
      </w:ins>
      <w:r>
        <w:rPr>
          <w:w w:val="105"/>
        </w:rPr>
        <w:t>but</w:t>
      </w:r>
      <w:r>
        <w:rPr>
          <w:spacing w:val="35"/>
          <w:w w:val="105"/>
        </w:rPr>
        <w:t xml:space="preserve"> </w:t>
      </w:r>
      <w:r>
        <w:rPr>
          <w:w w:val="105"/>
        </w:rPr>
        <w:t>it</w:t>
      </w:r>
      <w:r>
        <w:rPr>
          <w:spacing w:val="36"/>
          <w:w w:val="105"/>
        </w:rPr>
        <w:t xml:space="preserve"> </w:t>
      </w:r>
      <w:r>
        <w:rPr>
          <w:w w:val="105"/>
        </w:rPr>
        <w:t>is</w:t>
      </w:r>
      <w:r>
        <w:rPr>
          <w:spacing w:val="36"/>
          <w:w w:val="105"/>
        </w:rPr>
        <w:t xml:space="preserve"> </w:t>
      </w:r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cult</w:t>
      </w:r>
      <w:r>
        <w:rPr>
          <w:spacing w:val="35"/>
          <w:w w:val="105"/>
        </w:rPr>
        <w:t xml:space="preserve"> </w:t>
      </w:r>
      <w:r>
        <w:rPr>
          <w:w w:val="105"/>
        </w:rPr>
        <w:t>get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same</w:t>
      </w:r>
      <w:r>
        <w:rPr>
          <w:spacing w:val="23"/>
          <w:w w:val="99"/>
        </w:rPr>
        <w:t xml:space="preserve"> </w:t>
      </w:r>
      <w:r>
        <w:rPr>
          <w:spacing w:val="-2"/>
          <w:w w:val="105"/>
        </w:rPr>
        <w:t>cl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21"/>
          <w:w w:val="105"/>
        </w:rPr>
        <w:t xml:space="preserve"> </w:t>
      </w:r>
      <w:ins w:id="173" w:author="Tom Woods" w:date="2016-01-27T20:20:00Z">
        <w:r w:rsidR="00D65EE4">
          <w:rPr>
            <w:spacing w:val="21"/>
            <w:w w:val="105"/>
          </w:rPr>
          <w:t xml:space="preserve">of waves </w:t>
        </w:r>
      </w:ins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static</w:t>
      </w:r>
      <w:r>
        <w:rPr>
          <w:spacing w:val="22"/>
          <w:w w:val="105"/>
        </w:rPr>
        <w:t xml:space="preserve"> </w:t>
      </w:r>
      <w:r>
        <w:rPr>
          <w:w w:val="105"/>
        </w:rPr>
        <w:t>images.</w:t>
      </w:r>
      <w:r>
        <w:rPr>
          <w:spacing w:val="54"/>
          <w:w w:val="105"/>
        </w:rPr>
        <w:t xml:space="preserve"> </w:t>
      </w:r>
      <w:r>
        <w:rPr>
          <w:w w:val="105"/>
        </w:rPr>
        <w:t>Instead,</w:t>
      </w:r>
      <w:r>
        <w:rPr>
          <w:spacing w:val="23"/>
          <w:w w:val="105"/>
        </w:rPr>
        <w:t xml:space="preserve"> </w:t>
      </w:r>
      <w:r>
        <w:rPr>
          <w:w w:val="105"/>
        </w:rPr>
        <w:t>Figure</w:t>
      </w:r>
      <w:r>
        <w:rPr>
          <w:spacing w:val="22"/>
          <w:w w:val="105"/>
        </w:rPr>
        <w:t xml:space="preserve"> </w:t>
      </w:r>
      <w:r>
        <w:rPr>
          <w:w w:val="105"/>
        </w:rPr>
        <w:t>4.10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follows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similar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ormat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earlier</w:t>
      </w:r>
      <w:r>
        <w:rPr>
          <w:spacing w:val="21"/>
          <w:w w:val="105"/>
        </w:rPr>
        <w:t xml:space="preserve"> </w:t>
      </w:r>
      <w:r>
        <w:rPr>
          <w:w w:val="105"/>
        </w:rPr>
        <w:t>AIA</w:t>
      </w:r>
      <w:r>
        <w:rPr>
          <w:spacing w:val="22"/>
          <w:w w:val="105"/>
        </w:rPr>
        <w:t xml:space="preserve"> </w:t>
      </w:r>
      <w:r>
        <w:rPr>
          <w:w w:val="105"/>
        </w:rPr>
        <w:t>figures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spacing w:val="28"/>
          <w:w w:val="138"/>
        </w:rPr>
        <w:t xml:space="preserve"> </w:t>
      </w:r>
      <w:r>
        <w:rPr>
          <w:spacing w:val="-2"/>
          <w:w w:val="105"/>
        </w:rPr>
        <w:t>dra</w:t>
      </w:r>
      <w:r>
        <w:rPr>
          <w:spacing w:val="-3"/>
          <w:w w:val="105"/>
        </w:rPr>
        <w:t>ws</w:t>
      </w:r>
      <w:r>
        <w:rPr>
          <w:spacing w:val="2"/>
          <w:w w:val="105"/>
        </w:rPr>
        <w:t xml:space="preserve"> </w:t>
      </w:r>
      <w:r>
        <w:rPr>
          <w:w w:val="105"/>
        </w:rPr>
        <w:t>geometric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ontour</w:t>
      </w:r>
      <w:r>
        <w:rPr>
          <w:spacing w:val="-2"/>
          <w:w w:val="105"/>
        </w:rPr>
        <w:t>s</w:t>
      </w:r>
      <w:r>
        <w:rPr>
          <w:spacing w:val="2"/>
          <w:w w:val="105"/>
        </w:rPr>
        <w:t xml:space="preserve"> </w:t>
      </w:r>
      <w:r>
        <w:rPr>
          <w:w w:val="105"/>
        </w:rPr>
        <w:t>propagating</w:t>
      </w:r>
      <w:r>
        <w:rPr>
          <w:spacing w:val="2"/>
          <w:w w:val="105"/>
        </w:rPr>
        <w:t xml:space="preserve"> </w:t>
      </w:r>
      <w:r>
        <w:rPr>
          <w:w w:val="105"/>
        </w:rPr>
        <w:t>from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source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egi</w:t>
      </w:r>
      <w:r>
        <w:rPr>
          <w:spacing w:val="-1"/>
          <w:w w:val="105"/>
        </w:rPr>
        <w:t>on</w:t>
      </w:r>
      <w:ins w:id="174" w:author="Tom Woods" w:date="2016-01-27T20:20:00Z">
        <w:r w:rsidR="00D65EE4">
          <w:rPr>
            <w:spacing w:val="-1"/>
            <w:w w:val="105"/>
          </w:rPr>
          <w:t xml:space="preserve"> as seen in the running-difference movies</w:t>
        </w:r>
      </w:ins>
      <w:r>
        <w:rPr>
          <w:spacing w:val="-1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Figure</w:t>
      </w:r>
      <w:r>
        <w:rPr>
          <w:spacing w:val="2"/>
          <w:w w:val="105"/>
        </w:rPr>
        <w:t xml:space="preserve"> </w:t>
      </w:r>
      <w:r>
        <w:rPr>
          <w:w w:val="105"/>
        </w:rPr>
        <w:t>4.10</w:t>
      </w:r>
      <w:r>
        <w:rPr>
          <w:spacing w:val="29"/>
          <w:w w:val="99"/>
        </w:rPr>
        <w:t xml:space="preserve"> </w:t>
      </w:r>
      <w:r>
        <w:rPr>
          <w:w w:val="105"/>
        </w:rPr>
        <w:t>are</w:t>
      </w:r>
      <w:r>
        <w:rPr>
          <w:spacing w:val="6"/>
          <w:w w:val="105"/>
        </w:rPr>
        <w:t xml:space="preserve"> </w:t>
      </w:r>
      <w:r>
        <w:rPr>
          <w:w w:val="105"/>
        </w:rPr>
        <w:t>color</w:t>
      </w:r>
      <w:r>
        <w:rPr>
          <w:spacing w:val="7"/>
          <w:w w:val="105"/>
        </w:rPr>
        <w:t xml:space="preserve"> </w:t>
      </w:r>
      <w:r>
        <w:rPr>
          <w:spacing w:val="1"/>
          <w:w w:val="105"/>
        </w:rPr>
        <w:t>co</w:t>
      </w:r>
      <w:r>
        <w:rPr>
          <w:w w:val="105"/>
        </w:rPr>
        <w:t>d</w:t>
      </w:r>
      <w:r>
        <w:rPr>
          <w:spacing w:val="1"/>
          <w:w w:val="105"/>
        </w:rPr>
        <w:t>e</w:t>
      </w:r>
      <w:r>
        <w:rPr>
          <w:w w:val="105"/>
        </w:rPr>
        <w:t>d</w:t>
      </w:r>
      <w:r>
        <w:rPr>
          <w:spacing w:val="7"/>
          <w:w w:val="105"/>
        </w:rPr>
        <w:t xml:space="preserve"> </w:t>
      </w:r>
      <w:r>
        <w:rPr>
          <w:w w:val="105"/>
        </w:rPr>
        <w:t>from</w:t>
      </w:r>
      <w:r>
        <w:rPr>
          <w:spacing w:val="6"/>
          <w:w w:val="105"/>
        </w:rPr>
        <w:t xml:space="preserve"> </w:t>
      </w:r>
      <w:r>
        <w:rPr>
          <w:w w:val="105"/>
        </w:rPr>
        <w:t>dark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7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7"/>
          <w:w w:val="105"/>
        </w:rPr>
        <w:t xml:space="preserve"> </w:t>
      </w:r>
      <w:r>
        <w:rPr>
          <w:w w:val="105"/>
        </w:rPr>
        <w:t>distance</w:t>
      </w:r>
      <w:r>
        <w:rPr>
          <w:spacing w:val="6"/>
          <w:w w:val="105"/>
        </w:rPr>
        <w:t xml:space="preserve"> </w:t>
      </w:r>
      <w:r>
        <w:rPr>
          <w:w w:val="105"/>
        </w:rPr>
        <w:t>from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source</w:t>
      </w:r>
      <w:r>
        <w:rPr>
          <w:spacing w:val="7"/>
          <w:w w:val="105"/>
        </w:rPr>
        <w:t xml:space="preserve"> </w:t>
      </w:r>
      <w:r>
        <w:rPr>
          <w:w w:val="105"/>
        </w:rPr>
        <w:t>region.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99"/>
        </w:rPr>
        <w:t xml:space="preserve"> </w:t>
      </w:r>
      <w:r>
        <w:rPr>
          <w:w w:val="105"/>
        </w:rPr>
        <w:t>propagation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ve</w:t>
      </w:r>
      <w:r>
        <w:rPr>
          <w:spacing w:val="35"/>
          <w:w w:val="105"/>
        </w:rPr>
        <w:t xml:space="preserve"> </w:t>
      </w:r>
      <w:r>
        <w:rPr>
          <w:w w:val="105"/>
        </w:rPr>
        <w:t>can</w:t>
      </w:r>
      <w:r>
        <w:rPr>
          <w:spacing w:val="3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w w:val="105"/>
        </w:rPr>
        <w:t>seen</w:t>
      </w:r>
      <w:r>
        <w:rPr>
          <w:spacing w:val="35"/>
          <w:w w:val="105"/>
        </w:rPr>
        <w:t xml:space="preserve"> </w:t>
      </w:r>
      <w:r>
        <w:rPr>
          <w:w w:val="105"/>
        </w:rPr>
        <w:t>as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dark</w:t>
      </w:r>
      <w:ins w:id="175" w:author="Tom Woods" w:date="2016-01-27T20:25:00Z">
        <w:r w:rsidR="00AC538B">
          <w:rPr>
            <w:w w:val="105"/>
          </w:rPr>
          <w:t>er-color</w:t>
        </w:r>
      </w:ins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35"/>
          <w:w w:val="105"/>
        </w:rPr>
        <w:t xml:space="preserve"> </w:t>
      </w:r>
      <w:r>
        <w:rPr>
          <w:w w:val="105"/>
        </w:rPr>
        <w:t>their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mum</w:t>
      </w:r>
      <w:r>
        <w:rPr>
          <w:spacing w:val="35"/>
          <w:w w:val="105"/>
        </w:rPr>
        <w:t xml:space="preserve"> </w:t>
      </w:r>
      <w:r>
        <w:rPr>
          <w:w w:val="105"/>
        </w:rPr>
        <w:t>earlier</w:t>
      </w:r>
      <w:r>
        <w:rPr>
          <w:spacing w:val="35"/>
          <w:w w:val="105"/>
        </w:rPr>
        <w:t xml:space="preserve"> </w:t>
      </w:r>
      <w:r>
        <w:rPr>
          <w:w w:val="105"/>
        </w:rPr>
        <w:t>with</w:t>
      </w:r>
      <w:r>
        <w:rPr>
          <w:spacing w:val="36"/>
          <w:w w:val="105"/>
        </w:rPr>
        <w:t xml:space="preserve"> </w:t>
      </w:r>
      <w:r>
        <w:rPr>
          <w:w w:val="105"/>
        </w:rPr>
        <w:t>larger</w:t>
      </w:r>
      <w:r>
        <w:rPr>
          <w:spacing w:val="24"/>
          <w:w w:val="116"/>
        </w:rPr>
        <w:t xml:space="preserve"> </w:t>
      </w:r>
      <w:r>
        <w:rPr>
          <w:w w:val="105"/>
        </w:rPr>
        <w:t>magnitude</w:t>
      </w:r>
      <w:ins w:id="176" w:author="Tom Woods" w:date="2016-01-27T20:21:00Z">
        <w:r w:rsidR="00D65EE4">
          <w:rPr>
            <w:w w:val="105"/>
          </w:rPr>
          <w:t>,</w:t>
        </w:r>
      </w:ins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e</w:t>
      </w:r>
      <w:ins w:id="177" w:author="Tom Woods" w:date="2016-01-27T20:25:00Z">
        <w:r w:rsidR="00AC538B">
          <w:rPr>
            <w:spacing w:val="-1"/>
            <w:w w:val="105"/>
          </w:rPr>
          <w:t>r-color</w:t>
        </w:r>
      </w:ins>
      <w:del w:id="178" w:author="Tom Woods" w:date="2016-01-27T20:25:00Z">
        <w:r w:rsidDel="00AC538B">
          <w:rPr>
            <w:spacing w:val="-2"/>
            <w:w w:val="105"/>
          </w:rPr>
          <w:delText>s</w:delText>
        </w:r>
        <w:r w:rsidDel="00AC538B">
          <w:rPr>
            <w:spacing w:val="-1"/>
            <w:w w:val="105"/>
          </w:rPr>
          <w:delText>t</w:delText>
        </w:r>
      </w:del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46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47"/>
          <w:w w:val="105"/>
        </w:rPr>
        <w:t xml:space="preserve"> </w:t>
      </w:r>
      <w:r>
        <w:rPr>
          <w:w w:val="105"/>
        </w:rPr>
        <w:t>only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6"/>
          <w:w w:val="105"/>
        </w:rPr>
        <w:t xml:space="preserve"> </w:t>
      </w:r>
      <w:r>
        <w:rPr>
          <w:w w:val="105"/>
        </w:rPr>
        <w:t>minor</w:t>
      </w:r>
      <w:r>
        <w:rPr>
          <w:spacing w:val="47"/>
          <w:w w:val="105"/>
        </w:rPr>
        <w:t xml:space="preserve"> </w:t>
      </w:r>
      <w:r>
        <w:rPr>
          <w:w w:val="105"/>
        </w:rPr>
        <w:t>impact</w:t>
      </w:r>
      <w:r>
        <w:rPr>
          <w:spacing w:val="46"/>
          <w:w w:val="105"/>
        </w:rPr>
        <w:t xml:space="preserve"> </w:t>
      </w:r>
      <w:r>
        <w:rPr>
          <w:w w:val="105"/>
        </w:rPr>
        <w:t>from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5"/>
          <w:w w:val="105"/>
        </w:rPr>
        <w:t>w</w:t>
      </w:r>
      <w:r>
        <w:rPr>
          <w:spacing w:val="-4"/>
          <w:w w:val="105"/>
        </w:rPr>
        <w:t>a</w:t>
      </w:r>
      <w:r>
        <w:rPr>
          <w:spacing w:val="-5"/>
          <w:w w:val="105"/>
        </w:rPr>
        <w:t>ve</w:t>
      </w:r>
      <w:r>
        <w:rPr>
          <w:spacing w:val="-4"/>
          <w:w w:val="105"/>
        </w:rPr>
        <w:t>.</w:t>
      </w:r>
      <w:r>
        <w:rPr>
          <w:spacing w:val="10"/>
          <w:w w:val="105"/>
        </w:rPr>
        <w:t xml:space="preserve"> </w:t>
      </w:r>
      <w:ins w:id="179" w:author="Tom Woods" w:date="2016-01-27T20:25:00Z">
        <w:r w:rsidR="00AC538B">
          <w:rPr>
            <w:spacing w:val="10"/>
            <w:w w:val="105"/>
          </w:rPr>
          <w:t xml:space="preserve">There also appears to be thermal effects </w:t>
        </w:r>
      </w:ins>
      <w:ins w:id="180" w:author="Tom Woods" w:date="2016-01-27T20:27:00Z">
        <w:r w:rsidR="00AC538B">
          <w:rPr>
            <w:spacing w:val="10"/>
            <w:w w:val="105"/>
          </w:rPr>
          <w:t xml:space="preserve">(heating and then cooling) from the wave </w:t>
        </w:r>
      </w:ins>
      <w:ins w:id="181" w:author="Tom Woods" w:date="2016-01-27T20:25:00Z">
        <w:r w:rsidR="00AC538B">
          <w:rPr>
            <w:spacing w:val="10"/>
            <w:w w:val="105"/>
          </w:rPr>
          <w:t xml:space="preserve">as the AIA 193Å and 171Å light curves peak at different times during this time series. </w:t>
        </w:r>
      </w:ins>
      <w:r>
        <w:rPr>
          <w:w w:val="105"/>
        </w:rPr>
        <w:t>This</w:t>
      </w:r>
      <w:r>
        <w:rPr>
          <w:spacing w:val="46"/>
          <w:w w:val="105"/>
        </w:rPr>
        <w:t xml:space="preserve"> </w:t>
      </w:r>
      <w:r>
        <w:rPr>
          <w:w w:val="105"/>
        </w:rPr>
        <w:t>is</w:t>
      </w:r>
      <w:r>
        <w:rPr>
          <w:spacing w:val="47"/>
          <w:w w:val="105"/>
        </w:rPr>
        <w:t xml:space="preserve"> </w:t>
      </w:r>
      <w:ins w:id="182" w:author="Tom Woods" w:date="2016-01-27T20:21:00Z">
        <w:r w:rsidR="00D65EE4">
          <w:rPr>
            <w:spacing w:val="47"/>
            <w:w w:val="105"/>
          </w:rPr>
          <w:t xml:space="preserve">the </w:t>
        </w:r>
      </w:ins>
      <w:r>
        <w:rPr>
          <w:w w:val="105"/>
        </w:rPr>
        <w:t>expected</w:t>
      </w:r>
      <w:r>
        <w:rPr>
          <w:spacing w:val="30"/>
          <w:w w:val="110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hav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or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any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mpu</w:t>
      </w:r>
      <w:r>
        <w:rPr>
          <w:spacing w:val="-2"/>
          <w:w w:val="105"/>
        </w:rPr>
        <w:t>lsi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ve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nom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non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>
        <w:rPr>
          <w:w w:val="105"/>
        </w:rPr>
        <w:t>energy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dissipated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urround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8"/>
          <w:w w:val="105"/>
        </w:rPr>
        <w:t xml:space="preserve"> </w:t>
      </w:r>
      <w:r>
        <w:rPr>
          <w:w w:val="105"/>
        </w:rPr>
        <w:t>medium.</w:t>
      </w:r>
    </w:p>
    <w:p w14:paraId="54FDF510" w14:textId="77777777" w:rsidR="00A46697" w:rsidRDefault="005748F0">
      <w:pPr>
        <w:tabs>
          <w:tab w:val="left" w:pos="5427"/>
        </w:tabs>
        <w:spacing w:before="10"/>
        <w:ind w:left="676"/>
        <w:rPr>
          <w:rFonts w:ascii="Times New Roman" w:eastAsia="Times New Roman" w:hAnsi="Times New Roman" w:cs="Times New Roman"/>
        </w:rPr>
      </w:pPr>
      <w:r>
        <w:rPr>
          <w:rFonts w:ascii="Times New Roman"/>
          <w:b/>
          <w:w w:val="110"/>
        </w:rPr>
        <w:lastRenderedPageBreak/>
        <w:t>SDO/</w:t>
      </w:r>
      <w:proofErr w:type="gramStart"/>
      <w:r>
        <w:rPr>
          <w:rFonts w:ascii="Times New Roman"/>
          <w:b/>
          <w:w w:val="110"/>
        </w:rPr>
        <w:t xml:space="preserve">EVE </w:t>
      </w:r>
      <w:r>
        <w:rPr>
          <w:rFonts w:ascii="Times New Roman"/>
          <w:b/>
          <w:spacing w:val="23"/>
          <w:w w:val="110"/>
        </w:rPr>
        <w:t xml:space="preserve"> </w:t>
      </w:r>
      <w:r>
        <w:rPr>
          <w:rFonts w:ascii="Times New Roman"/>
          <w:b/>
          <w:w w:val="110"/>
        </w:rPr>
        <w:t>EUV</w:t>
      </w:r>
      <w:proofErr w:type="gramEnd"/>
      <w:r>
        <w:rPr>
          <w:rFonts w:ascii="Times New Roman"/>
          <w:b/>
          <w:w w:val="110"/>
        </w:rPr>
        <w:t xml:space="preserve"> </w:t>
      </w:r>
      <w:r>
        <w:rPr>
          <w:rFonts w:ascii="Times New Roman"/>
          <w:b/>
          <w:spacing w:val="24"/>
          <w:w w:val="110"/>
        </w:rPr>
        <w:t xml:space="preserve"> </w:t>
      </w:r>
      <w:r>
        <w:rPr>
          <w:rFonts w:ascii="Times New Roman"/>
          <w:b/>
          <w:w w:val="110"/>
        </w:rPr>
        <w:t xml:space="preserve">Irradiance </w:t>
      </w:r>
      <w:r>
        <w:rPr>
          <w:rFonts w:ascii="Times New Roman"/>
          <w:b/>
          <w:spacing w:val="24"/>
          <w:w w:val="110"/>
        </w:rPr>
        <w:t xml:space="preserve"> </w:t>
      </w:r>
      <w:r>
        <w:rPr>
          <w:rFonts w:ascii="Times New Roman"/>
          <w:b/>
          <w:spacing w:val="-2"/>
          <w:w w:val="110"/>
        </w:rPr>
        <w:t>Obse</w:t>
      </w:r>
      <w:r>
        <w:rPr>
          <w:rFonts w:ascii="Times New Roman"/>
          <w:b/>
          <w:spacing w:val="-3"/>
          <w:w w:val="110"/>
        </w:rPr>
        <w:t>r</w:t>
      </w:r>
      <w:r>
        <w:rPr>
          <w:rFonts w:ascii="Times New Roman"/>
          <w:b/>
          <w:spacing w:val="-2"/>
          <w:w w:val="110"/>
        </w:rPr>
        <w:t>vations</w:t>
      </w:r>
      <w:r>
        <w:rPr>
          <w:rFonts w:ascii="Times New Roman"/>
          <w:b/>
          <w:spacing w:val="-2"/>
          <w:w w:val="110"/>
        </w:rPr>
        <w:tab/>
      </w:r>
      <w:r>
        <w:rPr>
          <w:rFonts w:ascii="Times New Roman"/>
          <w:w w:val="110"/>
        </w:rPr>
        <w:t>Figure</w:t>
      </w:r>
      <w:r>
        <w:rPr>
          <w:rFonts w:ascii="Times New Roman"/>
          <w:spacing w:val="-28"/>
          <w:w w:val="110"/>
        </w:rPr>
        <w:t xml:space="preserve"> </w:t>
      </w:r>
      <w:r>
        <w:rPr>
          <w:rFonts w:ascii="Times New Roman"/>
          <w:w w:val="110"/>
        </w:rPr>
        <w:t>4.11</w:t>
      </w:r>
      <w:r>
        <w:rPr>
          <w:rFonts w:ascii="Times New Roman"/>
          <w:spacing w:val="-28"/>
          <w:w w:val="110"/>
        </w:rPr>
        <w:t xml:space="preserve"> </w:t>
      </w:r>
      <w:r>
        <w:rPr>
          <w:rFonts w:ascii="Times New Roman"/>
          <w:spacing w:val="-3"/>
          <w:w w:val="110"/>
        </w:rPr>
        <w:t>s</w:t>
      </w:r>
      <w:r>
        <w:rPr>
          <w:rFonts w:ascii="Times New Roman"/>
          <w:spacing w:val="-2"/>
          <w:w w:val="110"/>
        </w:rPr>
        <w:t>h</w:t>
      </w:r>
      <w:r>
        <w:rPr>
          <w:rFonts w:ascii="Times New Roman"/>
          <w:spacing w:val="-3"/>
          <w:w w:val="110"/>
        </w:rPr>
        <w:t>ows</w:t>
      </w:r>
      <w:r>
        <w:rPr>
          <w:rFonts w:ascii="Times New Roman"/>
          <w:spacing w:val="-28"/>
          <w:w w:val="110"/>
        </w:rPr>
        <w:t xml:space="preserve"> </w:t>
      </w:r>
      <w:r>
        <w:rPr>
          <w:rFonts w:ascii="Times New Roman"/>
          <w:w w:val="110"/>
        </w:rPr>
        <w:t>selected</w:t>
      </w:r>
      <w:r>
        <w:rPr>
          <w:rFonts w:ascii="Times New Roman"/>
          <w:spacing w:val="-28"/>
          <w:w w:val="110"/>
        </w:rPr>
        <w:t xml:space="preserve"> </w:t>
      </w:r>
      <w:r>
        <w:rPr>
          <w:rFonts w:ascii="Times New Roman"/>
          <w:w w:val="110"/>
        </w:rPr>
        <w:t>extracted</w:t>
      </w:r>
      <w:r>
        <w:rPr>
          <w:rFonts w:ascii="Times New Roman"/>
          <w:spacing w:val="-28"/>
          <w:w w:val="110"/>
        </w:rPr>
        <w:t xml:space="preserve"> </w:t>
      </w:r>
      <w:proofErr w:type="spellStart"/>
      <w:r>
        <w:rPr>
          <w:rFonts w:ascii="Times New Roman"/>
          <w:w w:val="110"/>
        </w:rPr>
        <w:t>emis</w:t>
      </w:r>
      <w:proofErr w:type="spellEnd"/>
      <w:r>
        <w:rPr>
          <w:rFonts w:ascii="Times New Roman"/>
          <w:w w:val="110"/>
        </w:rPr>
        <w:t>-</w:t>
      </w:r>
    </w:p>
    <w:p w14:paraId="2DAF3E8E" w14:textId="77777777" w:rsidR="00A46697" w:rsidRDefault="00A46697">
      <w:pPr>
        <w:rPr>
          <w:rFonts w:ascii="Times New Roman" w:eastAsia="Times New Roman" w:hAnsi="Times New Roman" w:cs="Times New Roman"/>
        </w:rPr>
        <w:sectPr w:rsidR="00A46697">
          <w:headerReference w:type="even" r:id="rId21"/>
          <w:headerReference w:type="default" r:id="rId22"/>
          <w:pgSz w:w="12240" w:h="15840"/>
          <w:pgMar w:top="1340" w:right="1280" w:bottom="280" w:left="1340" w:header="1132" w:footer="0" w:gutter="0"/>
          <w:pgNumType w:start="32"/>
          <w:cols w:space="720"/>
        </w:sectPr>
      </w:pPr>
    </w:p>
    <w:p w14:paraId="36FF9BF6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0F060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668312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33B9B5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68223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F6043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B0D1A4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B5331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276B0E9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6D982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733B9A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8C2739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6D8357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876A5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906BB0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42FE2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1DC20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A8D9D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FB8C98A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18B03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2C016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3F59F0" w14:textId="77777777" w:rsidR="00A46697" w:rsidRDefault="00A46697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</w:p>
    <w:p w14:paraId="096A0D87" w14:textId="77777777" w:rsidR="00A46697" w:rsidRDefault="0038548A">
      <w:pPr>
        <w:pStyle w:val="BodyText"/>
        <w:spacing w:before="58" w:line="257" w:lineRule="auto"/>
        <w:ind w:right="158"/>
        <w:jc w:val="both"/>
      </w:pPr>
      <w:r>
        <w:pict w14:anchorId="491B4CE4">
          <v:shape id="_x0000_s2105" type="#_x0000_t75" style="position:absolute;left:0;text-align:left;margin-left:1in;margin-top:-253.5pt;width:470.55pt;height:235.25pt;z-index:-45688;mso-position-horizontal-relative:page">
            <v:imagedata r:id="rId23" o:title=""/>
            <w10:wrap anchorx="page"/>
          </v:shape>
        </w:pict>
      </w:r>
      <w:r w:rsidR="005748F0">
        <w:rPr>
          <w:w w:val="105"/>
        </w:rPr>
        <w:t>Figure</w:t>
      </w:r>
      <w:r w:rsidR="005748F0">
        <w:rPr>
          <w:spacing w:val="39"/>
          <w:w w:val="105"/>
        </w:rPr>
        <w:t xml:space="preserve"> </w:t>
      </w:r>
      <w:r w:rsidR="005748F0">
        <w:rPr>
          <w:w w:val="105"/>
        </w:rPr>
        <w:t>4.10:</w:t>
      </w:r>
      <w:r w:rsidR="005748F0">
        <w:rPr>
          <w:spacing w:val="31"/>
          <w:w w:val="105"/>
        </w:rPr>
        <w:t xml:space="preserve"> </w:t>
      </w:r>
      <w:r w:rsidR="005748F0">
        <w:rPr>
          <w:w w:val="105"/>
        </w:rPr>
        <w:t>Similar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format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39"/>
          <w:w w:val="105"/>
        </w:rPr>
        <w:t xml:space="preserve"> </w:t>
      </w:r>
      <w:r w:rsidR="005748F0">
        <w:rPr>
          <w:w w:val="105"/>
        </w:rPr>
        <w:t>Figure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4.9,</w:t>
      </w:r>
      <w:r w:rsidR="005748F0">
        <w:rPr>
          <w:spacing w:val="46"/>
          <w:w w:val="105"/>
        </w:rPr>
        <w:t xml:space="preserve"> </w:t>
      </w:r>
      <w:r w:rsidR="005748F0">
        <w:rPr>
          <w:w w:val="105"/>
        </w:rPr>
        <w:t>but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with</w:t>
      </w:r>
      <w:r w:rsidR="005748F0">
        <w:rPr>
          <w:spacing w:val="40"/>
          <w:w w:val="105"/>
        </w:rPr>
        <w:t xml:space="preserve"> </w:t>
      </w:r>
      <w:r w:rsidR="005748F0">
        <w:rPr>
          <w:spacing w:val="-2"/>
          <w:w w:val="105"/>
        </w:rPr>
        <w:t>ge</w:t>
      </w:r>
      <w:r w:rsidR="005748F0">
        <w:rPr>
          <w:spacing w:val="-1"/>
          <w:w w:val="105"/>
        </w:rPr>
        <w:t>om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tr</w:t>
      </w:r>
      <w:r w:rsidR="005748F0">
        <w:rPr>
          <w:spacing w:val="-2"/>
          <w:w w:val="105"/>
        </w:rPr>
        <w:t>ic</w:t>
      </w:r>
      <w:r w:rsidR="005748F0">
        <w:rPr>
          <w:spacing w:val="40"/>
          <w:w w:val="105"/>
        </w:rPr>
        <w:t xml:space="preserve"> 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ontour</w:t>
      </w:r>
      <w:r w:rsidR="005748F0">
        <w:rPr>
          <w:spacing w:val="-2"/>
          <w:w w:val="105"/>
        </w:rPr>
        <w:t>s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selected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specifically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for</w:t>
      </w:r>
      <w:r w:rsidR="005748F0">
        <w:rPr>
          <w:spacing w:val="32"/>
          <w:w w:val="106"/>
        </w:rPr>
        <w:t xml:space="preserve"> </w:t>
      </w:r>
      <w:r w:rsidR="005748F0">
        <w:rPr>
          <w:w w:val="105"/>
        </w:rPr>
        <w:t>analysis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19"/>
          <w:w w:val="105"/>
        </w:rPr>
        <w:t xml:space="preserve"> </w:t>
      </w:r>
      <w:r w:rsidR="005748F0">
        <w:rPr>
          <w:spacing w:val="-1"/>
          <w:w w:val="105"/>
        </w:rPr>
        <w:t>propagat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n</w:t>
      </w:r>
      <w:r w:rsidR="005748F0">
        <w:rPr>
          <w:spacing w:val="-2"/>
          <w:w w:val="105"/>
        </w:rPr>
        <w:t>g</w:t>
      </w:r>
      <w:r w:rsidR="005748F0">
        <w:rPr>
          <w:spacing w:val="19"/>
          <w:w w:val="105"/>
        </w:rPr>
        <w:t xml:space="preserve"> </w:t>
      </w:r>
      <w:r w:rsidR="005748F0">
        <w:rPr>
          <w:spacing w:val="-5"/>
          <w:w w:val="105"/>
        </w:rPr>
        <w:t>w</w:t>
      </w:r>
      <w:r w:rsidR="005748F0">
        <w:rPr>
          <w:spacing w:val="-4"/>
          <w:w w:val="105"/>
        </w:rPr>
        <w:t>a</w:t>
      </w:r>
      <w:r w:rsidR="005748F0">
        <w:rPr>
          <w:spacing w:val="-5"/>
          <w:w w:val="105"/>
        </w:rPr>
        <w:t>ve</w:t>
      </w:r>
      <w:r w:rsidR="005748F0">
        <w:rPr>
          <w:spacing w:val="-4"/>
          <w:w w:val="105"/>
        </w:rPr>
        <w:t>.</w:t>
      </w:r>
      <w:r w:rsidR="005748F0">
        <w:rPr>
          <w:spacing w:val="46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plots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on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9"/>
          <w:w w:val="105"/>
        </w:rPr>
        <w:t xml:space="preserve"> </w:t>
      </w:r>
      <w:r w:rsidR="005748F0">
        <w:rPr>
          <w:spacing w:val="-1"/>
          <w:w w:val="105"/>
        </w:rPr>
        <w:t>r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ght,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distance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from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source</w:t>
      </w:r>
      <w:r w:rsidR="005748F0">
        <w:rPr>
          <w:spacing w:val="19"/>
          <w:w w:val="105"/>
        </w:rPr>
        <w:t xml:space="preserve"> </w:t>
      </w:r>
      <w:r w:rsidR="005748F0">
        <w:rPr>
          <w:spacing w:val="-1"/>
          <w:w w:val="105"/>
        </w:rPr>
        <w:t>act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v</w:t>
      </w:r>
      <w:r w:rsidR="005748F0">
        <w:rPr>
          <w:spacing w:val="-2"/>
          <w:w w:val="105"/>
        </w:rPr>
        <w:t>e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region</w:t>
      </w:r>
      <w:r w:rsidR="005748F0">
        <w:rPr>
          <w:spacing w:val="23"/>
          <w:w w:val="104"/>
        </w:rPr>
        <w:t xml:space="preserve"> </w:t>
      </w:r>
      <w:r w:rsidR="005748F0">
        <w:rPr>
          <w:w w:val="105"/>
        </w:rPr>
        <w:t>increases</w:t>
      </w:r>
      <w:r w:rsidR="005748F0">
        <w:rPr>
          <w:spacing w:val="10"/>
          <w:w w:val="105"/>
        </w:rPr>
        <w:t xml:space="preserve"> </w:t>
      </w:r>
      <w:r w:rsidR="005748F0">
        <w:rPr>
          <w:w w:val="105"/>
        </w:rPr>
        <w:t>with</w:t>
      </w:r>
      <w:r w:rsidR="005748F0">
        <w:rPr>
          <w:spacing w:val="11"/>
          <w:w w:val="105"/>
        </w:rPr>
        <w:t xml:space="preserve"> </w:t>
      </w:r>
      <w:r w:rsidR="005748F0">
        <w:rPr>
          <w:spacing w:val="-2"/>
          <w:w w:val="105"/>
        </w:rPr>
        <w:t>li</w:t>
      </w:r>
      <w:r w:rsidR="005748F0">
        <w:rPr>
          <w:spacing w:val="-1"/>
          <w:w w:val="105"/>
        </w:rPr>
        <w:t>ghtn</w:t>
      </w:r>
      <w:r w:rsidR="005748F0">
        <w:rPr>
          <w:spacing w:val="-2"/>
          <w:w w:val="105"/>
        </w:rPr>
        <w:t>ess</w:t>
      </w:r>
      <w:r w:rsidR="005748F0">
        <w:rPr>
          <w:spacing w:val="11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11"/>
          <w:w w:val="105"/>
        </w:rPr>
        <w:t xml:space="preserve"> </w:t>
      </w:r>
      <w:r w:rsidR="005748F0">
        <w:rPr>
          <w:w w:val="105"/>
        </w:rPr>
        <w:t>color.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Figure</w:t>
      </w:r>
      <w:r w:rsidR="005748F0">
        <w:rPr>
          <w:spacing w:val="10"/>
          <w:w w:val="105"/>
        </w:rPr>
        <w:t xml:space="preserve"> </w:t>
      </w:r>
      <w:r w:rsidR="005748F0">
        <w:rPr>
          <w:w w:val="105"/>
        </w:rPr>
        <w:t>courtesy</w:t>
      </w:r>
      <w:r w:rsidR="005748F0">
        <w:rPr>
          <w:spacing w:val="12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10"/>
          <w:w w:val="105"/>
        </w:rPr>
        <w:t xml:space="preserve"> </w:t>
      </w:r>
      <w:r w:rsidR="005748F0">
        <w:rPr>
          <w:spacing w:val="-2"/>
          <w:w w:val="105"/>
        </w:rPr>
        <w:t>Rach</w:t>
      </w:r>
      <w:r w:rsidR="005748F0">
        <w:rPr>
          <w:spacing w:val="-3"/>
          <w:w w:val="105"/>
        </w:rPr>
        <w:t>el</w:t>
      </w:r>
      <w:r w:rsidR="005748F0">
        <w:rPr>
          <w:spacing w:val="10"/>
          <w:w w:val="105"/>
        </w:rPr>
        <w:t xml:space="preserve"> </w:t>
      </w:r>
      <w:r w:rsidR="005748F0">
        <w:rPr>
          <w:w w:val="105"/>
        </w:rPr>
        <w:t>Hock.</w:t>
      </w:r>
    </w:p>
    <w:p w14:paraId="4495B681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3E875120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683FFF6E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7A3711BF" w14:textId="77777777" w:rsidR="00A46697" w:rsidRDefault="00A46697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2DB0D715" w14:textId="318235D8" w:rsidR="00A46697" w:rsidRDefault="005748F0">
      <w:pPr>
        <w:pStyle w:val="BodyText"/>
        <w:spacing w:line="432" w:lineRule="auto"/>
        <w:ind w:right="158"/>
        <w:jc w:val="both"/>
      </w:pPr>
      <w:proofErr w:type="spellStart"/>
      <w:proofErr w:type="gramStart"/>
      <w:r>
        <w:rPr>
          <w:w w:val="105"/>
        </w:rPr>
        <w:t>sion</w:t>
      </w:r>
      <w:proofErr w:type="spellEnd"/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lines</w:t>
      </w:r>
      <w:r>
        <w:rPr>
          <w:spacing w:val="14"/>
          <w:w w:val="105"/>
        </w:rPr>
        <w:t xml:space="preserve"> </w:t>
      </w:r>
      <w:r>
        <w:rPr>
          <w:w w:val="105"/>
        </w:rPr>
        <w:t>from</w:t>
      </w:r>
      <w:r>
        <w:rPr>
          <w:spacing w:val="15"/>
          <w:w w:val="105"/>
        </w:rPr>
        <w:t xml:space="preserve"> </w:t>
      </w:r>
      <w:r>
        <w:rPr>
          <w:w w:val="105"/>
        </w:rPr>
        <w:t>EVE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2011</w:t>
      </w:r>
      <w:r>
        <w:rPr>
          <w:spacing w:val="14"/>
          <w:w w:val="105"/>
        </w:rPr>
        <w:t xml:space="preserve"> </w:t>
      </w:r>
      <w:r>
        <w:rPr>
          <w:w w:val="105"/>
        </w:rPr>
        <w:t>August</w:t>
      </w:r>
      <w:r>
        <w:rPr>
          <w:spacing w:val="14"/>
          <w:w w:val="105"/>
        </w:rPr>
        <w:t xml:space="preserve"> </w:t>
      </w:r>
      <w:r>
        <w:rPr>
          <w:w w:val="105"/>
        </w:rPr>
        <w:t>7</w:t>
      </w:r>
      <w:r>
        <w:rPr>
          <w:spacing w:val="15"/>
          <w:w w:val="105"/>
        </w:rPr>
        <w:t xml:space="preserve"> </w:t>
      </w:r>
      <w:r>
        <w:rPr>
          <w:w w:val="105"/>
        </w:rPr>
        <w:t>complex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39"/>
          <w:w w:val="105"/>
        </w:rPr>
        <w:t xml:space="preserve"> </w:t>
      </w:r>
      <w:r>
        <w:rPr>
          <w:w w:val="105"/>
        </w:rPr>
        <w:t>Because</w:t>
      </w:r>
      <w:r>
        <w:rPr>
          <w:spacing w:val="14"/>
          <w:w w:val="105"/>
        </w:rPr>
        <w:t xml:space="preserve"> </w:t>
      </w:r>
      <w:r>
        <w:rPr>
          <w:w w:val="105"/>
        </w:rPr>
        <w:t>obscuration</w:t>
      </w:r>
      <w:r>
        <w:rPr>
          <w:spacing w:val="14"/>
          <w:w w:val="105"/>
        </w:rPr>
        <w:t xml:space="preserve"> </w:t>
      </w:r>
      <w:r>
        <w:rPr>
          <w:w w:val="105"/>
        </w:rPr>
        <w:t>dimming</w:t>
      </w:r>
      <w:r>
        <w:rPr>
          <w:spacing w:val="22"/>
          <w:w w:val="99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im</w:t>
      </w:r>
      <w:r>
        <w:rPr>
          <w:spacing w:val="5"/>
          <w:w w:val="105"/>
        </w:rPr>
        <w:t>p</w:t>
      </w:r>
      <w:r>
        <w:rPr>
          <w:w w:val="105"/>
        </w:rPr>
        <w:t>orta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this</w:t>
      </w:r>
      <w:r>
        <w:rPr>
          <w:spacing w:val="15"/>
          <w:w w:val="105"/>
        </w:rPr>
        <w:t xml:space="preserve"> </w:t>
      </w:r>
      <w:r>
        <w:rPr>
          <w:w w:val="105"/>
        </w:rPr>
        <w:t>case,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plot</w:t>
      </w:r>
      <w:r>
        <w:rPr>
          <w:spacing w:val="15"/>
          <w:w w:val="105"/>
        </w:rPr>
        <w:t xml:space="preserve"> </w:t>
      </w:r>
      <w:r>
        <w:rPr>
          <w:w w:val="105"/>
        </w:rPr>
        <w:t>incl</w:t>
      </w:r>
      <w:r>
        <w:rPr>
          <w:spacing w:val="-1"/>
          <w:w w:val="105"/>
        </w:rPr>
        <w:t>u</w:t>
      </w:r>
      <w:r>
        <w:rPr>
          <w:w w:val="105"/>
        </w:rPr>
        <w:t>des</w:t>
      </w:r>
      <w:r>
        <w:rPr>
          <w:spacing w:val="14"/>
          <w:w w:val="105"/>
        </w:rPr>
        <w:t xml:space="preserve"> </w:t>
      </w:r>
      <w:r>
        <w:rPr>
          <w:spacing w:val="-5"/>
          <w:w w:val="105"/>
        </w:rPr>
        <w:t>t</w:t>
      </w:r>
      <w:r>
        <w:rPr>
          <w:spacing w:val="-8"/>
          <w:w w:val="105"/>
        </w:rPr>
        <w:t>w</w:t>
      </w:r>
      <w:r>
        <w:rPr>
          <w:w w:val="105"/>
        </w:rPr>
        <w:t>o</w:t>
      </w:r>
      <w:r>
        <w:rPr>
          <w:spacing w:val="15"/>
          <w:w w:val="105"/>
        </w:rPr>
        <w:t xml:space="preserve"> </w:t>
      </w:r>
      <w:r>
        <w:rPr>
          <w:w w:val="105"/>
        </w:rPr>
        <w:t>He</w:t>
      </w:r>
      <w:r>
        <w:rPr>
          <w:spacing w:val="15"/>
          <w:w w:val="105"/>
        </w:rPr>
        <w:t xml:space="preserve"> </w:t>
      </w:r>
      <w:r>
        <w:rPr>
          <w:spacing w:val="5"/>
          <w:w w:val="105"/>
        </w:rPr>
        <w:t>I</w:t>
      </w:r>
      <w:r>
        <w:rPr>
          <w:w w:val="105"/>
        </w:rPr>
        <w:t>I</w:t>
      </w:r>
      <w:r>
        <w:rPr>
          <w:spacing w:val="15"/>
          <w:w w:val="105"/>
        </w:rPr>
        <w:t xml:space="preserve"> </w:t>
      </w:r>
      <w:r>
        <w:rPr>
          <w:w w:val="105"/>
        </w:rPr>
        <w:t>lines:</w:t>
      </w:r>
      <w:r>
        <w:rPr>
          <w:spacing w:val="39"/>
          <w:w w:val="105"/>
        </w:rPr>
        <w:t xml:space="preserve"> </w:t>
      </w:r>
      <w:r>
        <w:rPr>
          <w:w w:val="105"/>
        </w:rPr>
        <w:t>256</w:t>
      </w:r>
      <w:r>
        <w:rPr>
          <w:spacing w:val="1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304</w:t>
      </w:r>
      <w:r>
        <w:rPr>
          <w:spacing w:val="1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A,</w:t>
      </w:r>
      <w:r>
        <w:rPr>
          <w:spacing w:val="14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oth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whi</w:t>
      </w:r>
      <w:r>
        <w:rPr>
          <w:spacing w:val="-8"/>
          <w:w w:val="105"/>
        </w:rPr>
        <w:t>c</w:t>
      </w:r>
      <w:r>
        <w:rPr>
          <w:w w:val="105"/>
        </w:rPr>
        <w:t>h</w:t>
      </w:r>
      <w:r>
        <w:rPr>
          <w:spacing w:val="15"/>
          <w:w w:val="105"/>
        </w:rPr>
        <w:t xml:space="preserve"> </w:t>
      </w:r>
      <w:r>
        <w:rPr>
          <w:w w:val="105"/>
        </w:rPr>
        <w:t>sh</w:t>
      </w:r>
      <w:r>
        <w:rPr>
          <w:spacing w:val="-8"/>
          <w:w w:val="105"/>
        </w:rPr>
        <w:t>o</w:t>
      </w:r>
      <w:r>
        <w:rPr>
          <w:w w:val="105"/>
        </w:rPr>
        <w:t>w</w:t>
      </w:r>
      <w:r>
        <w:rPr>
          <w:w w:val="99"/>
        </w:rPr>
        <w:t xml:space="preserve"> </w:t>
      </w:r>
      <w:r>
        <w:rPr>
          <w:w w:val="105"/>
        </w:rPr>
        <w:t>dimming</w:t>
      </w:r>
      <w:r>
        <w:rPr>
          <w:spacing w:val="34"/>
          <w:w w:val="105"/>
        </w:rPr>
        <w:t xml:space="preserve"> </w:t>
      </w:r>
      <w:r>
        <w:rPr>
          <w:w w:val="105"/>
        </w:rPr>
        <w:t>at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appr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same</w:t>
      </w:r>
      <w:r>
        <w:rPr>
          <w:spacing w:val="34"/>
          <w:w w:val="105"/>
        </w:rPr>
        <w:t xml:space="preserve"> </w:t>
      </w:r>
      <w:r>
        <w:rPr>
          <w:w w:val="105"/>
        </w:rPr>
        <w:t>time</w:t>
      </w:r>
      <w:r>
        <w:rPr>
          <w:spacing w:val="35"/>
          <w:w w:val="105"/>
        </w:rPr>
        <w:t xml:space="preserve"> </w:t>
      </w:r>
      <w:r>
        <w:rPr>
          <w:w w:val="105"/>
        </w:rPr>
        <w:t>as</w:t>
      </w:r>
      <w:r>
        <w:rPr>
          <w:spacing w:val="34"/>
          <w:w w:val="105"/>
        </w:rPr>
        <w:t xml:space="preserve"> </w:t>
      </w:r>
      <w:r>
        <w:rPr>
          <w:w w:val="105"/>
        </w:rPr>
        <w:t>what</w:t>
      </w:r>
      <w:r>
        <w:rPr>
          <w:spacing w:val="35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4"/>
          <w:w w:val="105"/>
        </w:rPr>
        <w:t xml:space="preserve"> </w:t>
      </w:r>
      <w:r>
        <w:rPr>
          <w:w w:val="105"/>
        </w:rPr>
        <w:t>seen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AIA</w:t>
      </w:r>
      <w:r>
        <w:rPr>
          <w:spacing w:val="35"/>
          <w:w w:val="105"/>
        </w:rPr>
        <w:t xml:space="preserve"> </w:t>
      </w:r>
      <w:r>
        <w:rPr>
          <w:w w:val="105"/>
        </w:rPr>
        <w:t>(Figure</w:t>
      </w:r>
      <w:r>
        <w:rPr>
          <w:spacing w:val="34"/>
          <w:w w:val="105"/>
        </w:rPr>
        <w:t xml:space="preserve"> </w:t>
      </w:r>
      <w:r>
        <w:rPr>
          <w:w w:val="105"/>
        </w:rPr>
        <w:t>4.8).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irradiance</w:t>
      </w:r>
      <w:r>
        <w:rPr>
          <w:spacing w:val="27"/>
          <w:w w:val="99"/>
        </w:rPr>
        <w:t xml:space="preserve"> </w:t>
      </w:r>
      <w:r>
        <w:rPr>
          <w:w w:val="105"/>
        </w:rPr>
        <w:t>increase</w:t>
      </w:r>
      <w:r>
        <w:rPr>
          <w:spacing w:val="4"/>
          <w:w w:val="105"/>
        </w:rPr>
        <w:t xml:space="preserve"> </w:t>
      </w:r>
      <w:r>
        <w:rPr>
          <w:w w:val="105"/>
        </w:rPr>
        <w:t>from</w:t>
      </w:r>
      <w:r>
        <w:rPr>
          <w:spacing w:val="5"/>
          <w:w w:val="105"/>
        </w:rPr>
        <w:t xml:space="preserve"> </w:t>
      </w:r>
      <w:r>
        <w:rPr>
          <w:w w:val="105"/>
        </w:rPr>
        <w:t>roughly</w:t>
      </w:r>
      <w:r>
        <w:rPr>
          <w:spacing w:val="5"/>
          <w:w w:val="105"/>
        </w:rPr>
        <w:t xml:space="preserve"> </w:t>
      </w:r>
      <w:r>
        <w:rPr>
          <w:w w:val="105"/>
        </w:rPr>
        <w:t>5:00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7:00</w:t>
      </w:r>
      <w:r>
        <w:rPr>
          <w:spacing w:val="5"/>
          <w:w w:val="105"/>
        </w:rPr>
        <w:t xml:space="preserve"> </w:t>
      </w:r>
      <w:r>
        <w:rPr>
          <w:w w:val="105"/>
        </w:rPr>
        <w:t>UT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5"/>
          <w:w w:val="105"/>
        </w:rPr>
        <w:t xml:space="preserve"> </w:t>
      </w:r>
      <w:r>
        <w:rPr>
          <w:w w:val="105"/>
        </w:rPr>
        <w:t>XIV</w:t>
      </w:r>
      <w:r>
        <w:rPr>
          <w:spacing w:val="5"/>
          <w:w w:val="105"/>
        </w:rPr>
        <w:t xml:space="preserve"> </w:t>
      </w:r>
      <w:r>
        <w:rPr>
          <w:w w:val="105"/>
        </w:rPr>
        <w:t>211</w:t>
      </w:r>
      <w:r>
        <w:rPr>
          <w:spacing w:val="4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m</w:t>
      </w:r>
      <w:r>
        <w:rPr>
          <w:spacing w:val="-7"/>
          <w:w w:val="105"/>
        </w:rPr>
        <w:t>a</w:t>
      </w:r>
      <w:r>
        <w:rPr>
          <w:w w:val="105"/>
        </w:rPr>
        <w:t>y</w:t>
      </w:r>
      <w:r>
        <w:rPr>
          <w:spacing w:val="5"/>
          <w:w w:val="105"/>
        </w:rPr>
        <w:t xml:space="preserve"> </w:t>
      </w:r>
      <w:r>
        <w:rPr>
          <w:w w:val="105"/>
        </w:rPr>
        <w:t>relate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EUV</w:t>
      </w:r>
      <w:r>
        <w:rPr>
          <w:spacing w:val="5"/>
          <w:w w:val="105"/>
        </w:rPr>
        <w:t xml:space="preserve"> </w:t>
      </w:r>
      <w:r>
        <w:rPr>
          <w:w w:val="105"/>
        </w:rPr>
        <w:t>late</w:t>
      </w:r>
      <w:r>
        <w:rPr>
          <w:spacing w:val="4"/>
          <w:w w:val="105"/>
        </w:rPr>
        <w:t xml:space="preserve"> </w:t>
      </w:r>
      <w:r>
        <w:rPr>
          <w:w w:val="105"/>
        </w:rPr>
        <w:t>phase</w:t>
      </w:r>
      <w:r>
        <w:rPr>
          <w:spacing w:val="5"/>
          <w:w w:val="105"/>
        </w:rPr>
        <w:t xml:space="preserve"> </w:t>
      </w:r>
      <w:r>
        <w:rPr>
          <w:w w:val="105"/>
        </w:rPr>
        <w:t>discussed</w:t>
      </w:r>
      <w:r>
        <w:rPr>
          <w:w w:val="110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16"/>
          <w:w w:val="105"/>
        </w:rPr>
        <w:t xml:space="preserve"> </w:t>
      </w:r>
      <w:r>
        <w:rPr>
          <w:w w:val="105"/>
        </w:rPr>
        <w:t>et</w:t>
      </w:r>
      <w:r>
        <w:rPr>
          <w:spacing w:val="15"/>
          <w:w w:val="105"/>
        </w:rPr>
        <w:t xml:space="preserve"> </w:t>
      </w:r>
      <w:r>
        <w:rPr>
          <w:w w:val="105"/>
        </w:rPr>
        <w:t>al.</w:t>
      </w:r>
      <w:r>
        <w:rPr>
          <w:spacing w:val="16"/>
          <w:w w:val="105"/>
        </w:rPr>
        <w:t xml:space="preserve"> </w:t>
      </w:r>
      <w:r>
        <w:rPr>
          <w:w w:val="105"/>
        </w:rPr>
        <w:t>(2011).</w:t>
      </w:r>
      <w:r>
        <w:rPr>
          <w:spacing w:val="41"/>
          <w:w w:val="105"/>
        </w:rPr>
        <w:t xml:space="preserve"> </w:t>
      </w:r>
      <w:r>
        <w:rPr>
          <w:w w:val="105"/>
        </w:rPr>
        <w:t>Dimming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IX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spacing w:val="3"/>
          <w:w w:val="105"/>
        </w:rPr>
        <w:t>XI</w:t>
      </w:r>
      <w:r>
        <w:rPr>
          <w:spacing w:val="2"/>
          <w:w w:val="105"/>
        </w:rPr>
        <w:t>II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case,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rough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wice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41"/>
          <w:w w:val="106"/>
        </w:rPr>
        <w:t xml:space="preserve"> </w:t>
      </w:r>
      <w:r>
        <w:rPr>
          <w:w w:val="105"/>
        </w:rPr>
        <w:t>large</w:t>
      </w:r>
      <w:r>
        <w:rPr>
          <w:spacing w:val="35"/>
          <w:w w:val="105"/>
        </w:rPr>
        <w:t xml:space="preserve"> </w:t>
      </w:r>
      <w:r>
        <w:rPr>
          <w:w w:val="105"/>
        </w:rPr>
        <w:t>as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simpler</w:t>
      </w:r>
      <w:r>
        <w:rPr>
          <w:spacing w:val="36"/>
          <w:w w:val="105"/>
        </w:rPr>
        <w:t xml:space="preserve"> </w:t>
      </w:r>
      <w:r>
        <w:rPr>
          <w:w w:val="105"/>
        </w:rPr>
        <w:t>2010</w:t>
      </w:r>
      <w:r>
        <w:rPr>
          <w:spacing w:val="35"/>
          <w:w w:val="105"/>
        </w:rPr>
        <w:t xml:space="preserve"> </w:t>
      </w:r>
      <w:r>
        <w:rPr>
          <w:w w:val="105"/>
        </w:rPr>
        <w:t>August</w:t>
      </w:r>
      <w:r>
        <w:rPr>
          <w:spacing w:val="36"/>
          <w:w w:val="105"/>
        </w:rPr>
        <w:t xml:space="preserve"> </w:t>
      </w:r>
      <w:r>
        <w:rPr>
          <w:w w:val="105"/>
        </w:rPr>
        <w:t>7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Furth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rmor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35"/>
          <w:w w:val="105"/>
        </w:rPr>
        <w:t xml:space="preserve"> </w:t>
      </w:r>
      <w:r>
        <w:rPr>
          <w:w w:val="105"/>
        </w:rPr>
        <w:t>time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35"/>
          <w:w w:val="105"/>
        </w:rPr>
        <w:t xml:space="preserve"> </w:t>
      </w:r>
      <w:r>
        <w:rPr>
          <w:w w:val="105"/>
        </w:rPr>
        <w:t>ionization</w:t>
      </w:r>
      <w:r>
        <w:rPr>
          <w:spacing w:val="35"/>
          <w:w w:val="105"/>
        </w:rPr>
        <w:t xml:space="preserve"> </w:t>
      </w:r>
      <w:r>
        <w:rPr>
          <w:w w:val="105"/>
        </w:rPr>
        <w:t>state</w:t>
      </w:r>
      <w:r>
        <w:rPr>
          <w:spacing w:val="30"/>
          <w:w w:val="99"/>
        </w:rPr>
        <w:t xml:space="preserve"> </w:t>
      </w:r>
      <w:r>
        <w:rPr>
          <w:w w:val="105"/>
        </w:rPr>
        <w:t>trend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re</w:t>
      </w:r>
      <w:r>
        <w:rPr>
          <w:spacing w:val="-7"/>
          <w:w w:val="105"/>
        </w:rPr>
        <w:t>v</w:t>
      </w:r>
      <w:r>
        <w:rPr>
          <w:w w:val="105"/>
        </w:rPr>
        <w:t>ersed</w:t>
      </w:r>
      <w:r>
        <w:rPr>
          <w:spacing w:val="25"/>
          <w:w w:val="105"/>
        </w:rPr>
        <w:t xml:space="preserve"> </w:t>
      </w:r>
      <w:r>
        <w:rPr>
          <w:w w:val="105"/>
        </w:rPr>
        <w:t>compared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simpler</w:t>
      </w:r>
      <w:r>
        <w:rPr>
          <w:spacing w:val="25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-6"/>
          <w:w w:val="105"/>
        </w:rPr>
        <w:t>n</w:t>
      </w:r>
      <w:r>
        <w:rPr>
          <w:w w:val="105"/>
        </w:rPr>
        <w:t>t</w:t>
      </w:r>
      <w:r>
        <w:rPr>
          <w:spacing w:val="25"/>
          <w:w w:val="105"/>
        </w:rPr>
        <w:t xml:space="preserve"> </w:t>
      </w:r>
      <w:r>
        <w:rPr>
          <w:w w:val="105"/>
        </w:rPr>
        <w:t>e.g.,</w:t>
      </w:r>
      <w:r>
        <w:rPr>
          <w:spacing w:val="26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IX</w:t>
      </w:r>
      <w:r>
        <w:rPr>
          <w:spacing w:val="24"/>
          <w:w w:val="105"/>
        </w:rPr>
        <w:t xml:space="preserve"> </w:t>
      </w:r>
      <w:r>
        <w:rPr>
          <w:w w:val="105"/>
        </w:rPr>
        <w:t>171</w:t>
      </w:r>
      <w:r>
        <w:rPr>
          <w:spacing w:val="2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actually</w:t>
      </w:r>
      <w:r>
        <w:rPr>
          <w:spacing w:val="25"/>
          <w:w w:val="105"/>
        </w:rPr>
        <w:t xml:space="preserve"> </w:t>
      </w:r>
      <w:r>
        <w:rPr>
          <w:spacing w:val="5"/>
          <w:w w:val="105"/>
        </w:rPr>
        <w:t>p</w:t>
      </w:r>
      <w:r>
        <w:rPr>
          <w:w w:val="105"/>
        </w:rPr>
        <w:t>eaks</w:t>
      </w:r>
      <w:r>
        <w:rPr>
          <w:spacing w:val="25"/>
          <w:w w:val="105"/>
        </w:rPr>
        <w:t xml:space="preserve"> </w:t>
      </w:r>
      <w:r>
        <w:rPr>
          <w:w w:val="105"/>
        </w:rPr>
        <w:t>just</w:t>
      </w:r>
      <w:r>
        <w:rPr>
          <w:spacing w:val="25"/>
          <w:w w:val="105"/>
        </w:rPr>
        <w:t xml:space="preserve"> </w:t>
      </w:r>
      <w:r>
        <w:rPr>
          <w:w w:val="105"/>
        </w:rPr>
        <w:t>prior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w w:val="99"/>
        </w:rPr>
        <w:t xml:space="preserve"> </w:t>
      </w:r>
      <w:r>
        <w:rPr>
          <w:w w:val="105"/>
        </w:rPr>
        <w:t>GOES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4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41"/>
          <w:w w:val="105"/>
        </w:rPr>
        <w:t xml:space="preserve"> </w:t>
      </w:r>
      <w:r>
        <w:rPr>
          <w:w w:val="105"/>
        </w:rPr>
        <w:t>time</w:t>
      </w:r>
      <w:r>
        <w:rPr>
          <w:spacing w:val="41"/>
          <w:w w:val="105"/>
        </w:rPr>
        <w:t xml:space="preserve"> </w:t>
      </w:r>
      <w:r>
        <w:rPr>
          <w:w w:val="105"/>
        </w:rPr>
        <w:t>(second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41"/>
          <w:w w:val="105"/>
        </w:rPr>
        <w:t xml:space="preserve"> </w:t>
      </w:r>
      <w:r>
        <w:rPr>
          <w:w w:val="105"/>
        </w:rPr>
        <w:t>dash),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w w:val="105"/>
        </w:rPr>
        <w:t>higher</w:t>
      </w:r>
      <w:r>
        <w:rPr>
          <w:spacing w:val="41"/>
          <w:w w:val="105"/>
        </w:rPr>
        <w:t xml:space="preserve"> </w:t>
      </w:r>
      <w:r>
        <w:rPr>
          <w:w w:val="105"/>
        </w:rPr>
        <w:t>ionization</w:t>
      </w:r>
      <w:r>
        <w:rPr>
          <w:spacing w:val="41"/>
          <w:w w:val="105"/>
        </w:rPr>
        <w:t xml:space="preserve"> </w:t>
      </w:r>
      <w:r>
        <w:rPr>
          <w:w w:val="105"/>
        </w:rPr>
        <w:t>states</w:t>
      </w:r>
      <w:r>
        <w:rPr>
          <w:spacing w:val="4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41"/>
          <w:w w:val="105"/>
        </w:rPr>
        <w:t xml:space="preserve"> </w:t>
      </w:r>
      <w:r>
        <w:rPr>
          <w:w w:val="105"/>
        </w:rPr>
        <w:t>later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later.</w:t>
      </w:r>
      <w:r>
        <w:rPr>
          <w:spacing w:val="22"/>
          <w:w w:val="109"/>
        </w:rPr>
        <w:t xml:space="preserve"> </w:t>
      </w:r>
      <w:r>
        <w:rPr>
          <w:w w:val="105"/>
        </w:rPr>
        <w:t>This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that</w:t>
      </w:r>
      <w:r>
        <w:rPr>
          <w:spacing w:val="19"/>
          <w:w w:val="105"/>
        </w:rPr>
        <w:t xml:space="preserve"> </w:t>
      </w:r>
      <w:ins w:id="183" w:author="Tom Woods" w:date="2016-01-27T20:30:00Z">
        <w:r w:rsidR="00AC538B">
          <w:rPr>
            <w:spacing w:val="19"/>
            <w:w w:val="105"/>
          </w:rPr>
          <w:t xml:space="preserve">slow </w:t>
        </w:r>
      </w:ins>
      <w:r>
        <w:rPr>
          <w:w w:val="105"/>
        </w:rPr>
        <w:t>heating</w:t>
      </w:r>
      <w:r>
        <w:rPr>
          <w:spacing w:val="19"/>
          <w:w w:val="105"/>
        </w:rPr>
        <w:t xml:space="preserve"> </w:t>
      </w:r>
      <w:r>
        <w:rPr>
          <w:w w:val="105"/>
        </w:rPr>
        <w:t>processes</w:t>
      </w:r>
      <w:r>
        <w:rPr>
          <w:spacing w:val="18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ral</w:t>
      </w:r>
      <w:r>
        <w:rPr>
          <w:spacing w:val="-3"/>
          <w:w w:val="105"/>
        </w:rPr>
        <w:t>l</w:t>
      </w:r>
      <w:r>
        <w:rPr>
          <w:spacing w:val="19"/>
          <w:w w:val="105"/>
        </w:rPr>
        <w:t xml:space="preserve"> </w:t>
      </w:r>
      <w:r>
        <w:rPr>
          <w:w w:val="105"/>
        </w:rPr>
        <w:t>irradiance</w:t>
      </w:r>
      <w:ins w:id="184" w:author="Tom Woods" w:date="2016-01-27T20:30:00Z">
        <w:r w:rsidR="00AC538B">
          <w:rPr>
            <w:w w:val="105"/>
          </w:rPr>
          <w:t xml:space="preserve"> time series</w:t>
        </w:r>
      </w:ins>
      <w:r>
        <w:rPr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either</w:t>
      </w:r>
      <w:r>
        <w:rPr>
          <w:spacing w:val="19"/>
          <w:w w:val="105"/>
        </w:rPr>
        <w:t xml:space="preserve"> </w:t>
      </w:r>
      <w:r>
        <w:rPr>
          <w:w w:val="105"/>
        </w:rPr>
        <w:t>heating</w:t>
      </w:r>
      <w:r>
        <w:rPr>
          <w:spacing w:val="19"/>
          <w:w w:val="105"/>
        </w:rPr>
        <w:t xml:space="preserve"> </w:t>
      </w:r>
      <w:r>
        <w:rPr>
          <w:w w:val="105"/>
        </w:rPr>
        <w:t>or</w:t>
      </w:r>
      <w:r>
        <w:rPr>
          <w:spacing w:val="41"/>
          <w:w w:val="106"/>
        </w:rPr>
        <w:t xml:space="preserve"> </w:t>
      </w:r>
      <w:r>
        <w:rPr>
          <w:w w:val="105"/>
        </w:rPr>
        <w:t>cooling</w:t>
      </w:r>
      <w:r>
        <w:rPr>
          <w:spacing w:val="3"/>
          <w:w w:val="105"/>
        </w:rPr>
        <w:t xml:space="preserve"> </w:t>
      </w:r>
      <w:r>
        <w:rPr>
          <w:w w:val="105"/>
        </w:rPr>
        <w:t>cases,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proofErr w:type="gramStart"/>
      <w:r>
        <w:rPr>
          <w:w w:val="105"/>
        </w:rPr>
        <w:t>flare-dimming</w:t>
      </w:r>
      <w:proofErr w:type="gramEnd"/>
      <w:r>
        <w:rPr>
          <w:spacing w:val="3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onv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proofErr w:type="spellEnd"/>
      <w:r>
        <w:rPr>
          <w:spacing w:val="4"/>
          <w:w w:val="105"/>
        </w:rPr>
        <w:t xml:space="preserve"> </w:t>
      </w:r>
      <w:r>
        <w:rPr>
          <w:w w:val="105"/>
        </w:rPr>
        <w:t>method</w:t>
      </w:r>
      <w:r>
        <w:rPr>
          <w:spacing w:val="3"/>
          <w:w w:val="105"/>
        </w:rPr>
        <w:t xml:space="preserve"> </w:t>
      </w:r>
      <w:r>
        <w:rPr>
          <w:w w:val="105"/>
        </w:rPr>
        <w:t>discussed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"/>
          <w:w w:val="105"/>
        </w:rPr>
        <w:t xml:space="preserve"> </w:t>
      </w:r>
      <w:r>
        <w:rPr>
          <w:w w:val="105"/>
        </w:rPr>
        <w:t>4.2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</w:t>
      </w:r>
      <w:r>
        <w:rPr>
          <w:spacing w:val="-3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equally</w:t>
      </w:r>
      <w:r>
        <w:rPr>
          <w:spacing w:val="3"/>
          <w:w w:val="105"/>
        </w:rPr>
        <w:t xml:space="preserve"> </w:t>
      </w:r>
      <w:r>
        <w:rPr>
          <w:spacing w:val="-3"/>
          <w:w w:val="105"/>
        </w:rPr>
        <w:t>well</w:t>
      </w:r>
      <w:r>
        <w:rPr>
          <w:spacing w:val="-2"/>
          <w:w w:val="105"/>
        </w:rPr>
        <w:t>.</w:t>
      </w:r>
    </w:p>
    <w:p w14:paraId="7437FC7E" w14:textId="77777777" w:rsidR="00A46697" w:rsidRDefault="00A46697">
      <w:pPr>
        <w:spacing w:line="432" w:lineRule="auto"/>
        <w:jc w:val="both"/>
        <w:sectPr w:rsidR="00A46697">
          <w:pgSz w:w="12240" w:h="15840"/>
          <w:pgMar w:top="1340" w:right="1280" w:bottom="280" w:left="1340" w:header="1132" w:footer="0" w:gutter="0"/>
          <w:cols w:space="720"/>
        </w:sectPr>
      </w:pPr>
    </w:p>
    <w:p w14:paraId="22DE7300" w14:textId="77777777" w:rsidR="00A46697" w:rsidRDefault="00A46697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14:paraId="4AEE78FA" w14:textId="77777777" w:rsidR="00A46697" w:rsidRDefault="0038548A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85D6649">
          <v:group id="_x0000_s2102" style="width:470.6pt;height:542.15pt;mso-position-horizontal-relative:char;mso-position-vertical-relative:line" coordsize="9412,10843">
            <v:shape id="_x0000_s2104" type="#_x0000_t75" style="position:absolute;top:183;width:9411;height:10659">
              <v:imagedata r:id="rId24" o:title=""/>
            </v:shape>
            <v:shape id="_x0000_s2103" type="#_x0000_t202" style="position:absolute;left:9142;width:219;height:219" filled="f" stroked="f">
              <v:textbox inset="0,0,0,0">
                <w:txbxContent>
                  <w:p w14:paraId="41875FAA" w14:textId="77777777" w:rsidR="00655B41" w:rsidRDefault="00655B41">
                    <w:pPr>
                      <w:spacing w:line="211" w:lineRule="exact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w w:val="95"/>
                      </w:rPr>
                      <w:t>34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39A3EE94" w14:textId="77777777" w:rsidR="00A46697" w:rsidRDefault="00A46697">
      <w:pPr>
        <w:spacing w:before="4"/>
        <w:rPr>
          <w:rFonts w:ascii="Times New Roman" w:eastAsia="Times New Roman" w:hAnsi="Times New Roman" w:cs="Times New Roman"/>
          <w:sz w:val="28"/>
          <w:szCs w:val="28"/>
        </w:rPr>
      </w:pPr>
    </w:p>
    <w:p w14:paraId="610482D9" w14:textId="77777777" w:rsidR="00A46697" w:rsidRDefault="005748F0">
      <w:pPr>
        <w:pStyle w:val="BodyText"/>
        <w:spacing w:before="57" w:line="241" w:lineRule="auto"/>
        <w:ind w:right="158"/>
        <w:jc w:val="both"/>
      </w:pPr>
      <w:r>
        <w:rPr>
          <w:w w:val="105"/>
        </w:rPr>
        <w:t>Figure</w:t>
      </w:r>
      <w:r>
        <w:rPr>
          <w:spacing w:val="26"/>
          <w:w w:val="105"/>
        </w:rPr>
        <w:t xml:space="preserve"> </w:t>
      </w:r>
      <w:r>
        <w:rPr>
          <w:w w:val="105"/>
        </w:rPr>
        <w:t>4.11:</w:t>
      </w:r>
      <w:r>
        <w:rPr>
          <w:spacing w:val="4"/>
          <w:w w:val="105"/>
        </w:rPr>
        <w:t xml:space="preserve"> </w:t>
      </w:r>
      <w:r>
        <w:rPr>
          <w:w w:val="105"/>
        </w:rPr>
        <w:t>Same</w:t>
      </w:r>
      <w:r>
        <w:rPr>
          <w:spacing w:val="26"/>
          <w:w w:val="105"/>
        </w:rPr>
        <w:t xml:space="preserve"> </w:t>
      </w:r>
      <w:r>
        <w:rPr>
          <w:w w:val="105"/>
        </w:rPr>
        <w:t>as</w:t>
      </w:r>
      <w:r>
        <w:rPr>
          <w:spacing w:val="26"/>
          <w:w w:val="105"/>
        </w:rPr>
        <w:t xml:space="preserve"> </w:t>
      </w:r>
      <w:r>
        <w:rPr>
          <w:w w:val="105"/>
        </w:rPr>
        <w:t>Figure</w:t>
      </w:r>
      <w:r>
        <w:rPr>
          <w:spacing w:val="26"/>
          <w:w w:val="105"/>
        </w:rPr>
        <w:t xml:space="preserve"> </w:t>
      </w:r>
      <w:r>
        <w:rPr>
          <w:w w:val="105"/>
        </w:rPr>
        <w:t>4.5</w:t>
      </w:r>
      <w:r>
        <w:rPr>
          <w:spacing w:val="26"/>
          <w:w w:val="105"/>
        </w:rPr>
        <w:t xml:space="preserve"> </w:t>
      </w:r>
      <w:r>
        <w:rPr>
          <w:w w:val="105"/>
        </w:rPr>
        <w:t>but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2011</w:t>
      </w:r>
      <w:r>
        <w:rPr>
          <w:spacing w:val="27"/>
          <w:w w:val="105"/>
        </w:rPr>
        <w:t xml:space="preserve"> </w:t>
      </w:r>
      <w:r>
        <w:rPr>
          <w:w w:val="105"/>
        </w:rPr>
        <w:t>August</w:t>
      </w:r>
      <w:r>
        <w:rPr>
          <w:spacing w:val="26"/>
          <w:w w:val="105"/>
        </w:rPr>
        <w:t xml:space="preserve"> </w:t>
      </w:r>
      <w:r>
        <w:rPr>
          <w:w w:val="105"/>
        </w:rPr>
        <w:t>4</w:t>
      </w:r>
      <w:r>
        <w:rPr>
          <w:spacing w:val="25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-6"/>
          <w:w w:val="105"/>
        </w:rPr>
        <w:t>n</w:t>
      </w:r>
      <w:r>
        <w:rPr>
          <w:w w:val="105"/>
        </w:rPr>
        <w:t>t,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sh</w:t>
      </w:r>
      <w:r>
        <w:rPr>
          <w:spacing w:val="-8"/>
          <w:w w:val="105"/>
        </w:rPr>
        <w:t>o</w:t>
      </w:r>
      <w:r>
        <w:rPr>
          <w:w w:val="105"/>
        </w:rPr>
        <w:t>wing</w:t>
      </w:r>
      <w:r>
        <w:rPr>
          <w:spacing w:val="27"/>
          <w:w w:val="105"/>
        </w:rPr>
        <w:t xml:space="preserve"> </w:t>
      </w:r>
      <w:r>
        <w:rPr>
          <w:w w:val="105"/>
        </w:rPr>
        <w:t>He</w:t>
      </w:r>
      <w:r>
        <w:rPr>
          <w:spacing w:val="26"/>
          <w:w w:val="105"/>
        </w:rPr>
        <w:t xml:space="preserve"> </w:t>
      </w:r>
      <w:r>
        <w:rPr>
          <w:spacing w:val="5"/>
          <w:w w:val="105"/>
        </w:rPr>
        <w:t>I</w:t>
      </w:r>
      <w:r>
        <w:rPr>
          <w:w w:val="105"/>
        </w:rPr>
        <w:t>I</w:t>
      </w:r>
      <w:r>
        <w:rPr>
          <w:spacing w:val="26"/>
          <w:w w:val="105"/>
        </w:rPr>
        <w:t xml:space="preserve"> </w:t>
      </w:r>
      <w:r>
        <w:rPr>
          <w:w w:val="105"/>
        </w:rPr>
        <w:t>256</w:t>
      </w:r>
      <w:r>
        <w:rPr>
          <w:spacing w:val="26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w w:val="110"/>
        </w:rPr>
        <w:t xml:space="preserve"> </w:t>
      </w:r>
      <w:r>
        <w:rPr>
          <w:w w:val="105"/>
        </w:rPr>
        <w:t>304</w:t>
      </w:r>
      <w:r>
        <w:rPr>
          <w:spacing w:val="26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instead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XVI</w:t>
      </w:r>
      <w:r>
        <w:rPr>
          <w:spacing w:val="26"/>
          <w:w w:val="105"/>
        </w:rPr>
        <w:t xml:space="preserve"> </w:t>
      </w:r>
      <w:r>
        <w:rPr>
          <w:w w:val="105"/>
        </w:rPr>
        <w:t>335</w:t>
      </w:r>
      <w:r>
        <w:rPr>
          <w:spacing w:val="26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XV</w:t>
      </w:r>
      <w:r>
        <w:rPr>
          <w:spacing w:val="5"/>
          <w:w w:val="105"/>
        </w:rPr>
        <w:t>II</w:t>
      </w:r>
      <w:r>
        <w:rPr>
          <w:w w:val="105"/>
        </w:rPr>
        <w:t>I</w:t>
      </w:r>
      <w:r>
        <w:rPr>
          <w:spacing w:val="26"/>
          <w:w w:val="105"/>
        </w:rPr>
        <w:t xml:space="preserve"> </w:t>
      </w:r>
      <w:r>
        <w:rPr>
          <w:w w:val="105"/>
        </w:rPr>
        <w:t>94</w:t>
      </w:r>
      <w:r>
        <w:rPr>
          <w:spacing w:val="26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A.</w:t>
      </w:r>
      <w:r>
        <w:rPr>
          <w:spacing w:val="27"/>
          <w:w w:val="105"/>
        </w:rPr>
        <w:t xml:space="preserve"> </w:t>
      </w:r>
      <w:r>
        <w:rPr>
          <w:w w:val="105"/>
        </w:rPr>
        <w:t>Just</w:t>
      </w:r>
      <w:r>
        <w:rPr>
          <w:spacing w:val="26"/>
          <w:w w:val="105"/>
        </w:rPr>
        <w:t xml:space="preserve"> </w:t>
      </w:r>
      <w:r>
        <w:rPr>
          <w:w w:val="105"/>
        </w:rPr>
        <w:t>as</w:t>
      </w:r>
      <w:r>
        <w:rPr>
          <w:spacing w:val="27"/>
          <w:w w:val="105"/>
        </w:rPr>
        <w:t xml:space="preserve"> </w:t>
      </w:r>
      <w:r>
        <w:rPr>
          <w:spacing w:val="5"/>
          <w:w w:val="105"/>
        </w:rPr>
        <w:t>b</w:t>
      </w:r>
      <w:r>
        <w:rPr>
          <w:w w:val="105"/>
        </w:rPr>
        <w:t>efore,</w:t>
      </w:r>
      <w:r>
        <w:rPr>
          <w:spacing w:val="29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IX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X</w:t>
      </w:r>
      <w:r>
        <w:rPr>
          <w:spacing w:val="6"/>
          <w:w w:val="105"/>
        </w:rPr>
        <w:t>I</w:t>
      </w:r>
      <w:r>
        <w:rPr>
          <w:spacing w:val="5"/>
          <w:w w:val="105"/>
        </w:rPr>
        <w:t>I</w:t>
      </w:r>
      <w:r>
        <w:rPr>
          <w:w w:val="105"/>
        </w:rPr>
        <w:t>I</w:t>
      </w:r>
      <w:r>
        <w:rPr>
          <w:spacing w:val="26"/>
          <w:w w:val="105"/>
        </w:rPr>
        <w:t xml:space="preserve"> </w:t>
      </w:r>
      <w:r>
        <w:rPr>
          <w:w w:val="105"/>
        </w:rPr>
        <w:t>sh</w:t>
      </w:r>
      <w:r>
        <w:rPr>
          <w:spacing w:val="-8"/>
          <w:w w:val="105"/>
        </w:rPr>
        <w:t>o</w:t>
      </w:r>
      <w:r>
        <w:rPr>
          <w:w w:val="105"/>
        </w:rPr>
        <w:t>w</w:t>
      </w:r>
      <w:r>
        <w:rPr>
          <w:spacing w:val="27"/>
          <w:w w:val="105"/>
        </w:rPr>
        <w:t xml:space="preserve"> </w:t>
      </w:r>
      <w:r>
        <w:rPr>
          <w:w w:val="105"/>
        </w:rPr>
        <w:t>clear</w:t>
      </w:r>
      <w:r>
        <w:rPr>
          <w:w w:val="113"/>
        </w:rPr>
        <w:t xml:space="preserve"> </w:t>
      </w:r>
      <w:r>
        <w:rPr>
          <w:w w:val="105"/>
        </w:rPr>
        <w:t>dimming,</w:t>
      </w:r>
      <w:r>
        <w:rPr>
          <w:spacing w:val="22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XIV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borderline,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spacing w:val="-10"/>
          <w:w w:val="105"/>
        </w:rPr>
        <w:t>F</w:t>
      </w:r>
      <w:r>
        <w:rPr>
          <w:spacing w:val="-11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XV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spacing w:val="-10"/>
          <w:w w:val="105"/>
        </w:rPr>
        <w:t>F</w:t>
      </w:r>
      <w:r>
        <w:rPr>
          <w:spacing w:val="-11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XX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22"/>
          <w:w w:val="105"/>
        </w:rPr>
        <w:t xml:space="preserve"> </w:t>
      </w:r>
      <w:r>
        <w:rPr>
          <w:spacing w:val="1"/>
          <w:w w:val="105"/>
        </w:rPr>
        <w:t>smo</w:t>
      </w:r>
      <w:r>
        <w:rPr>
          <w:w w:val="105"/>
        </w:rPr>
        <w:t>oth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3"/>
          <w:w w:val="105"/>
        </w:rPr>
        <w:t xml:space="preserve"> </w:t>
      </w:r>
      <w:r>
        <w:rPr>
          <w:w w:val="105"/>
        </w:rPr>
        <w:t>with</w:t>
      </w:r>
      <w:r>
        <w:rPr>
          <w:spacing w:val="23"/>
          <w:w w:val="105"/>
        </w:rPr>
        <w:t xml:space="preserve"> </w:t>
      </w:r>
      <w:r>
        <w:rPr>
          <w:w w:val="105"/>
        </w:rPr>
        <w:t>no</w:t>
      </w:r>
      <w:r>
        <w:rPr>
          <w:spacing w:val="22"/>
          <w:w w:val="105"/>
        </w:rPr>
        <w:t xml:space="preserve"> </w:t>
      </w:r>
      <w:r>
        <w:rPr>
          <w:w w:val="105"/>
        </w:rPr>
        <w:t>dimming.</w:t>
      </w:r>
      <w:r>
        <w:rPr>
          <w:spacing w:val="29"/>
          <w:w w:val="102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XX</w:t>
      </w:r>
      <w:r>
        <w:rPr>
          <w:spacing w:val="25"/>
          <w:w w:val="105"/>
        </w:rPr>
        <w:t xml:space="preserve"> </w:t>
      </w:r>
      <w:r>
        <w:rPr>
          <w:w w:val="105"/>
        </w:rPr>
        <w:t>131</w:t>
      </w:r>
      <w:r>
        <w:rPr>
          <w:spacing w:val="2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profile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3x</w:t>
      </w:r>
      <w:r>
        <w:rPr>
          <w:spacing w:val="25"/>
          <w:w w:val="105"/>
        </w:rPr>
        <w:t xml:space="preserve"> </w:t>
      </w:r>
      <w:r>
        <w:rPr>
          <w:w w:val="105"/>
        </w:rPr>
        <w:t>larger</w:t>
      </w:r>
      <w:r>
        <w:rPr>
          <w:spacing w:val="25"/>
          <w:w w:val="105"/>
        </w:rPr>
        <w:t xml:space="preserve"> </w:t>
      </w:r>
      <w:r>
        <w:rPr>
          <w:w w:val="105"/>
        </w:rPr>
        <w:t>than</w:t>
      </w:r>
      <w:r>
        <w:rPr>
          <w:spacing w:val="25"/>
          <w:w w:val="105"/>
        </w:rPr>
        <w:t xml:space="preserve"> </w:t>
      </w:r>
      <w:r>
        <w:rPr>
          <w:w w:val="105"/>
        </w:rPr>
        <w:t>GOES</w:t>
      </w:r>
      <w:r>
        <w:rPr>
          <w:spacing w:val="26"/>
          <w:w w:val="105"/>
        </w:rPr>
        <w:t xml:space="preserve"> </w:t>
      </w:r>
      <w:r>
        <w:rPr>
          <w:w w:val="105"/>
        </w:rPr>
        <w:t>1-8</w:t>
      </w:r>
      <w:r>
        <w:rPr>
          <w:spacing w:val="2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but</w:t>
      </w:r>
      <w:r>
        <w:rPr>
          <w:spacing w:val="25"/>
          <w:w w:val="105"/>
        </w:rPr>
        <w:t xml:space="preserve"> </w:t>
      </w:r>
      <w:r>
        <w:rPr>
          <w:w w:val="105"/>
        </w:rPr>
        <w:t>still</w:t>
      </w:r>
      <w:r>
        <w:rPr>
          <w:spacing w:val="25"/>
          <w:w w:val="105"/>
        </w:rPr>
        <w:t xml:space="preserve"> </w:t>
      </w:r>
      <w:r>
        <w:rPr>
          <w:w w:val="105"/>
        </w:rPr>
        <w:t>has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similar</w:t>
      </w:r>
      <w:r>
        <w:rPr>
          <w:spacing w:val="25"/>
          <w:w w:val="105"/>
        </w:rPr>
        <w:t xml:space="preserve"> </w:t>
      </w:r>
      <w:r>
        <w:rPr>
          <w:w w:val="105"/>
        </w:rPr>
        <w:t>s</w:t>
      </w:r>
      <w:r>
        <w:rPr>
          <w:spacing w:val="-1"/>
          <w:w w:val="105"/>
        </w:rPr>
        <w:t>h</w:t>
      </w:r>
      <w:r>
        <w:rPr>
          <w:w w:val="105"/>
        </w:rPr>
        <w:t>a</w:t>
      </w:r>
      <w:r>
        <w:rPr>
          <w:spacing w:val="5"/>
          <w:w w:val="105"/>
        </w:rPr>
        <w:t>p</w:t>
      </w:r>
      <w:r>
        <w:rPr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timing.</w:t>
      </w:r>
      <w:r>
        <w:rPr>
          <w:w w:val="102"/>
        </w:rPr>
        <w:t xml:space="preserve"> </w:t>
      </w:r>
      <w:r>
        <w:rPr>
          <w:w w:val="105"/>
        </w:rPr>
        <w:t>Also</w:t>
      </w:r>
      <w:r>
        <w:rPr>
          <w:spacing w:val="11"/>
          <w:w w:val="105"/>
        </w:rPr>
        <w:t xml:space="preserve"> </w:t>
      </w:r>
      <w:r>
        <w:rPr>
          <w:w w:val="105"/>
        </w:rPr>
        <w:t>note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al</w:t>
      </w:r>
      <w:r>
        <w:rPr>
          <w:spacing w:val="11"/>
          <w:w w:val="105"/>
        </w:rPr>
        <w:t xml:space="preserve"> </w:t>
      </w:r>
      <w:r>
        <w:rPr>
          <w:w w:val="105"/>
        </w:rPr>
        <w:t>axes:</w:t>
      </w:r>
      <w:r>
        <w:rPr>
          <w:spacing w:val="41"/>
          <w:w w:val="105"/>
        </w:rPr>
        <w:t xml:space="preserve"> </w:t>
      </w:r>
      <w:r>
        <w:rPr>
          <w:w w:val="105"/>
        </w:rPr>
        <w:t>dimming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2x</w:t>
      </w:r>
      <w:r>
        <w:rPr>
          <w:spacing w:val="11"/>
          <w:w w:val="105"/>
        </w:rPr>
        <w:t xml:space="preserve"> </w:t>
      </w:r>
      <w:r>
        <w:rPr>
          <w:w w:val="105"/>
        </w:rPr>
        <w:t>larger</w:t>
      </w:r>
      <w:r>
        <w:rPr>
          <w:spacing w:val="11"/>
          <w:w w:val="105"/>
        </w:rPr>
        <w:t xml:space="preserve"> </w:t>
      </w:r>
      <w:r>
        <w:rPr>
          <w:w w:val="105"/>
        </w:rPr>
        <w:t>than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2010</w:t>
      </w:r>
      <w:r>
        <w:rPr>
          <w:spacing w:val="11"/>
          <w:w w:val="105"/>
        </w:rPr>
        <w:t xml:space="preserve"> </w:t>
      </w:r>
      <w:r>
        <w:rPr>
          <w:w w:val="105"/>
        </w:rPr>
        <w:t>August</w:t>
      </w:r>
      <w:r>
        <w:rPr>
          <w:spacing w:val="11"/>
          <w:w w:val="105"/>
        </w:rPr>
        <w:t xml:space="preserve"> </w:t>
      </w:r>
      <w:r>
        <w:rPr>
          <w:w w:val="105"/>
        </w:rPr>
        <w:t>7</w:t>
      </w:r>
      <w:r>
        <w:rPr>
          <w:spacing w:val="1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27"/>
          <w:w w:val="99"/>
        </w:rPr>
        <w:t xml:space="preserve"> </w:t>
      </w:r>
      <w:r>
        <w:rPr>
          <w:w w:val="105"/>
        </w:rPr>
        <w:t>He</w:t>
      </w:r>
      <w:r>
        <w:rPr>
          <w:spacing w:val="9"/>
          <w:w w:val="105"/>
        </w:rPr>
        <w:t xml:space="preserve"> </w:t>
      </w:r>
      <w:r>
        <w:rPr>
          <w:spacing w:val="2"/>
          <w:w w:val="105"/>
        </w:rPr>
        <w:t>II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es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10"/>
          <w:w w:val="105"/>
        </w:rPr>
        <w:t xml:space="preserve"> </w:t>
      </w:r>
      <w:r>
        <w:rPr>
          <w:w w:val="105"/>
        </w:rPr>
        <w:t>dimming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well</w:t>
      </w:r>
      <w:r>
        <w:rPr>
          <w:spacing w:val="-2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gges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urat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10"/>
          <w:w w:val="105"/>
        </w:rPr>
        <w:t xml:space="preserve"> </w:t>
      </w:r>
      <w:r>
        <w:rPr>
          <w:w w:val="105"/>
        </w:rPr>
        <w:t>dimming.</w:t>
      </w:r>
    </w:p>
    <w:p w14:paraId="051CABEE" w14:textId="77777777" w:rsidR="00A46697" w:rsidRDefault="00A46697">
      <w:pPr>
        <w:spacing w:line="241" w:lineRule="auto"/>
        <w:jc w:val="both"/>
        <w:sectPr w:rsidR="00A46697">
          <w:headerReference w:type="even" r:id="rId25"/>
          <w:pgSz w:w="12240" w:h="15840"/>
          <w:pgMar w:top="1060" w:right="1280" w:bottom="280" w:left="1340" w:header="0" w:footer="0" w:gutter="0"/>
          <w:cols w:space="720"/>
        </w:sectPr>
      </w:pPr>
    </w:p>
    <w:p w14:paraId="37FC8EEC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6F03B5D2" w14:textId="77777777" w:rsidR="00A46697" w:rsidRDefault="005748F0">
      <w:pPr>
        <w:pStyle w:val="Heading1"/>
        <w:numPr>
          <w:ilvl w:val="1"/>
          <w:numId w:val="1"/>
        </w:numPr>
        <w:tabs>
          <w:tab w:val="left" w:pos="1128"/>
        </w:tabs>
        <w:rPr>
          <w:b w:val="0"/>
          <w:bCs w:val="0"/>
        </w:rPr>
      </w:pPr>
      <w:bookmarkStart w:id="185" w:name="Flare-Dimming_Deconvolution_Method"/>
      <w:bookmarkStart w:id="186" w:name="_bookmark2"/>
      <w:bookmarkEnd w:id="185"/>
      <w:bookmarkEnd w:id="186"/>
      <w:r>
        <w:rPr>
          <w:w w:val="115"/>
        </w:rPr>
        <w:t>Flare-Dimming</w:t>
      </w:r>
      <w:r>
        <w:rPr>
          <w:spacing w:val="-14"/>
          <w:w w:val="115"/>
        </w:rPr>
        <w:t xml:space="preserve"> </w:t>
      </w:r>
      <w:proofErr w:type="spellStart"/>
      <w:r>
        <w:rPr>
          <w:spacing w:val="-2"/>
          <w:w w:val="115"/>
        </w:rPr>
        <w:t>De</w:t>
      </w:r>
      <w:r>
        <w:rPr>
          <w:spacing w:val="-3"/>
          <w:w w:val="115"/>
        </w:rPr>
        <w:t>con</w:t>
      </w:r>
      <w:r>
        <w:rPr>
          <w:spacing w:val="-2"/>
          <w:w w:val="115"/>
        </w:rPr>
        <w:t>v</w:t>
      </w:r>
      <w:r>
        <w:rPr>
          <w:spacing w:val="-3"/>
          <w:w w:val="115"/>
        </w:rPr>
        <w:t>ol</w:t>
      </w:r>
      <w:r>
        <w:rPr>
          <w:spacing w:val="-2"/>
          <w:w w:val="115"/>
        </w:rPr>
        <w:t>ut</w:t>
      </w:r>
      <w:r>
        <w:rPr>
          <w:spacing w:val="-3"/>
          <w:w w:val="115"/>
        </w:rPr>
        <w:t>ion</w:t>
      </w:r>
      <w:proofErr w:type="spellEnd"/>
      <w:r>
        <w:rPr>
          <w:spacing w:val="-13"/>
          <w:w w:val="115"/>
        </w:rPr>
        <w:t xml:space="preserve"> </w:t>
      </w:r>
      <w:r>
        <w:rPr>
          <w:spacing w:val="1"/>
          <w:w w:val="115"/>
        </w:rPr>
        <w:t>Me</w:t>
      </w:r>
      <w:r>
        <w:rPr>
          <w:w w:val="115"/>
        </w:rPr>
        <w:t>t</w:t>
      </w:r>
      <w:r>
        <w:rPr>
          <w:spacing w:val="1"/>
          <w:w w:val="115"/>
        </w:rPr>
        <w:t>hod</w:t>
      </w:r>
    </w:p>
    <w:p w14:paraId="7C631B11" w14:textId="77777777" w:rsidR="00A46697" w:rsidRDefault="00A46697">
      <w:pPr>
        <w:spacing w:before="7"/>
        <w:rPr>
          <w:rFonts w:ascii="Times New Roman" w:eastAsia="Times New Roman" w:hAnsi="Times New Roman" w:cs="Times New Roman"/>
          <w:b/>
          <w:bCs/>
        </w:rPr>
      </w:pPr>
    </w:p>
    <w:p w14:paraId="01125D08" w14:textId="3B84916A" w:rsidR="00A46697" w:rsidRDefault="005748F0">
      <w:pPr>
        <w:pStyle w:val="BodyText"/>
        <w:spacing w:line="480" w:lineRule="exact"/>
        <w:ind w:left="120" w:right="118" w:firstLine="576"/>
        <w:jc w:val="both"/>
      </w:pPr>
      <w:r>
        <w:rPr>
          <w:w w:val="105"/>
        </w:rPr>
        <w:t>Figures</w:t>
      </w:r>
      <w:r>
        <w:rPr>
          <w:spacing w:val="2"/>
          <w:w w:val="105"/>
        </w:rPr>
        <w:t xml:space="preserve"> </w:t>
      </w:r>
      <w:r>
        <w:rPr>
          <w:w w:val="105"/>
        </w:rPr>
        <w:t>4.5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4.11</w:t>
      </w:r>
      <w:r>
        <w:rPr>
          <w:spacing w:val="1"/>
          <w:w w:val="105"/>
        </w:rPr>
        <w:t xml:space="preserve"> 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owe</w:t>
      </w:r>
      <w:r>
        <w:rPr>
          <w:spacing w:val="-3"/>
          <w:w w:val="105"/>
        </w:rPr>
        <w:t>d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</w:t>
      </w:r>
      <w:r>
        <w:rPr>
          <w:spacing w:val="3"/>
          <w:w w:val="105"/>
        </w:rPr>
        <w:t xml:space="preserve"> </w:t>
      </w:r>
      <w:r>
        <w:rPr>
          <w:w w:val="105"/>
        </w:rPr>
        <w:t>cooling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heating</w:t>
      </w:r>
      <w:r>
        <w:rPr>
          <w:spacing w:val="1"/>
          <w:w w:val="105"/>
        </w:rPr>
        <w:t xml:space="preserve"> </w:t>
      </w:r>
      <w:r>
        <w:rPr>
          <w:w w:val="105"/>
        </w:rPr>
        <w:t>impact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time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an</w:t>
      </w:r>
      <w:r>
        <w:rPr>
          <w:spacing w:val="2"/>
          <w:w w:val="105"/>
        </w:rPr>
        <w:t xml:space="preserve"> </w:t>
      </w:r>
      <w:r>
        <w:rPr>
          <w:w w:val="105"/>
        </w:rPr>
        <w:t>irradiance</w:t>
      </w:r>
      <w:r>
        <w:rPr>
          <w:spacing w:val="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10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6"/>
          <w:w w:val="105"/>
        </w:rPr>
        <w:t xml:space="preserve"> </w:t>
      </w:r>
      <w:r>
        <w:rPr>
          <w:w w:val="105"/>
        </w:rPr>
        <w:t>ionization</w:t>
      </w:r>
      <w:r>
        <w:rPr>
          <w:spacing w:val="7"/>
          <w:w w:val="105"/>
        </w:rPr>
        <w:t xml:space="preserve"> </w:t>
      </w:r>
      <w:r>
        <w:rPr>
          <w:w w:val="105"/>
        </w:rPr>
        <w:t>state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spacing w:val="-7"/>
          <w:w w:val="105"/>
        </w:rPr>
        <w:t>F</w:t>
      </w:r>
      <w:r>
        <w:rPr>
          <w:spacing w:val="-8"/>
          <w:w w:val="105"/>
        </w:rPr>
        <w:t>e:</w:t>
      </w:r>
      <w:r>
        <w:rPr>
          <w:spacing w:val="40"/>
          <w:w w:val="105"/>
        </w:rPr>
        <w:t xml:space="preserve"> </w:t>
      </w:r>
      <w:r>
        <w:rPr>
          <w:w w:val="105"/>
        </w:rPr>
        <w:t>cooling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au</w:t>
      </w:r>
      <w:r>
        <w:rPr>
          <w:spacing w:val="-2"/>
          <w:w w:val="105"/>
        </w:rPr>
        <w:t>ses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6"/>
          <w:w w:val="105"/>
        </w:rPr>
        <w:t xml:space="preserve"> </w:t>
      </w:r>
      <w:r>
        <w:rPr>
          <w:w w:val="105"/>
        </w:rPr>
        <w:t>ionization</w:t>
      </w:r>
      <w:r>
        <w:rPr>
          <w:spacing w:val="7"/>
          <w:w w:val="105"/>
        </w:rPr>
        <w:t xml:space="preserve"> </w:t>
      </w:r>
      <w:r>
        <w:rPr>
          <w:w w:val="105"/>
        </w:rPr>
        <w:t>states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7"/>
          <w:w w:val="105"/>
        </w:rPr>
        <w:t xml:space="preserve"> </w:t>
      </w:r>
      <w:r>
        <w:rPr>
          <w:w w:val="105"/>
        </w:rPr>
        <w:t>later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7"/>
          <w:w w:val="105"/>
        </w:rPr>
        <w:t xml:space="preserve"> </w:t>
      </w:r>
      <w:r>
        <w:rPr>
          <w:w w:val="105"/>
        </w:rPr>
        <w:t>causes</w:t>
      </w:r>
      <w:r>
        <w:rPr>
          <w:spacing w:val="49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either</w:t>
      </w:r>
      <w:r>
        <w:rPr>
          <w:spacing w:val="41"/>
          <w:w w:val="105"/>
        </w:rPr>
        <w:t xml:space="preserve"> </w:t>
      </w:r>
      <w:r>
        <w:rPr>
          <w:w w:val="105"/>
        </w:rPr>
        <w:t>case,</w:t>
      </w:r>
      <w:r>
        <w:rPr>
          <w:spacing w:val="45"/>
          <w:w w:val="105"/>
        </w:rPr>
        <w:t xml:space="preserve"> </w:t>
      </w:r>
      <w:r>
        <w:rPr>
          <w:w w:val="105"/>
        </w:rPr>
        <w:t>it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40"/>
          <w:w w:val="105"/>
        </w:rPr>
        <w:t xml:space="preserve"> </w:t>
      </w:r>
      <w:r>
        <w:rPr>
          <w:w w:val="105"/>
        </w:rPr>
        <w:t>clear</w:t>
      </w:r>
      <w:r>
        <w:rPr>
          <w:spacing w:val="40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05"/>
        </w:rPr>
        <w:t xml:space="preserve"> </w:t>
      </w:r>
      <w:r>
        <w:rPr>
          <w:w w:val="105"/>
        </w:rPr>
        <w:t>dimming</w:t>
      </w:r>
      <w:r>
        <w:rPr>
          <w:spacing w:val="40"/>
          <w:w w:val="105"/>
        </w:rPr>
        <w:t xml:space="preserve"> </w:t>
      </w:r>
      <w:r>
        <w:rPr>
          <w:spacing w:val="-1"/>
          <w:w w:val="105"/>
        </w:rPr>
        <w:t>magn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tud</w:t>
      </w:r>
      <w:r>
        <w:rPr>
          <w:spacing w:val="-2"/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decreases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0"/>
          <w:w w:val="105"/>
        </w:rPr>
        <w:t xml:space="preserve"> </w:t>
      </w:r>
      <w:r>
        <w:rPr>
          <w:w w:val="105"/>
        </w:rPr>
        <w:t>higher</w:t>
      </w:r>
      <w:r>
        <w:rPr>
          <w:spacing w:val="40"/>
          <w:w w:val="105"/>
        </w:rPr>
        <w:t xml:space="preserve"> </w:t>
      </w:r>
      <w:r>
        <w:rPr>
          <w:w w:val="105"/>
        </w:rPr>
        <w:t>ionization</w:t>
      </w:r>
      <w:r>
        <w:rPr>
          <w:spacing w:val="23"/>
          <w:w w:val="104"/>
        </w:rPr>
        <w:t xml:space="preserve"> </w:t>
      </w:r>
      <w:r>
        <w:rPr>
          <w:w w:val="105"/>
        </w:rPr>
        <w:t>states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e.</w:t>
      </w:r>
      <w:r>
        <w:rPr>
          <w:spacing w:val="45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-6"/>
          <w:w w:val="105"/>
        </w:rPr>
        <w:t>n</w:t>
      </w:r>
      <w:r>
        <w:rPr>
          <w:w w:val="105"/>
        </w:rPr>
        <w:t>tuall</w:t>
      </w:r>
      <w:r>
        <w:rPr>
          <w:spacing w:val="-19"/>
          <w:w w:val="105"/>
        </w:rPr>
        <w:t>y</w:t>
      </w:r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around</w:t>
      </w:r>
      <w:r>
        <w:rPr>
          <w:spacing w:val="16"/>
          <w:w w:val="105"/>
        </w:rPr>
        <w:t xml:space="preserve"> </w:t>
      </w:r>
      <w:r>
        <w:rPr>
          <w:spacing w:val="-18"/>
          <w:w w:val="105"/>
        </w:rPr>
        <w:t>F</w:t>
      </w:r>
      <w:r>
        <w:rPr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XIV</w:t>
      </w:r>
      <w:r>
        <w:rPr>
          <w:spacing w:val="16"/>
          <w:w w:val="105"/>
        </w:rPr>
        <w:t xml:space="preserve"> </w:t>
      </w:r>
      <w:r>
        <w:rPr>
          <w:w w:val="105"/>
        </w:rPr>
        <w:t>at</w:t>
      </w:r>
      <w:r>
        <w:rPr>
          <w:spacing w:val="15"/>
          <w:w w:val="105"/>
        </w:rPr>
        <w:t xml:space="preserve"> </w:t>
      </w:r>
      <w:r>
        <w:rPr>
          <w:w w:val="105"/>
        </w:rPr>
        <w:t>211</w:t>
      </w:r>
      <w:r>
        <w:rPr>
          <w:spacing w:val="1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A,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w w:val="105"/>
        </w:rPr>
        <w:t>immi</w:t>
      </w:r>
      <w:r>
        <w:rPr>
          <w:spacing w:val="-1"/>
          <w:w w:val="105"/>
        </w:rPr>
        <w:t>n</w:t>
      </w:r>
      <w:r>
        <w:rPr>
          <w:w w:val="105"/>
        </w:rPr>
        <w:t>g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no</w:t>
      </w:r>
      <w:r>
        <w:rPr>
          <w:spacing w:val="15"/>
          <w:w w:val="105"/>
        </w:rPr>
        <w:t xml:space="preserve"> </w:t>
      </w:r>
      <w:r>
        <w:rPr>
          <w:w w:val="105"/>
        </w:rPr>
        <w:t>longer</w:t>
      </w:r>
      <w:r>
        <w:rPr>
          <w:spacing w:val="15"/>
          <w:w w:val="105"/>
        </w:rPr>
        <w:t xml:space="preserve"> </w:t>
      </w:r>
      <w:r>
        <w:rPr>
          <w:w w:val="105"/>
        </w:rPr>
        <w:t>clear.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next</w:t>
      </w:r>
      <w:r>
        <w:rPr>
          <w:spacing w:val="16"/>
          <w:w w:val="105"/>
        </w:rPr>
        <w:t xml:space="preserve"> </w:t>
      </w:r>
      <w:r>
        <w:rPr>
          <w:w w:val="105"/>
        </w:rPr>
        <w:t>ionization</w:t>
      </w:r>
      <w:r>
        <w:rPr>
          <w:w w:val="104"/>
        </w:rPr>
        <w:t xml:space="preserve"> </w:t>
      </w:r>
      <w:r>
        <w:rPr>
          <w:w w:val="105"/>
        </w:rPr>
        <w:t>state,</w:t>
      </w:r>
      <w:r>
        <w:rPr>
          <w:spacing w:val="42"/>
          <w:w w:val="105"/>
        </w:rPr>
        <w:t xml:space="preserve"> </w:t>
      </w:r>
      <w:r>
        <w:rPr>
          <w:spacing w:val="-18"/>
          <w:w w:val="105"/>
        </w:rPr>
        <w:t>F</w:t>
      </w:r>
      <w:r>
        <w:rPr>
          <w:w w:val="105"/>
        </w:rPr>
        <w:t>e</w:t>
      </w:r>
      <w:r>
        <w:rPr>
          <w:spacing w:val="38"/>
          <w:w w:val="105"/>
        </w:rPr>
        <w:t xml:space="preserve"> </w:t>
      </w:r>
      <w:r>
        <w:rPr>
          <w:w w:val="105"/>
        </w:rPr>
        <w:t>XV</w:t>
      </w:r>
      <w:r>
        <w:rPr>
          <w:spacing w:val="38"/>
          <w:w w:val="105"/>
        </w:rPr>
        <w:t xml:space="preserve"> </w:t>
      </w:r>
      <w:r>
        <w:rPr>
          <w:w w:val="105"/>
        </w:rPr>
        <w:t>at</w:t>
      </w:r>
      <w:r>
        <w:rPr>
          <w:spacing w:val="38"/>
          <w:w w:val="105"/>
        </w:rPr>
        <w:t xml:space="preserve"> </w:t>
      </w:r>
      <w:r>
        <w:rPr>
          <w:w w:val="105"/>
        </w:rPr>
        <w:t>284</w:t>
      </w:r>
      <w:r>
        <w:rPr>
          <w:spacing w:val="38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proofErr w:type="gramStart"/>
      <w:r>
        <w:rPr>
          <w:w w:val="105"/>
        </w:rPr>
        <w:t>A</w:t>
      </w:r>
      <w:proofErr w:type="gramEnd"/>
      <w:r>
        <w:rPr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sh</w:t>
      </w:r>
      <w:r>
        <w:rPr>
          <w:spacing w:val="-8"/>
          <w:w w:val="105"/>
        </w:rPr>
        <w:t>o</w:t>
      </w:r>
      <w:r>
        <w:rPr>
          <w:w w:val="105"/>
        </w:rPr>
        <w:t>ws</w:t>
      </w:r>
      <w:r>
        <w:rPr>
          <w:spacing w:val="38"/>
          <w:w w:val="105"/>
        </w:rPr>
        <w:t xml:space="preserve"> </w:t>
      </w:r>
      <w:r>
        <w:rPr>
          <w:w w:val="105"/>
        </w:rPr>
        <w:t>strong</w:t>
      </w:r>
      <w:r>
        <w:rPr>
          <w:spacing w:val="38"/>
          <w:w w:val="105"/>
        </w:rPr>
        <w:t xml:space="preserve"> </w:t>
      </w:r>
      <w:r>
        <w:rPr>
          <w:w w:val="105"/>
        </w:rPr>
        <w:t>brig</w:t>
      </w:r>
      <w:r>
        <w:rPr>
          <w:spacing w:val="-7"/>
          <w:w w:val="105"/>
        </w:rPr>
        <w:t>h</w:t>
      </w:r>
      <w:r>
        <w:rPr>
          <w:w w:val="105"/>
        </w:rPr>
        <w:t>tening</w:t>
      </w:r>
      <w:r>
        <w:rPr>
          <w:spacing w:val="38"/>
          <w:w w:val="105"/>
        </w:rPr>
        <w:t xml:space="preserve"> </w:t>
      </w:r>
      <w:r>
        <w:rPr>
          <w:w w:val="105"/>
        </w:rPr>
        <w:t>in</w:t>
      </w:r>
      <w:r>
        <w:rPr>
          <w:spacing w:val="38"/>
          <w:w w:val="105"/>
        </w:rPr>
        <w:t xml:space="preserve"> </w:t>
      </w:r>
      <w:r>
        <w:rPr>
          <w:w w:val="105"/>
        </w:rPr>
        <w:t>res</w:t>
      </w:r>
      <w:r>
        <w:rPr>
          <w:spacing w:val="5"/>
          <w:w w:val="105"/>
        </w:rPr>
        <w:t>p</w:t>
      </w:r>
      <w:r>
        <w:rPr>
          <w:w w:val="105"/>
        </w:rPr>
        <w:t>onse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flare</w:t>
      </w:r>
      <w:r>
        <w:rPr>
          <w:spacing w:val="38"/>
          <w:w w:val="105"/>
        </w:rPr>
        <w:t xml:space="preserve"> </w:t>
      </w:r>
      <w:r>
        <w:rPr>
          <w:w w:val="105"/>
        </w:rPr>
        <w:t>but</w:t>
      </w:r>
      <w:r>
        <w:rPr>
          <w:spacing w:val="38"/>
          <w:w w:val="105"/>
        </w:rPr>
        <w:t xml:space="preserve"> </w:t>
      </w:r>
      <w:r>
        <w:rPr>
          <w:w w:val="105"/>
        </w:rPr>
        <w:t>no</w:t>
      </w:r>
      <w:r>
        <w:rPr>
          <w:spacing w:val="38"/>
          <w:w w:val="105"/>
        </w:rPr>
        <w:t xml:space="preserve"> </w:t>
      </w:r>
      <w:r>
        <w:rPr>
          <w:w w:val="105"/>
        </w:rPr>
        <w:t>dimming.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w w:val="99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hap</w:t>
      </w:r>
      <w:r>
        <w:rPr>
          <w:spacing w:val="1"/>
          <w:w w:val="105"/>
        </w:rPr>
        <w:t>e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</w:t>
      </w:r>
      <w:r>
        <w:rPr>
          <w:spacing w:val="39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r>
        <w:rPr>
          <w:w w:val="105"/>
        </w:rPr>
        <w:t>similar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all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-3"/>
          <w:w w:val="105"/>
        </w:rPr>
        <w:t>s</w:t>
      </w:r>
      <w:r>
        <w:rPr>
          <w:rFonts w:cs="Times New Roman"/>
          <w:spacing w:val="-2"/>
          <w:w w:val="105"/>
          <w:position w:val="8"/>
          <w:sz w:val="16"/>
          <w:szCs w:val="16"/>
        </w:rPr>
        <w:t>3</w:t>
      </w:r>
      <w:r>
        <w:rPr>
          <w:rFonts w:cs="Times New Roman"/>
          <w:spacing w:val="23"/>
          <w:w w:val="105"/>
          <w:position w:val="8"/>
          <w:sz w:val="16"/>
          <w:szCs w:val="16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Using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on,</w:t>
      </w:r>
      <w:r>
        <w:rPr>
          <w:spacing w:val="47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39"/>
          <w:w w:val="105"/>
        </w:rPr>
        <w:t xml:space="preserve"> </w:t>
      </w:r>
      <w:r>
        <w:rPr>
          <w:w w:val="105"/>
        </w:rPr>
        <w:t>developed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7"/>
          <w:w w:val="111"/>
        </w:rPr>
        <w:t xml:space="preserve"> </w:t>
      </w:r>
      <w:r>
        <w:rPr>
          <w:w w:val="105"/>
        </w:rPr>
        <w:t>simple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algor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thm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flare</w:t>
      </w:r>
      <w:r>
        <w:rPr>
          <w:spacing w:val="18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dimming</w:t>
      </w:r>
      <w:r>
        <w:rPr>
          <w:spacing w:val="18"/>
          <w:w w:val="105"/>
        </w:rPr>
        <w:t xml:space="preserve"> </w:t>
      </w:r>
      <w:r>
        <w:rPr>
          <w:w w:val="105"/>
        </w:rPr>
        <w:t>lines.</w:t>
      </w:r>
      <w:r>
        <w:rPr>
          <w:spacing w:val="50"/>
          <w:w w:val="105"/>
        </w:rPr>
        <w:t xml:space="preserve"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assumption</w:t>
      </w:r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99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high</w:t>
      </w:r>
      <w:r>
        <w:rPr>
          <w:spacing w:val="25"/>
          <w:w w:val="105"/>
        </w:rPr>
        <w:t xml:space="preserve"> </w:t>
      </w:r>
      <w:r>
        <w:rPr>
          <w:w w:val="105"/>
        </w:rPr>
        <w:t>ionization</w:t>
      </w:r>
      <w:r>
        <w:rPr>
          <w:spacing w:val="26"/>
          <w:w w:val="105"/>
        </w:rPr>
        <w:t xml:space="preserve"> </w:t>
      </w:r>
      <w:r>
        <w:rPr>
          <w:w w:val="105"/>
        </w:rPr>
        <w:t>states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spacing w:val="3"/>
          <w:w w:val="105"/>
        </w:rPr>
        <w:t>goo</w:t>
      </w:r>
      <w:r>
        <w:rPr>
          <w:spacing w:val="2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xy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what</w:t>
      </w:r>
      <w:r>
        <w:rPr>
          <w:spacing w:val="26"/>
          <w:w w:val="105"/>
        </w:rPr>
        <w:t xml:space="preserve"> </w:t>
      </w:r>
      <w:r>
        <w:rPr>
          <w:rFonts w:cs="Times New Roman"/>
          <w:i/>
          <w:w w:val="105"/>
        </w:rPr>
        <w:t>would</w:t>
      </w:r>
      <w:r>
        <w:rPr>
          <w:rFonts w:cs="Times New Roman"/>
          <w:i/>
          <w:spacing w:val="29"/>
          <w:w w:val="105"/>
        </w:rPr>
        <w:t xml:space="preserve"> </w:t>
      </w:r>
      <w:r>
        <w:rPr>
          <w:rFonts w:cs="Times New Roman"/>
          <w:i/>
          <w:w w:val="105"/>
        </w:rPr>
        <w:t>have</w:t>
      </w:r>
      <w:r>
        <w:rPr>
          <w:rFonts w:cs="Times New Roman"/>
          <w:i/>
          <w:spacing w:val="42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24"/>
          <w:w w:val="99"/>
        </w:rPr>
        <w:t xml:space="preserve"> </w:t>
      </w:r>
      <w:r>
        <w:rPr>
          <w:w w:val="105"/>
        </w:rPr>
        <w:t>ionization</w:t>
      </w:r>
      <w:r>
        <w:rPr>
          <w:spacing w:val="9"/>
          <w:w w:val="105"/>
        </w:rPr>
        <w:t xml:space="preserve"> </w:t>
      </w:r>
      <w:r>
        <w:rPr>
          <w:w w:val="105"/>
        </w:rPr>
        <w:t>states</w:t>
      </w:r>
      <w:r>
        <w:rPr>
          <w:spacing w:val="10"/>
          <w:w w:val="105"/>
        </w:rPr>
        <w:t xml:space="preserve"> </w:t>
      </w:r>
      <w:r>
        <w:rPr>
          <w:w w:val="105"/>
        </w:rPr>
        <w:t>if</w:t>
      </w:r>
      <w:r>
        <w:rPr>
          <w:spacing w:val="10"/>
          <w:w w:val="105"/>
        </w:rPr>
        <w:t xml:space="preserve"> </w:t>
      </w:r>
      <w:r>
        <w:rPr>
          <w:w w:val="105"/>
        </w:rPr>
        <w:t>there</w:t>
      </w:r>
      <w:r>
        <w:rPr>
          <w:spacing w:val="10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>no</w:t>
      </w:r>
      <w:r>
        <w:rPr>
          <w:spacing w:val="9"/>
          <w:w w:val="105"/>
        </w:rPr>
        <w:t xml:space="preserve"> </w:t>
      </w:r>
      <w:r>
        <w:rPr>
          <w:w w:val="105"/>
        </w:rPr>
        <w:t>dimming.</w:t>
      </w:r>
      <w:r>
        <w:rPr>
          <w:spacing w:val="50"/>
          <w:w w:val="105"/>
        </w:rPr>
        <w:t xml:space="preserve"> </w:t>
      </w:r>
      <w:r>
        <w:rPr>
          <w:spacing w:val="-4"/>
          <w:w w:val="105"/>
        </w:rPr>
        <w:t>Howe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magnitudes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timing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quite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-1"/>
          <w:w w:val="105"/>
        </w:rPr>
        <w:t>.</w:t>
      </w:r>
      <w:r>
        <w:rPr>
          <w:spacing w:val="29"/>
          <w:w w:val="109"/>
        </w:rPr>
        <w:t xml:space="preserve"> </w:t>
      </w:r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ac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ount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w w:val="105"/>
        </w:rPr>
        <w:t>this,</w:t>
      </w:r>
      <w:r>
        <w:rPr>
          <w:spacing w:val="33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31"/>
          <w:w w:val="105"/>
        </w:rPr>
        <w:t xml:space="preserve"> </w:t>
      </w:r>
      <w:r>
        <w:rPr>
          <w:w w:val="105"/>
        </w:rPr>
        <w:t>scale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larger</w:t>
      </w:r>
      <w:r>
        <w:rPr>
          <w:spacing w:val="3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shift</w:t>
      </w:r>
      <w:r>
        <w:rPr>
          <w:spacing w:val="31"/>
          <w:w w:val="105"/>
        </w:rPr>
        <w:t xml:space="preserve"> </w:t>
      </w:r>
      <w:r>
        <w:rPr>
          <w:w w:val="105"/>
        </w:rPr>
        <w:t>it</w:t>
      </w:r>
      <w:r>
        <w:rPr>
          <w:spacing w:val="31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time</w:t>
      </w:r>
      <w:r>
        <w:rPr>
          <w:spacing w:val="31"/>
          <w:w w:val="105"/>
        </w:rPr>
        <w:t xml:space="preserve"> </w:t>
      </w:r>
      <w:r>
        <w:rPr>
          <w:w w:val="105"/>
        </w:rPr>
        <w:t>so</w:t>
      </w:r>
      <w:r>
        <w:rPr>
          <w:spacing w:val="31"/>
          <w:w w:val="105"/>
        </w:rPr>
        <w:t xml:space="preserve"> </w:t>
      </w:r>
      <w:r>
        <w:rPr>
          <w:w w:val="105"/>
        </w:rPr>
        <w:t>that</w:t>
      </w:r>
      <w:r>
        <w:rPr>
          <w:spacing w:val="31"/>
          <w:w w:val="105"/>
        </w:rPr>
        <w:t xml:space="preserve"> </w:t>
      </w:r>
      <w:r>
        <w:rPr>
          <w:w w:val="105"/>
        </w:rPr>
        <w:t>they</w:t>
      </w:r>
      <w:r>
        <w:rPr>
          <w:spacing w:val="30"/>
          <w:w w:val="10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d.</w:t>
      </w:r>
      <w:r>
        <w:rPr>
          <w:spacing w:val="28"/>
          <w:w w:val="109"/>
        </w:rPr>
        <w:t xml:space="preserve"> </w:t>
      </w:r>
      <w:r>
        <w:rPr>
          <w:w w:val="105"/>
        </w:rPr>
        <w:t>An</w:t>
      </w:r>
      <w:r>
        <w:rPr>
          <w:spacing w:val="23"/>
          <w:w w:val="105"/>
        </w:rPr>
        <w:t xml:space="preserve"> </w:t>
      </w:r>
      <w:r>
        <w:rPr>
          <w:w w:val="105"/>
        </w:rPr>
        <w:t>example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process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Figure</w:t>
      </w:r>
      <w:r>
        <w:rPr>
          <w:spacing w:val="24"/>
          <w:w w:val="105"/>
        </w:rPr>
        <w:t xml:space="preserve"> </w:t>
      </w:r>
      <w:r>
        <w:rPr>
          <w:w w:val="105"/>
        </w:rPr>
        <w:t>4.12</w:t>
      </w:r>
      <w:ins w:id="187" w:author="Tom Woods" w:date="2016-01-27T20:32:00Z">
        <w:r w:rsidR="00AC538B">
          <w:rPr>
            <w:w w:val="105"/>
          </w:rPr>
          <w:t>,</w:t>
        </w:r>
      </w:ins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proofErr w:type="gramStart"/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flow-c</w:t>
      </w:r>
      <w:r>
        <w:rPr>
          <w:spacing w:val="-2"/>
          <w:w w:val="105"/>
        </w:rPr>
        <w:t>hart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algorithm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</w:t>
      </w:r>
      <w:r>
        <w:rPr>
          <w:spacing w:val="-2"/>
          <w:w w:val="105"/>
        </w:rPr>
        <w:t>n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10"/>
        </w:rPr>
        <w:t xml:space="preserve"> </w:t>
      </w:r>
      <w:r>
        <w:rPr>
          <w:w w:val="105"/>
        </w:rPr>
        <w:t>Figure</w:t>
      </w:r>
      <w:r>
        <w:rPr>
          <w:spacing w:val="17"/>
          <w:w w:val="105"/>
        </w:rPr>
        <w:t xml:space="preserve"> </w:t>
      </w:r>
      <w:r>
        <w:rPr>
          <w:w w:val="105"/>
        </w:rPr>
        <w:t>4.13.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-sec</w:t>
      </w:r>
      <w:r>
        <w:rPr>
          <w:spacing w:val="-1"/>
          <w:w w:val="105"/>
        </w:rPr>
        <w:t>ond</w:t>
      </w:r>
      <w:r>
        <w:rPr>
          <w:spacing w:val="18"/>
          <w:w w:val="105"/>
        </w:rPr>
        <w:t xml:space="preserve"> </w:t>
      </w:r>
      <w:r>
        <w:rPr>
          <w:w w:val="105"/>
        </w:rPr>
        <w:t>EVE</w:t>
      </w:r>
      <w:r>
        <w:rPr>
          <w:spacing w:val="18"/>
          <w:w w:val="105"/>
        </w:rPr>
        <w:t xml:space="preserve"> </w:t>
      </w:r>
      <w:del w:id="188" w:author="Tom Woods" w:date="2016-01-27T20:32:00Z">
        <w:r w:rsidDel="00AC538B">
          <w:rPr>
            <w:w w:val="105"/>
          </w:rPr>
          <w:delText>data</w:delText>
        </w:r>
        <w:r w:rsidDel="00AC538B">
          <w:rPr>
            <w:spacing w:val="17"/>
            <w:w w:val="105"/>
          </w:rPr>
          <w:delText xml:space="preserve"> </w:delText>
        </w:r>
      </w:del>
      <w:ins w:id="189" w:author="Tom Woods" w:date="2016-01-27T20:32:00Z">
        <w:r w:rsidR="00AC538B">
          <w:rPr>
            <w:w w:val="105"/>
          </w:rPr>
          <w:t>spectra</w:t>
        </w:r>
        <w:r w:rsidR="00AC538B">
          <w:rPr>
            <w:spacing w:val="17"/>
            <w:w w:val="105"/>
          </w:rPr>
          <w:t xml:space="preserve"> </w:t>
        </w:r>
      </w:ins>
      <w:r>
        <w:rPr>
          <w:w w:val="105"/>
        </w:rPr>
        <w:t>are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age</w:t>
      </w:r>
      <w:r>
        <w:rPr>
          <w:spacing w:val="-2"/>
          <w:w w:val="105"/>
        </w:rPr>
        <w:t>d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wo-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nut</w:t>
      </w:r>
      <w:r>
        <w:rPr>
          <w:spacing w:val="-3"/>
          <w:w w:val="105"/>
        </w:rPr>
        <w:t>es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du</w:t>
      </w:r>
      <w:r>
        <w:rPr>
          <w:spacing w:val="-2"/>
          <w:w w:val="105"/>
        </w:rPr>
        <w:t>ce</w:t>
      </w:r>
      <w:r>
        <w:rPr>
          <w:spacing w:val="18"/>
          <w:w w:val="105"/>
        </w:rPr>
        <w:t xml:space="preserve"> </w:t>
      </w:r>
      <w:r>
        <w:rPr>
          <w:w w:val="105"/>
        </w:rPr>
        <w:t>noise</w:t>
      </w:r>
      <w:r>
        <w:rPr>
          <w:spacing w:val="17"/>
          <w:w w:val="105"/>
        </w:rPr>
        <w:t xml:space="preserve"> </w:t>
      </w:r>
      <w:r>
        <w:rPr>
          <w:w w:val="105"/>
        </w:rPr>
        <w:t>(see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18"/>
          <w:w w:val="105"/>
        </w:rPr>
        <w:t xml:space="preserve"> </w:t>
      </w:r>
      <w:r>
        <w:rPr>
          <w:w w:val="105"/>
        </w:rPr>
        <w:t>line</w:t>
      </w:r>
      <w:r>
        <w:rPr>
          <w:spacing w:val="49"/>
          <w:w w:val="99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Figure</w:t>
      </w:r>
      <w:r>
        <w:rPr>
          <w:spacing w:val="33"/>
          <w:w w:val="105"/>
        </w:rPr>
        <w:t xml:space="preserve"> </w:t>
      </w:r>
      <w:r>
        <w:rPr>
          <w:w w:val="105"/>
        </w:rPr>
        <w:t>4.12)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simple</w:t>
      </w:r>
      <w:r>
        <w:rPr>
          <w:spacing w:val="33"/>
          <w:w w:val="105"/>
        </w:rPr>
        <w:t xml:space="preserve"> </w:t>
      </w:r>
      <w:r>
        <w:rPr>
          <w:w w:val="105"/>
        </w:rPr>
        <w:t>IDL</w:t>
      </w:r>
      <w:r>
        <w:rPr>
          <w:spacing w:val="34"/>
          <w:w w:val="105"/>
        </w:rPr>
        <w:t xml:space="preserve"> </w:t>
      </w:r>
      <w:r>
        <w:rPr>
          <w:rFonts w:cs="Times New Roman"/>
          <w:i/>
          <w:spacing w:val="-1"/>
          <w:w w:val="105"/>
        </w:rPr>
        <w:t>max</w:t>
      </w:r>
      <w:r>
        <w:rPr>
          <w:rFonts w:cs="Times New Roman"/>
          <w:i/>
          <w:spacing w:val="4"/>
          <w:w w:val="105"/>
        </w:rPr>
        <w:t xml:space="preserve"> </w:t>
      </w:r>
      <w:r>
        <w:rPr>
          <w:w w:val="105"/>
        </w:rPr>
        <w:t>function</w:t>
      </w:r>
      <w:r>
        <w:rPr>
          <w:spacing w:val="33"/>
          <w:w w:val="105"/>
        </w:rPr>
        <w:t xml:space="preserve"> </w:t>
      </w:r>
      <w:ins w:id="190" w:author="Tom Woods" w:date="2016-01-27T20:33:00Z">
        <w:r w:rsidR="00220C01">
          <w:rPr>
            <w:spacing w:val="33"/>
            <w:w w:val="105"/>
          </w:rPr>
          <w:t xml:space="preserve">is </w:t>
        </w:r>
      </w:ins>
      <w:r>
        <w:rPr>
          <w:w w:val="105"/>
        </w:rPr>
        <w:t>applied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find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for</w:t>
      </w:r>
      <w:r>
        <w:rPr>
          <w:spacing w:val="24"/>
          <w:w w:val="106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26"/>
          <w:w w:val="105"/>
        </w:rPr>
        <w:t xml:space="preserve"> </w:t>
      </w:r>
      <w:r>
        <w:rPr>
          <w:w w:val="105"/>
        </w:rPr>
        <w:t>emission</w:t>
      </w:r>
      <w:r>
        <w:rPr>
          <w:spacing w:val="27"/>
          <w:w w:val="105"/>
        </w:rPr>
        <w:t xml:space="preserve"> </w:t>
      </w:r>
      <w:r>
        <w:rPr>
          <w:w w:val="105"/>
        </w:rPr>
        <w:t>line</w:t>
      </w:r>
      <w:r>
        <w:rPr>
          <w:spacing w:val="27"/>
          <w:w w:val="105"/>
        </w:rPr>
        <w:t xml:space="preserve"> </w:t>
      </w:r>
      <w:r>
        <w:rPr>
          <w:w w:val="105"/>
        </w:rPr>
        <w:t>listed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Tab</w:t>
      </w:r>
      <w:r>
        <w:rPr>
          <w:spacing w:val="-5"/>
          <w:w w:val="105"/>
        </w:rPr>
        <w:t>le</w:t>
      </w:r>
      <w:r>
        <w:rPr>
          <w:spacing w:val="27"/>
          <w:w w:val="105"/>
        </w:rPr>
        <w:t xml:space="preserve"> </w:t>
      </w:r>
      <w:r>
        <w:rPr>
          <w:w w:val="105"/>
        </w:rPr>
        <w:t>2.1.</w:t>
      </w:r>
      <w:r>
        <w:rPr>
          <w:spacing w:val="22"/>
          <w:w w:val="105"/>
        </w:rPr>
        <w:t xml:space="preserve"> </w:t>
      </w:r>
      <w:r>
        <w:rPr>
          <w:w w:val="105"/>
        </w:rPr>
        <w:t>Then,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scaled</w:t>
      </w:r>
      <w:r>
        <w:rPr>
          <w:spacing w:val="27"/>
          <w:w w:val="105"/>
        </w:rPr>
        <w:t xml:space="preserve"> </w:t>
      </w:r>
      <w:r>
        <w:rPr>
          <w:w w:val="105"/>
        </w:rPr>
        <w:t>non-dimming</w:t>
      </w:r>
      <w:r>
        <w:rPr>
          <w:spacing w:val="26"/>
          <w:w w:val="105"/>
        </w:rPr>
        <w:t xml:space="preserve"> </w:t>
      </w:r>
      <w:r>
        <w:rPr>
          <w:w w:val="105"/>
        </w:rPr>
        <w:t>emission</w:t>
      </w:r>
      <w:r>
        <w:rPr>
          <w:spacing w:val="27"/>
          <w:w w:val="105"/>
        </w:rPr>
        <w:t xml:space="preserve"> </w:t>
      </w:r>
      <w:r>
        <w:rPr>
          <w:w w:val="105"/>
        </w:rPr>
        <w:t>line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shifted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10"/>
        </w:rPr>
        <w:t xml:space="preserve"> </w:t>
      </w:r>
      <w:r>
        <w:rPr>
          <w:w w:val="105"/>
        </w:rPr>
        <w:t>time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9"/>
          <w:w w:val="105"/>
        </w:rPr>
        <w:t xml:space="preserve"> </w:t>
      </w:r>
      <w:r>
        <w:rPr>
          <w:w w:val="105"/>
        </w:rPr>
        <w:t>that</w:t>
      </w:r>
      <w:r>
        <w:rPr>
          <w:spacing w:val="8"/>
          <w:w w:val="105"/>
        </w:rPr>
        <w:t xml:space="preserve"> </w:t>
      </w:r>
      <w:r>
        <w:rPr>
          <w:w w:val="105"/>
        </w:rPr>
        <w:t>its</w:t>
      </w:r>
      <w:r>
        <w:rPr>
          <w:spacing w:val="9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mat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one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dimming</w:t>
      </w:r>
      <w:r>
        <w:rPr>
          <w:spacing w:val="8"/>
          <w:w w:val="105"/>
        </w:rPr>
        <w:t xml:space="preserve"> </w:t>
      </w:r>
      <w:r>
        <w:rPr>
          <w:w w:val="105"/>
        </w:rPr>
        <w:t>line</w:t>
      </w:r>
      <w:r>
        <w:rPr>
          <w:spacing w:val="9"/>
          <w:w w:val="105"/>
        </w:rPr>
        <w:t xml:space="preserve"> </w:t>
      </w:r>
      <w:r>
        <w:rPr>
          <w:w w:val="105"/>
        </w:rPr>
        <w:t>(see</w:t>
      </w:r>
      <w:r>
        <w:rPr>
          <w:spacing w:val="8"/>
          <w:w w:val="105"/>
        </w:rPr>
        <w:t xml:space="preserve"> </w:t>
      </w:r>
      <w:r>
        <w:rPr>
          <w:w w:val="105"/>
        </w:rPr>
        <w:t>green</w:t>
      </w:r>
      <w:r>
        <w:rPr>
          <w:spacing w:val="9"/>
          <w:w w:val="105"/>
        </w:rPr>
        <w:t xml:space="preserve"> </w:t>
      </w:r>
      <w:r>
        <w:rPr>
          <w:w w:val="105"/>
        </w:rPr>
        <w:t>line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Figure</w:t>
      </w:r>
      <w:r>
        <w:rPr>
          <w:spacing w:val="8"/>
          <w:w w:val="105"/>
        </w:rPr>
        <w:t xml:space="preserve"> </w:t>
      </w:r>
      <w:r>
        <w:rPr>
          <w:w w:val="105"/>
        </w:rPr>
        <w:t>4.12).</w:t>
      </w:r>
      <w:r>
        <w:rPr>
          <w:spacing w:val="44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nal</w:t>
      </w:r>
      <w:r>
        <w:rPr>
          <w:spacing w:val="-4"/>
          <w:w w:val="105"/>
        </w:rPr>
        <w:t>l</w:t>
      </w:r>
      <w:r>
        <w:rPr>
          <w:spacing w:val="-3"/>
          <w:w w:val="105"/>
        </w:rPr>
        <w:t>y,</w:t>
      </w:r>
      <w:r>
        <w:rPr>
          <w:spacing w:val="23"/>
          <w:w w:val="109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scaled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time-shifted</w:t>
      </w:r>
      <w:r>
        <w:rPr>
          <w:spacing w:val="18"/>
          <w:w w:val="105"/>
        </w:rPr>
        <w:t xml:space="preserve"> </w:t>
      </w:r>
      <w:r>
        <w:rPr>
          <w:w w:val="105"/>
        </w:rPr>
        <w:t>non-dimming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subtracted</w:t>
      </w:r>
      <w:r>
        <w:rPr>
          <w:spacing w:val="18"/>
          <w:w w:val="105"/>
        </w:rPr>
        <w:t xml:space="preserve"> </w:t>
      </w:r>
      <w:r>
        <w:rPr>
          <w:w w:val="105"/>
        </w:rPr>
        <w:t>from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dimming</w:t>
      </w:r>
      <w:r>
        <w:rPr>
          <w:spacing w:val="18"/>
          <w:w w:val="105"/>
        </w:rPr>
        <w:t xml:space="preserve"> </w:t>
      </w:r>
      <w:r>
        <w:rPr>
          <w:w w:val="105"/>
        </w:rPr>
        <w:t>emission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23"/>
          <w:w w:val="99"/>
        </w:rPr>
        <w:t xml:space="preserve"> </w:t>
      </w:r>
      <w:ins w:id="191" w:author="Tom Woods" w:date="2016-01-27T20:33:00Z">
        <w:r w:rsidR="00220C01">
          <w:rPr>
            <w:spacing w:val="23"/>
            <w:w w:val="99"/>
          </w:rPr>
          <w:t xml:space="preserve">to obtain the dimming-only contribution </w:t>
        </w:r>
      </w:ins>
      <w:r>
        <w:rPr>
          <w:w w:val="105"/>
        </w:rPr>
        <w:t>(see</w:t>
      </w:r>
      <w:r>
        <w:rPr>
          <w:spacing w:val="11"/>
          <w:w w:val="105"/>
        </w:rPr>
        <w:t xml:space="preserve"> </w:t>
      </w:r>
      <w:r>
        <w:rPr>
          <w:w w:val="105"/>
        </w:rPr>
        <w:t>blue</w:t>
      </w:r>
      <w:r>
        <w:rPr>
          <w:spacing w:val="11"/>
          <w:w w:val="105"/>
        </w:rPr>
        <w:t xml:space="preserve"> </w:t>
      </w:r>
      <w:r>
        <w:rPr>
          <w:w w:val="105"/>
        </w:rPr>
        <w:t>line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Figure</w:t>
      </w:r>
      <w:r>
        <w:rPr>
          <w:spacing w:val="11"/>
          <w:w w:val="105"/>
        </w:rPr>
        <w:t xml:space="preserve"> </w:t>
      </w:r>
      <w:r>
        <w:rPr>
          <w:w w:val="105"/>
        </w:rPr>
        <w:t>4.12).</w:t>
      </w:r>
    </w:p>
    <w:p w14:paraId="3887A724" w14:textId="67CB6DD7" w:rsidR="00A46697" w:rsidRDefault="0038548A">
      <w:pPr>
        <w:pStyle w:val="BodyText"/>
        <w:spacing w:before="178" w:line="455" w:lineRule="auto"/>
        <w:ind w:left="120" w:right="117" w:firstLine="576"/>
        <w:jc w:val="both"/>
      </w:pPr>
      <w:r>
        <w:pict w14:anchorId="7229C267">
          <v:group id="_x0000_s2100" style="position:absolute;left:0;text-align:left;margin-left:1in;margin-top:172.4pt;width:187.2pt;height:.1pt;z-index:-45616;mso-position-horizontal-relative:page" coordorigin="1440,3449" coordsize="3744,2">
            <v:shape id="_x0000_s2101" style="position:absolute;left:1440;top:3449;width:3744;height:2" coordorigin="1440,3449" coordsize="3744,0" path="m1440,3449l5184,3449e" filled="f" strokeweight="5054emu">
              <v:path arrowok="t"/>
            </v:shape>
            <w10:wrap anchorx="page"/>
          </v:group>
        </w:pict>
      </w:r>
      <w:r w:rsidR="005748F0">
        <w:rPr>
          <w:w w:val="105"/>
        </w:rPr>
        <w:t>The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red</w:t>
      </w:r>
      <w:r w:rsidR="005748F0">
        <w:rPr>
          <w:spacing w:val="23"/>
          <w:w w:val="105"/>
        </w:rPr>
        <w:t xml:space="preserve"> </w:t>
      </w:r>
      <w:r w:rsidR="005748F0">
        <w:rPr>
          <w:spacing w:val="-2"/>
          <w:w w:val="105"/>
        </w:rPr>
        <w:t>li</w:t>
      </w:r>
      <w:r w:rsidR="005748F0">
        <w:rPr>
          <w:spacing w:val="-1"/>
          <w:w w:val="105"/>
        </w:rPr>
        <w:t>n</w:t>
      </w:r>
      <w:r w:rsidR="005748F0">
        <w:rPr>
          <w:spacing w:val="-2"/>
          <w:w w:val="105"/>
        </w:rPr>
        <w:t>e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Figure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4.12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same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red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that</w:t>
      </w:r>
      <w:r w:rsidR="005748F0">
        <w:rPr>
          <w:spacing w:val="22"/>
          <w:w w:val="105"/>
        </w:rPr>
        <w:t xml:space="preserve"> </w:t>
      </w:r>
      <w:r w:rsidR="005748F0">
        <w:rPr>
          <w:spacing w:val="-4"/>
          <w:w w:val="105"/>
        </w:rPr>
        <w:t>w</w:t>
      </w:r>
      <w:r w:rsidR="005748F0">
        <w:rPr>
          <w:spacing w:val="-3"/>
          <w:w w:val="105"/>
        </w:rPr>
        <w:t>as</w:t>
      </w:r>
      <w:ins w:id="192" w:author="Tom Woods" w:date="2016-01-27T20:34:00Z">
        <w:r w:rsidR="00220C01">
          <w:rPr>
            <w:spacing w:val="-3"/>
            <w:w w:val="105"/>
          </w:rPr>
          <w:t xml:space="preserve"> shown</w:t>
        </w:r>
      </w:ins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3"/>
          <w:w w:val="105"/>
        </w:rPr>
        <w:t xml:space="preserve"> </w:t>
      </w:r>
      <w:r w:rsidR="005748F0">
        <w:rPr>
          <w:w w:val="105"/>
        </w:rPr>
        <w:t>Figure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4.3,</w:t>
      </w:r>
      <w:r w:rsidR="005748F0">
        <w:rPr>
          <w:spacing w:val="25"/>
          <w:w w:val="105"/>
        </w:rPr>
        <w:t xml:space="preserve"> </w:t>
      </w:r>
      <w:r w:rsidR="005748F0">
        <w:rPr>
          <w:spacing w:val="-3"/>
          <w:w w:val="105"/>
        </w:rPr>
        <w:t>w</w:t>
      </w:r>
      <w:r w:rsidR="005748F0">
        <w:rPr>
          <w:spacing w:val="-2"/>
          <w:w w:val="105"/>
        </w:rPr>
        <w:t>h</w:t>
      </w:r>
      <w:r w:rsidR="005748F0">
        <w:rPr>
          <w:spacing w:val="-3"/>
          <w:w w:val="105"/>
        </w:rPr>
        <w:t>ic</w:t>
      </w:r>
      <w:r w:rsidR="005748F0">
        <w:rPr>
          <w:spacing w:val="-2"/>
          <w:w w:val="105"/>
        </w:rPr>
        <w:t>h</w:t>
      </w:r>
      <w:r w:rsidR="005748F0">
        <w:rPr>
          <w:spacing w:val="22"/>
          <w:w w:val="105"/>
        </w:rPr>
        <w:t xml:space="preserve"> </w:t>
      </w:r>
      <w:r w:rsidR="005748F0">
        <w:rPr>
          <w:w w:val="105"/>
        </w:rPr>
        <w:t>corresponded</w:t>
      </w:r>
      <w:r w:rsidR="005748F0">
        <w:rPr>
          <w:spacing w:val="27"/>
          <w:w w:val="110"/>
        </w:rPr>
        <w:t xml:space="preserve"> </w:t>
      </w:r>
      <w:r w:rsidR="005748F0">
        <w:rPr>
          <w:w w:val="105"/>
        </w:rPr>
        <w:t>to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area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AIA</w:t>
      </w:r>
      <w:r w:rsidR="005748F0">
        <w:rPr>
          <w:spacing w:val="20"/>
          <w:w w:val="105"/>
        </w:rPr>
        <w:t xml:space="preserve"> </w:t>
      </w:r>
      <w:r w:rsidR="005748F0">
        <w:rPr>
          <w:spacing w:val="-1"/>
          <w:w w:val="105"/>
        </w:rPr>
        <w:t>thought</w:t>
      </w:r>
      <w:r w:rsidR="005748F0">
        <w:rPr>
          <w:spacing w:val="21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20"/>
          <w:w w:val="105"/>
        </w:rPr>
        <w:t xml:space="preserve"> </w:t>
      </w:r>
      <w:r w:rsidR="005748F0">
        <w:rPr>
          <w:spacing w:val="2"/>
          <w:w w:val="105"/>
        </w:rPr>
        <w:t>b</w:t>
      </w:r>
      <w:r w:rsidR="005748F0">
        <w:rPr>
          <w:spacing w:val="3"/>
          <w:w w:val="105"/>
        </w:rPr>
        <w:t>e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most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associated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with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mass-loss</w:t>
      </w:r>
      <w:r w:rsidR="005748F0">
        <w:rPr>
          <w:spacing w:val="21"/>
          <w:w w:val="105"/>
        </w:rPr>
        <w:t xml:space="preserve"> </w:t>
      </w:r>
      <w:r w:rsidR="005748F0">
        <w:rPr>
          <w:w w:val="105"/>
        </w:rPr>
        <w:t>from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corresponding</w:t>
      </w:r>
      <w:r w:rsidR="005748F0">
        <w:rPr>
          <w:spacing w:val="22"/>
          <w:w w:val="99"/>
        </w:rPr>
        <w:t xml:space="preserve"> </w:t>
      </w:r>
      <w:r w:rsidR="005748F0">
        <w:rPr>
          <w:spacing w:val="-1"/>
          <w:w w:val="105"/>
        </w:rPr>
        <w:t>ob</w:t>
      </w:r>
      <w:r w:rsidR="005748F0">
        <w:rPr>
          <w:spacing w:val="-2"/>
          <w:w w:val="105"/>
        </w:rPr>
        <w:t>se</w:t>
      </w:r>
      <w:r w:rsidR="005748F0">
        <w:rPr>
          <w:spacing w:val="-1"/>
          <w:w w:val="105"/>
        </w:rPr>
        <w:t>rv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d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CME.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It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clear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that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9"/>
          <w:w w:val="105"/>
        </w:rPr>
        <w:t xml:space="preserve"> </w:t>
      </w:r>
      <w:proofErr w:type="spellStart"/>
      <w:r w:rsidR="005748F0">
        <w:rPr>
          <w:spacing w:val="-1"/>
          <w:w w:val="105"/>
        </w:rPr>
        <w:t>d</w:t>
      </w:r>
      <w:r w:rsidR="005748F0">
        <w:rPr>
          <w:spacing w:val="-2"/>
          <w:w w:val="105"/>
        </w:rPr>
        <w:t>ec</w:t>
      </w:r>
      <w:r w:rsidR="005748F0">
        <w:rPr>
          <w:spacing w:val="-1"/>
          <w:w w:val="105"/>
        </w:rPr>
        <w:t>onv</w:t>
      </w:r>
      <w:r w:rsidR="005748F0">
        <w:rPr>
          <w:spacing w:val="-2"/>
          <w:w w:val="105"/>
        </w:rPr>
        <w:t>ol</w:t>
      </w:r>
      <w:r w:rsidR="005748F0">
        <w:rPr>
          <w:spacing w:val="-1"/>
          <w:w w:val="105"/>
        </w:rPr>
        <w:t>ut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on</w:t>
      </w:r>
      <w:proofErr w:type="spellEnd"/>
      <w:r w:rsidR="005748F0">
        <w:rPr>
          <w:spacing w:val="18"/>
          <w:w w:val="105"/>
        </w:rPr>
        <w:t xml:space="preserve"> </w:t>
      </w:r>
      <w:r w:rsidR="005748F0">
        <w:rPr>
          <w:spacing w:val="1"/>
          <w:w w:val="105"/>
        </w:rPr>
        <w:t>me</w:t>
      </w:r>
      <w:r w:rsidR="005748F0">
        <w:rPr>
          <w:w w:val="105"/>
        </w:rPr>
        <w:t>th</w:t>
      </w:r>
      <w:r w:rsidR="005748F0">
        <w:rPr>
          <w:spacing w:val="1"/>
          <w:w w:val="105"/>
        </w:rPr>
        <w:t>o</w:t>
      </w:r>
      <w:r w:rsidR="005748F0">
        <w:rPr>
          <w:w w:val="105"/>
        </w:rPr>
        <w:t>d</w:t>
      </w:r>
      <w:r w:rsidR="005748F0">
        <w:rPr>
          <w:spacing w:val="18"/>
          <w:w w:val="105"/>
        </w:rPr>
        <w:t xml:space="preserve"> </w:t>
      </w:r>
      <w:r w:rsidR="005748F0">
        <w:rPr>
          <w:spacing w:val="-1"/>
          <w:w w:val="105"/>
        </w:rPr>
        <w:t>app</w:t>
      </w:r>
      <w:r w:rsidR="005748F0">
        <w:rPr>
          <w:spacing w:val="-2"/>
          <w:w w:val="105"/>
        </w:rPr>
        <w:t>lie</w:t>
      </w:r>
      <w:r w:rsidR="005748F0">
        <w:rPr>
          <w:spacing w:val="-1"/>
          <w:w w:val="105"/>
        </w:rPr>
        <w:t>d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brings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EVE</w:t>
      </w:r>
      <w:r w:rsidR="005748F0">
        <w:rPr>
          <w:spacing w:val="19"/>
          <w:w w:val="105"/>
        </w:rPr>
        <w:t xml:space="preserve"> </w:t>
      </w:r>
      <w:r w:rsidR="005748F0">
        <w:rPr>
          <w:spacing w:val="-3"/>
          <w:w w:val="105"/>
        </w:rPr>
        <w:t>li</w:t>
      </w:r>
      <w:r w:rsidR="005748F0">
        <w:rPr>
          <w:spacing w:val="-2"/>
          <w:w w:val="105"/>
        </w:rPr>
        <w:t>ght</w:t>
      </w:r>
      <w:r w:rsidR="005748F0">
        <w:rPr>
          <w:spacing w:val="18"/>
          <w:w w:val="105"/>
        </w:rPr>
        <w:t xml:space="preserve"> </w:t>
      </w:r>
      <w:r w:rsidR="005748F0">
        <w:rPr>
          <w:spacing w:val="-3"/>
          <w:w w:val="105"/>
        </w:rPr>
        <w:t>c</w:t>
      </w:r>
      <w:r w:rsidR="005748F0">
        <w:rPr>
          <w:spacing w:val="-2"/>
          <w:w w:val="105"/>
        </w:rPr>
        <w:t>urv</w:t>
      </w:r>
      <w:r w:rsidR="005748F0">
        <w:rPr>
          <w:spacing w:val="-3"/>
          <w:w w:val="105"/>
        </w:rPr>
        <w:t>e</w:t>
      </w:r>
      <w:r w:rsidR="005748F0">
        <w:rPr>
          <w:spacing w:val="18"/>
          <w:w w:val="105"/>
        </w:rPr>
        <w:t xml:space="preserve"> </w:t>
      </w:r>
      <w:r w:rsidR="005748F0">
        <w:rPr>
          <w:spacing w:val="-4"/>
          <w:w w:val="105"/>
        </w:rPr>
        <w:t>mu</w:t>
      </w:r>
      <w:r w:rsidR="005748F0">
        <w:rPr>
          <w:spacing w:val="-5"/>
          <w:w w:val="105"/>
        </w:rPr>
        <w:t>c</w:t>
      </w:r>
      <w:r w:rsidR="005748F0">
        <w:rPr>
          <w:spacing w:val="-4"/>
          <w:w w:val="105"/>
        </w:rPr>
        <w:t>h</w:t>
      </w:r>
      <w:r w:rsidR="005748F0">
        <w:rPr>
          <w:spacing w:val="41"/>
          <w:w w:val="110"/>
        </w:rPr>
        <w:t xml:space="preserve"> </w:t>
      </w:r>
      <w:r w:rsidR="005748F0">
        <w:rPr>
          <w:w w:val="105"/>
        </w:rPr>
        <w:t>closer</w:t>
      </w:r>
      <w:r w:rsidR="005748F0">
        <w:rPr>
          <w:spacing w:val="47"/>
          <w:w w:val="105"/>
        </w:rPr>
        <w:t xml:space="preserve"> </w:t>
      </w:r>
      <w:r w:rsidR="005748F0">
        <w:rPr>
          <w:w w:val="105"/>
        </w:rPr>
        <w:t>(from</w:t>
      </w:r>
      <w:r w:rsidR="005748F0">
        <w:rPr>
          <w:spacing w:val="47"/>
          <w:w w:val="105"/>
        </w:rPr>
        <w:t xml:space="preserve"> </w:t>
      </w:r>
      <w:r w:rsidR="005748F0">
        <w:rPr>
          <w:spacing w:val="-2"/>
          <w:w w:val="105"/>
        </w:rPr>
        <w:t>b</w:t>
      </w:r>
      <w:r w:rsidR="005748F0">
        <w:rPr>
          <w:spacing w:val="-3"/>
          <w:w w:val="105"/>
        </w:rPr>
        <w:t>l</w:t>
      </w:r>
      <w:r w:rsidR="005748F0">
        <w:rPr>
          <w:spacing w:val="-2"/>
          <w:w w:val="105"/>
        </w:rPr>
        <w:t>ack</w:t>
      </w:r>
      <w:r w:rsidR="005748F0">
        <w:rPr>
          <w:spacing w:val="47"/>
          <w:w w:val="105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48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47"/>
          <w:w w:val="105"/>
        </w:rPr>
        <w:t xml:space="preserve"> </w:t>
      </w:r>
      <w:r w:rsidR="005748F0">
        <w:rPr>
          <w:w w:val="105"/>
        </w:rPr>
        <w:t>blue</w:t>
      </w:r>
      <w:r w:rsidR="005748F0">
        <w:rPr>
          <w:spacing w:val="47"/>
          <w:w w:val="105"/>
        </w:rPr>
        <w:t xml:space="preserve"> </w:t>
      </w:r>
      <w:r w:rsidR="005748F0">
        <w:rPr>
          <w:w w:val="105"/>
        </w:rPr>
        <w:t>line)</w:t>
      </w:r>
      <w:r w:rsidR="005748F0">
        <w:rPr>
          <w:spacing w:val="48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47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47"/>
          <w:w w:val="105"/>
        </w:rPr>
        <w:t xml:space="preserve"> </w:t>
      </w:r>
      <w:r w:rsidR="005748F0">
        <w:rPr>
          <w:w w:val="105"/>
        </w:rPr>
        <w:t>AIA</w:t>
      </w:r>
      <w:r w:rsidR="005748F0">
        <w:rPr>
          <w:spacing w:val="48"/>
          <w:w w:val="105"/>
        </w:rPr>
        <w:t xml:space="preserve"> </w:t>
      </w:r>
      <w:r w:rsidR="005748F0">
        <w:rPr>
          <w:w w:val="105"/>
        </w:rPr>
        <w:t>one</w:t>
      </w:r>
      <w:r w:rsidR="005748F0">
        <w:rPr>
          <w:spacing w:val="47"/>
          <w:w w:val="105"/>
        </w:rPr>
        <w:t xml:space="preserve"> </w:t>
      </w:r>
      <w:r w:rsidR="005748F0">
        <w:rPr>
          <w:w w:val="105"/>
        </w:rPr>
        <w:t>(red</w:t>
      </w:r>
      <w:r w:rsidR="005748F0">
        <w:rPr>
          <w:spacing w:val="47"/>
          <w:w w:val="105"/>
        </w:rPr>
        <w:t xml:space="preserve"> </w:t>
      </w:r>
      <w:r w:rsidR="005748F0">
        <w:rPr>
          <w:w w:val="105"/>
        </w:rPr>
        <w:t>line).</w:t>
      </w:r>
      <w:r w:rsidR="005748F0">
        <w:rPr>
          <w:spacing w:val="17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48"/>
          <w:w w:val="105"/>
        </w:rPr>
        <w:t xml:space="preserve"> </w:t>
      </w:r>
      <w:r w:rsidR="005748F0">
        <w:rPr>
          <w:spacing w:val="-1"/>
          <w:w w:val="105"/>
        </w:rPr>
        <w:t>agr</w:t>
      </w:r>
      <w:r w:rsidR="005748F0">
        <w:rPr>
          <w:spacing w:val="-2"/>
          <w:w w:val="105"/>
        </w:rPr>
        <w:t>ee</w:t>
      </w:r>
      <w:r w:rsidR="005748F0">
        <w:rPr>
          <w:spacing w:val="-1"/>
          <w:w w:val="105"/>
        </w:rPr>
        <w:t>m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nt</w:t>
      </w:r>
      <w:r w:rsidR="005748F0">
        <w:rPr>
          <w:spacing w:val="47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47"/>
          <w:w w:val="105"/>
        </w:rPr>
        <w:t xml:space="preserve"> </w:t>
      </w:r>
      <w:r w:rsidR="005748F0">
        <w:rPr>
          <w:w w:val="105"/>
        </w:rPr>
        <w:t>not</w:t>
      </w:r>
      <w:r w:rsidR="005748F0">
        <w:rPr>
          <w:spacing w:val="48"/>
          <w:w w:val="105"/>
        </w:rPr>
        <w:t xml:space="preserve"> </w:t>
      </w:r>
      <w:r w:rsidR="005748F0">
        <w:rPr>
          <w:w w:val="105"/>
        </w:rPr>
        <w:t>perfect,</w:t>
      </w:r>
      <w:r w:rsidR="005748F0">
        <w:rPr>
          <w:spacing w:val="26"/>
          <w:w w:val="109"/>
        </w:rPr>
        <w:t xml:space="preserve"> </w:t>
      </w:r>
      <w:r w:rsidR="005748F0">
        <w:rPr>
          <w:w w:val="105"/>
        </w:rPr>
        <w:t>particularly</w:t>
      </w:r>
      <w:r w:rsidR="005748F0">
        <w:rPr>
          <w:spacing w:val="17"/>
          <w:w w:val="105"/>
        </w:rPr>
        <w:t xml:space="preserve"> </w:t>
      </w:r>
      <w:r w:rsidR="005748F0">
        <w:rPr>
          <w:w w:val="105"/>
        </w:rPr>
        <w:t>at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later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times,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and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noise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EVE</w:t>
      </w:r>
      <w:r w:rsidR="005748F0">
        <w:rPr>
          <w:spacing w:val="17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greater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–</w:t>
      </w:r>
      <w:r w:rsidR="005748F0">
        <w:rPr>
          <w:spacing w:val="18"/>
          <w:w w:val="105"/>
        </w:rPr>
        <w:t xml:space="preserve"> 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v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n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with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8"/>
          <w:w w:val="105"/>
        </w:rPr>
        <w:t xml:space="preserve"> </w:t>
      </w:r>
      <w:r w:rsidR="005748F0">
        <w:rPr>
          <w:spacing w:val="-2"/>
          <w:w w:val="105"/>
        </w:rPr>
        <w:t>t</w:t>
      </w:r>
      <w:r w:rsidR="005748F0">
        <w:rPr>
          <w:spacing w:val="-3"/>
          <w:w w:val="105"/>
        </w:rPr>
        <w:t>wo-</w:t>
      </w:r>
      <w:r w:rsidR="005748F0">
        <w:rPr>
          <w:spacing w:val="-2"/>
          <w:w w:val="105"/>
        </w:rPr>
        <w:t>m</w:t>
      </w:r>
      <w:r w:rsidR="005748F0">
        <w:rPr>
          <w:spacing w:val="-3"/>
          <w:w w:val="105"/>
        </w:rPr>
        <w:t>i</w:t>
      </w:r>
      <w:r w:rsidR="005748F0">
        <w:rPr>
          <w:spacing w:val="-2"/>
          <w:w w:val="105"/>
        </w:rPr>
        <w:t>nut</w:t>
      </w:r>
      <w:r w:rsidR="005748F0">
        <w:rPr>
          <w:spacing w:val="-3"/>
          <w:w w:val="105"/>
        </w:rPr>
        <w:t>e</w:t>
      </w:r>
      <w:r w:rsidR="005748F0">
        <w:rPr>
          <w:spacing w:val="17"/>
          <w:w w:val="105"/>
        </w:rPr>
        <w:t xml:space="preserve"> </w:t>
      </w:r>
      <w:r w:rsidR="005748F0">
        <w:rPr>
          <w:spacing w:val="-2"/>
          <w:w w:val="105"/>
        </w:rPr>
        <w:t>av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r</w:t>
      </w:r>
      <w:r w:rsidR="005748F0">
        <w:rPr>
          <w:spacing w:val="-3"/>
          <w:w w:val="105"/>
        </w:rPr>
        <w:t>agi</w:t>
      </w:r>
      <w:r w:rsidR="005748F0">
        <w:rPr>
          <w:spacing w:val="-2"/>
          <w:w w:val="105"/>
        </w:rPr>
        <w:t>n</w:t>
      </w:r>
      <w:r w:rsidR="005748F0">
        <w:rPr>
          <w:spacing w:val="-3"/>
          <w:w w:val="105"/>
        </w:rPr>
        <w:t>g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–</w:t>
      </w:r>
      <w:r w:rsidR="005748F0">
        <w:rPr>
          <w:spacing w:val="30"/>
          <w:w w:val="99"/>
        </w:rPr>
        <w:t xml:space="preserve"> </w:t>
      </w:r>
      <w:r w:rsidR="005748F0">
        <w:rPr>
          <w:w w:val="105"/>
        </w:rPr>
        <w:t>than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AIA.</w:t>
      </w:r>
      <w:r w:rsidR="005748F0">
        <w:rPr>
          <w:spacing w:val="19"/>
          <w:w w:val="105"/>
        </w:rPr>
        <w:t xml:space="preserve"> </w:t>
      </w:r>
      <w:r w:rsidR="005748F0">
        <w:rPr>
          <w:spacing w:val="-4"/>
          <w:w w:val="105"/>
        </w:rPr>
        <w:t>Howe</w:t>
      </w:r>
      <w:r w:rsidR="005748F0">
        <w:rPr>
          <w:spacing w:val="-3"/>
          <w:w w:val="105"/>
        </w:rPr>
        <w:t>v</w:t>
      </w:r>
      <w:r w:rsidR="005748F0">
        <w:rPr>
          <w:spacing w:val="-4"/>
          <w:w w:val="105"/>
        </w:rPr>
        <w:t>e</w:t>
      </w:r>
      <w:r w:rsidR="005748F0">
        <w:rPr>
          <w:spacing w:val="-3"/>
          <w:w w:val="105"/>
        </w:rPr>
        <w:t>r,</w:t>
      </w:r>
      <w:r w:rsidR="005748F0">
        <w:rPr>
          <w:spacing w:val="21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9"/>
          <w:w w:val="105"/>
        </w:rPr>
        <w:t xml:space="preserve"> </w:t>
      </w:r>
      <w:r w:rsidR="005748F0">
        <w:rPr>
          <w:spacing w:val="-1"/>
          <w:w w:val="105"/>
        </w:rPr>
        <w:t>agr</w:t>
      </w:r>
      <w:r w:rsidR="005748F0">
        <w:rPr>
          <w:spacing w:val="-2"/>
          <w:w w:val="105"/>
        </w:rPr>
        <w:t>ee</w:t>
      </w:r>
      <w:r w:rsidR="005748F0">
        <w:rPr>
          <w:spacing w:val="-1"/>
          <w:w w:val="105"/>
        </w:rPr>
        <w:t>m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nt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during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initial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decline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19"/>
          <w:w w:val="105"/>
        </w:rPr>
        <w:t xml:space="preserve"> </w:t>
      </w:r>
      <w:r w:rsidR="005748F0">
        <w:rPr>
          <w:spacing w:val="-4"/>
          <w:w w:val="105"/>
        </w:rPr>
        <w:t>mu</w:t>
      </w:r>
      <w:r w:rsidR="005748F0">
        <w:rPr>
          <w:spacing w:val="-5"/>
          <w:w w:val="105"/>
        </w:rPr>
        <w:t>c</w:t>
      </w:r>
      <w:r w:rsidR="005748F0">
        <w:rPr>
          <w:spacing w:val="-4"/>
          <w:w w:val="105"/>
        </w:rPr>
        <w:t>h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b</w:t>
      </w:r>
      <w:r w:rsidR="005748F0">
        <w:rPr>
          <w:spacing w:val="1"/>
          <w:w w:val="105"/>
        </w:rPr>
        <w:t>e</w:t>
      </w:r>
      <w:r w:rsidR="005748F0">
        <w:rPr>
          <w:w w:val="105"/>
        </w:rPr>
        <w:t>tt</w:t>
      </w:r>
      <w:r w:rsidR="005748F0">
        <w:rPr>
          <w:spacing w:val="1"/>
          <w:w w:val="105"/>
        </w:rPr>
        <w:t>e</w:t>
      </w:r>
      <w:r w:rsidR="005748F0">
        <w:rPr>
          <w:w w:val="105"/>
        </w:rPr>
        <w:t>r</w:t>
      </w:r>
      <w:r w:rsidR="005748F0">
        <w:rPr>
          <w:spacing w:val="20"/>
          <w:w w:val="105"/>
        </w:rPr>
        <w:t xml:space="preserve"> </w:t>
      </w:r>
      <w:r w:rsidR="005748F0">
        <w:rPr>
          <w:spacing w:val="-1"/>
          <w:w w:val="105"/>
        </w:rPr>
        <w:t>and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where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9"/>
          <w:w w:val="105"/>
        </w:rPr>
        <w:t xml:space="preserve"> </w:t>
      </w:r>
      <w:r w:rsidR="005748F0">
        <w:rPr>
          <w:spacing w:val="1"/>
          <w:w w:val="105"/>
        </w:rPr>
        <w:t>slope</w:t>
      </w:r>
      <w:r w:rsidR="005748F0">
        <w:rPr>
          <w:spacing w:val="27"/>
          <w:w w:val="99"/>
        </w:rPr>
        <w:t xml:space="preserve"> </w:t>
      </w:r>
      <w:r w:rsidR="005748F0">
        <w:rPr>
          <w:w w:val="105"/>
        </w:rPr>
        <w:t>of</w:t>
      </w:r>
      <w:r w:rsidR="005748F0">
        <w:rPr>
          <w:spacing w:val="6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7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6"/>
          <w:w w:val="105"/>
        </w:rPr>
        <w:t xml:space="preserve"> </w:t>
      </w:r>
      <w:r w:rsidR="005748F0">
        <w:rPr>
          <w:w w:val="105"/>
        </w:rPr>
        <w:t>computed,</w:t>
      </w:r>
      <w:r w:rsidR="005748F0">
        <w:rPr>
          <w:spacing w:val="9"/>
          <w:w w:val="105"/>
        </w:rPr>
        <w:t xml:space="preserve"> </w:t>
      </w:r>
      <w:r w:rsidR="005748F0">
        <w:rPr>
          <w:spacing w:val="-3"/>
          <w:w w:val="105"/>
        </w:rPr>
        <w:t>w</w:t>
      </w:r>
      <w:r w:rsidR="005748F0">
        <w:rPr>
          <w:spacing w:val="-2"/>
          <w:w w:val="105"/>
        </w:rPr>
        <w:t>h</w:t>
      </w:r>
      <w:r w:rsidR="005748F0">
        <w:rPr>
          <w:spacing w:val="-3"/>
          <w:w w:val="105"/>
        </w:rPr>
        <w:t>ic</w:t>
      </w:r>
      <w:r w:rsidR="005748F0">
        <w:rPr>
          <w:spacing w:val="-2"/>
          <w:w w:val="105"/>
        </w:rPr>
        <w:t>h</w:t>
      </w:r>
      <w:r w:rsidR="005748F0">
        <w:rPr>
          <w:spacing w:val="7"/>
          <w:w w:val="105"/>
        </w:rPr>
        <w:t xml:space="preserve"> </w:t>
      </w:r>
      <w:r w:rsidR="005748F0">
        <w:rPr>
          <w:w w:val="105"/>
        </w:rPr>
        <w:t>will</w:t>
      </w:r>
      <w:r w:rsidR="005748F0">
        <w:rPr>
          <w:spacing w:val="7"/>
          <w:w w:val="105"/>
        </w:rPr>
        <w:t xml:space="preserve"> </w:t>
      </w:r>
      <w:r w:rsidR="005748F0">
        <w:rPr>
          <w:spacing w:val="2"/>
          <w:w w:val="105"/>
        </w:rPr>
        <w:t>b</w:t>
      </w:r>
      <w:r w:rsidR="005748F0">
        <w:rPr>
          <w:spacing w:val="3"/>
          <w:w w:val="105"/>
        </w:rPr>
        <w:t>e</w:t>
      </w:r>
      <w:r w:rsidR="005748F0">
        <w:rPr>
          <w:spacing w:val="7"/>
          <w:w w:val="105"/>
        </w:rPr>
        <w:t xml:space="preserve"> </w:t>
      </w:r>
      <w:r w:rsidR="005748F0">
        <w:rPr>
          <w:spacing w:val="-3"/>
          <w:w w:val="105"/>
        </w:rPr>
        <w:t>s</w:t>
      </w:r>
      <w:r w:rsidR="005748F0">
        <w:rPr>
          <w:spacing w:val="-2"/>
          <w:w w:val="105"/>
        </w:rPr>
        <w:t>h</w:t>
      </w:r>
      <w:r w:rsidR="005748F0">
        <w:rPr>
          <w:spacing w:val="-3"/>
          <w:w w:val="105"/>
        </w:rPr>
        <w:t>ow</w:t>
      </w:r>
      <w:r w:rsidR="005748F0">
        <w:rPr>
          <w:spacing w:val="-2"/>
          <w:w w:val="105"/>
        </w:rPr>
        <w:t>n</w:t>
      </w:r>
      <w:r w:rsidR="005748F0">
        <w:rPr>
          <w:spacing w:val="6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7"/>
          <w:w w:val="105"/>
        </w:rPr>
        <w:t xml:space="preserve"> </w:t>
      </w:r>
      <w:r w:rsidR="005748F0">
        <w:rPr>
          <w:spacing w:val="2"/>
          <w:w w:val="105"/>
        </w:rPr>
        <w:t>b</w:t>
      </w:r>
      <w:r w:rsidR="005748F0">
        <w:rPr>
          <w:spacing w:val="3"/>
          <w:w w:val="105"/>
        </w:rPr>
        <w:t>e</w:t>
      </w:r>
      <w:r w:rsidR="005748F0">
        <w:rPr>
          <w:spacing w:val="7"/>
          <w:w w:val="105"/>
        </w:rPr>
        <w:t xml:space="preserve"> </w:t>
      </w:r>
      <w:r w:rsidR="005748F0">
        <w:rPr>
          <w:w w:val="105"/>
        </w:rPr>
        <w:t>a</w:t>
      </w:r>
      <w:r w:rsidR="005748F0">
        <w:rPr>
          <w:spacing w:val="6"/>
          <w:w w:val="105"/>
        </w:rPr>
        <w:t xml:space="preserve"> </w:t>
      </w:r>
      <w:r w:rsidR="005748F0">
        <w:rPr>
          <w:w w:val="105"/>
        </w:rPr>
        <w:t>critical</w:t>
      </w:r>
      <w:r w:rsidR="005748F0">
        <w:rPr>
          <w:spacing w:val="8"/>
          <w:w w:val="105"/>
        </w:rPr>
        <w:t xml:space="preserve"> </w:t>
      </w:r>
      <w:r w:rsidR="005748F0">
        <w:rPr>
          <w:spacing w:val="-2"/>
          <w:w w:val="105"/>
        </w:rPr>
        <w:t>pr</w:t>
      </w:r>
      <w:r w:rsidR="005748F0">
        <w:rPr>
          <w:spacing w:val="-3"/>
          <w:w w:val="105"/>
        </w:rPr>
        <w:t>o</w:t>
      </w:r>
      <w:r w:rsidR="005748F0">
        <w:rPr>
          <w:spacing w:val="-2"/>
          <w:w w:val="105"/>
        </w:rPr>
        <w:t>xy</w:t>
      </w:r>
      <w:r w:rsidR="005748F0">
        <w:rPr>
          <w:spacing w:val="8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6"/>
          <w:w w:val="105"/>
        </w:rPr>
        <w:t xml:space="preserve"> </w:t>
      </w:r>
      <w:r w:rsidR="005748F0">
        <w:rPr>
          <w:w w:val="105"/>
        </w:rPr>
        <w:t>CME</w:t>
      </w:r>
      <w:r w:rsidR="005748F0">
        <w:rPr>
          <w:spacing w:val="7"/>
          <w:w w:val="105"/>
        </w:rPr>
        <w:t xml:space="preserve"> </w:t>
      </w:r>
      <w:r w:rsidR="005748F0">
        <w:rPr>
          <w:spacing w:val="-3"/>
          <w:w w:val="105"/>
        </w:rPr>
        <w:t>v</w:t>
      </w:r>
      <w:r w:rsidR="005748F0">
        <w:rPr>
          <w:spacing w:val="-4"/>
          <w:w w:val="105"/>
        </w:rPr>
        <w:t>eloci</w:t>
      </w:r>
      <w:r w:rsidR="005748F0">
        <w:rPr>
          <w:spacing w:val="-3"/>
          <w:w w:val="105"/>
        </w:rPr>
        <w:t>ty.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6"/>
          <w:w w:val="105"/>
        </w:rPr>
        <w:t xml:space="preserve"> </w:t>
      </w:r>
      <w:r w:rsidR="005748F0">
        <w:rPr>
          <w:w w:val="105"/>
        </w:rPr>
        <w:t>later</w:t>
      </w:r>
      <w:r w:rsidR="005748F0">
        <w:rPr>
          <w:spacing w:val="8"/>
          <w:w w:val="105"/>
        </w:rPr>
        <w:t xml:space="preserve"> </w:t>
      </w:r>
      <w:r w:rsidR="005748F0">
        <w:rPr>
          <w:w w:val="105"/>
        </w:rPr>
        <w:t>rise</w:t>
      </w:r>
    </w:p>
    <w:p w14:paraId="4723E280" w14:textId="77777777" w:rsidR="00A46697" w:rsidRDefault="005748F0">
      <w:pPr>
        <w:spacing w:line="168" w:lineRule="exact"/>
        <w:ind w:left="120" w:firstLine="24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w w:val="110"/>
          <w:position w:val="8"/>
          <w:sz w:val="12"/>
        </w:rPr>
        <w:t xml:space="preserve">3 </w:t>
      </w:r>
      <w:r>
        <w:rPr>
          <w:rFonts w:ascii="Times New Roman"/>
          <w:spacing w:val="8"/>
          <w:w w:val="110"/>
          <w:position w:val="8"/>
          <w:sz w:val="12"/>
        </w:rPr>
        <w:t xml:space="preserve"> </w:t>
      </w:r>
      <w:r>
        <w:rPr>
          <w:rFonts w:ascii="Times New Roman"/>
          <w:w w:val="110"/>
          <w:sz w:val="18"/>
        </w:rPr>
        <w:t>Though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spacing w:val="1"/>
          <w:w w:val="110"/>
          <w:sz w:val="18"/>
        </w:rPr>
        <w:t>s</w:t>
      </w:r>
      <w:r>
        <w:rPr>
          <w:rFonts w:ascii="Times New Roman"/>
          <w:w w:val="110"/>
          <w:sz w:val="18"/>
        </w:rPr>
        <w:t>hap</w:t>
      </w:r>
      <w:r>
        <w:rPr>
          <w:rFonts w:ascii="Times New Roman"/>
          <w:spacing w:val="1"/>
          <w:w w:val="110"/>
          <w:sz w:val="18"/>
        </w:rPr>
        <w:t>e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of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flare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p</w:t>
      </w:r>
      <w:r>
        <w:rPr>
          <w:rFonts w:ascii="Times New Roman"/>
          <w:spacing w:val="1"/>
          <w:w w:val="110"/>
          <w:sz w:val="18"/>
        </w:rPr>
        <w:t>e</w:t>
      </w:r>
      <w:r>
        <w:rPr>
          <w:rFonts w:ascii="Times New Roman"/>
          <w:w w:val="110"/>
          <w:sz w:val="18"/>
        </w:rPr>
        <w:t>a</w:t>
      </w:r>
      <w:r>
        <w:rPr>
          <w:rFonts w:ascii="Times New Roman"/>
          <w:spacing w:val="1"/>
          <w:w w:val="110"/>
          <w:sz w:val="18"/>
        </w:rPr>
        <w:t>k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appears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to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become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more</w:t>
      </w:r>
      <w:r>
        <w:rPr>
          <w:rFonts w:ascii="Times New Roman"/>
          <w:spacing w:val="1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smooth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at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higher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ionization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states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because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of</w:t>
      </w:r>
      <w:r>
        <w:rPr>
          <w:rFonts w:ascii="Times New Roman"/>
          <w:spacing w:val="15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</w:p>
    <w:p w14:paraId="46B5264F" w14:textId="77777777" w:rsidR="00A46697" w:rsidRDefault="005748F0">
      <w:pPr>
        <w:spacing w:before="12"/>
        <w:ind w:left="1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>
        <w:rPr>
          <w:rFonts w:ascii="Times New Roman"/>
          <w:spacing w:val="-2"/>
          <w:w w:val="110"/>
          <w:sz w:val="18"/>
        </w:rPr>
        <w:t>sig</w:t>
      </w:r>
      <w:r>
        <w:rPr>
          <w:rFonts w:ascii="Times New Roman"/>
          <w:spacing w:val="-1"/>
          <w:w w:val="110"/>
          <w:sz w:val="18"/>
        </w:rPr>
        <w:t>n</w:t>
      </w:r>
      <w:r>
        <w:rPr>
          <w:rFonts w:ascii="Times New Roman"/>
          <w:spacing w:val="-2"/>
          <w:w w:val="110"/>
          <w:sz w:val="18"/>
        </w:rPr>
        <w:t>ific</w:t>
      </w:r>
      <w:r>
        <w:rPr>
          <w:rFonts w:ascii="Times New Roman"/>
          <w:spacing w:val="-1"/>
          <w:w w:val="110"/>
          <w:sz w:val="18"/>
        </w:rPr>
        <w:t>ant</w:t>
      </w:r>
      <w:r>
        <w:rPr>
          <w:rFonts w:ascii="Times New Roman"/>
          <w:spacing w:val="-2"/>
          <w:w w:val="110"/>
          <w:sz w:val="18"/>
        </w:rPr>
        <w:t>ly</w:t>
      </w:r>
      <w:proofErr w:type="gramEnd"/>
      <w:r>
        <w:rPr>
          <w:rFonts w:ascii="Times New Roman"/>
          <w:spacing w:val="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larger</w:t>
      </w:r>
      <w:r>
        <w:rPr>
          <w:rFonts w:ascii="Times New Roman"/>
          <w:spacing w:val="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increase</w:t>
      </w:r>
      <w:r>
        <w:rPr>
          <w:rFonts w:ascii="Times New Roman"/>
          <w:spacing w:val="7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making</w:t>
      </w:r>
      <w:r>
        <w:rPr>
          <w:rFonts w:ascii="Times New Roman"/>
          <w:spacing w:val="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  <w:r>
        <w:rPr>
          <w:rFonts w:ascii="Times New Roman"/>
          <w:spacing w:val="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small</w:t>
      </w:r>
      <w:r>
        <w:rPr>
          <w:rFonts w:ascii="Times New Roman"/>
          <w:spacing w:val="7"/>
          <w:w w:val="110"/>
          <w:sz w:val="18"/>
        </w:rPr>
        <w:t xml:space="preserve"> </w:t>
      </w:r>
      <w:r>
        <w:rPr>
          <w:rFonts w:ascii="Times New Roman"/>
          <w:spacing w:val="-2"/>
          <w:w w:val="110"/>
          <w:sz w:val="18"/>
        </w:rPr>
        <w:t>oscill</w:t>
      </w:r>
      <w:r>
        <w:rPr>
          <w:rFonts w:ascii="Times New Roman"/>
          <w:spacing w:val="-1"/>
          <w:w w:val="110"/>
          <w:sz w:val="18"/>
        </w:rPr>
        <w:t>at</w:t>
      </w:r>
      <w:r>
        <w:rPr>
          <w:rFonts w:ascii="Times New Roman"/>
          <w:spacing w:val="-2"/>
          <w:w w:val="110"/>
          <w:sz w:val="18"/>
        </w:rPr>
        <w:t>io</w:t>
      </w:r>
      <w:r>
        <w:rPr>
          <w:rFonts w:ascii="Times New Roman"/>
          <w:spacing w:val="-1"/>
          <w:w w:val="110"/>
          <w:sz w:val="18"/>
        </w:rPr>
        <w:t>n</w:t>
      </w:r>
      <w:r>
        <w:rPr>
          <w:rFonts w:ascii="Times New Roman"/>
          <w:spacing w:val="-2"/>
          <w:w w:val="110"/>
          <w:sz w:val="18"/>
        </w:rPr>
        <w:t>s</w:t>
      </w:r>
      <w:r>
        <w:rPr>
          <w:rFonts w:ascii="Times New Roman"/>
          <w:spacing w:val="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imperceptible</w:t>
      </w:r>
      <w:r>
        <w:rPr>
          <w:rFonts w:ascii="Times New Roman"/>
          <w:spacing w:val="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in</w:t>
      </w:r>
      <w:r>
        <w:rPr>
          <w:rFonts w:ascii="Times New Roman"/>
          <w:spacing w:val="7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  <w:r>
        <w:rPr>
          <w:rFonts w:ascii="Times New Roman"/>
          <w:spacing w:val="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plots</w:t>
      </w:r>
    </w:p>
    <w:p w14:paraId="2E8B8E6D" w14:textId="77777777" w:rsidR="00A46697" w:rsidRDefault="00A46697">
      <w:pPr>
        <w:rPr>
          <w:rFonts w:ascii="Times New Roman" w:eastAsia="Times New Roman" w:hAnsi="Times New Roman" w:cs="Times New Roman"/>
          <w:sz w:val="18"/>
          <w:szCs w:val="18"/>
        </w:rPr>
        <w:sectPr w:rsidR="00A46697">
          <w:headerReference w:type="even" r:id="rId26"/>
          <w:headerReference w:type="default" r:id="rId27"/>
          <w:pgSz w:w="12240" w:h="15840"/>
          <w:pgMar w:top="1340" w:right="1320" w:bottom="280" w:left="1320" w:header="1132" w:footer="0" w:gutter="0"/>
          <w:pgNumType w:start="35"/>
          <w:cols w:space="720"/>
        </w:sectPr>
      </w:pPr>
    </w:p>
    <w:p w14:paraId="3AE3AA63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0C7A0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B2EF4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927D97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E8DAE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23A47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69586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72165A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D062D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6CE4B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9012A2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27A0E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538AE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050F2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23CE7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B5AAD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68BA2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B92F4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8585000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01DE3A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B722D2" w14:textId="77777777" w:rsidR="00A46697" w:rsidRDefault="00A46697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6DBFC4A1" w14:textId="77777777" w:rsidR="00A46697" w:rsidRDefault="0038548A">
      <w:pPr>
        <w:pStyle w:val="BodyText"/>
        <w:spacing w:before="47" w:line="270" w:lineRule="exact"/>
        <w:ind w:right="118"/>
        <w:jc w:val="both"/>
      </w:pPr>
      <w:r>
        <w:pict w14:anchorId="4713D8FC">
          <v:shape id="_x0000_s2099" type="#_x0000_t75" style="position:absolute;left:0;text-align:left;margin-left:164.25pt;margin-top:-244.9pt;width:283.45pt;height:226.65pt;z-index:1336;mso-position-horizontal-relative:page">
            <v:imagedata r:id="rId28" o:title=""/>
            <w10:wrap anchorx="page"/>
          </v:shape>
        </w:pict>
      </w:r>
      <w:r w:rsidR="005748F0">
        <w:rPr>
          <w:w w:val="105"/>
        </w:rPr>
        <w:t>Figure</w:t>
      </w:r>
      <w:r w:rsidR="005748F0">
        <w:rPr>
          <w:spacing w:val="42"/>
          <w:w w:val="105"/>
        </w:rPr>
        <w:t xml:space="preserve"> </w:t>
      </w:r>
      <w:r w:rsidR="005748F0">
        <w:rPr>
          <w:w w:val="105"/>
        </w:rPr>
        <w:t>4.12:</w:t>
      </w:r>
      <w:r w:rsidR="005748F0">
        <w:rPr>
          <w:spacing w:val="36"/>
          <w:w w:val="105"/>
        </w:rPr>
        <w:t xml:space="preserve"> </w:t>
      </w:r>
      <w:r w:rsidR="005748F0">
        <w:rPr>
          <w:w w:val="105"/>
        </w:rPr>
        <w:t>Example</w:t>
      </w:r>
      <w:r w:rsidR="005748F0">
        <w:rPr>
          <w:spacing w:val="43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43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43"/>
          <w:w w:val="105"/>
        </w:rPr>
        <w:t xml:space="preserve"> </w:t>
      </w:r>
      <w:r w:rsidR="005748F0">
        <w:rPr>
          <w:w w:val="105"/>
        </w:rPr>
        <w:t>flare-dimming</w:t>
      </w:r>
      <w:r w:rsidR="005748F0">
        <w:rPr>
          <w:spacing w:val="43"/>
          <w:w w:val="105"/>
        </w:rPr>
        <w:t xml:space="preserve"> </w:t>
      </w:r>
      <w:proofErr w:type="spellStart"/>
      <w:r w:rsidR="005748F0">
        <w:rPr>
          <w:spacing w:val="-1"/>
          <w:w w:val="105"/>
        </w:rPr>
        <w:t>d</w:t>
      </w:r>
      <w:r w:rsidR="005748F0">
        <w:rPr>
          <w:spacing w:val="-2"/>
          <w:w w:val="105"/>
        </w:rPr>
        <w:t>ec</w:t>
      </w:r>
      <w:r w:rsidR="005748F0">
        <w:rPr>
          <w:spacing w:val="-1"/>
          <w:w w:val="105"/>
        </w:rPr>
        <w:t>onv</w:t>
      </w:r>
      <w:r w:rsidR="005748F0">
        <w:rPr>
          <w:spacing w:val="-2"/>
          <w:w w:val="105"/>
        </w:rPr>
        <w:t>ol</w:t>
      </w:r>
      <w:r w:rsidR="005748F0">
        <w:rPr>
          <w:spacing w:val="-1"/>
          <w:w w:val="105"/>
        </w:rPr>
        <w:t>ut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on</w:t>
      </w:r>
      <w:proofErr w:type="spellEnd"/>
      <w:r w:rsidR="005748F0">
        <w:rPr>
          <w:spacing w:val="43"/>
          <w:w w:val="105"/>
        </w:rPr>
        <w:t xml:space="preserve"> </w:t>
      </w:r>
      <w:r w:rsidR="005748F0">
        <w:rPr>
          <w:w w:val="105"/>
        </w:rPr>
        <w:t>method.</w:t>
      </w:r>
      <w:r w:rsidR="005748F0">
        <w:rPr>
          <w:spacing w:val="1"/>
          <w:w w:val="105"/>
        </w:rPr>
        <w:t xml:space="preserve"> </w:t>
      </w:r>
      <w:r w:rsidR="005748F0">
        <w:rPr>
          <w:w w:val="105"/>
        </w:rPr>
        <w:t>This</w:t>
      </w:r>
      <w:r w:rsidR="005748F0">
        <w:rPr>
          <w:spacing w:val="43"/>
          <w:w w:val="105"/>
        </w:rPr>
        <w:t xml:space="preserve"> </w:t>
      </w:r>
      <w:r w:rsidR="005748F0">
        <w:rPr>
          <w:w w:val="105"/>
        </w:rPr>
        <w:t>particular</w:t>
      </w:r>
      <w:r w:rsidR="005748F0">
        <w:rPr>
          <w:spacing w:val="44"/>
          <w:w w:val="105"/>
        </w:rPr>
        <w:t xml:space="preserve"> </w:t>
      </w:r>
      <w:r w:rsidR="005748F0">
        <w:rPr>
          <w:spacing w:val="-4"/>
          <w:w w:val="105"/>
        </w:rPr>
        <w:t>e</w:t>
      </w:r>
      <w:r w:rsidR="005748F0">
        <w:rPr>
          <w:spacing w:val="-3"/>
          <w:w w:val="105"/>
        </w:rPr>
        <w:t>v</w:t>
      </w:r>
      <w:r w:rsidR="005748F0">
        <w:rPr>
          <w:spacing w:val="-4"/>
          <w:w w:val="105"/>
        </w:rPr>
        <w:t>e</w:t>
      </w:r>
      <w:r w:rsidR="005748F0">
        <w:rPr>
          <w:spacing w:val="-3"/>
          <w:w w:val="105"/>
        </w:rPr>
        <w:t>nt</w:t>
      </w:r>
      <w:r w:rsidR="005748F0">
        <w:rPr>
          <w:spacing w:val="43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44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1"/>
          <w:w w:val="99"/>
        </w:rPr>
        <w:t xml:space="preserve"> </w:t>
      </w:r>
      <w:r w:rsidR="005748F0">
        <w:rPr>
          <w:w w:val="105"/>
        </w:rPr>
        <w:t>simple</w:t>
      </w:r>
      <w:r w:rsidR="005748F0">
        <w:rPr>
          <w:spacing w:val="2"/>
          <w:w w:val="105"/>
        </w:rPr>
        <w:t xml:space="preserve"> </w:t>
      </w:r>
      <w:r w:rsidR="005748F0">
        <w:rPr>
          <w:w w:val="105"/>
        </w:rPr>
        <w:t>case</w:t>
      </w:r>
      <w:r w:rsidR="005748F0">
        <w:rPr>
          <w:spacing w:val="2"/>
          <w:w w:val="105"/>
        </w:rPr>
        <w:t xml:space="preserve"> </w:t>
      </w:r>
      <w:r w:rsidR="005748F0">
        <w:rPr>
          <w:w w:val="105"/>
        </w:rPr>
        <w:t>descri</w:t>
      </w:r>
      <w:r w:rsidR="005748F0">
        <w:rPr>
          <w:spacing w:val="5"/>
          <w:w w:val="105"/>
        </w:rPr>
        <w:t>b</w:t>
      </w:r>
      <w:r w:rsidR="005748F0">
        <w:rPr>
          <w:w w:val="105"/>
        </w:rPr>
        <w:t>ed</w:t>
      </w:r>
      <w:r w:rsidR="005748F0">
        <w:rPr>
          <w:spacing w:val="2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"/>
          <w:w w:val="105"/>
        </w:rPr>
        <w:t xml:space="preserve"> </w:t>
      </w:r>
      <w:r w:rsidR="005748F0">
        <w:rPr>
          <w:w w:val="105"/>
        </w:rPr>
        <w:t>Section</w:t>
      </w:r>
      <w:r w:rsidR="005748F0">
        <w:rPr>
          <w:spacing w:val="2"/>
          <w:w w:val="105"/>
        </w:rPr>
        <w:t xml:space="preserve"> </w:t>
      </w:r>
      <w:r w:rsidR="005748F0">
        <w:rPr>
          <w:w w:val="105"/>
        </w:rPr>
        <w:t>4.1.1.</w:t>
      </w:r>
      <w:r w:rsidR="005748F0">
        <w:rPr>
          <w:spacing w:val="30"/>
          <w:w w:val="105"/>
        </w:rPr>
        <w:t xml:space="preserve"> </w:t>
      </w:r>
      <w:r w:rsidR="005748F0">
        <w:rPr>
          <w:w w:val="105"/>
        </w:rPr>
        <w:t>A</w:t>
      </w:r>
      <w:r w:rsidR="005748F0">
        <w:rPr>
          <w:spacing w:val="2"/>
          <w:w w:val="105"/>
        </w:rPr>
        <w:t xml:space="preserve"> </w:t>
      </w:r>
      <w:r w:rsidR="005748F0">
        <w:rPr>
          <w:w w:val="105"/>
        </w:rPr>
        <w:t>non-dimming</w:t>
      </w:r>
      <w:r w:rsidR="005748F0">
        <w:rPr>
          <w:spacing w:val="2"/>
          <w:w w:val="105"/>
        </w:rPr>
        <w:t xml:space="preserve"> </w:t>
      </w:r>
      <w:r w:rsidR="005748F0">
        <w:rPr>
          <w:w w:val="105"/>
        </w:rPr>
        <w:t>li</w:t>
      </w:r>
      <w:r w:rsidR="005748F0">
        <w:rPr>
          <w:spacing w:val="-1"/>
          <w:w w:val="105"/>
        </w:rPr>
        <w:t>n</w:t>
      </w:r>
      <w:r w:rsidR="005748F0">
        <w:rPr>
          <w:w w:val="105"/>
        </w:rPr>
        <w:t>e</w:t>
      </w:r>
      <w:r w:rsidR="005748F0">
        <w:rPr>
          <w:spacing w:val="2"/>
          <w:w w:val="105"/>
        </w:rPr>
        <w:t xml:space="preserve"> </w:t>
      </w:r>
      <w:r w:rsidR="005748F0">
        <w:rPr>
          <w:w w:val="105"/>
        </w:rPr>
        <w:t>(e.g.,</w:t>
      </w:r>
      <w:r w:rsidR="005748F0">
        <w:rPr>
          <w:spacing w:val="4"/>
          <w:w w:val="105"/>
        </w:rPr>
        <w:t xml:space="preserve"> </w:t>
      </w:r>
      <w:r w:rsidR="005748F0">
        <w:rPr>
          <w:w w:val="105"/>
        </w:rPr>
        <w:t>284</w:t>
      </w:r>
      <w:r w:rsidR="005748F0">
        <w:rPr>
          <w:spacing w:val="2"/>
          <w:w w:val="105"/>
        </w:rPr>
        <w:t xml:space="preserve"> </w:t>
      </w:r>
      <w:r w:rsidR="005748F0">
        <w:rPr>
          <w:spacing w:val="-172"/>
          <w:w w:val="105"/>
          <w:position w:val="4"/>
        </w:rPr>
        <w:t>˚</w:t>
      </w:r>
      <w:r w:rsidR="005748F0">
        <w:rPr>
          <w:w w:val="105"/>
        </w:rPr>
        <w:t>A)</w:t>
      </w:r>
      <w:r w:rsidR="005748F0">
        <w:rPr>
          <w:spacing w:val="3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2"/>
          <w:w w:val="105"/>
        </w:rPr>
        <w:t xml:space="preserve"> </w:t>
      </w:r>
      <w:r w:rsidR="005748F0">
        <w:rPr>
          <w:w w:val="105"/>
        </w:rPr>
        <w:t>scaled</w:t>
      </w:r>
      <w:r w:rsidR="005748F0">
        <w:rPr>
          <w:spacing w:val="3"/>
          <w:w w:val="105"/>
        </w:rPr>
        <w:t xml:space="preserve"> </w:t>
      </w:r>
      <w:r w:rsidR="005748F0">
        <w:rPr>
          <w:w w:val="105"/>
        </w:rPr>
        <w:t>d</w:t>
      </w:r>
      <w:r w:rsidR="005748F0">
        <w:rPr>
          <w:spacing w:val="-7"/>
          <w:w w:val="105"/>
        </w:rPr>
        <w:t>o</w:t>
      </w:r>
      <w:r w:rsidR="005748F0">
        <w:rPr>
          <w:w w:val="105"/>
        </w:rPr>
        <w:t>wn</w:t>
      </w:r>
      <w:r w:rsidR="005748F0">
        <w:rPr>
          <w:spacing w:val="2"/>
          <w:w w:val="105"/>
        </w:rPr>
        <w:t xml:space="preserve"> </w:t>
      </w:r>
      <w:r w:rsidR="005748F0">
        <w:rPr>
          <w:w w:val="105"/>
        </w:rPr>
        <w:t>and</w:t>
      </w:r>
      <w:r w:rsidR="005748F0">
        <w:rPr>
          <w:spacing w:val="2"/>
          <w:w w:val="105"/>
        </w:rPr>
        <w:t xml:space="preserve"> </w:t>
      </w:r>
      <w:r w:rsidR="005748F0">
        <w:rPr>
          <w:w w:val="105"/>
        </w:rPr>
        <w:t>shifted</w:t>
      </w:r>
      <w:r w:rsidR="005748F0">
        <w:rPr>
          <w:w w:val="110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time</w:t>
      </w:r>
      <w:r w:rsidR="005748F0">
        <w:rPr>
          <w:spacing w:val="21"/>
          <w:w w:val="105"/>
        </w:rPr>
        <w:t xml:space="preserve"> </w:t>
      </w:r>
      <w:r w:rsidR="005748F0">
        <w:rPr>
          <w:spacing w:val="-3"/>
          <w:w w:val="105"/>
        </w:rPr>
        <w:t>s</w:t>
      </w:r>
      <w:r w:rsidR="005748F0">
        <w:rPr>
          <w:spacing w:val="-2"/>
          <w:w w:val="105"/>
        </w:rPr>
        <w:t>u</w:t>
      </w:r>
      <w:r w:rsidR="005748F0">
        <w:rPr>
          <w:spacing w:val="-3"/>
          <w:w w:val="105"/>
        </w:rPr>
        <w:t>c</w:t>
      </w:r>
      <w:r w:rsidR="005748F0">
        <w:rPr>
          <w:spacing w:val="-2"/>
          <w:w w:val="105"/>
        </w:rPr>
        <w:t>h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that</w:t>
      </w:r>
      <w:r w:rsidR="005748F0">
        <w:rPr>
          <w:spacing w:val="21"/>
          <w:w w:val="105"/>
        </w:rPr>
        <w:t xml:space="preserve"> </w:t>
      </w:r>
      <w:r w:rsidR="005748F0">
        <w:rPr>
          <w:w w:val="105"/>
        </w:rPr>
        <w:t>its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flare</w:t>
      </w:r>
      <w:r w:rsidR="005748F0">
        <w:rPr>
          <w:spacing w:val="21"/>
          <w:w w:val="105"/>
        </w:rPr>
        <w:t xml:space="preserve"> </w:t>
      </w:r>
      <w:r w:rsidR="005748F0">
        <w:rPr>
          <w:w w:val="105"/>
        </w:rPr>
        <w:t>p</w:t>
      </w:r>
      <w:r w:rsidR="005748F0">
        <w:rPr>
          <w:spacing w:val="1"/>
          <w:w w:val="105"/>
        </w:rPr>
        <w:t>e</w:t>
      </w:r>
      <w:r w:rsidR="005748F0">
        <w:rPr>
          <w:w w:val="105"/>
        </w:rPr>
        <w:t>ak</w:t>
      </w:r>
      <w:r w:rsidR="005748F0">
        <w:rPr>
          <w:spacing w:val="20"/>
          <w:w w:val="105"/>
        </w:rPr>
        <w:t xml:space="preserve"> </w:t>
      </w:r>
      <w:r w:rsidR="005748F0">
        <w:rPr>
          <w:spacing w:val="-1"/>
          <w:w w:val="105"/>
        </w:rPr>
        <w:t>mat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h</w:t>
      </w:r>
      <w:r w:rsidR="005748F0">
        <w:rPr>
          <w:spacing w:val="-2"/>
          <w:w w:val="105"/>
        </w:rPr>
        <w:t>es</w:t>
      </w:r>
      <w:r w:rsidR="005748F0">
        <w:rPr>
          <w:spacing w:val="21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one</w:t>
      </w:r>
      <w:r w:rsidR="005748F0">
        <w:rPr>
          <w:spacing w:val="21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a</w:t>
      </w:r>
      <w:r w:rsidR="005748F0">
        <w:rPr>
          <w:spacing w:val="21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21"/>
          <w:w w:val="105"/>
        </w:rPr>
        <w:t xml:space="preserve"> </w:t>
      </w:r>
      <w:r w:rsidR="005748F0">
        <w:rPr>
          <w:w w:val="105"/>
        </w:rPr>
        <w:t>(green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and</w:t>
      </w:r>
      <w:r w:rsidR="005748F0">
        <w:rPr>
          <w:spacing w:val="21"/>
          <w:w w:val="105"/>
        </w:rPr>
        <w:t xml:space="preserve"> </w:t>
      </w:r>
      <w:r w:rsidR="005748F0">
        <w:rPr>
          <w:spacing w:val="-2"/>
          <w:w w:val="105"/>
        </w:rPr>
        <w:t>b</w:t>
      </w:r>
      <w:r w:rsidR="005748F0">
        <w:rPr>
          <w:spacing w:val="-3"/>
          <w:w w:val="105"/>
        </w:rPr>
        <w:t>l</w:t>
      </w:r>
      <w:r w:rsidR="005748F0">
        <w:rPr>
          <w:spacing w:val="-2"/>
          <w:w w:val="105"/>
        </w:rPr>
        <w:t>ack,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respectively).</w:t>
      </w:r>
      <w:r w:rsidR="005748F0">
        <w:rPr>
          <w:spacing w:val="28"/>
          <w:w w:val="109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39"/>
          <w:w w:val="105"/>
        </w:rPr>
        <w:t xml:space="preserve"> </w:t>
      </w:r>
      <w:r w:rsidR="005748F0">
        <w:rPr>
          <w:w w:val="105"/>
        </w:rPr>
        <w:t>scaled</w:t>
      </w:r>
      <w:r w:rsidR="005748F0">
        <w:rPr>
          <w:spacing w:val="40"/>
          <w:w w:val="105"/>
        </w:rPr>
        <w:t xml:space="preserve"> </w:t>
      </w:r>
      <w:r w:rsidR="005748F0">
        <w:rPr>
          <w:spacing w:val="-1"/>
          <w:w w:val="105"/>
        </w:rPr>
        <w:t>and</w:t>
      </w:r>
      <w:r w:rsidR="005748F0">
        <w:rPr>
          <w:spacing w:val="39"/>
          <w:w w:val="105"/>
        </w:rPr>
        <w:t xml:space="preserve"> </w:t>
      </w:r>
      <w:r w:rsidR="005748F0">
        <w:rPr>
          <w:w w:val="105"/>
        </w:rPr>
        <w:t>time-shifted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non-dimming</w:t>
      </w:r>
      <w:r w:rsidR="005748F0">
        <w:rPr>
          <w:spacing w:val="40"/>
          <w:w w:val="105"/>
        </w:rPr>
        <w:t xml:space="preserve"> </w:t>
      </w:r>
      <w:r w:rsidR="005748F0">
        <w:rPr>
          <w:spacing w:val="-3"/>
          <w:w w:val="105"/>
        </w:rPr>
        <w:t>li</w:t>
      </w:r>
      <w:r w:rsidR="005748F0">
        <w:rPr>
          <w:spacing w:val="-2"/>
          <w:w w:val="105"/>
        </w:rPr>
        <w:t>ght</w:t>
      </w:r>
      <w:r w:rsidR="005748F0">
        <w:rPr>
          <w:spacing w:val="39"/>
          <w:w w:val="105"/>
        </w:rPr>
        <w:t xml:space="preserve"> </w:t>
      </w:r>
      <w:r w:rsidR="005748F0">
        <w:rPr>
          <w:spacing w:val="-3"/>
          <w:w w:val="105"/>
        </w:rPr>
        <w:t>c</w:t>
      </w:r>
      <w:r w:rsidR="005748F0">
        <w:rPr>
          <w:spacing w:val="-2"/>
          <w:w w:val="105"/>
        </w:rPr>
        <w:t>urv</w:t>
      </w:r>
      <w:r w:rsidR="005748F0">
        <w:rPr>
          <w:spacing w:val="-3"/>
          <w:w w:val="105"/>
        </w:rPr>
        <w:t>e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then</w:t>
      </w:r>
      <w:r w:rsidR="005748F0">
        <w:rPr>
          <w:spacing w:val="39"/>
          <w:w w:val="105"/>
        </w:rPr>
        <w:t xml:space="preserve"> </w:t>
      </w:r>
      <w:r w:rsidR="005748F0">
        <w:rPr>
          <w:w w:val="105"/>
        </w:rPr>
        <w:t>subtracted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from</w:t>
      </w:r>
      <w:r w:rsidR="005748F0">
        <w:rPr>
          <w:spacing w:val="40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39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40"/>
          <w:w w:val="105"/>
        </w:rPr>
        <w:t xml:space="preserve"> </w:t>
      </w:r>
      <w:r w:rsidR="005748F0">
        <w:rPr>
          <w:spacing w:val="-3"/>
          <w:w w:val="105"/>
        </w:rPr>
        <w:t>li</w:t>
      </w:r>
      <w:r w:rsidR="005748F0">
        <w:rPr>
          <w:spacing w:val="-2"/>
          <w:w w:val="105"/>
        </w:rPr>
        <w:t>ght</w:t>
      </w:r>
      <w:r w:rsidR="005748F0">
        <w:rPr>
          <w:spacing w:val="29"/>
          <w:w w:val="138"/>
        </w:rPr>
        <w:t xml:space="preserve"> 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urv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,</w:t>
      </w:r>
      <w:r w:rsidR="005748F0">
        <w:rPr>
          <w:spacing w:val="19"/>
          <w:w w:val="105"/>
        </w:rPr>
        <w:t xml:space="preserve"> </w:t>
      </w:r>
      <w:r w:rsidR="005748F0">
        <w:rPr>
          <w:spacing w:val="-1"/>
          <w:w w:val="105"/>
        </w:rPr>
        <w:t>r</w:t>
      </w:r>
      <w:r w:rsidR="005748F0">
        <w:rPr>
          <w:spacing w:val="-2"/>
          <w:w w:val="105"/>
        </w:rPr>
        <w:t>es</w:t>
      </w:r>
      <w:r w:rsidR="005748F0">
        <w:rPr>
          <w:spacing w:val="-1"/>
          <w:w w:val="105"/>
        </w:rPr>
        <w:t>u</w:t>
      </w:r>
      <w:r w:rsidR="005748F0">
        <w:rPr>
          <w:spacing w:val="-2"/>
          <w:w w:val="105"/>
        </w:rPr>
        <w:t>l</w:t>
      </w:r>
      <w:r w:rsidR="005748F0">
        <w:rPr>
          <w:spacing w:val="-1"/>
          <w:w w:val="105"/>
        </w:rPr>
        <w:t>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n</w:t>
      </w:r>
      <w:r w:rsidR="005748F0">
        <w:rPr>
          <w:spacing w:val="-2"/>
          <w:w w:val="105"/>
        </w:rPr>
        <w:t>g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a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”corrected”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or</w:t>
      </w:r>
      <w:r w:rsidR="005748F0">
        <w:rPr>
          <w:spacing w:val="19"/>
          <w:w w:val="105"/>
        </w:rPr>
        <w:t xml:space="preserve"> </w:t>
      </w:r>
      <w:r w:rsidR="005748F0">
        <w:rPr>
          <w:spacing w:val="-2"/>
          <w:w w:val="105"/>
        </w:rPr>
        <w:t>”</w:t>
      </w:r>
      <w:proofErr w:type="spellStart"/>
      <w:r w:rsidR="005748F0">
        <w:rPr>
          <w:spacing w:val="-2"/>
          <w:w w:val="105"/>
        </w:rPr>
        <w:t>d</w:t>
      </w:r>
      <w:r w:rsidR="005748F0">
        <w:rPr>
          <w:spacing w:val="-3"/>
          <w:w w:val="105"/>
        </w:rPr>
        <w:t>ec</w:t>
      </w:r>
      <w:r w:rsidR="005748F0">
        <w:rPr>
          <w:spacing w:val="-2"/>
          <w:w w:val="105"/>
        </w:rPr>
        <w:t>onv</w:t>
      </w:r>
      <w:r w:rsidR="005748F0">
        <w:rPr>
          <w:spacing w:val="-3"/>
          <w:w w:val="105"/>
        </w:rPr>
        <w:t>ol</w:t>
      </w:r>
      <w:r w:rsidR="005748F0">
        <w:rPr>
          <w:spacing w:val="-2"/>
          <w:w w:val="105"/>
        </w:rPr>
        <w:t>v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d</w:t>
      </w:r>
      <w:proofErr w:type="spellEnd"/>
      <w:r w:rsidR="005748F0">
        <w:rPr>
          <w:spacing w:val="-2"/>
          <w:w w:val="105"/>
        </w:rPr>
        <w:t>”</w:t>
      </w:r>
      <w:r w:rsidR="005748F0">
        <w:rPr>
          <w:spacing w:val="18"/>
          <w:w w:val="105"/>
        </w:rPr>
        <w:t xml:space="preserve"> </w:t>
      </w:r>
      <w:r w:rsidR="005748F0">
        <w:rPr>
          <w:spacing w:val="-3"/>
          <w:w w:val="105"/>
        </w:rPr>
        <w:t>li</w:t>
      </w:r>
      <w:r w:rsidR="005748F0">
        <w:rPr>
          <w:spacing w:val="-2"/>
          <w:w w:val="105"/>
        </w:rPr>
        <w:t>ght</w:t>
      </w:r>
      <w:r w:rsidR="005748F0">
        <w:rPr>
          <w:spacing w:val="18"/>
          <w:w w:val="105"/>
        </w:rPr>
        <w:t xml:space="preserve"> </w:t>
      </w:r>
      <w:r w:rsidR="005748F0">
        <w:rPr>
          <w:spacing w:val="-3"/>
          <w:w w:val="105"/>
        </w:rPr>
        <w:t>c</w:t>
      </w:r>
      <w:r w:rsidR="005748F0">
        <w:rPr>
          <w:spacing w:val="-2"/>
          <w:w w:val="105"/>
        </w:rPr>
        <w:t>urv</w:t>
      </w:r>
      <w:r w:rsidR="005748F0">
        <w:rPr>
          <w:spacing w:val="-3"/>
          <w:w w:val="105"/>
        </w:rPr>
        <w:t>e</w:t>
      </w:r>
      <w:r w:rsidR="005748F0">
        <w:rPr>
          <w:spacing w:val="20"/>
          <w:w w:val="105"/>
        </w:rPr>
        <w:t xml:space="preserve"> </w:t>
      </w:r>
      <w:r w:rsidR="005748F0">
        <w:rPr>
          <w:spacing w:val="-1"/>
          <w:w w:val="105"/>
        </w:rPr>
        <w:t>r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pr</w:t>
      </w:r>
      <w:r w:rsidR="005748F0">
        <w:rPr>
          <w:spacing w:val="-2"/>
          <w:w w:val="105"/>
        </w:rPr>
        <w:t>ese</w:t>
      </w:r>
      <w:r w:rsidR="005748F0">
        <w:rPr>
          <w:spacing w:val="-1"/>
          <w:w w:val="105"/>
        </w:rPr>
        <w:t>ntat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v</w:t>
      </w:r>
      <w:r w:rsidR="005748F0">
        <w:rPr>
          <w:spacing w:val="-2"/>
          <w:w w:val="105"/>
        </w:rPr>
        <w:t>e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mass-loss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51"/>
          <w:w w:val="99"/>
        </w:rPr>
        <w:t xml:space="preserve"> </w:t>
      </w:r>
      <w:r w:rsidR="005748F0">
        <w:rPr>
          <w:w w:val="105"/>
        </w:rPr>
        <w:t>(blue).</w:t>
      </w:r>
      <w:r w:rsidR="005748F0">
        <w:rPr>
          <w:spacing w:val="7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red</w:t>
      </w:r>
      <w:r w:rsidR="005748F0">
        <w:rPr>
          <w:spacing w:val="46"/>
          <w:w w:val="105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is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same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as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red</w:t>
      </w:r>
      <w:r w:rsidR="005748F0">
        <w:rPr>
          <w:spacing w:val="46"/>
          <w:w w:val="105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Figure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4.3,</w:t>
      </w:r>
      <w:r w:rsidR="005748F0">
        <w:rPr>
          <w:spacing w:val="53"/>
          <w:w w:val="105"/>
        </w:rPr>
        <w:t xml:space="preserve"> </w:t>
      </w:r>
      <w:r w:rsidR="005748F0">
        <w:rPr>
          <w:w w:val="105"/>
        </w:rPr>
        <w:t>indicating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45"/>
          <w:w w:val="105"/>
        </w:rPr>
        <w:t xml:space="preserve"> </w:t>
      </w:r>
      <w:r w:rsidR="005748F0">
        <w:rPr>
          <w:w w:val="105"/>
        </w:rPr>
        <w:t>spatially</w:t>
      </w:r>
      <w:r w:rsidR="005748F0">
        <w:rPr>
          <w:spacing w:val="46"/>
          <w:w w:val="105"/>
        </w:rPr>
        <w:t xml:space="preserve"> </w:t>
      </w:r>
      <w:r w:rsidR="005748F0">
        <w:rPr>
          <w:w w:val="105"/>
        </w:rPr>
        <w:t>isolated</w:t>
      </w:r>
      <w:r w:rsidR="005748F0">
        <w:rPr>
          <w:w w:val="110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AIA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171.</w:t>
      </w:r>
      <w:r w:rsidR="005748F0">
        <w:rPr>
          <w:spacing w:val="41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36"/>
          <w:w w:val="105"/>
        </w:rPr>
        <w:t xml:space="preserve"> </w:t>
      </w:r>
      <w:r w:rsidR="005748F0">
        <w:rPr>
          <w:w w:val="105"/>
        </w:rPr>
        <w:t>depth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and</w:t>
      </w:r>
      <w:r w:rsidR="005748F0">
        <w:rPr>
          <w:spacing w:val="37"/>
          <w:w w:val="105"/>
        </w:rPr>
        <w:t xml:space="preserve"> </w:t>
      </w:r>
      <w:r w:rsidR="005748F0">
        <w:rPr>
          <w:spacing w:val="1"/>
          <w:w w:val="105"/>
        </w:rPr>
        <w:t>slope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are</w:t>
      </w:r>
      <w:r w:rsidR="005748F0">
        <w:rPr>
          <w:spacing w:val="37"/>
          <w:w w:val="105"/>
        </w:rPr>
        <w:t xml:space="preserve"> </w:t>
      </w:r>
      <w:r w:rsidR="005748F0">
        <w:rPr>
          <w:spacing w:val="-3"/>
          <w:w w:val="105"/>
        </w:rPr>
        <w:t>s</w:t>
      </w:r>
      <w:r w:rsidR="005748F0">
        <w:rPr>
          <w:spacing w:val="-2"/>
          <w:w w:val="105"/>
        </w:rPr>
        <w:t>h</w:t>
      </w:r>
      <w:r w:rsidR="005748F0">
        <w:rPr>
          <w:spacing w:val="-3"/>
          <w:w w:val="105"/>
        </w:rPr>
        <w:t>ow</w:t>
      </w:r>
      <w:r w:rsidR="005748F0">
        <w:rPr>
          <w:spacing w:val="-2"/>
          <w:w w:val="105"/>
        </w:rPr>
        <w:t>n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at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bott</w:t>
      </w:r>
      <w:r w:rsidR="005748F0">
        <w:rPr>
          <w:spacing w:val="1"/>
          <w:w w:val="105"/>
        </w:rPr>
        <w:t>om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plot</w:t>
      </w:r>
      <w:r w:rsidR="005748F0">
        <w:rPr>
          <w:spacing w:val="37"/>
          <w:w w:val="105"/>
        </w:rPr>
        <w:t xml:space="preserve"> </w:t>
      </w:r>
      <w:r w:rsidR="005748F0">
        <w:rPr>
          <w:w w:val="105"/>
        </w:rPr>
        <w:t>and</w:t>
      </w:r>
      <w:r w:rsidR="005748F0">
        <w:rPr>
          <w:spacing w:val="37"/>
          <w:w w:val="105"/>
        </w:rPr>
        <w:t xml:space="preserve"> </w:t>
      </w:r>
      <w:r w:rsidR="005748F0">
        <w:rPr>
          <w:spacing w:val="-3"/>
          <w:w w:val="105"/>
        </w:rPr>
        <w:t>we</w:t>
      </w:r>
      <w:r w:rsidR="005748F0">
        <w:rPr>
          <w:spacing w:val="-2"/>
          <w:w w:val="105"/>
        </w:rPr>
        <w:t>r</w:t>
      </w:r>
      <w:r w:rsidR="005748F0">
        <w:rPr>
          <w:spacing w:val="-3"/>
          <w:w w:val="105"/>
        </w:rPr>
        <w:t>e</w:t>
      </w:r>
      <w:r w:rsidR="005748F0">
        <w:rPr>
          <w:spacing w:val="25"/>
          <w:w w:val="99"/>
        </w:rPr>
        <w:t xml:space="preserve"> </w:t>
      </w:r>
      <w:r w:rsidR="005748F0">
        <w:rPr>
          <w:w w:val="105"/>
        </w:rPr>
        <w:t>computed</w:t>
      </w:r>
      <w:r w:rsidR="005748F0">
        <w:rPr>
          <w:spacing w:val="32"/>
          <w:w w:val="105"/>
        </w:rPr>
        <w:t xml:space="preserve"> </w:t>
      </w:r>
      <w:r w:rsidR="005748F0">
        <w:rPr>
          <w:w w:val="105"/>
        </w:rPr>
        <w:t>at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a</w:t>
      </w:r>
      <w:r w:rsidR="005748F0">
        <w:rPr>
          <w:spacing w:val="32"/>
          <w:w w:val="105"/>
        </w:rPr>
        <w:t xml:space="preserve"> </w:t>
      </w:r>
      <w:r w:rsidR="005748F0">
        <w:rPr>
          <w:w w:val="105"/>
        </w:rPr>
        <w:t>particular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time</w:t>
      </w:r>
      <w:r w:rsidR="005748F0">
        <w:rPr>
          <w:spacing w:val="32"/>
          <w:w w:val="105"/>
        </w:rPr>
        <w:t xml:space="preserve"> </w:t>
      </w:r>
      <w:r w:rsidR="005748F0">
        <w:rPr>
          <w:spacing w:val="-1"/>
          <w:w w:val="105"/>
        </w:rPr>
        <w:t>and</w:t>
      </w:r>
      <w:r w:rsidR="005748F0">
        <w:rPr>
          <w:spacing w:val="34"/>
          <w:w w:val="105"/>
        </w:rPr>
        <w:t xml:space="preserve"> </w:t>
      </w:r>
      <w:r w:rsidR="005748F0">
        <w:rPr>
          <w:w w:val="105"/>
        </w:rPr>
        <w:t>time</w:t>
      </w:r>
      <w:r w:rsidR="005748F0">
        <w:rPr>
          <w:spacing w:val="33"/>
          <w:w w:val="105"/>
        </w:rPr>
        <w:t xml:space="preserve"> </w:t>
      </w:r>
      <w:r w:rsidR="005748F0">
        <w:rPr>
          <w:w w:val="105"/>
        </w:rPr>
        <w:t>range,</w:t>
      </w:r>
      <w:r w:rsidR="005748F0">
        <w:rPr>
          <w:spacing w:val="32"/>
          <w:w w:val="105"/>
        </w:rPr>
        <w:t xml:space="preserve"> </w:t>
      </w:r>
      <w:r w:rsidR="005748F0">
        <w:rPr>
          <w:spacing w:val="-2"/>
          <w:w w:val="105"/>
        </w:rPr>
        <w:t>r</w:t>
      </w:r>
      <w:r w:rsidR="005748F0">
        <w:rPr>
          <w:spacing w:val="-3"/>
          <w:w w:val="105"/>
        </w:rPr>
        <w:t>es</w:t>
      </w:r>
      <w:r w:rsidR="005748F0">
        <w:rPr>
          <w:spacing w:val="-2"/>
          <w:w w:val="105"/>
        </w:rPr>
        <w:t>p</w:t>
      </w:r>
      <w:r w:rsidR="005748F0">
        <w:rPr>
          <w:spacing w:val="-3"/>
          <w:w w:val="105"/>
        </w:rPr>
        <w:t>ec</w:t>
      </w:r>
      <w:r w:rsidR="005748F0">
        <w:rPr>
          <w:spacing w:val="-2"/>
          <w:w w:val="105"/>
        </w:rPr>
        <w:t>t</w:t>
      </w:r>
      <w:r w:rsidR="005748F0">
        <w:rPr>
          <w:spacing w:val="-3"/>
          <w:w w:val="105"/>
        </w:rPr>
        <w:t>i</w:t>
      </w:r>
      <w:r w:rsidR="005748F0">
        <w:rPr>
          <w:spacing w:val="-2"/>
          <w:w w:val="105"/>
        </w:rPr>
        <w:t>v</w:t>
      </w:r>
      <w:r w:rsidR="005748F0">
        <w:rPr>
          <w:spacing w:val="-3"/>
          <w:w w:val="105"/>
        </w:rPr>
        <w:t>el</w:t>
      </w:r>
      <w:r w:rsidR="005748F0">
        <w:rPr>
          <w:spacing w:val="-2"/>
          <w:w w:val="105"/>
        </w:rPr>
        <w:t>y.</w:t>
      </w:r>
    </w:p>
    <w:p w14:paraId="70E7355E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70F7521A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5B15B27E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6A6D8023" w14:textId="77777777" w:rsidR="00A46697" w:rsidRDefault="00A46697">
      <w:pPr>
        <w:spacing w:before="7"/>
        <w:rPr>
          <w:rFonts w:ascii="Times New Roman" w:eastAsia="Times New Roman" w:hAnsi="Times New Roman" w:cs="Times New Roman"/>
          <w:sz w:val="20"/>
          <w:szCs w:val="20"/>
        </w:rPr>
      </w:pPr>
    </w:p>
    <w:p w14:paraId="05D99BEE" w14:textId="77777777" w:rsidR="00A46697" w:rsidRDefault="005748F0">
      <w:pPr>
        <w:pStyle w:val="BodyText"/>
        <w:spacing w:line="455" w:lineRule="auto"/>
        <w:ind w:right="117"/>
        <w:jc w:val="both"/>
      </w:pPr>
      <w:proofErr w:type="gramStart"/>
      <w:r>
        <w:rPr>
          <w:w w:val="110"/>
        </w:rPr>
        <w:t>in</w:t>
      </w:r>
      <w:proofErr w:type="gramEnd"/>
      <w:r>
        <w:rPr>
          <w:spacing w:val="-1"/>
          <w:w w:val="110"/>
        </w:rPr>
        <w:t xml:space="preserve"> </w:t>
      </w:r>
      <w:r>
        <w:rPr>
          <w:w w:val="110"/>
        </w:rPr>
        <w:t>the corrected</w:t>
      </w:r>
      <w:r>
        <w:rPr>
          <w:spacing w:val="-1"/>
          <w:w w:val="110"/>
        </w:rPr>
        <w:t xml:space="preserve"> </w:t>
      </w:r>
      <w:r>
        <w:rPr>
          <w:w w:val="110"/>
        </w:rPr>
        <w:t>EVE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line </w:t>
      </w:r>
      <w:r>
        <w:rPr>
          <w:spacing w:val="-1"/>
          <w:w w:val="110"/>
        </w:rPr>
        <w:t>(b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 xml:space="preserve">) </w:t>
      </w:r>
      <w:r>
        <w:rPr>
          <w:w w:val="110"/>
        </w:rPr>
        <w:t>is due</w:t>
      </w:r>
      <w:r>
        <w:rPr>
          <w:spacing w:val="-1"/>
          <w:w w:val="110"/>
        </w:rPr>
        <w:t xml:space="preserve"> </w:t>
      </w:r>
      <w:r>
        <w:rPr>
          <w:w w:val="110"/>
        </w:rPr>
        <w:t>to a</w:t>
      </w:r>
      <w:r>
        <w:rPr>
          <w:spacing w:val="-1"/>
          <w:w w:val="110"/>
        </w:rPr>
        <w:t xml:space="preserve"> </w:t>
      </w:r>
      <w:r>
        <w:rPr>
          <w:spacing w:val="-3"/>
          <w:w w:val="110"/>
        </w:rPr>
        <w:t>slow</w:t>
      </w:r>
      <w:r>
        <w:rPr>
          <w:w w:val="110"/>
        </w:rPr>
        <w:t xml:space="preserve"> decrease</w:t>
      </w:r>
      <w:r>
        <w:rPr>
          <w:spacing w:val="-1"/>
          <w:w w:val="110"/>
        </w:rPr>
        <w:t xml:space="preserve"> </w:t>
      </w:r>
      <w:r>
        <w:rPr>
          <w:w w:val="110"/>
        </w:rPr>
        <w:t>in the</w:t>
      </w:r>
      <w:r>
        <w:rPr>
          <w:spacing w:val="-1"/>
          <w:w w:val="110"/>
        </w:rPr>
        <w:t xml:space="preserve"> </w:t>
      </w:r>
      <w:r>
        <w:rPr>
          <w:w w:val="110"/>
        </w:rPr>
        <w:t>scaled &amp;</w:t>
      </w:r>
      <w:r>
        <w:rPr>
          <w:spacing w:val="-1"/>
          <w:w w:val="110"/>
        </w:rPr>
        <w:t xml:space="preserve"> </w:t>
      </w:r>
      <w:r>
        <w:rPr>
          <w:w w:val="110"/>
        </w:rPr>
        <w:t>time-shifted correction</w:t>
      </w:r>
      <w:r>
        <w:rPr>
          <w:spacing w:val="26"/>
          <w:w w:val="104"/>
        </w:rPr>
        <w:t xml:space="preserve"> </w:t>
      </w:r>
      <w:r>
        <w:rPr>
          <w:w w:val="110"/>
        </w:rPr>
        <w:t>line</w:t>
      </w:r>
      <w:r>
        <w:rPr>
          <w:spacing w:val="-16"/>
          <w:w w:val="110"/>
        </w:rPr>
        <w:t xml:space="preserve"> </w:t>
      </w:r>
      <w:r>
        <w:rPr>
          <w:w w:val="110"/>
        </w:rPr>
        <w:t>(green).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unaltered</w:t>
      </w:r>
      <w:r>
        <w:rPr>
          <w:spacing w:val="-15"/>
          <w:w w:val="110"/>
        </w:rPr>
        <w:t xml:space="preserve"> </w:t>
      </w:r>
      <w:r>
        <w:rPr>
          <w:w w:val="110"/>
        </w:rPr>
        <w:t>dimming</w:t>
      </w:r>
      <w:r>
        <w:rPr>
          <w:spacing w:val="-16"/>
          <w:w w:val="110"/>
        </w:rPr>
        <w:t xml:space="preserve"> </w:t>
      </w:r>
      <w:r>
        <w:rPr>
          <w:w w:val="110"/>
        </w:rPr>
        <w:t>line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(b</w:t>
      </w:r>
      <w:r>
        <w:rPr>
          <w:spacing w:val="-2"/>
          <w:w w:val="110"/>
        </w:rPr>
        <w:t>lack</w:t>
      </w:r>
      <w:r>
        <w:rPr>
          <w:spacing w:val="-1"/>
          <w:w w:val="110"/>
        </w:rPr>
        <w:t>)</w:t>
      </w:r>
      <w:r>
        <w:rPr>
          <w:spacing w:val="-16"/>
          <w:w w:val="110"/>
        </w:rPr>
        <w:t xml:space="preserve"> </w:t>
      </w:r>
      <w:r>
        <w:rPr>
          <w:w w:val="110"/>
        </w:rPr>
        <w:t>is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ively</w:t>
      </w:r>
      <w:r>
        <w:rPr>
          <w:spacing w:val="-16"/>
          <w:w w:val="110"/>
        </w:rPr>
        <w:t xml:space="preserve"> </w:t>
      </w:r>
      <w:r>
        <w:rPr>
          <w:w w:val="110"/>
        </w:rPr>
        <w:t>flat</w:t>
      </w:r>
      <w:r>
        <w:rPr>
          <w:spacing w:val="-16"/>
          <w:w w:val="110"/>
        </w:rPr>
        <w:t xml:space="preserve"> </w:t>
      </w:r>
      <w:r>
        <w:rPr>
          <w:w w:val="110"/>
        </w:rPr>
        <w:t>in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later</w:t>
      </w:r>
      <w:r>
        <w:rPr>
          <w:spacing w:val="-15"/>
          <w:w w:val="110"/>
        </w:rPr>
        <w:t xml:space="preserve"> </w:t>
      </w:r>
      <w:r>
        <w:rPr>
          <w:w w:val="110"/>
        </w:rPr>
        <w:t>hours</w:t>
      </w:r>
      <w:r>
        <w:rPr>
          <w:spacing w:val="-16"/>
          <w:w w:val="110"/>
        </w:rPr>
        <w:t xml:space="preserve"> </w:t>
      </w:r>
      <w:r>
        <w:rPr>
          <w:w w:val="110"/>
        </w:rPr>
        <w:t>of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dimming,</w:t>
      </w:r>
      <w:r>
        <w:rPr>
          <w:spacing w:val="24"/>
          <w:w w:val="102"/>
        </w:rPr>
        <w:t xml:space="preserve"> </w:t>
      </w:r>
      <w:r>
        <w:rPr>
          <w:spacing w:val="-2"/>
          <w:w w:val="110"/>
        </w:rPr>
        <w:t>consis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21"/>
          <w:w w:val="110"/>
        </w:rPr>
        <w:t xml:space="preserve"> </w:t>
      </w:r>
      <w:r>
        <w:rPr>
          <w:w w:val="110"/>
        </w:rPr>
        <w:t>with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AIA</w:t>
      </w:r>
      <w:r>
        <w:rPr>
          <w:spacing w:val="22"/>
          <w:w w:val="110"/>
        </w:rPr>
        <w:t xml:space="preserve"> </w:t>
      </w:r>
      <w:r>
        <w:rPr>
          <w:spacing w:val="-3"/>
          <w:w w:val="110"/>
        </w:rPr>
        <w:t>ligh</w:t>
      </w:r>
      <w:r>
        <w:rPr>
          <w:spacing w:val="-2"/>
          <w:w w:val="110"/>
        </w:rPr>
        <w:t>t</w:t>
      </w:r>
      <w:r>
        <w:rPr>
          <w:spacing w:val="21"/>
          <w:w w:val="110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ur</w:t>
      </w:r>
      <w:r>
        <w:rPr>
          <w:spacing w:val="-3"/>
          <w:w w:val="110"/>
        </w:rPr>
        <w:t>ve</w:t>
      </w:r>
      <w:r>
        <w:rPr>
          <w:spacing w:val="22"/>
          <w:w w:val="110"/>
        </w:rPr>
        <w:t xml:space="preserve"> </w:t>
      </w:r>
      <w:r>
        <w:rPr>
          <w:w w:val="110"/>
        </w:rPr>
        <w:t>(red).</w:t>
      </w:r>
      <w:r>
        <w:rPr>
          <w:spacing w:val="16"/>
          <w:w w:val="110"/>
        </w:rPr>
        <w:t xml:space="preserve"> </w:t>
      </w:r>
      <w:r>
        <w:rPr>
          <w:w w:val="110"/>
        </w:rPr>
        <w:t>This</w:t>
      </w:r>
      <w:r>
        <w:rPr>
          <w:spacing w:val="22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ha</w:t>
      </w:r>
      <w:r>
        <w:rPr>
          <w:spacing w:val="-2"/>
          <w:w w:val="110"/>
        </w:rPr>
        <w:t>vior</w:t>
      </w:r>
      <w:r>
        <w:rPr>
          <w:spacing w:val="21"/>
          <w:w w:val="110"/>
        </w:rPr>
        <w:t xml:space="preserve"> </w:t>
      </w:r>
      <w:r>
        <w:rPr>
          <w:spacing w:val="-4"/>
          <w:w w:val="110"/>
        </w:rPr>
        <w:t>v</w:t>
      </w:r>
      <w:r>
        <w:rPr>
          <w:spacing w:val="-3"/>
          <w:w w:val="110"/>
        </w:rPr>
        <w:t>ar</w:t>
      </w:r>
      <w:r>
        <w:rPr>
          <w:spacing w:val="-4"/>
          <w:w w:val="110"/>
        </w:rPr>
        <w:t>ies</w:t>
      </w:r>
      <w:r>
        <w:rPr>
          <w:spacing w:val="22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22"/>
          <w:w w:val="110"/>
        </w:rPr>
        <w:t xml:space="preserve"> </w:t>
      </w:r>
      <w:r>
        <w:rPr>
          <w:spacing w:val="-4"/>
          <w:w w:val="110"/>
        </w:rPr>
        <w:t>eve</w:t>
      </w:r>
      <w:r>
        <w:rPr>
          <w:spacing w:val="-3"/>
          <w:w w:val="110"/>
        </w:rPr>
        <w:t>nt</w:t>
      </w:r>
      <w:r>
        <w:rPr>
          <w:spacing w:val="22"/>
          <w:w w:val="110"/>
        </w:rPr>
        <w:t xml:space="preserve"> </w:t>
      </w:r>
      <w:r>
        <w:rPr>
          <w:w w:val="110"/>
        </w:rPr>
        <w:t>but</w:t>
      </w:r>
      <w:r>
        <w:rPr>
          <w:spacing w:val="22"/>
          <w:w w:val="110"/>
        </w:rPr>
        <w:t xml:space="preserve"> </w:t>
      </w:r>
      <w:r>
        <w:rPr>
          <w:w w:val="110"/>
        </w:rPr>
        <w:t>a</w:t>
      </w:r>
      <w:r>
        <w:rPr>
          <w:spacing w:val="21"/>
          <w:w w:val="110"/>
        </w:rPr>
        <w:t xml:space="preserve"> </w:t>
      </w:r>
      <w:r>
        <w:rPr>
          <w:w w:val="110"/>
        </w:rPr>
        <w:t>“bottomed-out”</w:t>
      </w:r>
      <w:r>
        <w:rPr>
          <w:spacing w:val="67"/>
          <w:w w:val="111"/>
        </w:rPr>
        <w:t xml:space="preserve"> </w:t>
      </w:r>
      <w:r>
        <w:rPr>
          <w:w w:val="110"/>
        </w:rPr>
        <w:t>dimming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w w:val="110"/>
        </w:rPr>
        <w:t>common.</w:t>
      </w:r>
      <w:r>
        <w:rPr>
          <w:spacing w:val="6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p</w:t>
      </w:r>
      <w:r>
        <w:rPr>
          <w:spacing w:val="-4"/>
          <w:w w:val="110"/>
        </w:rPr>
        <w:t>ically</w:t>
      </w:r>
      <w:r>
        <w:rPr>
          <w:spacing w:val="-3"/>
          <w:w w:val="110"/>
        </w:rPr>
        <w:t>,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maxim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-12"/>
          <w:w w:val="110"/>
        </w:rPr>
        <w:t xml:space="preserve"> </w:t>
      </w:r>
      <w:r>
        <w:rPr>
          <w:w w:val="110"/>
        </w:rPr>
        <w:t>depth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eac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ickly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mai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12"/>
          <w:w w:val="110"/>
        </w:rPr>
        <w:t xml:space="preserve"> </w:t>
      </w:r>
      <w:r>
        <w:rPr>
          <w:w w:val="110"/>
        </w:rPr>
        <w:t>for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seve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al</w:t>
      </w:r>
      <w:r>
        <w:rPr>
          <w:spacing w:val="21"/>
          <w:w w:val="106"/>
        </w:rPr>
        <w:t xml:space="preserve"> </w:t>
      </w:r>
      <w:r>
        <w:rPr>
          <w:w w:val="110"/>
        </w:rPr>
        <w:t>hours.</w:t>
      </w:r>
      <w:r>
        <w:rPr>
          <w:spacing w:val="14"/>
          <w:w w:val="110"/>
        </w:rPr>
        <w:t xml:space="preserve"> </w:t>
      </w:r>
      <w:r>
        <w:rPr>
          <w:w w:val="110"/>
        </w:rPr>
        <w:t>It</w:t>
      </w:r>
      <w:r>
        <w:rPr>
          <w:spacing w:val="20"/>
          <w:w w:val="110"/>
        </w:rPr>
        <w:t xml:space="preserve"> </w:t>
      </w:r>
      <w:r>
        <w:rPr>
          <w:w w:val="110"/>
        </w:rPr>
        <w:t>will</w:t>
      </w:r>
      <w:r>
        <w:rPr>
          <w:spacing w:val="19"/>
          <w:w w:val="110"/>
        </w:rPr>
        <w:t xml:space="preserve"> </w:t>
      </w:r>
      <w:r>
        <w:rPr>
          <w:w w:val="110"/>
        </w:rPr>
        <w:t>later</w:t>
      </w:r>
      <w:r>
        <w:rPr>
          <w:spacing w:val="20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19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ow</w:t>
      </w:r>
      <w:r>
        <w:rPr>
          <w:spacing w:val="-2"/>
          <w:w w:val="110"/>
        </w:rPr>
        <w:t>n</w:t>
      </w:r>
      <w:r>
        <w:rPr>
          <w:spacing w:val="20"/>
          <w:w w:val="110"/>
        </w:rPr>
        <w:t xml:space="preserve"> </w:t>
      </w:r>
      <w:r>
        <w:rPr>
          <w:w w:val="110"/>
        </w:rPr>
        <w:t>that</w:t>
      </w:r>
      <w:r>
        <w:rPr>
          <w:spacing w:val="20"/>
          <w:w w:val="110"/>
        </w:rPr>
        <w:t xml:space="preserve"> </w:t>
      </w:r>
      <w:r>
        <w:rPr>
          <w:w w:val="110"/>
        </w:rPr>
        <w:t>depth</w:t>
      </w:r>
      <w:r>
        <w:rPr>
          <w:spacing w:val="19"/>
          <w:w w:val="110"/>
        </w:rPr>
        <w:t xml:space="preserve"> </w:t>
      </w:r>
      <w:r>
        <w:rPr>
          <w:w w:val="110"/>
        </w:rPr>
        <w:t>is</w:t>
      </w:r>
      <w:r>
        <w:rPr>
          <w:spacing w:val="20"/>
          <w:w w:val="110"/>
        </w:rPr>
        <w:t xml:space="preserve"> </w:t>
      </w:r>
      <w:r>
        <w:rPr>
          <w:w w:val="110"/>
        </w:rPr>
        <w:t>another</w:t>
      </w:r>
      <w:r>
        <w:rPr>
          <w:spacing w:val="19"/>
          <w:w w:val="110"/>
        </w:rPr>
        <w:t xml:space="preserve"> </w:t>
      </w:r>
      <w:r>
        <w:rPr>
          <w:w w:val="110"/>
        </w:rPr>
        <w:t>critical</w:t>
      </w:r>
      <w:r>
        <w:rPr>
          <w:spacing w:val="20"/>
          <w:w w:val="110"/>
        </w:rPr>
        <w:t xml:space="preserve"> </w:t>
      </w:r>
      <w:r>
        <w:rPr>
          <w:spacing w:val="-2"/>
          <w:w w:val="110"/>
        </w:rPr>
        <w:t>pr</w:t>
      </w:r>
      <w:r>
        <w:rPr>
          <w:spacing w:val="-3"/>
          <w:w w:val="110"/>
        </w:rPr>
        <w:t>oxy</w:t>
      </w:r>
      <w:r>
        <w:rPr>
          <w:spacing w:val="19"/>
          <w:w w:val="110"/>
        </w:rPr>
        <w:t xml:space="preserve"> </w:t>
      </w:r>
      <w:r>
        <w:rPr>
          <w:w w:val="110"/>
        </w:rPr>
        <w:t>for</w:t>
      </w:r>
      <w:r>
        <w:rPr>
          <w:spacing w:val="20"/>
          <w:w w:val="110"/>
        </w:rPr>
        <w:t xml:space="preserve"> </w:t>
      </w:r>
      <w:r>
        <w:rPr>
          <w:w w:val="110"/>
        </w:rPr>
        <w:t>CMEs</w:t>
      </w:r>
      <w:proofErr w:type="gramStart"/>
      <w:r>
        <w:rPr>
          <w:w w:val="110"/>
        </w:rPr>
        <w:t>;</w:t>
      </w:r>
      <w:proofErr w:type="gramEnd"/>
      <w:r>
        <w:rPr>
          <w:spacing w:val="28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is</w:t>
      </w:r>
      <w:r>
        <w:rPr>
          <w:spacing w:val="20"/>
          <w:w w:val="110"/>
        </w:rPr>
        <w:t xml:space="preserve"> </w:t>
      </w:r>
      <w:r>
        <w:rPr>
          <w:w w:val="110"/>
        </w:rPr>
        <w:t>one</w:t>
      </w:r>
      <w:r>
        <w:rPr>
          <w:spacing w:val="19"/>
          <w:w w:val="110"/>
        </w:rPr>
        <w:t xml:space="preserve"> </w:t>
      </w:r>
      <w:r>
        <w:rPr>
          <w:w w:val="110"/>
        </w:rPr>
        <w:t>for</w:t>
      </w:r>
      <w:r>
        <w:rPr>
          <w:spacing w:val="20"/>
          <w:w w:val="110"/>
        </w:rPr>
        <w:t xml:space="preserve"> </w:t>
      </w:r>
      <w:r>
        <w:rPr>
          <w:w w:val="110"/>
        </w:rPr>
        <w:t>CME</w:t>
      </w:r>
      <w:r>
        <w:rPr>
          <w:spacing w:val="29"/>
          <w:w w:val="110"/>
        </w:rPr>
        <w:t xml:space="preserve"> </w:t>
      </w:r>
      <w:r>
        <w:rPr>
          <w:w w:val="110"/>
        </w:rPr>
        <w:t>mass.</w:t>
      </w:r>
      <w:r>
        <w:rPr>
          <w:spacing w:val="29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practice,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depth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measured</w:t>
      </w:r>
      <w:r>
        <w:rPr>
          <w:spacing w:val="2"/>
          <w:w w:val="110"/>
        </w:rPr>
        <w:t xml:space="preserve"> </w:t>
      </w:r>
      <w:r>
        <w:rPr>
          <w:w w:val="110"/>
        </w:rPr>
        <w:t>at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point</w:t>
      </w:r>
      <w:r>
        <w:rPr>
          <w:spacing w:val="3"/>
          <w:w w:val="110"/>
        </w:rPr>
        <w:t xml:space="preserve"> </w:t>
      </w:r>
      <w:r>
        <w:rPr>
          <w:spacing w:val="1"/>
          <w:w w:val="110"/>
        </w:rPr>
        <w:t>soon</w:t>
      </w:r>
      <w:r>
        <w:rPr>
          <w:spacing w:val="3"/>
          <w:w w:val="110"/>
        </w:rPr>
        <w:t xml:space="preserve"> </w:t>
      </w:r>
      <w:r>
        <w:rPr>
          <w:w w:val="110"/>
        </w:rPr>
        <w:t>after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maxim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m</w:t>
      </w:r>
      <w:r>
        <w:rPr>
          <w:spacing w:val="3"/>
          <w:w w:val="110"/>
        </w:rPr>
        <w:t xml:space="preserve"> </w:t>
      </w:r>
      <w:r>
        <w:rPr>
          <w:w w:val="110"/>
        </w:rPr>
        <w:t>dimming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eac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d,</w:t>
      </w:r>
      <w:r>
        <w:rPr>
          <w:spacing w:val="24"/>
          <w:w w:val="109"/>
        </w:rPr>
        <w:t xml:space="preserve"> </w:t>
      </w:r>
      <w:r>
        <w:rPr>
          <w:w w:val="110"/>
        </w:rPr>
        <w:t>so</w:t>
      </w:r>
      <w:r>
        <w:rPr>
          <w:spacing w:val="-17"/>
          <w:w w:val="110"/>
        </w:rPr>
        <w:t xml:space="preserve"> </w:t>
      </w:r>
      <w:r>
        <w:rPr>
          <w:w w:val="110"/>
        </w:rPr>
        <w:t>later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ha</w:t>
      </w:r>
      <w:r>
        <w:rPr>
          <w:spacing w:val="-2"/>
          <w:w w:val="110"/>
        </w:rPr>
        <w:t>vior</w:t>
      </w:r>
      <w:r>
        <w:rPr>
          <w:spacing w:val="-16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corrected</w:t>
      </w:r>
      <w:r>
        <w:rPr>
          <w:spacing w:val="-17"/>
          <w:w w:val="110"/>
        </w:rPr>
        <w:t xml:space="preserve"> </w:t>
      </w:r>
      <w:r>
        <w:rPr>
          <w:w w:val="110"/>
        </w:rPr>
        <w:t>EVE</w:t>
      </w:r>
      <w:r>
        <w:rPr>
          <w:spacing w:val="-17"/>
          <w:w w:val="110"/>
        </w:rPr>
        <w:t xml:space="preserve"> </w:t>
      </w:r>
      <w:r>
        <w:rPr>
          <w:w w:val="110"/>
        </w:rPr>
        <w:t>line</w:t>
      </w:r>
      <w:r>
        <w:rPr>
          <w:spacing w:val="-16"/>
          <w:w w:val="110"/>
        </w:rPr>
        <w:t xml:space="preserve"> </w:t>
      </w:r>
      <w:r>
        <w:rPr>
          <w:w w:val="110"/>
        </w:rPr>
        <w:t>(blue)</w:t>
      </w:r>
      <w:r>
        <w:rPr>
          <w:spacing w:val="-17"/>
          <w:w w:val="110"/>
        </w:rPr>
        <w:t xml:space="preserve"> </w:t>
      </w:r>
      <w:r>
        <w:rPr>
          <w:w w:val="110"/>
        </w:rPr>
        <w:t>is</w:t>
      </w:r>
      <w:r>
        <w:rPr>
          <w:spacing w:val="-16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less</w:t>
      </w:r>
      <w:r>
        <w:rPr>
          <w:spacing w:val="-17"/>
          <w:w w:val="110"/>
        </w:rPr>
        <w:t xml:space="preserve"> </w:t>
      </w:r>
      <w:r>
        <w:rPr>
          <w:w w:val="110"/>
        </w:rPr>
        <w:t>importance</w:t>
      </w:r>
      <w:r>
        <w:rPr>
          <w:spacing w:val="-16"/>
          <w:w w:val="110"/>
        </w:rPr>
        <w:t xml:space="preserve"> </w:t>
      </w:r>
      <w:r>
        <w:rPr>
          <w:w w:val="110"/>
        </w:rPr>
        <w:t>than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spacing w:val="-3"/>
          <w:w w:val="110"/>
        </w:rPr>
        <w:t>r</w:t>
      </w:r>
      <w:r>
        <w:rPr>
          <w:spacing w:val="-4"/>
          <w:w w:val="110"/>
        </w:rPr>
        <w:t>emoval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flare</w:t>
      </w:r>
      <w:r>
        <w:rPr>
          <w:spacing w:val="29"/>
          <w:w w:val="99"/>
        </w:rPr>
        <w:t xml:space="preserve"> </w:t>
      </w:r>
      <w:r>
        <w:rPr>
          <w:spacing w:val="1"/>
          <w:w w:val="110"/>
        </w:rPr>
        <w:t>peak.</w:t>
      </w:r>
      <w:r>
        <w:rPr>
          <w:spacing w:val="33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further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ime</w:t>
      </w:r>
      <w:r>
        <w:rPr>
          <w:spacing w:val="2"/>
          <w:w w:val="110"/>
        </w:rPr>
        <w:t xml:space="preserve"> </w:t>
      </w:r>
      <w:r>
        <w:rPr>
          <w:w w:val="110"/>
        </w:rPr>
        <w:t>one</w:t>
      </w:r>
      <w:r>
        <w:rPr>
          <w:spacing w:val="3"/>
          <w:w w:val="110"/>
        </w:rPr>
        <w:t xml:space="preserve"> </w:t>
      </w:r>
      <w:r>
        <w:rPr>
          <w:spacing w:val="1"/>
          <w:w w:val="110"/>
        </w:rPr>
        <w:t>goes,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more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likely</w:t>
      </w:r>
      <w:r>
        <w:rPr>
          <w:spacing w:val="3"/>
          <w:w w:val="110"/>
        </w:rPr>
        <w:t xml:space="preserve"> </w:t>
      </w:r>
      <w:r>
        <w:rPr>
          <w:w w:val="110"/>
        </w:rPr>
        <w:t>it</w:t>
      </w:r>
      <w:r>
        <w:rPr>
          <w:spacing w:val="2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for</w:t>
      </w:r>
      <w:r>
        <w:rPr>
          <w:spacing w:val="3"/>
          <w:w w:val="110"/>
        </w:rPr>
        <w:t xml:space="preserve"> </w:t>
      </w:r>
      <w:r>
        <w:rPr>
          <w:w w:val="110"/>
        </w:rPr>
        <w:t>other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eve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s</w:t>
      </w:r>
      <w:r>
        <w:rPr>
          <w:spacing w:val="3"/>
          <w:w w:val="110"/>
        </w:rPr>
        <w:t xml:space="preserve"> </w:t>
      </w:r>
      <w:r>
        <w:rPr>
          <w:w w:val="110"/>
        </w:rPr>
        <w:t>or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ph</w:t>
      </w:r>
      <w:r>
        <w:rPr>
          <w:spacing w:val="-2"/>
          <w:w w:val="110"/>
        </w:rPr>
        <w:t>ysical</w:t>
      </w:r>
      <w:r>
        <w:rPr>
          <w:spacing w:val="3"/>
          <w:w w:val="110"/>
        </w:rPr>
        <w:t xml:space="preserve"> </w:t>
      </w:r>
      <w:r>
        <w:rPr>
          <w:w w:val="110"/>
        </w:rPr>
        <w:t>processes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5"/>
          <w:w w:val="99"/>
        </w:rPr>
        <w:t xml:space="preserve"> </w:t>
      </w:r>
      <w:r>
        <w:rPr>
          <w:spacing w:val="1"/>
          <w:w w:val="110"/>
        </w:rPr>
        <w:t>occu</w:t>
      </w:r>
      <w:r>
        <w:rPr>
          <w:w w:val="110"/>
        </w:rPr>
        <w:t>r</w:t>
      </w:r>
      <w:r>
        <w:rPr>
          <w:spacing w:val="-2"/>
          <w:w w:val="110"/>
        </w:rPr>
        <w:t xml:space="preserve"> </w:t>
      </w:r>
      <w:r>
        <w:rPr>
          <w:w w:val="110"/>
        </w:rPr>
        <w:t>that</w:t>
      </w:r>
      <w:r>
        <w:rPr>
          <w:spacing w:val="-1"/>
          <w:w w:val="110"/>
        </w:rPr>
        <w:t xml:space="preserve"> </w:t>
      </w:r>
      <w:r>
        <w:rPr>
          <w:spacing w:val="-3"/>
          <w:w w:val="110"/>
        </w:rPr>
        <w:t>woul</w:t>
      </w:r>
      <w:r>
        <w:rPr>
          <w:spacing w:val="-2"/>
          <w:w w:val="110"/>
        </w:rPr>
        <w:t>d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lic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 xml:space="preserve">e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proofErr w:type="gramStart"/>
      <w:r>
        <w:rPr>
          <w:spacing w:val="-2"/>
          <w:w w:val="110"/>
        </w:rPr>
        <w:t>s</w:t>
      </w:r>
      <w:r>
        <w:rPr>
          <w:spacing w:val="-1"/>
          <w:w w:val="110"/>
        </w:rPr>
        <w:t>pat</w:t>
      </w:r>
      <w:r>
        <w:rPr>
          <w:spacing w:val="-2"/>
          <w:w w:val="110"/>
        </w:rPr>
        <w:t>ially-i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egr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proofErr w:type="gramEnd"/>
      <w:r>
        <w:rPr>
          <w:spacing w:val="-1"/>
          <w:w w:val="110"/>
        </w:rPr>
        <w:t xml:space="preserve"> </w:t>
      </w:r>
      <w:r>
        <w:rPr>
          <w:w w:val="110"/>
        </w:rPr>
        <w:t>EVE</w:t>
      </w:r>
      <w:r>
        <w:rPr>
          <w:spacing w:val="-1"/>
          <w:w w:val="110"/>
        </w:rPr>
        <w:t xml:space="preserve"> </w:t>
      </w:r>
      <w:r>
        <w:rPr>
          <w:w w:val="110"/>
        </w:rPr>
        <w:t>analysis.</w:t>
      </w:r>
      <w:r>
        <w:rPr>
          <w:spacing w:val="23"/>
          <w:w w:val="110"/>
        </w:rPr>
        <w:t xml:space="preserve"> </w:t>
      </w:r>
      <w:r>
        <w:rPr>
          <w:w w:val="110"/>
        </w:rPr>
        <w:t>Duration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dimming</w:t>
      </w:r>
      <w:r>
        <w:rPr>
          <w:spacing w:val="-1"/>
          <w:w w:val="110"/>
        </w:rPr>
        <w:t xml:space="preserve"> </w:t>
      </w:r>
      <w:r>
        <w:rPr>
          <w:spacing w:val="-4"/>
          <w:w w:val="110"/>
        </w:rPr>
        <w:t>m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y</w:t>
      </w:r>
      <w:r>
        <w:rPr>
          <w:spacing w:val="-2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59"/>
          <w:w w:val="99"/>
        </w:rPr>
        <w:t xml:space="preserve"> </w:t>
      </w:r>
      <w:r>
        <w:rPr>
          <w:w w:val="110"/>
        </w:rPr>
        <w:t>an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6"/>
          <w:w w:val="110"/>
        </w:rPr>
        <w:t xml:space="preserve"> </w:t>
      </w:r>
      <w:r>
        <w:rPr>
          <w:w w:val="110"/>
        </w:rPr>
        <w:t>parameter</w:t>
      </w:r>
      <w:r>
        <w:rPr>
          <w:spacing w:val="5"/>
          <w:w w:val="110"/>
        </w:rPr>
        <w:t xml:space="preserve"> </w:t>
      </w:r>
      <w:r>
        <w:rPr>
          <w:w w:val="110"/>
        </w:rPr>
        <w:t>to</w:t>
      </w:r>
      <w:r>
        <w:rPr>
          <w:spacing w:val="6"/>
          <w:w w:val="110"/>
        </w:rPr>
        <w:t xml:space="preserve"> </w:t>
      </w:r>
      <w:r>
        <w:rPr>
          <w:spacing w:val="-5"/>
          <w:w w:val="110"/>
        </w:rPr>
        <w:t>s</w:t>
      </w:r>
      <w:r>
        <w:rPr>
          <w:spacing w:val="-4"/>
          <w:w w:val="110"/>
        </w:rPr>
        <w:t>tud</w:t>
      </w:r>
      <w:r>
        <w:rPr>
          <w:spacing w:val="-5"/>
          <w:w w:val="110"/>
        </w:rPr>
        <w:t>y,</w:t>
      </w:r>
      <w:r>
        <w:rPr>
          <w:spacing w:val="5"/>
          <w:w w:val="110"/>
        </w:rPr>
        <w:t xml:space="preserve"> </w:t>
      </w:r>
      <w:r>
        <w:rPr>
          <w:w w:val="110"/>
        </w:rPr>
        <w:t>but</w:t>
      </w:r>
      <w:r>
        <w:rPr>
          <w:spacing w:val="6"/>
          <w:w w:val="110"/>
        </w:rPr>
        <w:t xml:space="preserve"> </w:t>
      </w:r>
      <w:r>
        <w:rPr>
          <w:w w:val="110"/>
        </w:rPr>
        <w:t>due</w:t>
      </w:r>
      <w:r>
        <w:rPr>
          <w:spacing w:val="5"/>
          <w:w w:val="110"/>
        </w:rPr>
        <w:t xml:space="preserve"> </w:t>
      </w:r>
      <w:r>
        <w:rPr>
          <w:w w:val="110"/>
        </w:rPr>
        <w:t>to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spacing w:val="-3"/>
          <w:w w:val="110"/>
        </w:rPr>
        <w:t>con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nu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g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evol</w:t>
      </w:r>
      <w:r>
        <w:rPr>
          <w:spacing w:val="-1"/>
          <w:w w:val="110"/>
        </w:rPr>
        <w:t>ut</w:t>
      </w:r>
      <w:r>
        <w:rPr>
          <w:spacing w:val="-2"/>
          <w:w w:val="110"/>
        </w:rPr>
        <w:t>ion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  <w:r>
        <w:rPr>
          <w:spacing w:val="6"/>
          <w:w w:val="110"/>
        </w:rPr>
        <w:t xml:space="preserve"> </w:t>
      </w:r>
      <w:r>
        <w:rPr>
          <w:w w:val="110"/>
        </w:rPr>
        <w:t>dynamics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sun</w:t>
      </w:r>
      <w:r>
        <w:rPr>
          <w:spacing w:val="5"/>
          <w:w w:val="110"/>
        </w:rPr>
        <w:t xml:space="preserve"> </w:t>
      </w:r>
      <w:r>
        <w:rPr>
          <w:w w:val="110"/>
        </w:rPr>
        <w:t>it</w:t>
      </w:r>
    </w:p>
    <w:p w14:paraId="083FAB71" w14:textId="77777777" w:rsidR="00A46697" w:rsidRDefault="00A46697">
      <w:pPr>
        <w:spacing w:line="455" w:lineRule="auto"/>
        <w:jc w:val="both"/>
        <w:sectPr w:rsidR="00A46697">
          <w:pgSz w:w="12240" w:h="15840"/>
          <w:pgMar w:top="1340" w:right="1320" w:bottom="280" w:left="1340" w:header="1132" w:footer="0" w:gutter="0"/>
          <w:cols w:space="720"/>
        </w:sectPr>
      </w:pPr>
    </w:p>
    <w:p w14:paraId="0DA0C773" w14:textId="77777777" w:rsidR="00A46697" w:rsidRDefault="0038548A">
      <w:pPr>
        <w:pStyle w:val="BodyText"/>
        <w:spacing w:before="30"/>
        <w:ind w:left="0" w:right="119"/>
        <w:jc w:val="right"/>
      </w:pPr>
      <w:r>
        <w:lastRenderedPageBreak/>
        <w:pict w14:anchorId="5F782738">
          <v:shape id="_x0000_s2098" type="#_x0000_t75" style="position:absolute;left:0;text-align:left;margin-left:79.2pt;margin-top:11.75pt;width:453.5pt;height:298.25pt;z-index:-45568;mso-position-horizontal-relative:page">
            <v:imagedata r:id="rId29" o:title=""/>
            <w10:wrap anchorx="page"/>
          </v:shape>
        </w:pict>
      </w:r>
      <w:r w:rsidR="005748F0">
        <w:rPr>
          <w:w w:val="95"/>
        </w:rPr>
        <w:t>37</w:t>
      </w:r>
    </w:p>
    <w:p w14:paraId="6C103F7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60D83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543B42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72151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9EE89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4DEAA2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2F136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084C5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661526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4647B2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3938E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49BDF5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091C06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84D89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76CEF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EF6C1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139B2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51D35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AE70D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2CBCB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A5121BB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87EDE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BFABF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35CB4C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8C4F9E7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7B3DDD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5299E3" w14:textId="77777777" w:rsidR="00A46697" w:rsidRDefault="00A46697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3DE65AF4" w14:textId="77777777" w:rsidR="00A46697" w:rsidRDefault="005748F0">
      <w:pPr>
        <w:pStyle w:val="BodyText"/>
        <w:spacing w:before="58" w:line="257" w:lineRule="auto"/>
        <w:ind w:right="118"/>
        <w:jc w:val="both"/>
      </w:pPr>
      <w:r>
        <w:rPr>
          <w:w w:val="110"/>
        </w:rPr>
        <w:t>Figure</w:t>
      </w:r>
      <w:r>
        <w:rPr>
          <w:spacing w:val="-37"/>
          <w:w w:val="110"/>
        </w:rPr>
        <w:t xml:space="preserve"> </w:t>
      </w:r>
      <w:r>
        <w:rPr>
          <w:w w:val="110"/>
        </w:rPr>
        <w:t>4.13: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F</w:t>
      </w:r>
      <w:r>
        <w:rPr>
          <w:spacing w:val="-3"/>
          <w:w w:val="110"/>
        </w:rPr>
        <w:t>low-c</w:t>
      </w:r>
      <w:r>
        <w:rPr>
          <w:spacing w:val="-2"/>
          <w:w w:val="110"/>
        </w:rPr>
        <w:t>hart</w:t>
      </w:r>
      <w:r>
        <w:rPr>
          <w:spacing w:val="-36"/>
          <w:w w:val="110"/>
        </w:rPr>
        <w:t xml:space="preserve"> </w:t>
      </w:r>
      <w:r>
        <w:rPr>
          <w:w w:val="110"/>
        </w:rPr>
        <w:t>for</w:t>
      </w:r>
      <w:r>
        <w:rPr>
          <w:spacing w:val="-37"/>
          <w:w w:val="110"/>
        </w:rPr>
        <w:t xml:space="preserve"> </w:t>
      </w:r>
      <w:r>
        <w:rPr>
          <w:w w:val="110"/>
        </w:rPr>
        <w:t>the</w:t>
      </w:r>
      <w:r>
        <w:rPr>
          <w:spacing w:val="-36"/>
          <w:w w:val="110"/>
        </w:rPr>
        <w:t xml:space="preserve"> </w:t>
      </w:r>
      <w:r>
        <w:rPr>
          <w:w w:val="110"/>
        </w:rPr>
        <w:t>flare-dimming</w:t>
      </w:r>
      <w:r>
        <w:rPr>
          <w:spacing w:val="-36"/>
          <w:w w:val="110"/>
        </w:rPr>
        <w:t xml:space="preserve"> </w:t>
      </w:r>
      <w:proofErr w:type="spellStart"/>
      <w:r>
        <w:rPr>
          <w:spacing w:val="-1"/>
          <w:w w:val="110"/>
        </w:rPr>
        <w:t>d</w:t>
      </w:r>
      <w:r>
        <w:rPr>
          <w:spacing w:val="-2"/>
          <w:w w:val="110"/>
        </w:rPr>
        <w:t>econvol</w:t>
      </w:r>
      <w:r>
        <w:rPr>
          <w:spacing w:val="-1"/>
          <w:w w:val="110"/>
        </w:rPr>
        <w:t>ut</w:t>
      </w:r>
      <w:r>
        <w:rPr>
          <w:spacing w:val="-2"/>
          <w:w w:val="110"/>
        </w:rPr>
        <w:t>ion</w:t>
      </w:r>
      <w:proofErr w:type="spellEnd"/>
      <w:r>
        <w:rPr>
          <w:spacing w:val="-37"/>
          <w:w w:val="110"/>
        </w:rPr>
        <w:t xml:space="preserve"> </w:t>
      </w:r>
      <w:r>
        <w:rPr>
          <w:spacing w:val="-2"/>
          <w:w w:val="110"/>
        </w:rPr>
        <w:t>algori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.</w:t>
      </w:r>
      <w:r>
        <w:rPr>
          <w:spacing w:val="-19"/>
          <w:w w:val="110"/>
        </w:rPr>
        <w:t xml:space="preserve"> </w:t>
      </w:r>
      <w:r>
        <w:rPr>
          <w:w w:val="110"/>
        </w:rPr>
        <w:t>Rounded-rectangular</w:t>
      </w:r>
      <w:r>
        <w:rPr>
          <w:spacing w:val="-37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oxes</w:t>
      </w:r>
      <w:r>
        <w:rPr>
          <w:spacing w:val="41"/>
        </w:rPr>
        <w:t xml:space="preserve"> </w:t>
      </w:r>
      <w:r>
        <w:rPr>
          <w:w w:val="110"/>
        </w:rPr>
        <w:t>describe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steps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purple</w:t>
      </w:r>
      <w:r>
        <w:rPr>
          <w:spacing w:val="5"/>
          <w:w w:val="110"/>
        </w:rPr>
        <w:t xml:space="preserve"> </w:t>
      </w:r>
      <w:r>
        <w:rPr>
          <w:w w:val="110"/>
        </w:rPr>
        <w:t>boxes</w:t>
      </w:r>
      <w:r>
        <w:rPr>
          <w:spacing w:val="5"/>
          <w:w w:val="110"/>
        </w:rPr>
        <w:t xml:space="preserve"> </w:t>
      </w:r>
      <w:r>
        <w:rPr>
          <w:w w:val="110"/>
        </w:rPr>
        <w:t>indicate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s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irradiance</w:t>
      </w:r>
      <w:r>
        <w:rPr>
          <w:spacing w:val="5"/>
          <w:w w:val="110"/>
        </w:rPr>
        <w:t xml:space="preserve"> </w:t>
      </w:r>
      <w:r>
        <w:rPr>
          <w:w w:val="110"/>
        </w:rPr>
        <w:t>at</w:t>
      </w:r>
      <w:r>
        <w:rPr>
          <w:spacing w:val="5"/>
          <w:w w:val="110"/>
        </w:rPr>
        <w:t xml:space="preserve"> </w:t>
      </w:r>
      <w:r>
        <w:rPr>
          <w:w w:val="110"/>
        </w:rPr>
        <w:t>that</w:t>
      </w:r>
      <w:r>
        <w:rPr>
          <w:spacing w:val="4"/>
          <w:w w:val="110"/>
        </w:rPr>
        <w:t xml:space="preserve"> </w:t>
      </w:r>
      <w:r>
        <w:rPr>
          <w:w w:val="110"/>
        </w:rPr>
        <w:t>step.</w:t>
      </w:r>
    </w:p>
    <w:p w14:paraId="493C130A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20B33CA7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172A9A3A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586B6874" w14:textId="77777777" w:rsidR="00A46697" w:rsidRDefault="00A46697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2B930BA0" w14:textId="3038CA32" w:rsidR="00A46697" w:rsidRDefault="005748F0">
      <w:pPr>
        <w:pStyle w:val="BodyText"/>
        <w:spacing w:line="455" w:lineRule="auto"/>
        <w:ind w:right="119"/>
        <w:jc w:val="both"/>
      </w:pPr>
      <w:proofErr w:type="gramStart"/>
      <w:r>
        <w:rPr>
          <w:w w:val="105"/>
        </w:rPr>
        <w:t>is</w:t>
      </w:r>
      <w:proofErr w:type="gramEnd"/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secondary</w:t>
      </w:r>
      <w:r>
        <w:rPr>
          <w:spacing w:val="6"/>
          <w:w w:val="105"/>
        </w:rPr>
        <w:t xml:space="preserve"> </w:t>
      </w:r>
      <w:r>
        <w:rPr>
          <w:spacing w:val="-3"/>
          <w:w w:val="105"/>
        </w:rPr>
        <w:t>pr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or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ty</w:t>
      </w:r>
      <w:ins w:id="193" w:author="Tom Woods" w:date="2016-01-27T20:37:00Z">
        <w:r w:rsidR="00220C01">
          <w:rPr>
            <w:spacing w:val="-3"/>
            <w:w w:val="105"/>
          </w:rPr>
          <w:t xml:space="preserve"> for this study</w:t>
        </w:r>
      </w:ins>
      <w:r>
        <w:rPr>
          <w:spacing w:val="-3"/>
          <w:w w:val="105"/>
        </w:rPr>
        <w:t>.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durat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most</w:t>
      </w:r>
      <w:r>
        <w:rPr>
          <w:spacing w:val="6"/>
          <w:w w:val="105"/>
        </w:rPr>
        <w:t xml:space="preserve"> </w:t>
      </w:r>
      <w:r>
        <w:rPr>
          <w:w w:val="105"/>
        </w:rPr>
        <w:t>closely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39"/>
          <w:w w:val="106"/>
        </w:rPr>
        <w:t xml:space="preserve"> </w:t>
      </w:r>
      <w:r>
        <w:rPr>
          <w:w w:val="105"/>
        </w:rPr>
        <w:t>processes</w:t>
      </w:r>
      <w:r>
        <w:rPr>
          <w:spacing w:val="48"/>
          <w:w w:val="105"/>
        </w:rPr>
        <w:t xml:space="preserve"> </w:t>
      </w:r>
      <w:r>
        <w:rPr>
          <w:w w:val="105"/>
        </w:rPr>
        <w:t>responsible</w:t>
      </w:r>
      <w:r>
        <w:rPr>
          <w:spacing w:val="48"/>
          <w:w w:val="105"/>
        </w:rPr>
        <w:t xml:space="preserve"> </w:t>
      </w:r>
      <w:r>
        <w:rPr>
          <w:w w:val="105"/>
        </w:rPr>
        <w:t>for</w:t>
      </w:r>
      <w:r>
        <w:rPr>
          <w:spacing w:val="49"/>
          <w:w w:val="105"/>
        </w:rPr>
        <w:t xml:space="preserve"> </w:t>
      </w:r>
      <w:r>
        <w:rPr>
          <w:w w:val="105"/>
        </w:rPr>
        <w:t>filling</w:t>
      </w:r>
      <w:r>
        <w:rPr>
          <w:spacing w:val="49"/>
          <w:w w:val="105"/>
        </w:rPr>
        <w:t xml:space="preserve"> </w:t>
      </w:r>
      <w:r>
        <w:rPr>
          <w:w w:val="105"/>
        </w:rPr>
        <w:t>plasma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back</w:t>
      </w:r>
      <w:r>
        <w:rPr>
          <w:spacing w:val="49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o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oi</w:t>
      </w:r>
      <w:r>
        <w:rPr>
          <w:spacing w:val="-2"/>
          <w:w w:val="105"/>
        </w:rPr>
        <w:t>d,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axat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50"/>
          <w:w w:val="105"/>
        </w:rPr>
        <w:t xml:space="preserve"> </w:t>
      </w:r>
      <w:r>
        <w:rPr>
          <w:w w:val="105"/>
        </w:rPr>
        <w:t>of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disturbed</w:t>
      </w:r>
      <w:r>
        <w:rPr>
          <w:spacing w:val="50"/>
          <w:w w:val="105"/>
        </w:rPr>
        <w:t xml:space="preserve"> </w:t>
      </w:r>
      <w:r>
        <w:rPr>
          <w:w w:val="105"/>
        </w:rPr>
        <w:t>system,</w:t>
      </w:r>
      <w:r>
        <w:rPr>
          <w:spacing w:val="73"/>
          <w:w w:val="109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temperature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4"/>
          <w:w w:val="105"/>
        </w:rPr>
        <w:t xml:space="preserve"> </w:t>
      </w:r>
      <w:r>
        <w:rPr>
          <w:w w:val="105"/>
        </w:rPr>
        <w:t>causing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ges</w:t>
      </w:r>
      <w:r>
        <w:rPr>
          <w:spacing w:val="44"/>
          <w:w w:val="105"/>
        </w:rPr>
        <w:t xml:space="preserve"> </w:t>
      </w:r>
      <w:r>
        <w:rPr>
          <w:w w:val="105"/>
        </w:rPr>
        <w:t>to</w:t>
      </w:r>
      <w:r>
        <w:rPr>
          <w:spacing w:val="43"/>
          <w:w w:val="105"/>
        </w:rPr>
        <w:t xml:space="preserve"> </w:t>
      </w:r>
      <w:r>
        <w:rPr>
          <w:w w:val="105"/>
        </w:rPr>
        <w:t>ionization</w:t>
      </w:r>
      <w:r>
        <w:rPr>
          <w:spacing w:val="44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2"/>
          <w:w w:val="105"/>
        </w:rPr>
        <w:t xml:space="preserve"> </w:t>
      </w:r>
      <w:r>
        <w:rPr>
          <w:w w:val="105"/>
        </w:rPr>
        <w:t>All</w:t>
      </w:r>
      <w:r>
        <w:rPr>
          <w:spacing w:val="44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w w:val="105"/>
        </w:rPr>
        <w:t>these</w:t>
      </w:r>
      <w:r>
        <w:rPr>
          <w:spacing w:val="43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44"/>
          <w:w w:val="105"/>
        </w:rPr>
        <w:t xml:space="preserve"> </w:t>
      </w:r>
      <w:r>
        <w:rPr>
          <w:w w:val="105"/>
        </w:rPr>
        <w:t>a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nuou</w:t>
      </w:r>
      <w:r>
        <w:rPr>
          <w:spacing w:val="-2"/>
          <w:w w:val="105"/>
        </w:rPr>
        <w:t>s</w:t>
      </w:r>
      <w:r>
        <w:rPr>
          <w:spacing w:val="43"/>
        </w:rPr>
        <w:t xml:space="preserve"> </w:t>
      </w:r>
      <w:r>
        <w:rPr>
          <w:w w:val="105"/>
        </w:rPr>
        <w:t>connection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CME</w:t>
      </w:r>
      <w:r>
        <w:rPr>
          <w:spacing w:val="20"/>
          <w:w w:val="105"/>
        </w:rPr>
        <w:t xml:space="preserve"> </w:t>
      </w:r>
      <w:r>
        <w:rPr>
          <w:w w:val="105"/>
        </w:rPr>
        <w:t>kinetics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less</w:t>
      </w:r>
      <w:r>
        <w:rPr>
          <w:spacing w:val="20"/>
          <w:w w:val="105"/>
        </w:rPr>
        <w:t xml:space="preserve"> </w:t>
      </w:r>
      <w:r>
        <w:rPr>
          <w:w w:val="105"/>
        </w:rPr>
        <w:t>promise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19"/>
          <w:w w:val="105"/>
        </w:rPr>
        <w:t xml:space="preserve"> </w:t>
      </w:r>
      <w:r>
        <w:rPr>
          <w:w w:val="105"/>
        </w:rPr>
        <w:t>justification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6"/>
        </w:rPr>
        <w:t xml:space="preserve"> </w:t>
      </w:r>
      <w:ins w:id="194" w:author="Tom Woods" w:date="2016-01-27T20:38:00Z">
        <w:r w:rsidR="00220C01">
          <w:rPr>
            <w:spacing w:val="27"/>
            <w:w w:val="106"/>
          </w:rPr>
          <w:t xml:space="preserve">studying </w:t>
        </w:r>
      </w:ins>
      <w:r>
        <w:rPr>
          <w:w w:val="105"/>
        </w:rPr>
        <w:t>dimming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ies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CMEs.</w:t>
      </w:r>
    </w:p>
    <w:p w14:paraId="4331B8AA" w14:textId="33120EAA" w:rsidR="00A46697" w:rsidRDefault="005748F0">
      <w:pPr>
        <w:pStyle w:val="BodyText"/>
        <w:spacing w:before="8" w:line="421" w:lineRule="auto"/>
        <w:ind w:right="118" w:firstLine="576"/>
        <w:jc w:val="both"/>
      </w:pPr>
      <w:r>
        <w:rPr>
          <w:spacing w:val="-2"/>
          <w:w w:val="105"/>
        </w:rPr>
        <w:t>Wh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dimming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non-dimming</w:t>
      </w:r>
      <w:r>
        <w:rPr>
          <w:spacing w:val="22"/>
          <w:w w:val="105"/>
        </w:rPr>
        <w:t xml:space="preserve"> </w:t>
      </w:r>
      <w:r>
        <w:rPr>
          <w:w w:val="105"/>
        </w:rPr>
        <w:t>line</w:t>
      </w:r>
      <w:ins w:id="195" w:author="Tom Woods" w:date="2016-01-27T20:39:00Z">
        <w:r w:rsidR="00220C01">
          <w:rPr>
            <w:w w:val="105"/>
          </w:rPr>
          <w:t>s</w:t>
        </w:r>
      </w:ins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22"/>
          <w:w w:val="105"/>
        </w:rPr>
        <w:t xml:space="preserve"> </w:t>
      </w:r>
      <w:r>
        <w:rPr>
          <w:w w:val="105"/>
        </w:rPr>
        <w:t>dimming-isolated</w:t>
      </w:r>
      <w:r>
        <w:rPr>
          <w:spacing w:val="25"/>
          <w:w w:val="110"/>
        </w:rPr>
        <w:t xml:space="preserve"> </w:t>
      </w:r>
      <w:r>
        <w:rPr>
          <w:w w:val="105"/>
        </w:rPr>
        <w:t>lig</w:t>
      </w:r>
      <w:r>
        <w:rPr>
          <w:spacing w:val="-7"/>
          <w:w w:val="105"/>
        </w:rPr>
        <w:t>h</w:t>
      </w:r>
      <w:r>
        <w:rPr>
          <w:w w:val="105"/>
        </w:rPr>
        <w:t>t</w:t>
      </w:r>
      <w:r>
        <w:rPr>
          <w:spacing w:val="17"/>
          <w:w w:val="105"/>
        </w:rPr>
        <w:t xml:space="preserve"> </w:t>
      </w:r>
      <w:r>
        <w:rPr>
          <w:w w:val="105"/>
        </w:rPr>
        <w:t>cur</w:t>
      </w:r>
      <w:r>
        <w:rPr>
          <w:spacing w:val="-7"/>
          <w:w w:val="105"/>
        </w:rPr>
        <w:t>v</w:t>
      </w:r>
      <w:r>
        <w:rPr>
          <w:w w:val="105"/>
        </w:rPr>
        <w:t>e?</w:t>
      </w:r>
      <w:r>
        <w:rPr>
          <w:spacing w:val="44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simple</w:t>
      </w:r>
      <w:r>
        <w:rPr>
          <w:spacing w:val="18"/>
          <w:w w:val="105"/>
        </w:rPr>
        <w:t xml:space="preserve"> </w:t>
      </w:r>
      <w:r>
        <w:rPr>
          <w:w w:val="105"/>
        </w:rPr>
        <w:t>2010</w:t>
      </w:r>
      <w:r>
        <w:rPr>
          <w:spacing w:val="16"/>
          <w:w w:val="105"/>
        </w:rPr>
        <w:t xml:space="preserve"> </w:t>
      </w:r>
      <w:r>
        <w:rPr>
          <w:w w:val="105"/>
        </w:rPr>
        <w:t>August</w:t>
      </w:r>
      <w:r>
        <w:rPr>
          <w:spacing w:val="18"/>
          <w:w w:val="105"/>
        </w:rPr>
        <w:t xml:space="preserve"> </w:t>
      </w:r>
      <w:r>
        <w:rPr>
          <w:w w:val="105"/>
        </w:rPr>
        <w:t>7</w:t>
      </w:r>
      <w:r>
        <w:rPr>
          <w:spacing w:val="16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-6"/>
          <w:w w:val="105"/>
        </w:rPr>
        <w:t>n</w:t>
      </w:r>
      <w:r>
        <w:rPr>
          <w:w w:val="105"/>
        </w:rPr>
        <w:t>t,</w:t>
      </w:r>
      <w:r>
        <w:rPr>
          <w:spacing w:val="17"/>
          <w:w w:val="105"/>
        </w:rPr>
        <w:t xml:space="preserve"> </w:t>
      </w:r>
      <w:r>
        <w:rPr>
          <w:w w:val="105"/>
        </w:rPr>
        <w:t>it</w:t>
      </w:r>
      <w:r>
        <w:rPr>
          <w:spacing w:val="18"/>
          <w:w w:val="105"/>
        </w:rPr>
        <w:t xml:space="preserve"> </w:t>
      </w:r>
      <w:r>
        <w:rPr>
          <w:spacing w:val="-8"/>
          <w:w w:val="105"/>
        </w:rPr>
        <w:t>w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spacing w:val="-18"/>
          <w:w w:val="105"/>
        </w:rPr>
        <w:t>F</w:t>
      </w:r>
      <w:r>
        <w:rPr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w w:val="105"/>
        </w:rPr>
        <w:t>IX</w:t>
      </w:r>
      <w:r>
        <w:rPr>
          <w:spacing w:val="18"/>
          <w:w w:val="105"/>
        </w:rPr>
        <w:t xml:space="preserve"> </w:t>
      </w:r>
      <w:r>
        <w:rPr>
          <w:w w:val="105"/>
        </w:rPr>
        <w:t>171</w:t>
      </w:r>
      <w:r>
        <w:rPr>
          <w:spacing w:val="16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(dimming)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XV</w:t>
      </w:r>
      <w:r>
        <w:rPr>
          <w:spacing w:val="17"/>
          <w:w w:val="105"/>
        </w:rPr>
        <w:t xml:space="preserve"> </w:t>
      </w:r>
      <w:r>
        <w:rPr>
          <w:w w:val="105"/>
        </w:rPr>
        <w:t>284</w:t>
      </w:r>
      <w:r>
        <w:rPr>
          <w:spacing w:val="17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A,</w:t>
      </w:r>
      <w:r>
        <w:rPr>
          <w:w w:val="104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y.</w:t>
      </w:r>
      <w:r>
        <w:rPr>
          <w:spacing w:val="52"/>
          <w:w w:val="105"/>
        </w:rPr>
        <w:t xml:space="preserve"> </w:t>
      </w:r>
      <w:ins w:id="196" w:author="Tom Woods" w:date="2016-01-27T20:40:00Z">
        <w:r w:rsidR="00220C01">
          <w:rPr>
            <w:spacing w:val="52"/>
            <w:w w:val="105"/>
          </w:rPr>
          <w:t>Similar results were obtained using different combination</w:t>
        </w:r>
      </w:ins>
      <w:ins w:id="197" w:author="Tom Woods" w:date="2016-01-27T20:41:00Z">
        <w:r w:rsidR="00220C01">
          <w:rPr>
            <w:spacing w:val="52"/>
            <w:w w:val="105"/>
          </w:rPr>
          <w:t>s</w:t>
        </w:r>
      </w:ins>
      <w:ins w:id="198" w:author="Tom Woods" w:date="2016-01-27T20:40:00Z">
        <w:r w:rsidR="00220C01">
          <w:rPr>
            <w:spacing w:val="52"/>
            <w:w w:val="105"/>
          </w:rPr>
          <w:t xml:space="preserve"> of other line pairs, one from t</w:t>
        </w:r>
      </w:ins>
      <w:ins w:id="199" w:author="Tom Woods" w:date="2016-01-27T20:41:00Z">
        <w:r w:rsidR="00220C01">
          <w:rPr>
            <w:spacing w:val="52"/>
            <w:w w:val="105"/>
          </w:rPr>
          <w:t>h</w:t>
        </w:r>
      </w:ins>
      <w:ins w:id="200" w:author="Tom Woods" w:date="2016-01-27T20:40:00Z">
        <w:r w:rsidR="00220C01">
          <w:rPr>
            <w:spacing w:val="52"/>
            <w:w w:val="105"/>
          </w:rPr>
          <w:t>e dimming group and one from the non-dimming group.</w:t>
        </w:r>
      </w:ins>
      <w:ins w:id="201" w:author="Tom Woods" w:date="2016-01-27T20:41:00Z">
        <w:r w:rsidR="00220C01">
          <w:rPr>
            <w:spacing w:val="52"/>
            <w:w w:val="105"/>
          </w:rPr>
          <w:t xml:space="preserve"> </w:t>
        </w:r>
      </w:ins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28</w:t>
      </w:r>
      <w:r>
        <w:rPr>
          <w:spacing w:val="24"/>
          <w:w w:val="105"/>
        </w:rPr>
        <w:t xml:space="preserve"> </w:t>
      </w:r>
      <w:r>
        <w:rPr>
          <w:w w:val="105"/>
        </w:rPr>
        <w:t>other</w:t>
      </w:r>
      <w:r>
        <w:rPr>
          <w:spacing w:val="24"/>
          <w:w w:val="105"/>
        </w:rPr>
        <w:t xml:space="preserve"> </w:t>
      </w:r>
      <w:r>
        <w:rPr>
          <w:w w:val="105"/>
        </w:rPr>
        <w:t>cases</w:t>
      </w:r>
      <w:r>
        <w:rPr>
          <w:spacing w:val="24"/>
          <w:w w:val="105"/>
        </w:rPr>
        <w:t xml:space="preserve"> </w:t>
      </w:r>
      <w:r>
        <w:rPr>
          <w:w w:val="105"/>
        </w:rPr>
        <w:t>studied</w:t>
      </w:r>
      <w:r>
        <w:rPr>
          <w:spacing w:val="24"/>
          <w:w w:val="105"/>
        </w:rPr>
        <w:t xml:space="preserve"> </w:t>
      </w:r>
      <w:r>
        <w:rPr>
          <w:w w:val="105"/>
        </w:rPr>
        <w:t>(see</w:t>
      </w:r>
      <w:r>
        <w:rPr>
          <w:spacing w:val="25"/>
          <w:w w:val="105"/>
        </w:rPr>
        <w:t xml:space="preserve"> </w:t>
      </w:r>
      <w:r>
        <w:rPr>
          <w:w w:val="105"/>
        </w:rPr>
        <w:t>Chapter</w:t>
      </w:r>
      <w:r>
        <w:rPr>
          <w:spacing w:val="24"/>
          <w:w w:val="105"/>
        </w:rPr>
        <w:t xml:space="preserve"> </w:t>
      </w:r>
      <w:r>
        <w:rPr>
          <w:w w:val="105"/>
        </w:rPr>
        <w:t>5),</w:t>
      </w:r>
      <w:r>
        <w:rPr>
          <w:spacing w:val="24"/>
          <w:w w:val="105"/>
        </w:rPr>
        <w:t xml:space="preserve"> </w:t>
      </w:r>
      <w:r>
        <w:rPr>
          <w:w w:val="105"/>
        </w:rPr>
        <w:t>this</w:t>
      </w:r>
      <w:r>
        <w:rPr>
          <w:spacing w:val="24"/>
          <w:w w:val="105"/>
        </w:rPr>
        <w:t xml:space="preserve"> </w:t>
      </w:r>
      <w:r>
        <w:rPr>
          <w:w w:val="105"/>
        </w:rPr>
        <w:t>same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omb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5"/>
          <w:w w:val="105"/>
        </w:rPr>
        <w:t xml:space="preserve"> </w:t>
      </w:r>
      <w:ins w:id="202" w:author="Tom Woods" w:date="2016-01-27T20:41:00Z">
        <w:r w:rsidR="00220C01">
          <w:rPr>
            <w:spacing w:val="25"/>
            <w:w w:val="105"/>
          </w:rPr>
          <w:t xml:space="preserve">of </w:t>
        </w:r>
        <w:r w:rsidR="00220C01">
          <w:rPr>
            <w:spacing w:val="-18"/>
            <w:w w:val="105"/>
          </w:rPr>
          <w:t>F</w:t>
        </w:r>
        <w:r w:rsidR="00220C01">
          <w:rPr>
            <w:w w:val="105"/>
          </w:rPr>
          <w:t>e</w:t>
        </w:r>
        <w:r w:rsidR="00220C01">
          <w:rPr>
            <w:spacing w:val="17"/>
            <w:w w:val="105"/>
          </w:rPr>
          <w:t xml:space="preserve"> </w:t>
        </w:r>
        <w:r w:rsidR="00220C01">
          <w:rPr>
            <w:w w:val="105"/>
          </w:rPr>
          <w:t>IX</w:t>
        </w:r>
        <w:r w:rsidR="00220C01">
          <w:rPr>
            <w:spacing w:val="18"/>
            <w:w w:val="105"/>
          </w:rPr>
          <w:t xml:space="preserve"> </w:t>
        </w:r>
        <w:r w:rsidR="00220C01">
          <w:rPr>
            <w:w w:val="105"/>
          </w:rPr>
          <w:t>171</w:t>
        </w:r>
        <w:r w:rsidR="00220C01">
          <w:rPr>
            <w:spacing w:val="16"/>
            <w:w w:val="105"/>
          </w:rPr>
          <w:t xml:space="preserve"> </w:t>
        </w:r>
        <w:r w:rsidR="00220C01">
          <w:rPr>
            <w:spacing w:val="-172"/>
            <w:w w:val="105"/>
            <w:position w:val="4"/>
          </w:rPr>
          <w:t>˚</w:t>
        </w:r>
        <w:r w:rsidR="00220C01">
          <w:rPr>
            <w:w w:val="105"/>
          </w:rPr>
          <w:t>A</w:t>
        </w:r>
        <w:r w:rsidR="00220C01">
          <w:rPr>
            <w:spacing w:val="17"/>
            <w:w w:val="105"/>
          </w:rPr>
          <w:t xml:space="preserve"> </w:t>
        </w:r>
        <w:r w:rsidR="00220C01">
          <w:rPr>
            <w:w w:val="105"/>
          </w:rPr>
          <w:t>(dimming)</w:t>
        </w:r>
        <w:r w:rsidR="00220C01">
          <w:rPr>
            <w:spacing w:val="17"/>
            <w:w w:val="105"/>
          </w:rPr>
          <w:t xml:space="preserve"> </w:t>
        </w:r>
        <w:r w:rsidR="00220C01">
          <w:rPr>
            <w:w w:val="105"/>
          </w:rPr>
          <w:t>and</w:t>
        </w:r>
        <w:r w:rsidR="00220C01">
          <w:rPr>
            <w:spacing w:val="17"/>
            <w:w w:val="105"/>
          </w:rPr>
          <w:t xml:space="preserve"> </w:t>
        </w:r>
        <w:r w:rsidR="00220C01">
          <w:rPr>
            <w:spacing w:val="-17"/>
            <w:w w:val="105"/>
          </w:rPr>
          <w:t>F</w:t>
        </w:r>
        <w:r w:rsidR="00220C01">
          <w:rPr>
            <w:w w:val="105"/>
          </w:rPr>
          <w:t>e</w:t>
        </w:r>
        <w:r w:rsidR="00220C01">
          <w:rPr>
            <w:spacing w:val="18"/>
            <w:w w:val="105"/>
          </w:rPr>
          <w:t xml:space="preserve"> </w:t>
        </w:r>
        <w:r w:rsidR="00220C01">
          <w:rPr>
            <w:w w:val="105"/>
          </w:rPr>
          <w:t>XV</w:t>
        </w:r>
        <w:r w:rsidR="00220C01">
          <w:rPr>
            <w:spacing w:val="17"/>
            <w:w w:val="105"/>
          </w:rPr>
          <w:t xml:space="preserve"> </w:t>
        </w:r>
        <w:r w:rsidR="00220C01">
          <w:rPr>
            <w:w w:val="105"/>
          </w:rPr>
          <w:t>284</w:t>
        </w:r>
        <w:r w:rsidR="00220C01">
          <w:rPr>
            <w:spacing w:val="17"/>
            <w:w w:val="105"/>
          </w:rPr>
          <w:t xml:space="preserve"> </w:t>
        </w:r>
        <w:r w:rsidR="00220C01">
          <w:rPr>
            <w:spacing w:val="-172"/>
            <w:w w:val="105"/>
            <w:position w:val="4"/>
          </w:rPr>
          <w:t>˚</w:t>
        </w:r>
        <w:r w:rsidR="00220C01">
          <w:rPr>
            <w:w w:val="105"/>
          </w:rPr>
          <w:t>A</w:t>
        </w:r>
        <w:r w:rsidR="00220C01">
          <w:rPr>
            <w:spacing w:val="-2"/>
            <w:w w:val="105"/>
          </w:rPr>
          <w:t xml:space="preserve"> (non-dimming) </w:t>
        </w:r>
      </w:ins>
      <w:r>
        <w:rPr>
          <w:spacing w:val="-2"/>
          <w:w w:val="105"/>
        </w:rPr>
        <w:t>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</w:t>
      </w:r>
      <w:r>
        <w:rPr>
          <w:spacing w:val="24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t.</w:t>
      </w:r>
    </w:p>
    <w:p w14:paraId="65862CCB" w14:textId="77777777" w:rsidR="00A46697" w:rsidRDefault="00A46697">
      <w:pPr>
        <w:spacing w:line="421" w:lineRule="auto"/>
        <w:jc w:val="both"/>
        <w:sectPr w:rsidR="00A46697">
          <w:headerReference w:type="default" r:id="rId30"/>
          <w:pgSz w:w="12240" w:h="15840"/>
          <w:pgMar w:top="1060" w:right="1320" w:bottom="280" w:left="1340" w:header="0" w:footer="0" w:gutter="0"/>
          <w:cols w:space="720"/>
        </w:sectPr>
      </w:pPr>
    </w:p>
    <w:p w14:paraId="67715C2F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02EA5B42" w14:textId="3A383894" w:rsidR="00A46697" w:rsidRDefault="005748F0">
      <w:pPr>
        <w:pStyle w:val="Heading1"/>
        <w:numPr>
          <w:ilvl w:val="1"/>
          <w:numId w:val="1"/>
        </w:numPr>
        <w:tabs>
          <w:tab w:val="left" w:pos="1108"/>
        </w:tabs>
        <w:ind w:left="1107"/>
        <w:rPr>
          <w:b w:val="0"/>
          <w:bCs w:val="0"/>
        </w:rPr>
      </w:pPr>
      <w:bookmarkStart w:id="203" w:name="Error_Propagation"/>
      <w:bookmarkStart w:id="204" w:name="_bookmark3"/>
      <w:bookmarkEnd w:id="203"/>
      <w:bookmarkEnd w:id="204"/>
      <w:r>
        <w:rPr>
          <w:w w:val="110"/>
        </w:rPr>
        <w:t>Error</w:t>
      </w:r>
      <w:r>
        <w:rPr>
          <w:spacing w:val="31"/>
          <w:w w:val="110"/>
        </w:rPr>
        <w:t xml:space="preserve"> </w:t>
      </w:r>
      <w:del w:id="205" w:author="Tom Woods" w:date="2016-01-27T20:43:00Z">
        <w:r w:rsidDel="00220C01">
          <w:rPr>
            <w:w w:val="110"/>
          </w:rPr>
          <w:delText>Propagation</w:delText>
        </w:r>
      </w:del>
      <w:ins w:id="206" w:author="Tom Woods" w:date="2016-01-27T20:43:00Z">
        <w:r w:rsidR="00220C01">
          <w:rPr>
            <w:w w:val="110"/>
          </w:rPr>
          <w:t>Estimate</w:t>
        </w:r>
        <w:r w:rsidR="002257CD">
          <w:rPr>
            <w:w w:val="110"/>
          </w:rPr>
          <w:t>s for the Dimming Parameters</w:t>
        </w:r>
      </w:ins>
    </w:p>
    <w:p w14:paraId="73BBA0D4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DF6BD2" w14:textId="07BB4E6A" w:rsidR="002257CD" w:rsidRDefault="002257CD">
      <w:pPr>
        <w:pStyle w:val="BodyText"/>
        <w:spacing w:before="162" w:line="455" w:lineRule="auto"/>
        <w:ind w:right="117" w:firstLine="576"/>
        <w:jc w:val="both"/>
        <w:rPr>
          <w:ins w:id="207" w:author="Tom Woods" w:date="2016-01-27T20:44:00Z"/>
          <w:w w:val="110"/>
        </w:rPr>
      </w:pPr>
      <w:ins w:id="208" w:author="Tom Woods" w:date="2016-01-27T20:44:00Z">
        <w:r>
          <w:rPr>
            <w:w w:val="110"/>
          </w:rPr>
          <w:t>The error estimates for the dimming parameters of slope and depth depend primarily on the measurement precision of the EVE spectral measurements.</w:t>
        </w:r>
      </w:ins>
      <w:ins w:id="209" w:author="Tom Woods" w:date="2016-01-27T20:54:00Z">
        <w:r w:rsidR="00714AD3">
          <w:rPr>
            <w:w w:val="110"/>
          </w:rPr>
          <w:t xml:space="preserve"> The </w:t>
        </w:r>
      </w:ins>
      <w:ins w:id="210" w:author="Tom Woods" w:date="2016-01-27T20:55:00Z">
        <w:r w:rsidR="00714AD3">
          <w:rPr>
            <w:w w:val="110"/>
          </w:rPr>
          <w:t>propagation</w:t>
        </w:r>
      </w:ins>
      <w:ins w:id="211" w:author="Tom Woods" w:date="2016-01-27T20:54:00Z">
        <w:r w:rsidR="00714AD3">
          <w:rPr>
            <w:w w:val="110"/>
          </w:rPr>
          <w:t xml:space="preserve"> of the error for the deconvolution algorithm illustrated in Figure 4.13 is described in this section.</w:t>
        </w:r>
      </w:ins>
    </w:p>
    <w:p w14:paraId="0015EB85" w14:textId="2B3819E7" w:rsidR="00A46697" w:rsidRDefault="005748F0">
      <w:pPr>
        <w:pStyle w:val="BodyText"/>
        <w:spacing w:before="162" w:line="455" w:lineRule="auto"/>
        <w:ind w:right="117" w:firstLine="576"/>
        <w:jc w:val="both"/>
      </w:pPr>
      <w:r>
        <w:rPr>
          <w:w w:val="110"/>
        </w:rPr>
        <w:t>Coronal</w:t>
      </w:r>
      <w:r>
        <w:rPr>
          <w:spacing w:val="-9"/>
          <w:w w:val="110"/>
        </w:rPr>
        <w:t xml:space="preserve"> </w:t>
      </w:r>
      <w:r>
        <w:rPr>
          <w:w w:val="110"/>
        </w:rPr>
        <w:t>dimming</w:t>
      </w:r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tran</w:t>
      </w:r>
      <w:r>
        <w:rPr>
          <w:spacing w:val="-2"/>
          <w:w w:val="110"/>
        </w:rPr>
        <w:t>sie</w:t>
      </w:r>
      <w:r>
        <w:rPr>
          <w:spacing w:val="-1"/>
          <w:w w:val="110"/>
        </w:rPr>
        <w:t>nt</w:t>
      </w:r>
      <w:r>
        <w:rPr>
          <w:spacing w:val="-10"/>
          <w:w w:val="110"/>
        </w:rPr>
        <w:t xml:space="preserve"> </w:t>
      </w:r>
      <w:r>
        <w:rPr>
          <w:spacing w:val="-4"/>
          <w:w w:val="110"/>
        </w:rPr>
        <w:t>eve</w:t>
      </w:r>
      <w:r>
        <w:rPr>
          <w:spacing w:val="-3"/>
          <w:w w:val="110"/>
        </w:rPr>
        <w:t>nt</w:t>
      </w:r>
      <w:r>
        <w:rPr>
          <w:spacing w:val="-8"/>
          <w:w w:val="110"/>
        </w:rPr>
        <w:t xml:space="preserve"> </w:t>
      </w:r>
      <w:r>
        <w:rPr>
          <w:w w:val="110"/>
        </w:rPr>
        <w:t>lasting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seve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al</w:t>
      </w:r>
      <w:r>
        <w:rPr>
          <w:spacing w:val="-9"/>
          <w:w w:val="110"/>
        </w:rPr>
        <w:t xml:space="preserve"> </w:t>
      </w:r>
      <w:r>
        <w:rPr>
          <w:w w:val="110"/>
        </w:rPr>
        <w:t>hours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studied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terms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el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ive</w:t>
      </w:r>
      <w:r>
        <w:rPr>
          <w:spacing w:val="29"/>
          <w:w w:val="99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han</w:t>
      </w:r>
      <w:r>
        <w:rPr>
          <w:spacing w:val="-3"/>
          <w:w w:val="110"/>
        </w:rPr>
        <w:t>ge</w:t>
      </w:r>
      <w:r>
        <w:rPr>
          <w:spacing w:val="2"/>
          <w:w w:val="110"/>
        </w:rPr>
        <w:t xml:space="preserve"> </w:t>
      </w:r>
      <w:r>
        <w:rPr>
          <w:w w:val="110"/>
        </w:rPr>
        <w:t>from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initiation</w:t>
      </w:r>
      <w:r>
        <w:rPr>
          <w:spacing w:val="2"/>
          <w:w w:val="110"/>
        </w:rPr>
        <w:t xml:space="preserve"> </w:t>
      </w:r>
      <w:r>
        <w:rPr>
          <w:w w:val="110"/>
        </w:rPr>
        <w:t>time.</w:t>
      </w:r>
      <w:r>
        <w:rPr>
          <w:spacing w:val="34"/>
          <w:w w:val="110"/>
        </w:rPr>
        <w:t xml:space="preserve"> </w:t>
      </w:r>
      <w:r>
        <w:rPr>
          <w:w w:val="110"/>
        </w:rPr>
        <w:t>As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h,</w:t>
      </w:r>
      <w:r>
        <w:rPr>
          <w:spacing w:val="4"/>
          <w:w w:val="110"/>
        </w:rPr>
        <w:t xml:space="preserve"> </w:t>
      </w:r>
      <w:r>
        <w:rPr>
          <w:w w:val="110"/>
        </w:rPr>
        <w:t>no</w:t>
      </w:r>
      <w:r>
        <w:rPr>
          <w:spacing w:val="2"/>
          <w:w w:val="110"/>
        </w:rPr>
        <w:t xml:space="preserve"> </w:t>
      </w:r>
      <w:r>
        <w:rPr>
          <w:w w:val="110"/>
        </w:rPr>
        <w:t>long-term</w:t>
      </w:r>
      <w:r>
        <w:rPr>
          <w:spacing w:val="3"/>
          <w:w w:val="110"/>
        </w:rPr>
        <w:t xml:space="preserve"> </w:t>
      </w:r>
      <w:r>
        <w:rPr>
          <w:w w:val="110"/>
        </w:rPr>
        <w:t>degradation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EVE</w:t>
      </w:r>
      <w:r>
        <w:rPr>
          <w:spacing w:val="2"/>
          <w:w w:val="110"/>
        </w:rPr>
        <w:t xml:space="preserve"> </w:t>
      </w:r>
      <w:r>
        <w:rPr>
          <w:w w:val="110"/>
        </w:rPr>
        <w:t>needs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be</w:t>
      </w:r>
      <w:r>
        <w:rPr>
          <w:spacing w:val="2"/>
          <w:w w:val="110"/>
        </w:rPr>
        <w:t xml:space="preserve"> </w:t>
      </w:r>
      <w:r>
        <w:rPr>
          <w:w w:val="110"/>
        </w:rPr>
        <w:t>factored</w:t>
      </w:r>
      <w:r>
        <w:rPr>
          <w:spacing w:val="28"/>
          <w:w w:val="110"/>
        </w:rPr>
        <w:t xml:space="preserve"> 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o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ies</w:t>
      </w:r>
      <w:r>
        <w:rPr>
          <w:spacing w:val="-6"/>
          <w:w w:val="110"/>
        </w:rPr>
        <w:t xml:space="preserve"> </w:t>
      </w:r>
      <w:r>
        <w:rPr>
          <w:w w:val="110"/>
        </w:rPr>
        <w:t>i.e.</w:t>
      </w:r>
      <w:r>
        <w:rPr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absolute</w:t>
      </w:r>
      <w:r>
        <w:rPr>
          <w:spacing w:val="-5"/>
          <w:w w:val="110"/>
        </w:rPr>
        <w:t xml:space="preserve"> </w:t>
      </w:r>
      <w:r>
        <w:rPr>
          <w:w w:val="110"/>
        </w:rPr>
        <w:t>accuracy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not</w:t>
      </w:r>
      <w:r>
        <w:rPr>
          <w:spacing w:val="-4"/>
          <w:w w:val="110"/>
        </w:rPr>
        <w:t xml:space="preserve"> </w:t>
      </w:r>
      <w:r>
        <w:rPr>
          <w:w w:val="110"/>
        </w:rPr>
        <w:t>important</w:t>
      </w:r>
      <w:r>
        <w:rPr>
          <w:spacing w:val="-5"/>
          <w:w w:val="110"/>
        </w:rPr>
        <w:t xml:space="preserve"> </w:t>
      </w:r>
      <w:r>
        <w:rPr>
          <w:w w:val="110"/>
        </w:rPr>
        <w:t>but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meas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5"/>
          <w:w w:val="110"/>
        </w:rPr>
        <w:t xml:space="preserve"> </w:t>
      </w:r>
      <w:r>
        <w:rPr>
          <w:w w:val="110"/>
        </w:rPr>
        <w:t>precision</w:t>
      </w:r>
      <w:r>
        <w:rPr>
          <w:spacing w:val="-5"/>
          <w:w w:val="110"/>
        </w:rPr>
        <w:t xml:space="preserve"> </w:t>
      </w:r>
      <w:r>
        <w:rPr>
          <w:w w:val="110"/>
        </w:rPr>
        <w:t>is.</w:t>
      </w:r>
      <w:r>
        <w:rPr>
          <w:spacing w:val="20"/>
          <w:w w:val="110"/>
        </w:rPr>
        <w:t xml:space="preserve"> </w:t>
      </w:r>
      <w:r>
        <w:rPr>
          <w:spacing w:val="-10"/>
          <w:w w:val="110"/>
        </w:rPr>
        <w:t>T</w:t>
      </w:r>
      <w:r>
        <w:rPr>
          <w:spacing w:val="-12"/>
          <w:w w:val="110"/>
        </w:rPr>
        <w:t>o</w:t>
      </w:r>
      <w:r>
        <w:rPr>
          <w:spacing w:val="29"/>
          <w:w w:val="99"/>
        </w:rPr>
        <w:t xml:space="preserve"> </w:t>
      </w:r>
      <w:r>
        <w:rPr>
          <w:w w:val="110"/>
        </w:rPr>
        <w:t>estimate</w:t>
      </w:r>
      <w:r>
        <w:rPr>
          <w:spacing w:val="-6"/>
          <w:w w:val="110"/>
        </w:rPr>
        <w:t xml:space="preserve"> </w:t>
      </w:r>
      <w:r>
        <w:rPr>
          <w:w w:val="110"/>
        </w:rPr>
        <w:t>precision,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spacing w:val="2"/>
          <w:w w:val="110"/>
        </w:rPr>
        <w:t>pe</w:t>
      </w:r>
      <w:r>
        <w:rPr>
          <w:spacing w:val="1"/>
          <w:w w:val="110"/>
        </w:rPr>
        <w:t>r</w:t>
      </w:r>
      <w:r>
        <w:rPr>
          <w:spacing w:val="2"/>
          <w:w w:val="110"/>
        </w:rPr>
        <w:t>iod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solar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ivi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5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-6"/>
          <w:w w:val="110"/>
        </w:rPr>
        <w:t xml:space="preserve"> </w:t>
      </w:r>
      <w:r>
        <w:rPr>
          <w:w w:val="110"/>
        </w:rPr>
        <w:t>analyzed:</w:t>
      </w:r>
      <w:r>
        <w:rPr>
          <w:spacing w:val="17"/>
          <w:w w:val="110"/>
        </w:rPr>
        <w:t xml:space="preserve"> </w:t>
      </w:r>
      <w:r>
        <w:rPr>
          <w:w w:val="110"/>
        </w:rPr>
        <w:t>2013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Januar</w:t>
      </w:r>
      <w:r>
        <w:rPr>
          <w:spacing w:val="-2"/>
          <w:w w:val="110"/>
        </w:rPr>
        <w:t>y</w:t>
      </w:r>
      <w:r>
        <w:rPr>
          <w:spacing w:val="-6"/>
          <w:w w:val="110"/>
        </w:rPr>
        <w:t xml:space="preserve"> </w:t>
      </w:r>
      <w:r>
        <w:rPr>
          <w:w w:val="110"/>
        </w:rPr>
        <w:t>28</w:t>
      </w:r>
      <w:r>
        <w:rPr>
          <w:spacing w:val="-6"/>
          <w:w w:val="110"/>
        </w:rPr>
        <w:t xml:space="preserve"> </w:t>
      </w:r>
      <w:r>
        <w:rPr>
          <w:w w:val="110"/>
        </w:rPr>
        <w:t>from</w:t>
      </w:r>
      <w:r>
        <w:rPr>
          <w:spacing w:val="-5"/>
          <w:w w:val="110"/>
        </w:rPr>
        <w:t xml:space="preserve"> </w:t>
      </w:r>
      <w:r>
        <w:rPr>
          <w:w w:val="110"/>
        </w:rPr>
        <w:t>00:00</w:t>
      </w:r>
      <w:r>
        <w:rPr>
          <w:spacing w:val="-6"/>
          <w:w w:val="110"/>
        </w:rPr>
        <w:t xml:space="preserve"> </w:t>
      </w:r>
      <w:r>
        <w:rPr>
          <w:w w:val="110"/>
        </w:rPr>
        <w:t>-</w:t>
      </w:r>
      <w:r>
        <w:rPr>
          <w:spacing w:val="-6"/>
          <w:w w:val="110"/>
        </w:rPr>
        <w:t xml:space="preserve"> </w:t>
      </w:r>
      <w:r>
        <w:rPr>
          <w:w w:val="110"/>
        </w:rPr>
        <w:t>01:00</w:t>
      </w:r>
      <w:r>
        <w:rPr>
          <w:spacing w:val="27"/>
          <w:w w:val="99"/>
        </w:rPr>
        <w:t xml:space="preserve"> </w:t>
      </w:r>
      <w:r>
        <w:rPr>
          <w:w w:val="110"/>
        </w:rPr>
        <w:t>UT.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estimated</w:t>
      </w:r>
      <w:r>
        <w:rPr>
          <w:spacing w:val="11"/>
          <w:w w:val="110"/>
        </w:rPr>
        <w:t xml:space="preserve"> </w:t>
      </w:r>
      <w:r>
        <w:rPr>
          <w:w w:val="110"/>
        </w:rPr>
        <w:t>precision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2"/>
          <w:w w:val="110"/>
        </w:rPr>
        <w:t xml:space="preserve"> </w:t>
      </w:r>
      <w:r>
        <w:rPr>
          <w:w w:val="110"/>
        </w:rPr>
        <w:t>these</w:t>
      </w:r>
      <w:r>
        <w:rPr>
          <w:spacing w:val="11"/>
          <w:w w:val="110"/>
        </w:rPr>
        <w:t xml:space="preserve"> </w:t>
      </w:r>
      <w:r>
        <w:rPr>
          <w:w w:val="110"/>
        </w:rPr>
        <w:t>120-second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age</w:t>
      </w:r>
      <w:r>
        <w:rPr>
          <w:spacing w:val="-2"/>
          <w:w w:val="110"/>
        </w:rPr>
        <w:t>d</w:t>
      </w:r>
      <w:r>
        <w:rPr>
          <w:spacing w:val="11"/>
          <w:w w:val="110"/>
        </w:rPr>
        <w:t xml:space="preserve"> </w:t>
      </w:r>
      <w:r>
        <w:rPr>
          <w:w w:val="110"/>
        </w:rPr>
        <w:t>EVE</w:t>
      </w:r>
      <w:r>
        <w:rPr>
          <w:spacing w:val="11"/>
          <w:w w:val="110"/>
        </w:rPr>
        <w:t xml:space="preserve"> </w:t>
      </w:r>
      <w:r>
        <w:rPr>
          <w:w w:val="110"/>
        </w:rPr>
        <w:t>line</w:t>
      </w:r>
      <w:r>
        <w:rPr>
          <w:spacing w:val="12"/>
          <w:w w:val="110"/>
        </w:rPr>
        <w:t xml:space="preserve"> </w:t>
      </w:r>
      <w:r>
        <w:rPr>
          <w:w w:val="110"/>
        </w:rPr>
        <w:t>data</w:t>
      </w:r>
      <w:r>
        <w:rPr>
          <w:spacing w:val="11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11"/>
          <w:w w:val="110"/>
        </w:rPr>
        <w:t xml:space="preserve"> </w:t>
      </w:r>
      <w:r>
        <w:rPr>
          <w:w w:val="110"/>
        </w:rPr>
        <w:t>calculated</w:t>
      </w:r>
      <w:r>
        <w:rPr>
          <w:spacing w:val="11"/>
          <w:w w:val="110"/>
        </w:rPr>
        <w:t xml:space="preserve"> </w:t>
      </w:r>
      <w:r>
        <w:rPr>
          <w:w w:val="110"/>
        </w:rPr>
        <w:t>as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99"/>
        </w:rPr>
        <w:t xml:space="preserve"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i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 xml:space="preserve">ce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mean</w:t>
      </w:r>
      <w:r>
        <w:rPr>
          <w:spacing w:val="-2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Bevington</w:t>
      </w:r>
      <w:proofErr w:type="spellEnd"/>
      <w:r>
        <w:rPr>
          <w:w w:val="110"/>
        </w:rPr>
        <w:t>,</w:t>
      </w:r>
      <w:r>
        <w:rPr>
          <w:spacing w:val="-3"/>
          <w:w w:val="110"/>
        </w:rPr>
        <w:t xml:space="preserve"> </w:t>
      </w:r>
      <w:r>
        <w:rPr>
          <w:w w:val="110"/>
        </w:rPr>
        <w:t>2003),</w:t>
      </w:r>
      <w:r>
        <w:rPr>
          <w:spacing w:val="-2"/>
          <w:w w:val="110"/>
        </w:rPr>
        <w:t xml:space="preserve"> </w:t>
      </w:r>
      <w:r>
        <w:rPr>
          <w:w w:val="110"/>
        </w:rPr>
        <w:t>i.e.,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standard</w:t>
      </w:r>
      <w:r>
        <w:rPr>
          <w:spacing w:val="-2"/>
          <w:w w:val="110"/>
        </w:rPr>
        <w:t xml:space="preserve"> </w:t>
      </w:r>
      <w:r>
        <w:rPr>
          <w:w w:val="110"/>
        </w:rPr>
        <w:t>deviation</w:t>
      </w:r>
      <w:r>
        <w:rPr>
          <w:spacing w:val="-3"/>
          <w:w w:val="110"/>
        </w:rPr>
        <w:t xml:space="preserve"> </w:t>
      </w:r>
      <w:r>
        <w:rPr>
          <w:w w:val="110"/>
        </w:rPr>
        <w:t>divided</w:t>
      </w:r>
      <w:r>
        <w:rPr>
          <w:spacing w:val="-2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sq</w:t>
      </w:r>
      <w:r>
        <w:rPr>
          <w:spacing w:val="-1"/>
          <w:w w:val="110"/>
        </w:rPr>
        <w:t>uar</w:t>
      </w:r>
      <w:r>
        <w:rPr>
          <w:spacing w:val="-2"/>
          <w:w w:val="110"/>
        </w:rPr>
        <w:t xml:space="preserve">e </w:t>
      </w:r>
      <w:r>
        <w:rPr>
          <w:w w:val="110"/>
        </w:rPr>
        <w:t>r</w:t>
      </w:r>
      <w:r>
        <w:rPr>
          <w:spacing w:val="1"/>
          <w:w w:val="110"/>
        </w:rPr>
        <w:t>o</w:t>
      </w:r>
      <w:r>
        <w:rPr>
          <w:w w:val="110"/>
        </w:rPr>
        <w:t>ot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95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nu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w w:val="110"/>
        </w:rPr>
        <w:t xml:space="preserve"> of samples,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-1"/>
          <w:w w:val="110"/>
        </w:rPr>
        <w:t xml:space="preserve"> </w:t>
      </w:r>
      <w:r>
        <w:rPr>
          <w:w w:val="110"/>
        </w:rPr>
        <w:t>12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this</w:t>
      </w:r>
      <w:r>
        <w:rPr>
          <w:spacing w:val="-1"/>
          <w:w w:val="110"/>
        </w:rPr>
        <w:t xml:space="preserve"> </w:t>
      </w:r>
      <w:r>
        <w:rPr>
          <w:w w:val="110"/>
        </w:rPr>
        <w:t>analysis.</w:t>
      </w:r>
      <w:r>
        <w:rPr>
          <w:spacing w:val="28"/>
          <w:w w:val="110"/>
        </w:rPr>
        <w:t xml:space="preserve"> </w:t>
      </w:r>
      <w:r>
        <w:rPr>
          <w:spacing w:val="-4"/>
          <w:w w:val="110"/>
        </w:rPr>
        <w:t>Tab</w:t>
      </w:r>
      <w:r>
        <w:rPr>
          <w:spacing w:val="-5"/>
          <w:w w:val="110"/>
        </w:rPr>
        <w:t>le</w:t>
      </w:r>
      <w:r>
        <w:rPr>
          <w:spacing w:val="-1"/>
          <w:w w:val="110"/>
        </w:rPr>
        <w:t xml:space="preserve"> </w:t>
      </w:r>
      <w:r>
        <w:rPr>
          <w:w w:val="110"/>
        </w:rPr>
        <w:t>4.2</w:t>
      </w:r>
      <w:r>
        <w:rPr>
          <w:spacing w:val="-1"/>
          <w:w w:val="110"/>
        </w:rPr>
        <w:t xml:space="preserve"> 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estimated precision</w:t>
      </w:r>
      <w:r>
        <w:rPr>
          <w:spacing w:val="27"/>
          <w:w w:val="104"/>
        </w:rPr>
        <w:t xml:space="preserve"> </w:t>
      </w:r>
      <w:r>
        <w:rPr>
          <w:w w:val="110"/>
        </w:rPr>
        <w:t>for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15"/>
          <w:w w:val="110"/>
        </w:rPr>
        <w:t xml:space="preserve"> </w:t>
      </w:r>
      <w:r>
        <w:rPr>
          <w:w w:val="110"/>
        </w:rPr>
        <w:t>emission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15"/>
          <w:w w:val="110"/>
        </w:rPr>
        <w:t xml:space="preserve"> </w:t>
      </w:r>
      <w:r>
        <w:rPr>
          <w:w w:val="110"/>
        </w:rPr>
        <w:t>used</w:t>
      </w:r>
      <w:r>
        <w:rPr>
          <w:spacing w:val="15"/>
          <w:w w:val="110"/>
        </w:rPr>
        <w:t xml:space="preserve"> </w:t>
      </w:r>
      <w:r>
        <w:rPr>
          <w:w w:val="110"/>
        </w:rPr>
        <w:t>in</w:t>
      </w:r>
      <w:r>
        <w:rPr>
          <w:spacing w:val="16"/>
          <w:w w:val="110"/>
        </w:rPr>
        <w:t xml:space="preserve"> </w:t>
      </w:r>
      <w:r>
        <w:rPr>
          <w:w w:val="110"/>
        </w:rPr>
        <w:t>this</w:t>
      </w:r>
      <w:r>
        <w:rPr>
          <w:spacing w:val="15"/>
          <w:w w:val="110"/>
        </w:rPr>
        <w:t xml:space="preserve"> </w:t>
      </w:r>
      <w:r>
        <w:rPr>
          <w:spacing w:val="-4"/>
          <w:w w:val="110"/>
        </w:rPr>
        <w:t>s</w:t>
      </w:r>
      <w:r>
        <w:rPr>
          <w:spacing w:val="-3"/>
          <w:w w:val="110"/>
        </w:rPr>
        <w:t>tud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,</w:t>
      </w:r>
      <w:r>
        <w:rPr>
          <w:spacing w:val="20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es</w:t>
      </w:r>
      <w:r>
        <w:rPr>
          <w:spacing w:val="15"/>
          <w:w w:val="110"/>
        </w:rPr>
        <w:t xml:space="preserve"> </w:t>
      </w:r>
      <w:r>
        <w:rPr>
          <w:w w:val="110"/>
        </w:rPr>
        <w:t>a</w:t>
      </w:r>
      <w:r>
        <w:rPr>
          <w:spacing w:val="15"/>
          <w:w w:val="110"/>
        </w:rPr>
        <w:t xml:space="preserve"> </w:t>
      </w:r>
      <w:r>
        <w:rPr>
          <w:w w:val="110"/>
        </w:rPr>
        <w:t>sense</w:t>
      </w:r>
      <w:r>
        <w:rPr>
          <w:spacing w:val="16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h</w:t>
      </w:r>
      <w:r>
        <w:rPr>
          <w:spacing w:val="-4"/>
          <w:w w:val="110"/>
        </w:rPr>
        <w:t>ow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well</w:t>
      </w:r>
      <w:r>
        <w:rPr>
          <w:spacing w:val="15"/>
          <w:w w:val="110"/>
        </w:rPr>
        <w:t xml:space="preserve"> </w:t>
      </w:r>
      <w:r>
        <w:rPr>
          <w:spacing w:val="-5"/>
          <w:w w:val="110"/>
        </w:rPr>
        <w:t>we</w:t>
      </w:r>
      <w:r>
        <w:rPr>
          <w:spacing w:val="15"/>
          <w:w w:val="110"/>
        </w:rPr>
        <w:t xml:space="preserve"> </w:t>
      </w:r>
      <w:r>
        <w:rPr>
          <w:w w:val="110"/>
        </w:rPr>
        <w:t>can</w:t>
      </w:r>
      <w:r>
        <w:rPr>
          <w:spacing w:val="15"/>
          <w:w w:val="110"/>
        </w:rPr>
        <w:t xml:space="preserve"> </w:t>
      </w:r>
      <w:r>
        <w:rPr>
          <w:w w:val="110"/>
        </w:rPr>
        <w:t>detect</w:t>
      </w:r>
      <w:r>
        <w:rPr>
          <w:spacing w:val="16"/>
          <w:w w:val="110"/>
        </w:rPr>
        <w:t xml:space="preserve"> </w:t>
      </w:r>
      <w:r>
        <w:rPr>
          <w:w w:val="110"/>
        </w:rPr>
        <w:t>EVE</w:t>
      </w:r>
      <w:r>
        <w:rPr>
          <w:spacing w:val="21"/>
          <w:w w:val="106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ically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7"/>
          <w:w w:val="110"/>
        </w:rPr>
        <w:t xml:space="preserve"> </w:t>
      </w:r>
      <w:r>
        <w:rPr>
          <w:w w:val="110"/>
        </w:rPr>
        <w:t>depths</w:t>
      </w:r>
      <w:r>
        <w:rPr>
          <w:spacing w:val="-8"/>
          <w:w w:val="110"/>
        </w:rPr>
        <w:t xml:space="preserve"> </w:t>
      </w:r>
      <w:r>
        <w:rPr>
          <w:w w:val="110"/>
        </w:rPr>
        <w:t>less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than</w:t>
      </w:r>
      <w:r>
        <w:rPr>
          <w:spacing w:val="-7"/>
          <w:w w:val="110"/>
        </w:rPr>
        <w:t xml:space="preserve"> </w:t>
      </w:r>
      <w:r>
        <w:rPr>
          <w:w w:val="110"/>
        </w:rPr>
        <w:t>5%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e-fligh</w:t>
      </w:r>
      <w:r>
        <w:rPr>
          <w:spacing w:val="-1"/>
          <w:w w:val="110"/>
        </w:rPr>
        <w:t>t</w:t>
      </w:r>
      <w:r>
        <w:rPr>
          <w:spacing w:val="-8"/>
          <w:w w:val="110"/>
        </w:rPr>
        <w:t xml:space="preserve"> </w:t>
      </w:r>
      <w:r>
        <w:rPr>
          <w:w w:val="110"/>
        </w:rPr>
        <w:t>irradiance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level</w:t>
      </w:r>
      <w:r>
        <w:rPr>
          <w:spacing w:val="-1"/>
          <w:w w:val="110"/>
        </w:rPr>
        <w:t>.</w:t>
      </w:r>
    </w:p>
    <w:p w14:paraId="63F8F327" w14:textId="224678C1" w:rsidR="00A46697" w:rsidRDefault="005748F0">
      <w:pPr>
        <w:pStyle w:val="BodyText"/>
        <w:spacing w:before="188" w:line="270" w:lineRule="exact"/>
      </w:pPr>
      <w:r>
        <w:rPr>
          <w:spacing w:val="-18"/>
          <w:w w:val="105"/>
        </w:rPr>
        <w:t>T</w:t>
      </w:r>
      <w:r>
        <w:rPr>
          <w:w w:val="105"/>
        </w:rPr>
        <w:t>able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4.2: </w:t>
      </w:r>
      <w:r>
        <w:rPr>
          <w:spacing w:val="1"/>
          <w:w w:val="105"/>
        </w:rPr>
        <w:t xml:space="preserve"> </w:t>
      </w:r>
      <w:r>
        <w:rPr>
          <w:w w:val="105"/>
        </w:rPr>
        <w:t>Estimated</w:t>
      </w:r>
      <w:r>
        <w:rPr>
          <w:spacing w:val="25"/>
          <w:w w:val="105"/>
        </w:rPr>
        <w:t xml:space="preserve"> </w:t>
      </w:r>
      <w:r>
        <w:rPr>
          <w:w w:val="105"/>
        </w:rPr>
        <w:t>precision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w w:val="105"/>
        </w:rPr>
        <w:t>or</w:t>
      </w:r>
      <w:r>
        <w:rPr>
          <w:spacing w:val="25"/>
          <w:w w:val="105"/>
        </w:rPr>
        <w:t xml:space="preserve"> </w:t>
      </w:r>
      <w:r>
        <w:rPr>
          <w:w w:val="105"/>
        </w:rPr>
        <w:t>selected</w:t>
      </w:r>
      <w:r>
        <w:rPr>
          <w:spacing w:val="25"/>
          <w:w w:val="105"/>
        </w:rPr>
        <w:t xml:space="preserve"> </w:t>
      </w:r>
      <w:r>
        <w:rPr>
          <w:w w:val="105"/>
        </w:rPr>
        <w:t>emission</w:t>
      </w:r>
      <w:r>
        <w:rPr>
          <w:spacing w:val="25"/>
          <w:w w:val="105"/>
        </w:rPr>
        <w:t xml:space="preserve"> </w:t>
      </w:r>
      <w:r>
        <w:rPr>
          <w:w w:val="105"/>
        </w:rPr>
        <w:t>lines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EVE</w:t>
      </w:r>
      <w:r>
        <w:rPr>
          <w:spacing w:val="25"/>
          <w:w w:val="105"/>
        </w:rPr>
        <w:t xml:space="preserve"> </w:t>
      </w:r>
      <w:r>
        <w:rPr>
          <w:w w:val="105"/>
        </w:rPr>
        <w:t>s</w:t>
      </w:r>
      <w:r>
        <w:rPr>
          <w:spacing w:val="5"/>
          <w:w w:val="105"/>
        </w:rPr>
        <w:t>p</w:t>
      </w:r>
      <w:r>
        <w:rPr>
          <w:w w:val="105"/>
        </w:rPr>
        <w:t xml:space="preserve">ectra. 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IX</w:t>
      </w:r>
      <w:r>
        <w:rPr>
          <w:spacing w:val="25"/>
          <w:w w:val="105"/>
        </w:rPr>
        <w:t xml:space="preserve"> </w:t>
      </w:r>
      <w:r>
        <w:rPr>
          <w:w w:val="105"/>
        </w:rPr>
        <w:t>171</w:t>
      </w:r>
      <w:r>
        <w:rPr>
          <w:spacing w:val="25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w w:val="110"/>
        </w:rPr>
        <w:t xml:space="preserve"> </w:t>
      </w:r>
      <w:r>
        <w:rPr>
          <w:spacing w:val="-17"/>
          <w:w w:val="105"/>
        </w:rPr>
        <w:t>F</w:t>
      </w:r>
      <w:r>
        <w:rPr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XV</w:t>
      </w:r>
      <w:r>
        <w:rPr>
          <w:spacing w:val="8"/>
          <w:w w:val="105"/>
        </w:rPr>
        <w:t xml:space="preserve"> </w:t>
      </w:r>
      <w:r>
        <w:rPr>
          <w:w w:val="105"/>
        </w:rPr>
        <w:t>284</w:t>
      </w:r>
      <w:r>
        <w:rPr>
          <w:spacing w:val="8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emission</w:t>
      </w:r>
      <w:r>
        <w:rPr>
          <w:spacing w:val="9"/>
          <w:w w:val="105"/>
        </w:rPr>
        <w:t xml:space="preserve"> </w:t>
      </w:r>
      <w:r>
        <w:rPr>
          <w:w w:val="105"/>
        </w:rPr>
        <w:t>lines</w:t>
      </w:r>
      <w:r>
        <w:rPr>
          <w:spacing w:val="8"/>
          <w:w w:val="105"/>
        </w:rPr>
        <w:t xml:space="preserve"> </w:t>
      </w:r>
      <w:r>
        <w:rPr>
          <w:w w:val="105"/>
        </w:rPr>
        <w:t>are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8"/>
          <w:w w:val="105"/>
        </w:rPr>
        <w:t>c</w:t>
      </w:r>
      <w:r>
        <w:rPr>
          <w:w w:val="105"/>
        </w:rPr>
        <w:t>hoice</w:t>
      </w:r>
      <w:r>
        <w:rPr>
          <w:spacing w:val="8"/>
          <w:w w:val="105"/>
        </w:rPr>
        <w:t xml:space="preserve"> </w:t>
      </w:r>
      <w:r>
        <w:rPr>
          <w:w w:val="105"/>
        </w:rPr>
        <w:t>lines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dimming</w:t>
      </w:r>
      <w:r>
        <w:rPr>
          <w:spacing w:val="8"/>
          <w:w w:val="105"/>
        </w:rPr>
        <w:t xml:space="preserve"> </w:t>
      </w:r>
      <w:r>
        <w:rPr>
          <w:w w:val="105"/>
        </w:rPr>
        <w:t>analysis</w:t>
      </w:r>
      <w:ins w:id="212" w:author="Tom Woods" w:date="2016-01-27T20:46:00Z">
        <w:r w:rsidR="002257CD">
          <w:rPr>
            <w:w w:val="105"/>
          </w:rPr>
          <w:t xml:space="preserve"> with EVE data</w:t>
        </w:r>
      </w:ins>
      <w:r>
        <w:rPr>
          <w:w w:val="105"/>
        </w:rPr>
        <w:t>.</w:t>
      </w:r>
    </w:p>
    <w:p w14:paraId="609514F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51D0CC" w14:textId="77777777" w:rsidR="00A46697" w:rsidRDefault="00A46697">
      <w:pPr>
        <w:spacing w:before="6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Ind w:w="20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9"/>
        <w:gridCol w:w="1754"/>
        <w:gridCol w:w="2575"/>
      </w:tblGrid>
      <w:tr w:rsidR="00A46697" w14:paraId="22D88D1E" w14:textId="77777777">
        <w:trPr>
          <w:trHeight w:hRule="exact" w:val="29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27C3FB20" w14:textId="77777777" w:rsidR="00A46697" w:rsidRDefault="005748F0">
            <w:pPr>
              <w:pStyle w:val="TableParagraph"/>
              <w:spacing w:line="238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Ion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2485CC60" w14:textId="77777777" w:rsidR="00A46697" w:rsidRDefault="005748F0">
            <w:pPr>
              <w:pStyle w:val="TableParagraph"/>
              <w:spacing w:line="238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/>
                <w:spacing w:val="-18"/>
                <w:w w:val="105"/>
              </w:rPr>
              <w:t>W</w:t>
            </w:r>
            <w:r>
              <w:rPr>
                <w:rFonts w:ascii="Times New Roman" w:hAnsi="Times New Roman"/>
                <w:spacing w:val="-7"/>
                <w:w w:val="105"/>
              </w:rPr>
              <w:t>av</w:t>
            </w:r>
            <w:r>
              <w:rPr>
                <w:rFonts w:ascii="Times New Roman" w:hAnsi="Times New Roman"/>
                <w:w w:val="105"/>
              </w:rPr>
              <w:t>elength</w:t>
            </w:r>
            <w:r>
              <w:rPr>
                <w:rFonts w:ascii="Times New Roman" w:hAnsi="Times New Roman"/>
                <w:spacing w:val="42"/>
                <w:w w:val="105"/>
              </w:rPr>
              <w:t xml:space="preserve"> </w:t>
            </w:r>
            <w:r>
              <w:rPr>
                <w:rFonts w:ascii="Times New Roman" w:hAnsi="Times New Roman"/>
                <w:w w:val="105"/>
              </w:rPr>
              <w:t>(</w:t>
            </w:r>
            <w:r>
              <w:rPr>
                <w:rFonts w:ascii="Times New Roman" w:hAnsi="Times New Roman"/>
                <w:spacing w:val="-172"/>
                <w:w w:val="105"/>
                <w:position w:val="4"/>
              </w:rPr>
              <w:t>˚</w:t>
            </w:r>
            <w:r>
              <w:rPr>
                <w:rFonts w:ascii="Times New Roman" w:hAnsi="Times New Roman"/>
                <w:w w:val="105"/>
              </w:rPr>
              <w:t>A)</w:t>
            </w:r>
          </w:p>
        </w:tc>
        <w:tc>
          <w:tcPr>
            <w:tcW w:w="2575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3BFE38DF" w14:textId="77777777" w:rsidR="00A46697" w:rsidRDefault="005748F0">
            <w:pPr>
              <w:pStyle w:val="TableParagraph"/>
              <w:spacing w:line="238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Estimated</w:t>
            </w:r>
            <w:r>
              <w:rPr>
                <w:rFonts w:ascii="Times New Roman"/>
                <w:spacing w:val="38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Precision</w:t>
            </w:r>
            <w:r>
              <w:rPr>
                <w:rFonts w:ascii="Times New Roman"/>
                <w:spacing w:val="41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(%)</w:t>
            </w:r>
          </w:p>
        </w:tc>
      </w:tr>
      <w:tr w:rsidR="00A46697" w14:paraId="42976756" w14:textId="77777777">
        <w:trPr>
          <w:trHeight w:hRule="exact" w:val="299"/>
        </w:trPr>
        <w:tc>
          <w:tcPr>
            <w:tcW w:w="1109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AA8406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Fe</w:t>
            </w:r>
            <w:r>
              <w:rPr>
                <w:rFonts w:ascii="Times New Roman"/>
                <w:spacing w:val="19"/>
                <w:w w:val="105"/>
              </w:rPr>
              <w:t xml:space="preserve"> </w:t>
            </w:r>
            <w:r>
              <w:rPr>
                <w:rFonts w:ascii="Times New Roman"/>
                <w:spacing w:val="-1"/>
                <w:w w:val="105"/>
              </w:rPr>
              <w:t>IX</w:t>
            </w:r>
          </w:p>
        </w:tc>
        <w:tc>
          <w:tcPr>
            <w:tcW w:w="1754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97C8F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171</w:t>
            </w:r>
          </w:p>
        </w:tc>
        <w:tc>
          <w:tcPr>
            <w:tcW w:w="2575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06D148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0.06</w:t>
            </w:r>
          </w:p>
        </w:tc>
      </w:tr>
      <w:tr w:rsidR="00A46697" w14:paraId="1B7486B9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642037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Fe</w:t>
            </w:r>
            <w:r>
              <w:rPr>
                <w:rFonts w:ascii="Times New Roman"/>
                <w:spacing w:val="1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34ACE2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177</w:t>
            </w:r>
          </w:p>
        </w:tc>
        <w:tc>
          <w:tcPr>
            <w:tcW w:w="25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D917D7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0.05</w:t>
            </w:r>
          </w:p>
        </w:tc>
      </w:tr>
      <w:tr w:rsidR="00A46697" w14:paraId="11980535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612519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20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D90B46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180</w:t>
            </w:r>
          </w:p>
        </w:tc>
        <w:tc>
          <w:tcPr>
            <w:tcW w:w="25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923214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0.04</w:t>
            </w:r>
          </w:p>
        </w:tc>
      </w:tr>
      <w:tr w:rsidR="00A46697" w14:paraId="59264312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0C70DD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23"/>
                <w:w w:val="105"/>
              </w:rPr>
              <w:t xml:space="preserve"> </w:t>
            </w:r>
            <w:r>
              <w:rPr>
                <w:rFonts w:ascii="Times New Roman"/>
                <w:spacing w:val="2"/>
                <w:w w:val="105"/>
              </w:rPr>
              <w:t>XI</w:t>
            </w:r>
            <w:r>
              <w:rPr>
                <w:rFonts w:ascii="Times New Roman"/>
                <w:spacing w:val="1"/>
                <w:w w:val="105"/>
              </w:rPr>
              <w:t>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528103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195</w:t>
            </w:r>
          </w:p>
        </w:tc>
        <w:tc>
          <w:tcPr>
            <w:tcW w:w="25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2C28C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0.04</w:t>
            </w:r>
          </w:p>
        </w:tc>
      </w:tr>
      <w:tr w:rsidR="00A46697" w14:paraId="44CFA2BE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E7FA62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25"/>
                <w:w w:val="105"/>
              </w:rPr>
              <w:t xml:space="preserve"> </w:t>
            </w:r>
            <w:r>
              <w:rPr>
                <w:rFonts w:ascii="Times New Roman"/>
                <w:spacing w:val="3"/>
                <w:w w:val="105"/>
              </w:rPr>
              <w:t>XI</w:t>
            </w:r>
            <w:r>
              <w:rPr>
                <w:rFonts w:ascii="Times New Roman"/>
                <w:spacing w:val="2"/>
                <w:w w:val="105"/>
              </w:rPr>
              <w:t>II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7D4A34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202</w:t>
            </w:r>
          </w:p>
        </w:tc>
        <w:tc>
          <w:tcPr>
            <w:tcW w:w="25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94AD78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0.04</w:t>
            </w:r>
          </w:p>
        </w:tc>
      </w:tr>
      <w:tr w:rsidR="00A46697" w14:paraId="407002A0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A33E2B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XIV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94EE15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211</w:t>
            </w:r>
          </w:p>
        </w:tc>
        <w:tc>
          <w:tcPr>
            <w:tcW w:w="25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7E7C36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0.07</w:t>
            </w:r>
          </w:p>
        </w:tc>
      </w:tr>
      <w:tr w:rsidR="00A46697" w14:paraId="75365AAD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219A41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XV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277932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284</w:t>
            </w:r>
          </w:p>
        </w:tc>
        <w:tc>
          <w:tcPr>
            <w:tcW w:w="25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6134E0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0.08</w:t>
            </w:r>
          </w:p>
        </w:tc>
      </w:tr>
      <w:tr w:rsidR="00A46697" w14:paraId="3A513CF3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418EDE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5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XVI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12A368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335</w:t>
            </w:r>
          </w:p>
        </w:tc>
        <w:tc>
          <w:tcPr>
            <w:tcW w:w="25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138E91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0.17</w:t>
            </w:r>
          </w:p>
        </w:tc>
      </w:tr>
      <w:tr w:rsidR="00A46697" w14:paraId="35C2153D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9BFBC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9"/>
                <w:w w:val="105"/>
              </w:rPr>
              <w:t xml:space="preserve"> </w:t>
            </w:r>
            <w:r>
              <w:rPr>
                <w:rFonts w:ascii="Times New Roman"/>
                <w:spacing w:val="2"/>
                <w:w w:val="105"/>
              </w:rPr>
              <w:t>XVI</w:t>
            </w:r>
            <w:r>
              <w:rPr>
                <w:rFonts w:ascii="Times New Roman"/>
                <w:spacing w:val="1"/>
                <w:w w:val="105"/>
              </w:rPr>
              <w:t>II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18239E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94</w:t>
            </w:r>
          </w:p>
        </w:tc>
        <w:tc>
          <w:tcPr>
            <w:tcW w:w="25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1B420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0.08</w:t>
            </w:r>
          </w:p>
        </w:tc>
      </w:tr>
      <w:tr w:rsidR="00A46697" w14:paraId="44219394" w14:textId="77777777">
        <w:trPr>
          <w:trHeight w:hRule="exact" w:val="279"/>
        </w:trPr>
        <w:tc>
          <w:tcPr>
            <w:tcW w:w="11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B58C31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9"/>
                <w:w w:val="105"/>
              </w:rPr>
              <w:t>F</w:t>
            </w:r>
            <w:r>
              <w:rPr>
                <w:rFonts w:ascii="Times New Roman"/>
                <w:spacing w:val="-10"/>
                <w:w w:val="105"/>
              </w:rPr>
              <w:t>e</w:t>
            </w:r>
            <w:r>
              <w:rPr>
                <w:rFonts w:ascii="Times New Roman"/>
                <w:spacing w:val="1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XX</w:t>
            </w:r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D01522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132</w:t>
            </w:r>
          </w:p>
        </w:tc>
        <w:tc>
          <w:tcPr>
            <w:tcW w:w="25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C79165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0.20</w:t>
            </w:r>
          </w:p>
        </w:tc>
      </w:tr>
    </w:tbl>
    <w:p w14:paraId="57275DF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C4CDEB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07FFD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EEEF9C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14:paraId="0E6B3454" w14:textId="77777777" w:rsidR="00A46697" w:rsidRDefault="005748F0">
      <w:pPr>
        <w:pStyle w:val="BodyText"/>
        <w:spacing w:before="58" w:line="455" w:lineRule="auto"/>
        <w:ind w:right="118" w:firstLine="576"/>
        <w:jc w:val="both"/>
      </w:pPr>
      <w:r>
        <w:rPr>
          <w:w w:val="110"/>
        </w:rPr>
        <w:t>These</w:t>
      </w:r>
      <w:r>
        <w:rPr>
          <w:spacing w:val="-11"/>
          <w:w w:val="110"/>
        </w:rPr>
        <w:t xml:space="preserve"> </w:t>
      </w:r>
      <w:r>
        <w:rPr>
          <w:w w:val="110"/>
        </w:rPr>
        <w:t>base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ies</w:t>
      </w:r>
      <w:r>
        <w:rPr>
          <w:spacing w:val="-10"/>
          <w:w w:val="110"/>
        </w:rPr>
        <w:t xml:space="preserve"> </w:t>
      </w:r>
      <w:r>
        <w:rPr>
          <w:spacing w:val="-3"/>
          <w:w w:val="110"/>
        </w:rPr>
        <w:t>we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</w:t>
      </w:r>
      <w:r>
        <w:rPr>
          <w:spacing w:val="-11"/>
          <w:w w:val="110"/>
        </w:rPr>
        <w:t xml:space="preserve"> </w:t>
      </w:r>
      <w:r>
        <w:rPr>
          <w:w w:val="110"/>
        </w:rPr>
        <w:t>propagated</w:t>
      </w:r>
      <w:r>
        <w:rPr>
          <w:spacing w:val="-10"/>
          <w:w w:val="110"/>
        </w:rPr>
        <w:t xml:space="preserve"> </w:t>
      </w:r>
      <w:r>
        <w:rPr>
          <w:w w:val="110"/>
        </w:rPr>
        <w:t>through</w:t>
      </w:r>
      <w:r>
        <w:rPr>
          <w:spacing w:val="-11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10"/>
          <w:w w:val="110"/>
        </w:rPr>
        <w:t xml:space="preserve"> </w:t>
      </w:r>
      <w:r>
        <w:rPr>
          <w:w w:val="110"/>
        </w:rPr>
        <w:t>step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EVE</w:t>
      </w:r>
      <w:r>
        <w:rPr>
          <w:spacing w:val="-10"/>
          <w:w w:val="110"/>
        </w:rPr>
        <w:t xml:space="preserve"> </w:t>
      </w:r>
      <w:r>
        <w:rPr>
          <w:w w:val="110"/>
        </w:rPr>
        <w:t>dimming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cor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ec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ion</w:t>
      </w:r>
      <w:r>
        <w:rPr>
          <w:spacing w:val="37"/>
          <w:w w:val="104"/>
        </w:rPr>
        <w:t xml:space="preserve"> </w:t>
      </w:r>
      <w:r>
        <w:rPr>
          <w:spacing w:val="1"/>
          <w:w w:val="110"/>
        </w:rPr>
        <w:t>me</w:t>
      </w:r>
      <w:r>
        <w:rPr>
          <w:w w:val="110"/>
        </w:rPr>
        <w:t>t</w:t>
      </w:r>
      <w:r>
        <w:rPr>
          <w:spacing w:val="1"/>
          <w:w w:val="110"/>
        </w:rPr>
        <w:t>hod</w:t>
      </w:r>
      <w:r>
        <w:rPr>
          <w:spacing w:val="-25"/>
          <w:w w:val="110"/>
        </w:rPr>
        <w:t xml:space="preserve"> </w:t>
      </w:r>
      <w:r>
        <w:rPr>
          <w:w w:val="110"/>
        </w:rPr>
        <w:t>described</w:t>
      </w:r>
      <w:r>
        <w:rPr>
          <w:spacing w:val="-24"/>
          <w:w w:val="110"/>
        </w:rPr>
        <w:t xml:space="preserve"> </w:t>
      </w:r>
      <w:r>
        <w:rPr>
          <w:w w:val="110"/>
        </w:rPr>
        <w:t>in</w:t>
      </w:r>
      <w:r>
        <w:rPr>
          <w:spacing w:val="-24"/>
          <w:w w:val="110"/>
        </w:rPr>
        <w:t xml:space="preserve"> </w:t>
      </w:r>
      <w:r>
        <w:rPr>
          <w:w w:val="110"/>
        </w:rPr>
        <w:t>Section</w:t>
      </w:r>
      <w:r>
        <w:rPr>
          <w:spacing w:val="-24"/>
          <w:w w:val="110"/>
        </w:rPr>
        <w:t xml:space="preserve"> </w:t>
      </w:r>
      <w:r>
        <w:rPr>
          <w:w w:val="110"/>
        </w:rPr>
        <w:t>4.2.</w:t>
      </w:r>
      <w:r>
        <w:rPr>
          <w:spacing w:val="-2"/>
          <w:w w:val="110"/>
        </w:rPr>
        <w:t xml:space="preserve"> </w:t>
      </w:r>
      <w:r>
        <w:rPr>
          <w:w w:val="110"/>
        </w:rPr>
        <w:t>First,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4"/>
          <w:w w:val="110"/>
        </w:rPr>
        <w:t xml:space="preserve"> </w:t>
      </w:r>
      <w:r>
        <w:rPr>
          <w:w w:val="110"/>
        </w:rPr>
        <w:t>line</w:t>
      </w:r>
      <w:r>
        <w:rPr>
          <w:spacing w:val="-24"/>
          <w:w w:val="110"/>
        </w:rPr>
        <w:t xml:space="preserve"> </w:t>
      </w:r>
      <w:r>
        <w:rPr>
          <w:w w:val="110"/>
        </w:rPr>
        <w:t>precisions</w:t>
      </w:r>
      <w:r>
        <w:rPr>
          <w:spacing w:val="-24"/>
          <w:w w:val="110"/>
        </w:rPr>
        <w:t xml:space="preserve"> </w:t>
      </w:r>
      <w:r>
        <w:rPr>
          <w:w w:val="110"/>
        </w:rPr>
        <w:t>are</w:t>
      </w:r>
      <w:r>
        <w:rPr>
          <w:spacing w:val="-25"/>
          <w:w w:val="110"/>
        </w:rPr>
        <w:t xml:space="preserve"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24"/>
          <w:w w:val="110"/>
        </w:rPr>
        <w:t xml:space="preserve"> </w:t>
      </w:r>
      <w:r>
        <w:rPr>
          <w:w w:val="110"/>
        </w:rPr>
        <w:t>with</w:t>
      </w:r>
      <w:r>
        <w:rPr>
          <w:spacing w:val="-24"/>
          <w:w w:val="110"/>
        </w:rPr>
        <w:t xml:space="preserve"> </w:t>
      </w:r>
      <w:r>
        <w:rPr>
          <w:w w:val="110"/>
        </w:rPr>
        <w:t>the</w:t>
      </w:r>
      <w:r>
        <w:rPr>
          <w:spacing w:val="-24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24"/>
          <w:w w:val="110"/>
        </w:rPr>
        <w:t xml:space="preserve"> </w:t>
      </w:r>
      <w:r>
        <w:rPr>
          <w:w w:val="110"/>
        </w:rPr>
        <w:t>reference</w:t>
      </w:r>
      <w:r>
        <w:rPr>
          <w:spacing w:val="28"/>
          <w:w w:val="99"/>
        </w:rPr>
        <w:t xml:space="preserve"> </w:t>
      </w:r>
      <w:r>
        <w:rPr>
          <w:w w:val="110"/>
        </w:rPr>
        <w:t>time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compute</w:t>
      </w:r>
      <w:r>
        <w:rPr>
          <w:spacing w:val="-9"/>
          <w:w w:val="110"/>
        </w:rPr>
        <w:t xml:space="preserve"> </w:t>
      </w:r>
      <w:r>
        <w:rPr>
          <w:w w:val="110"/>
        </w:rPr>
        <w:t>percent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han</w:t>
      </w:r>
      <w:r>
        <w:rPr>
          <w:spacing w:val="-2"/>
          <w:w w:val="110"/>
        </w:rPr>
        <w:t>ge</w:t>
      </w:r>
      <w:r>
        <w:rPr>
          <w:spacing w:val="-9"/>
          <w:w w:val="110"/>
        </w:rPr>
        <w:t xml:space="preserve"> </w:t>
      </w:r>
      <w:r>
        <w:rPr>
          <w:w w:val="110"/>
        </w:rPr>
        <w:t>(see</w:t>
      </w:r>
      <w:r>
        <w:rPr>
          <w:spacing w:val="-9"/>
          <w:w w:val="110"/>
        </w:rPr>
        <w:t xml:space="preserve"> </w:t>
      </w:r>
      <w:r>
        <w:rPr>
          <w:w w:val="110"/>
        </w:rPr>
        <w:t>Figure</w:t>
      </w:r>
      <w:r>
        <w:rPr>
          <w:spacing w:val="-9"/>
          <w:w w:val="110"/>
        </w:rPr>
        <w:t xml:space="preserve"> </w:t>
      </w:r>
      <w:r>
        <w:rPr>
          <w:w w:val="110"/>
        </w:rPr>
        <w:t>4.13,</w:t>
      </w:r>
      <w:r>
        <w:rPr>
          <w:spacing w:val="-9"/>
          <w:w w:val="110"/>
        </w:rPr>
        <w:t xml:space="preserve"> </w:t>
      </w:r>
      <w:r>
        <w:rPr>
          <w:w w:val="110"/>
        </w:rPr>
        <w:t>Equation</w:t>
      </w:r>
      <w:r>
        <w:rPr>
          <w:spacing w:val="-9"/>
          <w:w w:val="110"/>
        </w:rPr>
        <w:t xml:space="preserve"> </w:t>
      </w:r>
      <w:r>
        <w:rPr>
          <w:w w:val="110"/>
        </w:rPr>
        <w:t>4.1).</w:t>
      </w:r>
    </w:p>
    <w:p w14:paraId="41C32945" w14:textId="77777777" w:rsidR="00A46697" w:rsidRDefault="00A46697">
      <w:pPr>
        <w:spacing w:before="6"/>
        <w:rPr>
          <w:rFonts w:ascii="Times New Roman" w:eastAsia="Times New Roman" w:hAnsi="Times New Roman" w:cs="Times New Roman"/>
          <w:sz w:val="23"/>
          <w:szCs w:val="23"/>
        </w:rPr>
      </w:pPr>
    </w:p>
    <w:p w14:paraId="77132317" w14:textId="77777777" w:rsidR="00A46697" w:rsidRDefault="00A46697">
      <w:pPr>
        <w:rPr>
          <w:rFonts w:ascii="Times New Roman" w:eastAsia="Times New Roman" w:hAnsi="Times New Roman" w:cs="Times New Roman"/>
          <w:sz w:val="23"/>
          <w:szCs w:val="23"/>
        </w:rPr>
        <w:sectPr w:rsidR="00A46697">
          <w:headerReference w:type="even" r:id="rId31"/>
          <w:headerReference w:type="default" r:id="rId32"/>
          <w:pgSz w:w="12240" w:h="15840"/>
          <w:pgMar w:top="1340" w:right="1320" w:bottom="280" w:left="1340" w:header="1132" w:footer="0" w:gutter="0"/>
          <w:pgNumType w:start="38"/>
          <w:cols w:space="720"/>
        </w:sectPr>
      </w:pPr>
    </w:p>
    <w:p w14:paraId="34362031" w14:textId="77777777" w:rsidR="00A46697" w:rsidRDefault="005748F0">
      <w:pPr>
        <w:spacing w:before="120"/>
        <w:ind w:left="3068"/>
        <w:rPr>
          <w:rFonts w:ascii="メイリオ" w:eastAsia="メイリオ" w:hAnsi="メイリオ" w:cs="メイリオ"/>
        </w:rPr>
      </w:pPr>
      <w:r>
        <w:rPr>
          <w:rFonts w:ascii="Times New Roman" w:eastAsia="Times New Roman" w:hAnsi="Times New Roman" w:cs="Times New Roman"/>
          <w:w w:val="110"/>
        </w:rPr>
        <w:lastRenderedPageBreak/>
        <w:t>%</w:t>
      </w:r>
      <w:proofErr w:type="gramStart"/>
      <w:r>
        <w:rPr>
          <w:rFonts w:ascii="Times New Roman" w:eastAsia="Times New Roman" w:hAnsi="Times New Roman" w:cs="Times New Roman"/>
          <w:i/>
          <w:w w:val="110"/>
        </w:rPr>
        <w:t>change</w:t>
      </w:r>
      <w:proofErr w:type="gramEnd"/>
      <w:r>
        <w:rPr>
          <w:rFonts w:ascii="Times New Roman" w:eastAsia="Times New Roman" w:hAnsi="Times New Roman" w:cs="Times New Roman"/>
          <w:i/>
          <w:spacing w:val="-39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=</w:t>
      </w:r>
      <w:r>
        <w:rPr>
          <w:rFonts w:ascii="Times New Roman" w:eastAsia="Times New Roman" w:hAnsi="Times New Roman" w:cs="Times New Roman"/>
          <w:spacing w:val="-39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100</w:t>
      </w:r>
      <w:r>
        <w:rPr>
          <w:rFonts w:ascii="Times New Roman" w:eastAsia="Times New Roman" w:hAnsi="Times New Roman" w:cs="Times New Roman"/>
          <w:spacing w:val="-42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⇥</w:t>
      </w:r>
    </w:p>
    <w:p w14:paraId="1B7DD4F0" w14:textId="77777777" w:rsidR="00A46697" w:rsidRDefault="005748F0">
      <w:pPr>
        <w:spacing w:line="370" w:lineRule="exact"/>
        <w:ind w:left="32"/>
        <w:jc w:val="center"/>
        <w:rPr>
          <w:rFonts w:ascii="Times New Roman" w:eastAsia="Times New Roman" w:hAnsi="Times New Roman" w:cs="Times New Roman"/>
        </w:rPr>
      </w:pPr>
      <w:r>
        <w:rPr>
          <w:w w:val="120"/>
        </w:rPr>
        <w:br w:type="column"/>
      </w:r>
      <w:r>
        <w:rPr>
          <w:rFonts w:ascii="Times New Roman"/>
          <w:spacing w:val="1"/>
          <w:w w:val="120"/>
          <w:u w:val="single" w:color="000000"/>
        </w:rPr>
        <w:lastRenderedPageBreak/>
        <w:t>(</w:t>
      </w:r>
      <w:proofErr w:type="spellStart"/>
      <w:proofErr w:type="gramStart"/>
      <w:r>
        <w:rPr>
          <w:rFonts w:ascii="Times New Roman"/>
          <w:i/>
          <w:spacing w:val="1"/>
          <w:w w:val="120"/>
          <w:u w:val="single" w:color="000000"/>
        </w:rPr>
        <w:t>irrad</w:t>
      </w:r>
      <w:proofErr w:type="spellEnd"/>
      <w:proofErr w:type="gramEnd"/>
      <w:r>
        <w:rPr>
          <w:rFonts w:ascii="Times New Roman"/>
          <w:i/>
          <w:w w:val="120"/>
          <w:position w:val="-2"/>
          <w:sz w:val="16"/>
          <w:u w:val="single" w:color="000000"/>
        </w:rPr>
        <w:t>t</w:t>
      </w:r>
      <w:r>
        <w:rPr>
          <w:rFonts w:ascii="Times New Roman"/>
          <w:i/>
          <w:spacing w:val="-28"/>
          <w:w w:val="120"/>
          <w:position w:val="-2"/>
          <w:sz w:val="16"/>
          <w:u w:val="single" w:color="000000"/>
        </w:rPr>
        <w:t xml:space="preserve"> </w:t>
      </w:r>
      <w:r>
        <w:rPr>
          <w:rFonts w:ascii="メイリオ"/>
          <w:i/>
          <w:w w:val="140"/>
          <w:u w:val="single" w:color="000000"/>
        </w:rPr>
        <w:t>-</w:t>
      </w:r>
      <w:r>
        <w:rPr>
          <w:rFonts w:ascii="メイリオ"/>
          <w:i/>
          <w:spacing w:val="-87"/>
          <w:w w:val="140"/>
          <w:u w:val="single" w:color="000000"/>
        </w:rPr>
        <w:t xml:space="preserve"> </w:t>
      </w:r>
      <w:proofErr w:type="spellStart"/>
      <w:r>
        <w:rPr>
          <w:rFonts w:ascii="Times New Roman"/>
          <w:i/>
          <w:spacing w:val="3"/>
          <w:w w:val="120"/>
          <w:u w:val="single" w:color="000000"/>
        </w:rPr>
        <w:t>irrad</w:t>
      </w:r>
      <w:proofErr w:type="spellEnd"/>
      <w:r>
        <w:rPr>
          <w:rFonts w:ascii="Times New Roman"/>
          <w:spacing w:val="3"/>
          <w:w w:val="120"/>
          <w:position w:val="-2"/>
          <w:sz w:val="16"/>
          <w:u w:val="single" w:color="000000"/>
        </w:rPr>
        <w:t>0</w:t>
      </w:r>
      <w:r>
        <w:rPr>
          <w:rFonts w:ascii="Times New Roman"/>
          <w:spacing w:val="3"/>
          <w:w w:val="120"/>
          <w:u w:val="single" w:color="000000"/>
        </w:rPr>
        <w:t>)</w:t>
      </w:r>
    </w:p>
    <w:p w14:paraId="455ECC8F" w14:textId="77777777" w:rsidR="00A46697" w:rsidRDefault="005748F0">
      <w:pPr>
        <w:spacing w:line="268" w:lineRule="exact"/>
        <w:ind w:left="22"/>
        <w:jc w:val="center"/>
        <w:rPr>
          <w:rFonts w:ascii="Times New Roman" w:eastAsia="Times New Roman" w:hAnsi="Times New Roman" w:cs="Times New Roman"/>
          <w:sz w:val="16"/>
          <w:szCs w:val="16"/>
        </w:rPr>
      </w:pPr>
      <w:proofErr w:type="spellStart"/>
      <w:proofErr w:type="gramStart"/>
      <w:r>
        <w:rPr>
          <w:rFonts w:ascii="Times New Roman"/>
          <w:i/>
          <w:w w:val="110"/>
        </w:rPr>
        <w:t>i</w:t>
      </w:r>
      <w:r>
        <w:rPr>
          <w:rFonts w:ascii="Times New Roman"/>
          <w:i/>
          <w:spacing w:val="5"/>
          <w:w w:val="110"/>
        </w:rPr>
        <w:t>rr</w:t>
      </w:r>
      <w:r>
        <w:rPr>
          <w:rFonts w:ascii="Times New Roman"/>
          <w:i/>
          <w:w w:val="110"/>
        </w:rPr>
        <w:t>ad</w:t>
      </w:r>
      <w:proofErr w:type="spellEnd"/>
      <w:proofErr w:type="gramEnd"/>
      <w:r>
        <w:rPr>
          <w:rFonts w:ascii="Times New Roman"/>
          <w:w w:val="110"/>
          <w:position w:val="-2"/>
          <w:sz w:val="16"/>
        </w:rPr>
        <w:t>0</w:t>
      </w:r>
    </w:p>
    <w:p w14:paraId="60DA6DD4" w14:textId="77777777" w:rsidR="00A46697" w:rsidRDefault="005748F0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  <w:r>
        <w:br w:type="column"/>
      </w:r>
    </w:p>
    <w:p w14:paraId="36B43CBA" w14:textId="77777777" w:rsidR="00A46697" w:rsidRDefault="005748F0">
      <w:pPr>
        <w:pStyle w:val="BodyText"/>
        <w:ind w:left="0" w:right="118"/>
        <w:jc w:val="right"/>
      </w:pPr>
      <w:r>
        <w:rPr>
          <w:w w:val="105"/>
        </w:rPr>
        <w:t>(4.1)</w:t>
      </w:r>
    </w:p>
    <w:p w14:paraId="3B8A75D3" w14:textId="77777777" w:rsidR="00A46697" w:rsidRDefault="00A46697">
      <w:pPr>
        <w:jc w:val="right"/>
        <w:sectPr w:rsidR="00A46697">
          <w:type w:val="continuous"/>
          <w:pgSz w:w="12240" w:h="15840"/>
          <w:pgMar w:top="1500" w:right="1320" w:bottom="280" w:left="1340" w:header="720" w:footer="720" w:gutter="0"/>
          <w:cols w:num="3" w:space="720" w:equalWidth="0">
            <w:col w:w="4767" w:space="40"/>
            <w:col w:w="1661" w:space="40"/>
            <w:col w:w="3072"/>
          </w:cols>
        </w:sectPr>
      </w:pPr>
    </w:p>
    <w:p w14:paraId="49D6F9B7" w14:textId="77777777" w:rsidR="00A46697" w:rsidRDefault="00A46697">
      <w:pPr>
        <w:spacing w:before="5"/>
        <w:rPr>
          <w:rFonts w:ascii="Times New Roman" w:eastAsia="Times New Roman" w:hAnsi="Times New Roman" w:cs="Times New Roman"/>
        </w:rPr>
      </w:pPr>
    </w:p>
    <w:p w14:paraId="5736C80E" w14:textId="049342AF" w:rsidR="00A46697" w:rsidRDefault="005748F0">
      <w:pPr>
        <w:pStyle w:val="BodyText"/>
        <w:spacing w:before="58" w:line="445" w:lineRule="auto"/>
        <w:ind w:right="118"/>
        <w:jc w:val="both"/>
      </w:pPr>
      <w:proofErr w:type="gramStart"/>
      <w:r>
        <w:rPr>
          <w:w w:val="110"/>
        </w:rPr>
        <w:t>where</w:t>
      </w:r>
      <w:proofErr w:type="gramEnd"/>
      <w:r>
        <w:rPr>
          <w:spacing w:val="8"/>
          <w:w w:val="110"/>
        </w:rPr>
        <w:t xml:space="preserve"> </w:t>
      </w:r>
      <w:proofErr w:type="spellStart"/>
      <w:r>
        <w:rPr>
          <w:i/>
          <w:spacing w:val="1"/>
          <w:w w:val="110"/>
        </w:rPr>
        <w:t>irr</w:t>
      </w:r>
      <w:r>
        <w:rPr>
          <w:i/>
          <w:spacing w:val="2"/>
          <w:w w:val="110"/>
        </w:rPr>
        <w:t>ad</w:t>
      </w:r>
      <w:proofErr w:type="spellEnd"/>
      <w:r>
        <w:rPr>
          <w:i/>
          <w:spacing w:val="1"/>
          <w:w w:val="110"/>
          <w:position w:val="-2"/>
          <w:sz w:val="16"/>
        </w:rPr>
        <w:t>t</w:t>
      </w:r>
      <w:r>
        <w:rPr>
          <w:i/>
          <w:spacing w:val="34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irradiance</w:t>
      </w:r>
      <w:r>
        <w:rPr>
          <w:spacing w:val="8"/>
          <w:w w:val="110"/>
        </w:rPr>
        <w:t xml:space="preserve"> </w:t>
      </w:r>
      <w:r>
        <w:rPr>
          <w:w w:val="110"/>
        </w:rPr>
        <w:t>at</w:t>
      </w:r>
      <w:r>
        <w:rPr>
          <w:spacing w:val="9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8"/>
          <w:w w:val="110"/>
        </w:rPr>
        <w:t xml:space="preserve"> </w:t>
      </w:r>
      <w:r>
        <w:rPr>
          <w:w w:val="110"/>
        </w:rPr>
        <w:t>time</w:t>
      </w:r>
      <w:r>
        <w:rPr>
          <w:spacing w:val="9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8"/>
          <w:w w:val="110"/>
        </w:rPr>
        <w:t xml:space="preserve"> </w:t>
      </w:r>
      <w:proofErr w:type="spellStart"/>
      <w:r>
        <w:rPr>
          <w:i/>
          <w:spacing w:val="1"/>
          <w:w w:val="110"/>
        </w:rPr>
        <w:t>irr</w:t>
      </w:r>
      <w:r>
        <w:rPr>
          <w:i/>
          <w:spacing w:val="2"/>
          <w:w w:val="110"/>
        </w:rPr>
        <w:t>ad</w:t>
      </w:r>
      <w:proofErr w:type="spellEnd"/>
      <w:r>
        <w:rPr>
          <w:spacing w:val="2"/>
          <w:w w:val="110"/>
          <w:position w:val="-2"/>
          <w:sz w:val="16"/>
        </w:rPr>
        <w:t>0</w:t>
      </w:r>
      <w:r>
        <w:rPr>
          <w:spacing w:val="34"/>
          <w:w w:val="110"/>
          <w:position w:val="-2"/>
          <w:sz w:val="16"/>
        </w:rPr>
        <w:t xml:space="preserve"> </w:t>
      </w:r>
      <w:r>
        <w:rPr>
          <w:w w:val="110"/>
        </w:rPr>
        <w:t>is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irradiance</w:t>
      </w:r>
      <w:r>
        <w:rPr>
          <w:spacing w:val="9"/>
          <w:w w:val="110"/>
        </w:rPr>
        <w:t xml:space="preserve"> </w:t>
      </w:r>
      <w:r>
        <w:rPr>
          <w:w w:val="110"/>
        </w:rPr>
        <w:t>at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8"/>
          <w:w w:val="110"/>
        </w:rPr>
        <w:t xml:space="preserve"> </w:t>
      </w:r>
      <w:ins w:id="213" w:author="Tom Woods" w:date="2016-01-27T20:48:00Z">
        <w:r w:rsidR="002257CD">
          <w:rPr>
            <w:spacing w:val="8"/>
            <w:w w:val="110"/>
          </w:rPr>
          <w:t xml:space="preserve">pre-flare </w:t>
        </w:r>
      </w:ins>
      <w:r>
        <w:rPr>
          <w:w w:val="110"/>
        </w:rPr>
        <w:t>reference</w:t>
      </w:r>
      <w:r>
        <w:rPr>
          <w:spacing w:val="24"/>
          <w:w w:val="99"/>
        </w:rPr>
        <w:t xml:space="preserve"> </w:t>
      </w:r>
      <w:r>
        <w:rPr>
          <w:w w:val="110"/>
        </w:rPr>
        <w:t>time.</w:t>
      </w:r>
      <w:r>
        <w:rPr>
          <w:spacing w:val="25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practice,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2"/>
          <w:w w:val="110"/>
        </w:rPr>
        <w:t xml:space="preserve"> </w:t>
      </w:r>
      <w:r>
        <w:rPr>
          <w:w w:val="110"/>
        </w:rPr>
        <w:t>latter</w:t>
      </w:r>
      <w:r>
        <w:rPr>
          <w:spacing w:val="2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anu</w:t>
      </w:r>
      <w:r>
        <w:rPr>
          <w:spacing w:val="-2"/>
          <w:w w:val="110"/>
        </w:rPr>
        <w:t>ally</w:t>
      </w:r>
      <w:r>
        <w:rPr>
          <w:spacing w:val="2"/>
          <w:w w:val="110"/>
        </w:rPr>
        <w:t xml:space="preserve"> </w:t>
      </w:r>
      <w:r>
        <w:rPr>
          <w:w w:val="110"/>
        </w:rPr>
        <w:t>selected</w:t>
      </w:r>
      <w:r>
        <w:rPr>
          <w:spacing w:val="2"/>
          <w:w w:val="110"/>
        </w:rPr>
        <w:t xml:space="preserve"> </w:t>
      </w:r>
      <w:r>
        <w:rPr>
          <w:w w:val="110"/>
        </w:rPr>
        <w:t>pre-flare</w:t>
      </w:r>
      <w:r>
        <w:rPr>
          <w:spacing w:val="2"/>
          <w:w w:val="110"/>
        </w:rPr>
        <w:t xml:space="preserve"> </w:t>
      </w:r>
      <w:r>
        <w:rPr>
          <w:w w:val="110"/>
        </w:rPr>
        <w:t>point</w:t>
      </w:r>
      <w:r>
        <w:rPr>
          <w:spacing w:val="2"/>
          <w:w w:val="110"/>
        </w:rPr>
        <w:t xml:space="preserve"> </w:t>
      </w:r>
      <w:r>
        <w:rPr>
          <w:w w:val="110"/>
        </w:rPr>
        <w:t>that</w:t>
      </w:r>
      <w:r>
        <w:rPr>
          <w:spacing w:val="2"/>
          <w:w w:val="110"/>
        </w:rPr>
        <w:t xml:space="preserve"> </w:t>
      </w:r>
      <w:r>
        <w:rPr>
          <w:w w:val="110"/>
        </w:rPr>
        <w:t>appears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correspond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well</w:t>
      </w:r>
      <w:r>
        <w:rPr>
          <w:spacing w:val="31"/>
          <w:w w:val="98"/>
        </w:rPr>
        <w:t xml:space="preserve"> </w:t>
      </w:r>
      <w:r>
        <w:rPr>
          <w:w w:val="110"/>
        </w:rPr>
        <w:t>to</w:t>
      </w:r>
      <w:r>
        <w:rPr>
          <w:spacing w:val="14"/>
          <w:w w:val="110"/>
        </w:rPr>
        <w:t xml:space="preserve"> </w:t>
      </w:r>
      <w:r>
        <w:rPr>
          <w:w w:val="110"/>
        </w:rPr>
        <w:t>a</w:t>
      </w:r>
      <w:r>
        <w:rPr>
          <w:spacing w:val="15"/>
          <w:w w:val="110"/>
        </w:rPr>
        <w:t xml:space="preserve"> </w:t>
      </w:r>
      <w:r>
        <w:rPr>
          <w:w w:val="110"/>
        </w:rPr>
        <w:t>quiet</w:t>
      </w:r>
      <w:r>
        <w:rPr>
          <w:spacing w:val="15"/>
          <w:w w:val="110"/>
        </w:rPr>
        <w:t xml:space="preserve"> </w:t>
      </w:r>
      <w:r>
        <w:rPr>
          <w:w w:val="110"/>
        </w:rPr>
        <w:t>or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well-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ha</w:t>
      </w:r>
      <w:r>
        <w:rPr>
          <w:spacing w:val="-3"/>
          <w:w w:val="110"/>
        </w:rPr>
        <w:t>ve</w:t>
      </w:r>
      <w:r>
        <w:rPr>
          <w:spacing w:val="-2"/>
          <w:w w:val="110"/>
        </w:rPr>
        <w:t>d</w:t>
      </w:r>
      <w:r>
        <w:rPr>
          <w:spacing w:val="14"/>
          <w:w w:val="110"/>
        </w:rPr>
        <w:t xml:space="preserve"> </w:t>
      </w:r>
      <w:r>
        <w:rPr>
          <w:spacing w:val="1"/>
          <w:w w:val="110"/>
        </w:rPr>
        <w:t>pe</w:t>
      </w:r>
      <w:r>
        <w:rPr>
          <w:w w:val="110"/>
        </w:rPr>
        <w:t>r</w:t>
      </w:r>
      <w:r>
        <w:rPr>
          <w:spacing w:val="1"/>
          <w:w w:val="110"/>
        </w:rPr>
        <w:t>iod.</w:t>
      </w:r>
      <w:r>
        <w:rPr>
          <w:spacing w:val="4"/>
          <w:w w:val="110"/>
        </w:rPr>
        <w:t xml:space="preserve"> </w:t>
      </w:r>
      <w:r>
        <w:rPr>
          <w:w w:val="110"/>
        </w:rPr>
        <w:t>All</w:t>
      </w:r>
      <w:r>
        <w:rPr>
          <w:spacing w:val="15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un</w:t>
      </w:r>
      <w:r>
        <w:rPr>
          <w:spacing w:val="-3"/>
          <w:w w:val="110"/>
        </w:rPr>
        <w:t>ce</w:t>
      </w:r>
      <w:r>
        <w:rPr>
          <w:spacing w:val="-2"/>
          <w:w w:val="110"/>
        </w:rPr>
        <w:t>rt</w:t>
      </w:r>
      <w:r>
        <w:rPr>
          <w:spacing w:val="-3"/>
          <w:w w:val="110"/>
        </w:rPr>
        <w:t>ai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y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iv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ions</w:t>
      </w:r>
      <w:r>
        <w:rPr>
          <w:spacing w:val="15"/>
          <w:w w:val="110"/>
        </w:rPr>
        <w:t xml:space="preserve"> </w:t>
      </w:r>
      <w:r>
        <w:rPr>
          <w:w w:val="110"/>
        </w:rPr>
        <w:t>to</w:t>
      </w:r>
      <w:r>
        <w:rPr>
          <w:spacing w:val="15"/>
          <w:w w:val="110"/>
        </w:rPr>
        <w:t xml:space="preserve"> </w:t>
      </w:r>
      <w:r>
        <w:rPr>
          <w:spacing w:val="-3"/>
          <w:w w:val="110"/>
        </w:rPr>
        <w:t>follow</w:t>
      </w:r>
      <w:r>
        <w:rPr>
          <w:spacing w:val="15"/>
          <w:w w:val="110"/>
        </w:rPr>
        <w:t xml:space="preserve"> </w:t>
      </w:r>
      <w:r>
        <w:rPr>
          <w:w w:val="110"/>
        </w:rPr>
        <w:t>are</w:t>
      </w:r>
      <w:r>
        <w:rPr>
          <w:spacing w:val="14"/>
          <w:w w:val="110"/>
        </w:rPr>
        <w:t xml:space="preserve"> </w:t>
      </w:r>
      <w:r>
        <w:rPr>
          <w:w w:val="110"/>
        </w:rPr>
        <w:t>based</w:t>
      </w:r>
      <w:r>
        <w:rPr>
          <w:spacing w:val="15"/>
          <w:w w:val="110"/>
        </w:rPr>
        <w:t xml:space="preserve"> </w:t>
      </w:r>
      <w:r>
        <w:rPr>
          <w:w w:val="110"/>
        </w:rPr>
        <w:t>on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79"/>
          <w:w w:val="99"/>
        </w:rPr>
        <w:t xml:space="preserve"> </w:t>
      </w:r>
      <w:r>
        <w:rPr>
          <w:w w:val="110"/>
        </w:rPr>
        <w:t>basic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un</w:t>
      </w:r>
      <w:r>
        <w:rPr>
          <w:spacing w:val="-3"/>
          <w:w w:val="110"/>
        </w:rPr>
        <w:t>ce</w:t>
      </w:r>
      <w:r>
        <w:rPr>
          <w:spacing w:val="-2"/>
          <w:w w:val="110"/>
        </w:rPr>
        <w:t>rt</w:t>
      </w:r>
      <w:r>
        <w:rPr>
          <w:spacing w:val="-3"/>
          <w:w w:val="110"/>
        </w:rPr>
        <w:t>ai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y</w:t>
      </w:r>
      <w:r>
        <w:rPr>
          <w:spacing w:val="-8"/>
          <w:w w:val="110"/>
        </w:rPr>
        <w:t xml:space="preserve"> </w:t>
      </w:r>
      <w:r>
        <w:rPr>
          <w:w w:val="110"/>
        </w:rPr>
        <w:t>propagation</w:t>
      </w:r>
      <w:r>
        <w:rPr>
          <w:spacing w:val="-8"/>
          <w:w w:val="110"/>
        </w:rPr>
        <w:t xml:space="preserve"> </w:t>
      </w:r>
      <w:r>
        <w:rPr>
          <w:w w:val="110"/>
        </w:rPr>
        <w:t>equation,</w:t>
      </w:r>
    </w:p>
    <w:p w14:paraId="6BA5B479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4F097BAB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39DA36BF" w14:textId="77777777" w:rsidR="00A46697" w:rsidRDefault="00A46697">
      <w:pPr>
        <w:spacing w:before="4"/>
        <w:rPr>
          <w:rFonts w:ascii="Times New Roman" w:eastAsia="Times New Roman" w:hAnsi="Times New Roman" w:cs="Times New Roman"/>
          <w:sz w:val="18"/>
          <w:szCs w:val="18"/>
        </w:rPr>
      </w:pPr>
    </w:p>
    <w:p w14:paraId="03731F3F" w14:textId="77777777" w:rsidR="00A46697" w:rsidRDefault="0038548A">
      <w:pPr>
        <w:tabs>
          <w:tab w:val="left" w:pos="9011"/>
        </w:tabs>
        <w:ind w:left="4170"/>
        <w:rPr>
          <w:rFonts w:ascii="Times New Roman" w:eastAsia="Times New Roman" w:hAnsi="Times New Roman" w:cs="Times New Roman"/>
        </w:rPr>
      </w:pPr>
      <w:r>
        <w:pict w14:anchorId="1F8569DC">
          <v:group id="_x0000_s2096" style="position:absolute;left:0;text-align:left;margin-left:345.05pt;margin-top:34.5pt;width:15.2pt;height:.1pt;z-index:-45520;mso-position-horizontal-relative:page" coordorigin="6902,691" coordsize="304,2">
            <v:shape id="_x0000_s2097" style="position:absolute;left:6902;top:691;width:304;height:2" coordorigin="6902,691" coordsize="304,0" path="m6902,691l7205,691e" filled="f" strokeweight="5537emu">
              <v:path arrowok="t"/>
            </v:shape>
            <w10:wrap anchorx="page"/>
          </v:group>
        </w:pict>
      </w:r>
      <w:r w:rsidR="005748F0">
        <w:rPr>
          <w:rFonts w:ascii="Times New Roman"/>
          <w:i/>
          <w:w w:val="115"/>
        </w:rPr>
        <w:t>F</w:t>
      </w:r>
      <w:r w:rsidR="005748F0">
        <w:rPr>
          <w:rFonts w:ascii="Times New Roman"/>
          <w:i/>
          <w:spacing w:val="40"/>
          <w:w w:val="115"/>
        </w:rPr>
        <w:t xml:space="preserve"> </w:t>
      </w:r>
      <w:r w:rsidR="005748F0">
        <w:rPr>
          <w:rFonts w:ascii="Times New Roman"/>
          <w:w w:val="115"/>
        </w:rPr>
        <w:t>=</w:t>
      </w:r>
      <w:r w:rsidR="005748F0">
        <w:rPr>
          <w:rFonts w:ascii="Times New Roman"/>
          <w:spacing w:val="6"/>
          <w:w w:val="115"/>
        </w:rPr>
        <w:t xml:space="preserve"> </w:t>
      </w:r>
      <w:r w:rsidR="005748F0">
        <w:rPr>
          <w:rFonts w:ascii="Times New Roman"/>
          <w:i/>
          <w:w w:val="145"/>
        </w:rPr>
        <w:t>f</w:t>
      </w:r>
      <w:r w:rsidR="005748F0">
        <w:rPr>
          <w:rFonts w:ascii="Times New Roman"/>
          <w:i/>
          <w:spacing w:val="-53"/>
          <w:w w:val="145"/>
        </w:rPr>
        <w:t xml:space="preserve"> </w:t>
      </w:r>
      <w:r w:rsidR="005748F0">
        <w:rPr>
          <w:rFonts w:ascii="Times New Roman"/>
          <w:spacing w:val="1"/>
          <w:w w:val="115"/>
        </w:rPr>
        <w:t>(</w:t>
      </w:r>
      <w:r w:rsidR="005748F0">
        <w:rPr>
          <w:rFonts w:ascii="Times New Roman"/>
          <w:i/>
          <w:w w:val="115"/>
        </w:rPr>
        <w:t>X,</w:t>
      </w:r>
      <w:r w:rsidR="005748F0">
        <w:rPr>
          <w:rFonts w:ascii="Times New Roman"/>
          <w:i/>
          <w:spacing w:val="-22"/>
          <w:w w:val="115"/>
        </w:rPr>
        <w:t xml:space="preserve"> </w:t>
      </w:r>
      <w:proofErr w:type="gramStart"/>
      <w:r w:rsidR="005748F0">
        <w:rPr>
          <w:rFonts w:ascii="Times New Roman"/>
          <w:i/>
          <w:w w:val="115"/>
        </w:rPr>
        <w:t>Y</w:t>
      </w:r>
      <w:r w:rsidR="005748F0">
        <w:rPr>
          <w:rFonts w:ascii="Times New Roman"/>
          <w:i/>
          <w:spacing w:val="-8"/>
          <w:w w:val="115"/>
        </w:rPr>
        <w:t xml:space="preserve"> </w:t>
      </w:r>
      <w:r w:rsidR="005748F0">
        <w:rPr>
          <w:rFonts w:ascii="Times New Roman"/>
          <w:w w:val="115"/>
        </w:rPr>
        <w:t>)</w:t>
      </w:r>
      <w:proofErr w:type="gramEnd"/>
      <w:r w:rsidR="005748F0">
        <w:rPr>
          <w:rFonts w:ascii="Times New Roman"/>
          <w:w w:val="115"/>
        </w:rPr>
        <w:tab/>
        <w:t>(4.2)</w:t>
      </w:r>
    </w:p>
    <w:p w14:paraId="72826FE7" w14:textId="77777777" w:rsidR="00A46697" w:rsidRDefault="00A46697">
      <w:pPr>
        <w:rPr>
          <w:rFonts w:ascii="Times New Roman" w:eastAsia="Times New Roman" w:hAnsi="Times New Roman" w:cs="Times New Roman"/>
        </w:rPr>
        <w:sectPr w:rsidR="00A46697">
          <w:pgSz w:w="12240" w:h="15840"/>
          <w:pgMar w:top="1340" w:right="1320" w:bottom="280" w:left="1340" w:header="1132" w:footer="0" w:gutter="0"/>
          <w:cols w:space="720"/>
        </w:sectPr>
      </w:pPr>
    </w:p>
    <w:p w14:paraId="110BDDB8" w14:textId="77777777" w:rsidR="00A46697" w:rsidRDefault="005748F0">
      <w:pPr>
        <w:tabs>
          <w:tab w:val="left" w:pos="688"/>
        </w:tabs>
        <w:spacing w:before="39" w:line="289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メイリオ"/>
          <w:i/>
          <w:spacing w:val="3"/>
          <w:w w:val="95"/>
          <w:position w:val="-8"/>
        </w:rPr>
        <w:lastRenderedPageBreak/>
        <w:t>0</w:t>
      </w:r>
      <w:r>
        <w:rPr>
          <w:rFonts w:ascii="Times New Roman"/>
          <w:spacing w:val="2"/>
          <w:w w:val="95"/>
          <w:sz w:val="16"/>
        </w:rPr>
        <w:t>2</w:t>
      </w:r>
      <w:r>
        <w:rPr>
          <w:rFonts w:ascii="Times New Roman"/>
          <w:spacing w:val="2"/>
          <w:w w:val="95"/>
          <w:sz w:val="16"/>
        </w:rPr>
        <w:tab/>
      </w:r>
      <w:proofErr w:type="gramStart"/>
      <w:r>
        <w:rPr>
          <w:rFonts w:ascii="Times New Roman"/>
          <w:sz w:val="16"/>
        </w:rPr>
        <w:t xml:space="preserve">2 </w:t>
      </w:r>
      <w:r>
        <w:rPr>
          <w:rFonts w:ascii="Times New Roman"/>
          <w:spacing w:val="9"/>
          <w:sz w:val="16"/>
        </w:rPr>
        <w:t xml:space="preserve"> </w:t>
      </w:r>
      <w:proofErr w:type="gramEnd"/>
      <w:r>
        <w:rPr>
          <w:rFonts w:ascii="メイリオ"/>
          <w:i/>
          <w:spacing w:val="11"/>
          <w:position w:val="6"/>
        </w:rPr>
        <w:t>@</w:t>
      </w:r>
      <w:r>
        <w:rPr>
          <w:rFonts w:ascii="Times New Roman"/>
          <w:i/>
          <w:spacing w:val="5"/>
          <w:position w:val="6"/>
        </w:rPr>
        <w:t>F</w:t>
      </w:r>
      <w:r>
        <w:rPr>
          <w:rFonts w:ascii="Times New Roman"/>
          <w:i/>
          <w:spacing w:val="46"/>
          <w:position w:val="6"/>
        </w:rPr>
        <w:t xml:space="preserve"> </w:t>
      </w:r>
      <w:r>
        <w:rPr>
          <w:rFonts w:ascii="Times New Roman"/>
          <w:sz w:val="16"/>
        </w:rPr>
        <w:t>2</w:t>
      </w:r>
    </w:p>
    <w:p w14:paraId="0F45856F" w14:textId="77777777" w:rsidR="00A46697" w:rsidRDefault="005748F0">
      <w:pPr>
        <w:spacing w:before="41" w:line="287" w:lineRule="exact"/>
        <w:ind w:left="369"/>
        <w:rPr>
          <w:rFonts w:ascii="Times New Roman" w:eastAsia="Times New Roman" w:hAnsi="Times New Roman" w:cs="Times New Roman"/>
          <w:sz w:val="16"/>
          <w:szCs w:val="16"/>
        </w:rPr>
      </w:pPr>
      <w:r>
        <w:br w:type="column"/>
      </w:r>
      <w:r>
        <w:rPr>
          <w:rFonts w:ascii="Times New Roman"/>
          <w:position w:val="-5"/>
          <w:sz w:val="16"/>
        </w:rPr>
        <w:lastRenderedPageBreak/>
        <w:t xml:space="preserve">2 </w:t>
      </w:r>
      <w:r>
        <w:rPr>
          <w:rFonts w:ascii="Times New Roman"/>
          <w:spacing w:val="28"/>
          <w:position w:val="-5"/>
          <w:sz w:val="16"/>
        </w:rPr>
        <w:t xml:space="preserve"> </w:t>
      </w:r>
      <w:r>
        <w:rPr>
          <w:rFonts w:ascii="メイリオ"/>
          <w:i/>
          <w:spacing w:val="23"/>
        </w:rPr>
        <w:t>@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38"/>
        </w:rPr>
        <w:t xml:space="preserve"> </w:t>
      </w:r>
      <w:r>
        <w:rPr>
          <w:rFonts w:ascii="Times New Roman"/>
          <w:position w:val="-5"/>
          <w:sz w:val="16"/>
        </w:rPr>
        <w:t>2</w:t>
      </w:r>
    </w:p>
    <w:p w14:paraId="791C9F87" w14:textId="77777777" w:rsidR="00A46697" w:rsidRDefault="00A46697">
      <w:pPr>
        <w:spacing w:line="287" w:lineRule="exact"/>
        <w:rPr>
          <w:rFonts w:ascii="Times New Roman" w:eastAsia="Times New Roman" w:hAnsi="Times New Roman" w:cs="Times New Roman"/>
          <w:sz w:val="16"/>
          <w:szCs w:val="16"/>
        </w:rPr>
        <w:sectPr w:rsidR="00A46697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906" w:space="40"/>
            <w:col w:w="4634"/>
          </w:cols>
        </w:sectPr>
      </w:pPr>
    </w:p>
    <w:p w14:paraId="5A2104B0" w14:textId="77777777" w:rsidR="00A46697" w:rsidRDefault="0038548A">
      <w:pPr>
        <w:spacing w:line="410" w:lineRule="exact"/>
        <w:jc w:val="right"/>
        <w:rPr>
          <w:rFonts w:ascii="Times New Roman" w:eastAsia="Times New Roman" w:hAnsi="Times New Roman" w:cs="Times New Roman"/>
        </w:rPr>
      </w:pPr>
      <w:r>
        <w:lastRenderedPageBreak/>
        <w:pict w14:anchorId="5C3AE095">
          <v:group id="_x0000_s2094" style="position:absolute;left:0;text-align:left;margin-left:286.3pt;margin-top:5.45pt;width:16.3pt;height:.1pt;z-index:-45544;mso-position-horizontal-relative:page" coordorigin="5727,109" coordsize="326,2">
            <v:shape id="_x0000_s2095" style="position:absolute;left:5727;top:109;width:326;height:2" coordorigin="5727,109" coordsize="326,0" path="m5727,109l6053,109e" filled="f" strokeweight="5537emu">
              <v:path arrowok="t"/>
            </v:shape>
            <w10:wrap anchorx="page"/>
          </v:group>
        </w:pict>
      </w:r>
      <w:r w:rsidR="005748F0">
        <w:rPr>
          <w:rFonts w:ascii="Times New Roman"/>
          <w:i/>
          <w:w w:val="115"/>
          <w:position w:val="-4"/>
          <w:sz w:val="16"/>
        </w:rPr>
        <w:t>F</w:t>
      </w:r>
      <w:r w:rsidR="005748F0">
        <w:rPr>
          <w:rFonts w:ascii="Times New Roman"/>
          <w:i/>
          <w:spacing w:val="18"/>
          <w:w w:val="115"/>
          <w:position w:val="-4"/>
          <w:sz w:val="16"/>
        </w:rPr>
        <w:t xml:space="preserve"> </w:t>
      </w:r>
      <w:r w:rsidR="005748F0">
        <w:rPr>
          <w:rFonts w:ascii="Times New Roman"/>
          <w:w w:val="115"/>
        </w:rPr>
        <w:t>=</w:t>
      </w:r>
      <w:r w:rsidR="005748F0">
        <w:rPr>
          <w:rFonts w:ascii="Times New Roman"/>
          <w:spacing w:val="-22"/>
          <w:w w:val="115"/>
        </w:rPr>
        <w:t xml:space="preserve"> </w:t>
      </w:r>
      <w:r w:rsidR="005748F0">
        <w:rPr>
          <w:rFonts w:ascii="メイリオ"/>
          <w:i/>
          <w:w w:val="115"/>
        </w:rPr>
        <w:t>0</w:t>
      </w:r>
      <w:r w:rsidR="005748F0">
        <w:rPr>
          <w:rFonts w:ascii="Times New Roman"/>
          <w:i/>
          <w:spacing w:val="7"/>
          <w:w w:val="115"/>
          <w:position w:val="-4"/>
          <w:sz w:val="16"/>
        </w:rPr>
        <w:t>x</w:t>
      </w:r>
      <w:proofErr w:type="gramStart"/>
      <w:r w:rsidR="005748F0">
        <w:rPr>
          <w:rFonts w:ascii="Times New Roman"/>
          <w:w w:val="115"/>
        </w:rPr>
        <w:t>(</w:t>
      </w:r>
      <w:r w:rsidR="005748F0">
        <w:rPr>
          <w:rFonts w:ascii="Times New Roman"/>
          <w:spacing w:val="-46"/>
          <w:w w:val="115"/>
        </w:rPr>
        <w:t xml:space="preserve"> </w:t>
      </w:r>
      <w:proofErr w:type="gramEnd"/>
      <w:r w:rsidR="005748F0">
        <w:rPr>
          <w:rFonts w:ascii="メイリオ"/>
          <w:i/>
          <w:spacing w:val="23"/>
          <w:position w:val="-14"/>
        </w:rPr>
        <w:t>@</w:t>
      </w:r>
      <w:r w:rsidR="005748F0">
        <w:rPr>
          <w:rFonts w:ascii="Times New Roman"/>
          <w:i/>
          <w:position w:val="-14"/>
        </w:rPr>
        <w:t>X</w:t>
      </w:r>
      <w:r w:rsidR="005748F0">
        <w:rPr>
          <w:rFonts w:ascii="Times New Roman"/>
          <w:i/>
          <w:spacing w:val="-27"/>
          <w:position w:val="-14"/>
        </w:rPr>
        <w:t xml:space="preserve"> </w:t>
      </w:r>
      <w:r w:rsidR="005748F0">
        <w:rPr>
          <w:rFonts w:ascii="Times New Roman"/>
          <w:w w:val="115"/>
        </w:rPr>
        <w:t>)</w:t>
      </w:r>
    </w:p>
    <w:p w14:paraId="3FBDBD83" w14:textId="77777777" w:rsidR="00A46697" w:rsidRDefault="005748F0">
      <w:pPr>
        <w:spacing w:line="410" w:lineRule="exact"/>
        <w:ind w:left="103"/>
        <w:rPr>
          <w:rFonts w:ascii="Times New Roman" w:eastAsia="Times New Roman" w:hAnsi="Times New Roman" w:cs="Times New Roman"/>
        </w:rPr>
      </w:pPr>
      <w:r>
        <w:rPr>
          <w:w w:val="115"/>
        </w:rPr>
        <w:br w:type="column"/>
      </w:r>
      <w:r>
        <w:rPr>
          <w:rFonts w:ascii="Times New Roman"/>
          <w:w w:val="115"/>
        </w:rPr>
        <w:lastRenderedPageBreak/>
        <w:t>+</w:t>
      </w:r>
      <w:r>
        <w:rPr>
          <w:rFonts w:ascii="Times New Roman"/>
          <w:spacing w:val="-33"/>
          <w:w w:val="115"/>
        </w:rPr>
        <w:t xml:space="preserve"> </w:t>
      </w:r>
      <w:r>
        <w:rPr>
          <w:rFonts w:ascii="メイリオ"/>
          <w:i/>
          <w:w w:val="105"/>
        </w:rPr>
        <w:t>0</w:t>
      </w:r>
      <w:r>
        <w:rPr>
          <w:rFonts w:ascii="Times New Roman"/>
          <w:i/>
          <w:w w:val="105"/>
          <w:position w:val="-4"/>
          <w:sz w:val="16"/>
        </w:rPr>
        <w:t>Y</w:t>
      </w:r>
      <w:r>
        <w:rPr>
          <w:rFonts w:ascii="Times New Roman"/>
          <w:i/>
          <w:spacing w:val="-11"/>
          <w:w w:val="105"/>
          <w:position w:val="-4"/>
          <w:sz w:val="16"/>
        </w:rPr>
        <w:t xml:space="preserve"> </w:t>
      </w:r>
      <w:proofErr w:type="gramStart"/>
      <w:r>
        <w:rPr>
          <w:rFonts w:ascii="Times New Roman"/>
          <w:w w:val="105"/>
        </w:rPr>
        <w:t>(</w:t>
      </w:r>
      <w:r>
        <w:rPr>
          <w:rFonts w:ascii="Times New Roman"/>
          <w:spacing w:val="-43"/>
          <w:w w:val="105"/>
        </w:rPr>
        <w:t xml:space="preserve"> </w:t>
      </w:r>
      <w:proofErr w:type="gramEnd"/>
      <w:r>
        <w:rPr>
          <w:rFonts w:ascii="メイリオ"/>
          <w:i/>
          <w:spacing w:val="21"/>
          <w:w w:val="95"/>
          <w:position w:val="-14"/>
        </w:rPr>
        <w:t>@</w:t>
      </w:r>
      <w:r>
        <w:rPr>
          <w:rFonts w:ascii="Times New Roman"/>
          <w:i/>
          <w:w w:val="95"/>
          <w:position w:val="-14"/>
        </w:rPr>
        <w:t>Y</w:t>
      </w:r>
      <w:r>
        <w:rPr>
          <w:rFonts w:ascii="Times New Roman"/>
          <w:i/>
          <w:spacing w:val="-6"/>
          <w:w w:val="95"/>
          <w:position w:val="-14"/>
        </w:rPr>
        <w:t xml:space="preserve"> </w:t>
      </w:r>
      <w:r>
        <w:rPr>
          <w:rFonts w:ascii="Times New Roman"/>
          <w:w w:val="105"/>
        </w:rPr>
        <w:t>)</w:t>
      </w:r>
    </w:p>
    <w:p w14:paraId="6D1C21CE" w14:textId="77777777" w:rsidR="00A46697" w:rsidRDefault="005748F0">
      <w:pPr>
        <w:pStyle w:val="BodyText"/>
        <w:spacing w:line="211" w:lineRule="exact"/>
        <w:ind w:left="0" w:right="118"/>
        <w:jc w:val="right"/>
      </w:pPr>
      <w:r>
        <w:rPr>
          <w:w w:val="105"/>
        </w:rPr>
        <w:br w:type="column"/>
      </w:r>
      <w:r>
        <w:rPr>
          <w:w w:val="105"/>
        </w:rPr>
        <w:lastRenderedPageBreak/>
        <w:t>(4.3)</w:t>
      </w:r>
    </w:p>
    <w:p w14:paraId="6B49C628" w14:textId="77777777" w:rsidR="00A46697" w:rsidRDefault="00A46697">
      <w:pPr>
        <w:spacing w:line="211" w:lineRule="exact"/>
        <w:jc w:val="right"/>
        <w:sectPr w:rsidR="00A46697">
          <w:type w:val="continuous"/>
          <w:pgSz w:w="12240" w:h="15840"/>
          <w:pgMar w:top="1500" w:right="1320" w:bottom="280" w:left="1340" w:header="720" w:footer="720" w:gutter="0"/>
          <w:cols w:num="3" w:space="720" w:equalWidth="0">
            <w:col w:w="4822" w:space="40"/>
            <w:col w:w="1113" w:space="40"/>
            <w:col w:w="3565"/>
          </w:cols>
        </w:sectPr>
      </w:pPr>
    </w:p>
    <w:p w14:paraId="0843E325" w14:textId="77777777" w:rsidR="00A46697" w:rsidRDefault="00A46697">
      <w:pPr>
        <w:spacing w:before="5"/>
        <w:rPr>
          <w:rFonts w:ascii="Times New Roman" w:eastAsia="Times New Roman" w:hAnsi="Times New Roman" w:cs="Times New Roman"/>
          <w:sz w:val="16"/>
          <w:szCs w:val="16"/>
        </w:rPr>
      </w:pPr>
    </w:p>
    <w:p w14:paraId="2F6DCA99" w14:textId="77777777" w:rsidR="00A46697" w:rsidRDefault="005748F0">
      <w:pPr>
        <w:pStyle w:val="BodyText"/>
        <w:spacing w:before="58" w:line="455" w:lineRule="auto"/>
        <w:ind w:right="117"/>
        <w:jc w:val="both"/>
      </w:pPr>
      <w:proofErr w:type="gramStart"/>
      <w:r>
        <w:rPr>
          <w:w w:val="110"/>
        </w:rPr>
        <w:t>where</w:t>
      </w:r>
      <w:proofErr w:type="gramEnd"/>
      <w:r>
        <w:rPr>
          <w:spacing w:val="-28"/>
          <w:w w:val="110"/>
        </w:rPr>
        <w:t xml:space="preserve"> </w:t>
      </w:r>
      <w:r>
        <w:rPr>
          <w:i/>
          <w:w w:val="110"/>
        </w:rPr>
        <w:t>F</w:t>
      </w:r>
      <w:r>
        <w:rPr>
          <w:i/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28"/>
          <w:w w:val="110"/>
        </w:rPr>
        <w:t xml:space="preserve"> </w:t>
      </w:r>
      <w:r>
        <w:rPr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w w:val="110"/>
        </w:rPr>
        <w:t>generic</w:t>
      </w:r>
      <w:r>
        <w:rPr>
          <w:spacing w:val="-28"/>
          <w:w w:val="110"/>
        </w:rPr>
        <w:t xml:space="preserve"> </w:t>
      </w:r>
      <w:r>
        <w:rPr>
          <w:w w:val="110"/>
        </w:rPr>
        <w:t>function</w:t>
      </w:r>
      <w:r>
        <w:rPr>
          <w:spacing w:val="-28"/>
          <w:w w:val="110"/>
        </w:rPr>
        <w:t xml:space="preserve"> </w:t>
      </w:r>
      <w:r>
        <w:rPr>
          <w:w w:val="110"/>
        </w:rPr>
        <w:t>that</w:t>
      </w:r>
      <w:r>
        <w:rPr>
          <w:spacing w:val="-28"/>
          <w:w w:val="110"/>
        </w:rPr>
        <w:t xml:space="preserve"> </w:t>
      </w:r>
      <w:r>
        <w:rPr>
          <w:w w:val="110"/>
        </w:rPr>
        <w:t>will</w:t>
      </w:r>
      <w:r>
        <w:rPr>
          <w:spacing w:val="-28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28"/>
          <w:w w:val="110"/>
        </w:rPr>
        <w:t xml:space="preserve"> </w:t>
      </w:r>
      <w:r>
        <w:rPr>
          <w:w w:val="110"/>
        </w:rPr>
        <w:t>specified</w:t>
      </w:r>
      <w:r>
        <w:rPr>
          <w:spacing w:val="-27"/>
          <w:w w:val="110"/>
        </w:rPr>
        <w:t xml:space="preserve"> </w:t>
      </w:r>
      <w:r>
        <w:rPr>
          <w:w w:val="110"/>
        </w:rPr>
        <w:t>for</w:t>
      </w:r>
      <w:r>
        <w:rPr>
          <w:spacing w:val="-28"/>
          <w:w w:val="110"/>
        </w:rPr>
        <w:t xml:space="preserve"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28"/>
          <w:w w:val="110"/>
        </w:rPr>
        <w:t xml:space="preserve"> </w:t>
      </w:r>
      <w:r>
        <w:rPr>
          <w:w w:val="110"/>
        </w:rPr>
        <w:t>of</w:t>
      </w:r>
      <w:r>
        <w:rPr>
          <w:spacing w:val="-28"/>
          <w:w w:val="110"/>
        </w:rPr>
        <w:t xml:space="preserve"> </w:t>
      </w:r>
      <w:r>
        <w:rPr>
          <w:w w:val="110"/>
        </w:rPr>
        <w:t>the</w:t>
      </w:r>
      <w:r>
        <w:rPr>
          <w:spacing w:val="-28"/>
          <w:w w:val="110"/>
        </w:rPr>
        <w:t xml:space="preserve"> </w:t>
      </w:r>
      <w:r>
        <w:rPr>
          <w:w w:val="110"/>
        </w:rPr>
        <w:t>steps</w:t>
      </w:r>
      <w:r>
        <w:rPr>
          <w:spacing w:val="-28"/>
          <w:w w:val="110"/>
        </w:rPr>
        <w:t xml:space="preserve"> </w:t>
      </w:r>
      <w:r>
        <w:rPr>
          <w:w w:val="110"/>
        </w:rPr>
        <w:t>of</w:t>
      </w:r>
      <w:r>
        <w:rPr>
          <w:spacing w:val="-28"/>
          <w:w w:val="110"/>
        </w:rPr>
        <w:t xml:space="preserve"> </w:t>
      </w:r>
      <w:r>
        <w:rPr>
          <w:w w:val="110"/>
        </w:rPr>
        <w:t>the</w:t>
      </w:r>
      <w:r>
        <w:rPr>
          <w:spacing w:val="-28"/>
          <w:w w:val="110"/>
        </w:rPr>
        <w:t xml:space="preserve"> </w:t>
      </w:r>
      <w:proofErr w:type="spellStart"/>
      <w:r>
        <w:rPr>
          <w:spacing w:val="-1"/>
          <w:w w:val="110"/>
        </w:rPr>
        <w:t>d</w:t>
      </w:r>
      <w:r>
        <w:rPr>
          <w:spacing w:val="-2"/>
          <w:w w:val="110"/>
        </w:rPr>
        <w:t>econvol</w:t>
      </w:r>
      <w:r>
        <w:rPr>
          <w:spacing w:val="-1"/>
          <w:w w:val="110"/>
        </w:rPr>
        <w:t>ut</w:t>
      </w:r>
      <w:r>
        <w:rPr>
          <w:spacing w:val="-2"/>
          <w:w w:val="110"/>
        </w:rPr>
        <w:t>ion</w:t>
      </w:r>
      <w:proofErr w:type="spellEnd"/>
      <w:r>
        <w:rPr>
          <w:spacing w:val="-28"/>
          <w:w w:val="110"/>
        </w:rPr>
        <w:t xml:space="preserve"> </w:t>
      </w:r>
      <w:r>
        <w:rPr>
          <w:w w:val="110"/>
        </w:rPr>
        <w:t>method.</w:t>
      </w:r>
      <w:r>
        <w:rPr>
          <w:spacing w:val="26"/>
          <w:w w:val="109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first</w:t>
      </w:r>
      <w:r>
        <w:rPr>
          <w:spacing w:val="8"/>
          <w:w w:val="110"/>
        </w:rPr>
        <w:t xml:space="preserve"> </w:t>
      </w:r>
      <w:r>
        <w:rPr>
          <w:w w:val="110"/>
        </w:rPr>
        <w:t>step</w:t>
      </w:r>
      <w:r>
        <w:rPr>
          <w:spacing w:val="6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computing</w:t>
      </w:r>
      <w:r>
        <w:rPr>
          <w:spacing w:val="7"/>
          <w:w w:val="110"/>
        </w:rPr>
        <w:t xml:space="preserve"> </w:t>
      </w:r>
      <w:r>
        <w:rPr>
          <w:w w:val="110"/>
        </w:rPr>
        <w:t>percent</w:t>
      </w:r>
      <w:r>
        <w:rPr>
          <w:spacing w:val="6"/>
          <w:w w:val="110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han</w:t>
      </w:r>
      <w:r>
        <w:rPr>
          <w:spacing w:val="-3"/>
          <w:w w:val="110"/>
        </w:rPr>
        <w:t>ge</w:t>
      </w:r>
      <w:r>
        <w:rPr>
          <w:spacing w:val="7"/>
          <w:w w:val="110"/>
        </w:rPr>
        <w:t xml:space="preserve"> </w:t>
      </w:r>
      <w:r>
        <w:rPr>
          <w:spacing w:val="-1"/>
          <w:w w:val="110"/>
        </w:rPr>
        <w:t>(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.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.</w:t>
      </w:r>
      <w:r>
        <w:rPr>
          <w:spacing w:val="41"/>
          <w:w w:val="110"/>
        </w:rPr>
        <w:t xml:space="preserve"> </w:t>
      </w:r>
      <w:r>
        <w:rPr>
          <w:w w:val="110"/>
        </w:rPr>
        <w:t>where</w:t>
      </w:r>
      <w:r>
        <w:rPr>
          <w:spacing w:val="7"/>
          <w:w w:val="110"/>
        </w:rPr>
        <w:t xml:space="preserve"> </w:t>
      </w:r>
      <w:r>
        <w:rPr>
          <w:w w:val="110"/>
        </w:rPr>
        <w:t>F</w:t>
      </w:r>
      <w:r>
        <w:rPr>
          <w:spacing w:val="7"/>
          <w:w w:val="110"/>
        </w:rPr>
        <w:t xml:space="preserve"> </w:t>
      </w:r>
      <w:r>
        <w:rPr>
          <w:w w:val="110"/>
        </w:rPr>
        <w:t>=</w:t>
      </w:r>
      <w:r>
        <w:rPr>
          <w:spacing w:val="7"/>
          <w:w w:val="110"/>
        </w:rPr>
        <w:t xml:space="preserve"> </w:t>
      </w:r>
      <w:r>
        <w:rPr>
          <w:w w:val="110"/>
        </w:rPr>
        <w:t>Equation</w:t>
      </w:r>
      <w:r>
        <w:rPr>
          <w:spacing w:val="7"/>
          <w:w w:val="110"/>
        </w:rPr>
        <w:t xml:space="preserve"> </w:t>
      </w:r>
      <w:r>
        <w:rPr>
          <w:w w:val="110"/>
        </w:rPr>
        <w:t>4.1)</w:t>
      </w:r>
      <w:r>
        <w:rPr>
          <w:spacing w:val="6"/>
          <w:w w:val="110"/>
        </w:rPr>
        <w:t xml:space="preserve"> </w:t>
      </w:r>
      <w:r>
        <w:rPr>
          <w:w w:val="110"/>
        </w:rPr>
        <w:t>has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corresponding</w:t>
      </w:r>
      <w:r>
        <w:rPr>
          <w:spacing w:val="30"/>
          <w:w w:val="99"/>
        </w:rPr>
        <w:t xml:space="preserve"> </w:t>
      </w:r>
      <w:r>
        <w:rPr>
          <w:spacing w:val="-2"/>
          <w:w w:val="110"/>
        </w:rPr>
        <w:t>un</w:t>
      </w:r>
      <w:r>
        <w:rPr>
          <w:spacing w:val="-3"/>
          <w:w w:val="110"/>
        </w:rPr>
        <w:t>ce</w:t>
      </w:r>
      <w:r>
        <w:rPr>
          <w:spacing w:val="-2"/>
          <w:w w:val="110"/>
        </w:rPr>
        <w:t>rt</w:t>
      </w:r>
      <w:r>
        <w:rPr>
          <w:spacing w:val="-3"/>
          <w:w w:val="110"/>
        </w:rPr>
        <w:t>ai</w:t>
      </w:r>
      <w:r>
        <w:rPr>
          <w:spacing w:val="-2"/>
          <w:w w:val="110"/>
        </w:rPr>
        <w:t>nt</w:t>
      </w:r>
      <w:r>
        <w:rPr>
          <w:spacing w:val="-3"/>
          <w:w w:val="110"/>
        </w:rPr>
        <w:t>y</w:t>
      </w:r>
      <w:r>
        <w:rPr>
          <w:spacing w:val="-2"/>
          <w:w w:val="110"/>
        </w:rPr>
        <w:t xml:space="preserve"> d</w:t>
      </w:r>
      <w:r>
        <w:rPr>
          <w:spacing w:val="-3"/>
          <w:w w:val="110"/>
        </w:rPr>
        <w:t>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iv</w:t>
      </w:r>
      <w:r>
        <w:rPr>
          <w:spacing w:val="-2"/>
          <w:w w:val="110"/>
        </w:rPr>
        <w:t>at</w:t>
      </w:r>
      <w:r>
        <w:rPr>
          <w:spacing w:val="-3"/>
          <w:w w:val="110"/>
        </w:rPr>
        <w:t>ion:</w:t>
      </w:r>
    </w:p>
    <w:p w14:paraId="2202265A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860B35" w14:textId="77777777" w:rsidR="00A46697" w:rsidRDefault="00A46697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14:paraId="7C68D926" w14:textId="77777777" w:rsidR="00A46697" w:rsidRDefault="00A46697">
      <w:pPr>
        <w:rPr>
          <w:rFonts w:ascii="Times New Roman" w:eastAsia="Times New Roman" w:hAnsi="Times New Roman" w:cs="Times New Roman"/>
          <w:sz w:val="23"/>
          <w:szCs w:val="23"/>
        </w:rPr>
        <w:sectPr w:rsidR="00A46697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5D5F9265" w14:textId="77777777" w:rsidR="00A46697" w:rsidRDefault="005748F0">
      <w:pPr>
        <w:tabs>
          <w:tab w:val="right" w:pos="1118"/>
        </w:tabs>
        <w:spacing w:line="283" w:lineRule="exact"/>
        <w:jc w:val="right"/>
        <w:rPr>
          <w:rFonts w:ascii="Times New Roman" w:eastAsia="Times New Roman" w:hAnsi="Times New Roman" w:cs="Times New Roman"/>
        </w:rPr>
      </w:pPr>
      <w:r>
        <w:rPr>
          <w:rFonts w:ascii="メイリオ"/>
          <w:i/>
          <w:spacing w:val="21"/>
          <w:w w:val="95"/>
        </w:rPr>
        <w:lastRenderedPageBreak/>
        <w:t>@</w:t>
      </w:r>
      <w:r>
        <w:rPr>
          <w:rFonts w:ascii="Times New Roman"/>
          <w:i/>
          <w:w w:val="95"/>
        </w:rPr>
        <w:t>F</w:t>
      </w:r>
      <w:r>
        <w:rPr>
          <w:rFonts w:ascii="Times New Roman"/>
          <w:w w:val="95"/>
        </w:rPr>
        <w:tab/>
        <w:t>100</w:t>
      </w:r>
    </w:p>
    <w:p w14:paraId="368015D1" w14:textId="77777777" w:rsidR="00A46697" w:rsidRDefault="0038548A">
      <w:pPr>
        <w:pStyle w:val="BodyText"/>
        <w:spacing w:line="114" w:lineRule="exact"/>
        <w:ind w:left="0" w:right="550"/>
        <w:jc w:val="right"/>
      </w:pPr>
      <w:r>
        <w:pict w14:anchorId="59C68ECA">
          <v:group id="_x0000_s2092" style="position:absolute;left:0;text-align:left;margin-left:213.1pt;margin-top:3.65pt;width:16.3pt;height:.1pt;z-index:1432;mso-position-horizontal-relative:page" coordorigin="4263,74" coordsize="326,2">
            <v:shape id="_x0000_s2093" style="position:absolute;left:4263;top:74;width:326;height:2" coordorigin="4263,74" coordsize="326,0" path="m4263,74l4588,74e" filled="f" strokeweight="5537emu">
              <v:path arrowok="t"/>
            </v:shape>
            <w10:wrap anchorx="page"/>
          </v:group>
        </w:pict>
      </w:r>
      <w:r>
        <w:pict w14:anchorId="3160D358">
          <v:group id="_x0000_s2090" style="position:absolute;left:0;text-align:left;margin-left:246.35pt;margin-top:3.65pt;width:30.4pt;height:.1pt;z-index:1456;mso-position-horizontal-relative:page" coordorigin="4927,74" coordsize="608,2">
            <v:shape id="_x0000_s2091" style="position:absolute;left:4927;top:74;width:608;height:2" coordorigin="4927,74" coordsize="608,0" path="m4927,74l5535,74e" filled="f" strokeweight="5537emu">
              <v:path arrowok="t"/>
            </v:shape>
            <w10:wrap anchorx="page"/>
          </v:group>
        </w:pict>
      </w:r>
      <w:r w:rsidR="005748F0">
        <w:rPr>
          <w:w w:val="135"/>
        </w:rPr>
        <w:t>=</w:t>
      </w:r>
    </w:p>
    <w:p w14:paraId="6AD1C6B1" w14:textId="77777777" w:rsidR="00A46697" w:rsidRDefault="005748F0">
      <w:pPr>
        <w:spacing w:line="234" w:lineRule="exact"/>
        <w:jc w:val="right"/>
        <w:rPr>
          <w:rFonts w:ascii="Times New Roman" w:eastAsia="Times New Roman" w:hAnsi="Times New Roman" w:cs="Times New Roman"/>
        </w:rPr>
      </w:pPr>
      <w:r>
        <w:rPr>
          <w:w w:val="70"/>
        </w:rPr>
        <w:br w:type="column"/>
      </w:r>
      <w:r>
        <w:rPr>
          <w:rFonts w:ascii="メイリオ"/>
          <w:i/>
          <w:spacing w:val="16"/>
          <w:w w:val="70"/>
        </w:rPr>
        <w:lastRenderedPageBreak/>
        <w:t>@</w:t>
      </w:r>
      <w:r>
        <w:rPr>
          <w:rFonts w:ascii="Times New Roman"/>
          <w:i/>
          <w:w w:val="70"/>
        </w:rPr>
        <w:t>F</w:t>
      </w:r>
    </w:p>
    <w:p w14:paraId="0CC0775B" w14:textId="77777777" w:rsidR="00A46697" w:rsidRDefault="0038548A">
      <w:pPr>
        <w:spacing w:line="163" w:lineRule="exact"/>
        <w:ind w:left="245"/>
        <w:rPr>
          <w:rFonts w:ascii="Times New Roman" w:eastAsia="Times New Roman" w:hAnsi="Times New Roman" w:cs="Times New Roman"/>
        </w:rPr>
      </w:pPr>
      <w:r>
        <w:pict w14:anchorId="6A98A963">
          <v:group id="_x0000_s2088" style="position:absolute;left:0;text-align:left;margin-left:313.05pt;margin-top:6.1pt;width:16.3pt;height:.1pt;z-index:1480;mso-position-horizontal-relative:page" coordorigin="6261,122" coordsize="326,2">
            <v:shape id="_x0000_s2089" style="position:absolute;left:6261;top:122;width:326;height:2" coordorigin="6261,122" coordsize="326,0" path="m6261,122l6587,122e" filled="f" strokeweight="5537emu">
              <v:path arrowok="t"/>
            </v:shape>
            <w10:wrap anchorx="page"/>
          </v:group>
        </w:pict>
      </w:r>
      <w:r w:rsidR="005748F0">
        <w:rPr>
          <w:rFonts w:ascii="Times New Roman"/>
          <w:spacing w:val="-22"/>
          <w:w w:val="155"/>
        </w:rPr>
        <w:t>=</w:t>
      </w:r>
      <w:r w:rsidR="005748F0">
        <w:rPr>
          <w:rFonts w:ascii="メイリオ"/>
          <w:i/>
          <w:spacing w:val="-14"/>
          <w:w w:val="155"/>
        </w:rPr>
        <w:t>)</w:t>
      </w:r>
      <w:r w:rsidR="005748F0">
        <w:rPr>
          <w:rFonts w:ascii="メイリオ"/>
          <w:i/>
          <w:spacing w:val="24"/>
          <w:w w:val="155"/>
        </w:rPr>
        <w:t xml:space="preserve"> </w:t>
      </w:r>
      <w:r w:rsidR="005748F0">
        <w:rPr>
          <w:rFonts w:ascii="Times New Roman"/>
          <w:w w:val="145"/>
        </w:rPr>
        <w:t>(</w:t>
      </w:r>
    </w:p>
    <w:p w14:paraId="4EAF85B2" w14:textId="77777777" w:rsidR="00A46697" w:rsidRDefault="005748F0">
      <w:pPr>
        <w:spacing w:before="172" w:line="225" w:lineRule="exact"/>
        <w:ind w:left="27"/>
        <w:rPr>
          <w:rFonts w:ascii="Times New Roman" w:eastAsia="Times New Roman" w:hAnsi="Times New Roman" w:cs="Times New Roman"/>
        </w:rPr>
      </w:pPr>
      <w:r>
        <w:rPr>
          <w:w w:val="120"/>
        </w:rPr>
        <w:br w:type="column"/>
      </w:r>
      <w:r>
        <w:rPr>
          <w:rFonts w:ascii="Times New Roman"/>
          <w:w w:val="120"/>
        </w:rPr>
        <w:lastRenderedPageBreak/>
        <w:t>)</w:t>
      </w:r>
      <w:r>
        <w:rPr>
          <w:rFonts w:ascii="Times New Roman"/>
          <w:w w:val="120"/>
          <w:position w:val="9"/>
          <w:sz w:val="16"/>
        </w:rPr>
        <w:t>2</w:t>
      </w:r>
      <w:r>
        <w:rPr>
          <w:rFonts w:ascii="Times New Roman"/>
          <w:spacing w:val="22"/>
          <w:w w:val="120"/>
          <w:position w:val="9"/>
          <w:sz w:val="16"/>
        </w:rPr>
        <w:t xml:space="preserve"> </w:t>
      </w:r>
      <w:r>
        <w:rPr>
          <w:rFonts w:ascii="Times New Roman"/>
          <w:spacing w:val="4"/>
          <w:w w:val="120"/>
        </w:rPr>
        <w:t>=</w:t>
      </w:r>
      <w:r>
        <w:rPr>
          <w:rFonts w:ascii="Times New Roman"/>
          <w:spacing w:val="-10"/>
          <w:w w:val="120"/>
        </w:rPr>
        <w:t xml:space="preserve"> </w:t>
      </w:r>
      <w:proofErr w:type="gramStart"/>
      <w:r>
        <w:rPr>
          <w:rFonts w:ascii="Times New Roman"/>
          <w:w w:val="120"/>
        </w:rPr>
        <w:t>(</w:t>
      </w:r>
      <w:r>
        <w:rPr>
          <w:rFonts w:ascii="Times New Roman"/>
          <w:spacing w:val="5"/>
        </w:rPr>
        <w:t xml:space="preserve"> </w:t>
      </w:r>
      <w:proofErr w:type="gramEnd"/>
    </w:p>
    <w:p w14:paraId="3EA8DAE0" w14:textId="77777777" w:rsidR="00A46697" w:rsidRDefault="005748F0">
      <w:pPr>
        <w:spacing w:before="58" w:line="200" w:lineRule="exact"/>
        <w:ind w:left="63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</w:rPr>
        <w:lastRenderedPageBreak/>
        <w:t>100</w:t>
      </w:r>
    </w:p>
    <w:p w14:paraId="6EE19BB7" w14:textId="77777777" w:rsidR="00A46697" w:rsidRDefault="0038548A">
      <w:pPr>
        <w:pStyle w:val="BodyText"/>
        <w:spacing w:line="139" w:lineRule="exact"/>
        <w:ind w:left="554"/>
      </w:pPr>
      <w:r>
        <w:pict w14:anchorId="7DA733AC">
          <v:group id="_x0000_s2086" style="position:absolute;left:0;text-align:left;margin-left:359.5pt;margin-top:4.9pt;width:30.4pt;height:.1pt;z-index:-45424;mso-position-horizontal-relative:page" coordorigin="7190,98" coordsize="608,2">
            <v:shape id="_x0000_s2087" style="position:absolute;left:7190;top:98;width:608;height:2" coordorigin="7190,98" coordsize="608,0" path="m7190,98l7798,98e" filled="f" strokeweight="5537emu">
              <v:path arrowok="t"/>
            </v:shape>
            <w10:wrap anchorx="page"/>
          </v:group>
        </w:pict>
      </w:r>
      <w:r>
        <w:pict w14:anchorId="12763F3B">
          <v:shape id="_x0000_s2085" type="#_x0000_t202" style="position:absolute;left:0;text-align:left;margin-left:395.3pt;margin-top:-2.8pt;width:4.25pt;height:8pt;z-index:1720;mso-position-horizontal-relative:page" filled="f" stroked="f">
            <v:textbox inset="0,0,0,0">
              <w:txbxContent>
                <w:p w14:paraId="703E4130" w14:textId="77777777" w:rsidR="00655B41" w:rsidRDefault="00655B41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w w:val="105"/>
                      <w:sz w:val="16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5748F0">
        <w:rPr>
          <w:w w:val="115"/>
        </w:rPr>
        <w:t>)</w:t>
      </w:r>
    </w:p>
    <w:p w14:paraId="601F9B3D" w14:textId="77777777" w:rsidR="00A46697" w:rsidRDefault="00A46697">
      <w:pPr>
        <w:spacing w:line="139" w:lineRule="exact"/>
        <w:sectPr w:rsidR="00A46697">
          <w:type w:val="continuous"/>
          <w:pgSz w:w="12240" w:h="15840"/>
          <w:pgMar w:top="1500" w:right="1320" w:bottom="280" w:left="1340" w:header="720" w:footer="720" w:gutter="0"/>
          <w:cols w:num="4" w:space="720" w:equalWidth="0">
            <w:col w:w="4055" w:space="40"/>
            <w:col w:w="1109" w:space="40"/>
            <w:col w:w="644" w:space="40"/>
            <w:col w:w="3652"/>
          </w:cols>
        </w:sectPr>
      </w:pPr>
    </w:p>
    <w:p w14:paraId="37935265" w14:textId="77777777" w:rsidR="00A46697" w:rsidRDefault="005748F0">
      <w:pPr>
        <w:tabs>
          <w:tab w:val="left" w:pos="664"/>
        </w:tabs>
        <w:spacing w:line="260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メイリオ"/>
          <w:i/>
          <w:spacing w:val="9"/>
          <w:w w:val="80"/>
        </w:rPr>
        <w:lastRenderedPageBreak/>
        <w:t>@</w:t>
      </w:r>
      <w:r>
        <w:rPr>
          <w:rFonts w:ascii="Times New Roman"/>
          <w:i/>
          <w:spacing w:val="3"/>
          <w:w w:val="80"/>
        </w:rPr>
        <w:t>X</w:t>
      </w:r>
      <w:r>
        <w:rPr>
          <w:rFonts w:ascii="Times New Roman"/>
          <w:i/>
          <w:spacing w:val="3"/>
          <w:w w:val="80"/>
        </w:rPr>
        <w:tab/>
      </w:r>
      <w:proofErr w:type="spellStart"/>
      <w:r>
        <w:rPr>
          <w:rFonts w:ascii="Times New Roman"/>
          <w:i/>
        </w:rPr>
        <w:t>irrad</w:t>
      </w:r>
      <w:proofErr w:type="spellEnd"/>
      <w:r>
        <w:rPr>
          <w:rFonts w:ascii="Times New Roman"/>
          <w:position w:val="-2"/>
          <w:sz w:val="16"/>
        </w:rPr>
        <w:t>0</w:t>
      </w:r>
    </w:p>
    <w:p w14:paraId="29CCC15D" w14:textId="77777777" w:rsidR="00A46697" w:rsidRDefault="005748F0">
      <w:pPr>
        <w:tabs>
          <w:tab w:val="left" w:pos="1625"/>
        </w:tabs>
        <w:spacing w:line="260" w:lineRule="exact"/>
        <w:ind w:left="696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80"/>
        </w:rPr>
        <w:br w:type="column"/>
      </w:r>
      <w:r>
        <w:rPr>
          <w:rFonts w:ascii="メイリオ"/>
          <w:i/>
          <w:spacing w:val="6"/>
          <w:w w:val="80"/>
        </w:rPr>
        <w:lastRenderedPageBreak/>
        <w:t>@</w:t>
      </w:r>
      <w:r>
        <w:rPr>
          <w:rFonts w:ascii="Times New Roman"/>
          <w:i/>
          <w:spacing w:val="2"/>
          <w:w w:val="80"/>
        </w:rPr>
        <w:t>X</w:t>
      </w:r>
      <w:r>
        <w:rPr>
          <w:rFonts w:ascii="Times New Roman"/>
          <w:i/>
          <w:spacing w:val="2"/>
          <w:w w:val="80"/>
        </w:rPr>
        <w:tab/>
      </w:r>
      <w:proofErr w:type="spellStart"/>
      <w:r>
        <w:rPr>
          <w:rFonts w:ascii="Times New Roman"/>
          <w:i/>
        </w:rPr>
        <w:t>irrad</w:t>
      </w:r>
      <w:proofErr w:type="spellEnd"/>
      <w:r>
        <w:rPr>
          <w:rFonts w:ascii="Times New Roman"/>
          <w:position w:val="-2"/>
          <w:sz w:val="16"/>
        </w:rPr>
        <w:t>0</w:t>
      </w:r>
    </w:p>
    <w:p w14:paraId="2F22CA01" w14:textId="77777777" w:rsidR="00A46697" w:rsidRDefault="00A46697">
      <w:pPr>
        <w:spacing w:line="260" w:lineRule="exact"/>
        <w:rPr>
          <w:rFonts w:ascii="Times New Roman" w:eastAsia="Times New Roman" w:hAnsi="Times New Roman" w:cs="Times New Roman"/>
          <w:sz w:val="16"/>
          <w:szCs w:val="16"/>
        </w:rPr>
        <w:sectPr w:rsidR="00A46697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185" w:space="40"/>
            <w:col w:w="5355"/>
          </w:cols>
        </w:sectPr>
      </w:pPr>
    </w:p>
    <w:p w14:paraId="64AC4B33" w14:textId="77777777" w:rsidR="00A46697" w:rsidRDefault="005748F0">
      <w:pPr>
        <w:spacing w:line="175" w:lineRule="exact"/>
        <w:ind w:right="514"/>
        <w:jc w:val="right"/>
        <w:rPr>
          <w:rFonts w:ascii="Times New Roman" w:eastAsia="Times New Roman" w:hAnsi="Times New Roman" w:cs="Times New Roman"/>
        </w:rPr>
      </w:pPr>
      <w:r>
        <w:rPr>
          <w:rFonts w:ascii="メイリオ"/>
          <w:i/>
          <w:spacing w:val="16"/>
          <w:w w:val="70"/>
          <w:u w:val="single" w:color="000000"/>
        </w:rPr>
        <w:lastRenderedPageBreak/>
        <w:t>@</w:t>
      </w:r>
      <w:r>
        <w:rPr>
          <w:rFonts w:ascii="Times New Roman"/>
          <w:i/>
          <w:w w:val="70"/>
          <w:u w:val="single" w:color="000000"/>
        </w:rPr>
        <w:t>F</w:t>
      </w:r>
    </w:p>
    <w:p w14:paraId="40CDBE44" w14:textId="77777777" w:rsidR="00A46697" w:rsidRDefault="005748F0">
      <w:pPr>
        <w:spacing w:line="424" w:lineRule="exact"/>
        <w:jc w:val="right"/>
        <w:rPr>
          <w:rFonts w:ascii="メイリオ" w:eastAsia="メイリオ" w:hAnsi="メイリオ" w:cs="メイリオ"/>
        </w:rPr>
      </w:pPr>
      <w:r>
        <w:rPr>
          <w:rFonts w:ascii="メイリオ"/>
          <w:i/>
          <w:spacing w:val="21"/>
          <w:w w:val="95"/>
          <w:position w:val="-14"/>
        </w:rPr>
        <w:t>@</w:t>
      </w:r>
      <w:r>
        <w:rPr>
          <w:rFonts w:ascii="Times New Roman"/>
          <w:i/>
          <w:w w:val="95"/>
          <w:position w:val="-14"/>
        </w:rPr>
        <w:t>Y</w:t>
      </w:r>
      <w:r>
        <w:rPr>
          <w:rFonts w:ascii="Times New Roman"/>
          <w:i/>
          <w:spacing w:val="38"/>
          <w:w w:val="95"/>
          <w:position w:val="-14"/>
        </w:rPr>
        <w:t xml:space="preserve"> </w:t>
      </w:r>
      <w:r>
        <w:rPr>
          <w:rFonts w:ascii="Times New Roman"/>
          <w:w w:val="125"/>
        </w:rPr>
        <w:t>=</w:t>
      </w:r>
      <w:r>
        <w:rPr>
          <w:rFonts w:ascii="Times New Roman"/>
          <w:spacing w:val="-27"/>
          <w:w w:val="125"/>
        </w:rPr>
        <w:t xml:space="preserve"> </w:t>
      </w:r>
      <w:r>
        <w:rPr>
          <w:rFonts w:ascii="メイリオ"/>
          <w:i/>
          <w:w w:val="155"/>
        </w:rPr>
        <w:t>-</w:t>
      </w:r>
    </w:p>
    <w:p w14:paraId="30090F45" w14:textId="77777777" w:rsidR="00A46697" w:rsidRDefault="005748F0">
      <w:pPr>
        <w:spacing w:line="288" w:lineRule="exact"/>
        <w:ind w:left="-16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br w:type="column"/>
      </w:r>
      <w:r>
        <w:rPr>
          <w:rFonts w:ascii="Times New Roman" w:eastAsia="Times New Roman" w:hAnsi="Times New Roman" w:cs="Times New Roman"/>
          <w:u w:val="single" w:color="000000"/>
        </w:rPr>
        <w:lastRenderedPageBreak/>
        <w:t>100</w:t>
      </w:r>
      <w:r>
        <w:rPr>
          <w:rFonts w:ascii="Times New Roman" w:eastAsia="Times New Roman" w:hAnsi="Times New Roman" w:cs="Times New Roman"/>
          <w:spacing w:val="9"/>
          <w:u w:val="single" w:color="000000"/>
        </w:rPr>
        <w:t xml:space="preserve"> </w:t>
      </w:r>
      <w:r>
        <w:rPr>
          <w:rFonts w:ascii="メイリオ" w:eastAsia="メイリオ" w:hAnsi="メイリオ" w:cs="メイリオ"/>
          <w:i/>
          <w:u w:val="single" w:color="000000"/>
        </w:rPr>
        <w:t>⇥</w:t>
      </w:r>
      <w:r>
        <w:rPr>
          <w:rFonts w:ascii="メイリオ" w:eastAsia="メイリオ" w:hAnsi="メイリオ" w:cs="メイリオ"/>
          <w:i/>
          <w:spacing w:val="-9"/>
          <w:u w:val="single" w:color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u w:val="single" w:color="000000"/>
        </w:rPr>
        <w:t>irrad</w:t>
      </w:r>
      <w:proofErr w:type="spellEnd"/>
      <w:r>
        <w:rPr>
          <w:rFonts w:ascii="Times New Roman" w:eastAsia="Times New Roman" w:hAnsi="Times New Roman" w:cs="Times New Roman"/>
          <w:i/>
          <w:position w:val="-2"/>
          <w:sz w:val="16"/>
          <w:szCs w:val="16"/>
          <w:u w:val="single" w:color="000000"/>
        </w:rPr>
        <w:t>t</w:t>
      </w:r>
    </w:p>
    <w:p w14:paraId="669B985D" w14:textId="77777777" w:rsidR="00A46697" w:rsidRDefault="0038548A">
      <w:pPr>
        <w:spacing w:line="265" w:lineRule="exact"/>
        <w:ind w:left="250" w:right="263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5D6463B8">
          <v:shape id="_x0000_s2084" type="#_x0000_t202" style="position:absolute;left:0;text-align:left;margin-left:257.7pt;margin-top:7.95pt;width:4.25pt;height:8pt;z-index:-45376;mso-position-horizontal-relative:page" filled="f" stroked="f">
            <v:textbox inset="0,0,0,0">
              <w:txbxContent>
                <w:p w14:paraId="04C4FC22" w14:textId="77777777" w:rsidR="00655B41" w:rsidRDefault="00655B41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w w:val="105"/>
                      <w:sz w:val="16"/>
                    </w:rPr>
                    <w:t>0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 w:rsidR="005748F0">
        <w:rPr>
          <w:rFonts w:ascii="Times New Roman"/>
          <w:i/>
          <w:w w:val="110"/>
        </w:rPr>
        <w:t>i</w:t>
      </w:r>
      <w:r w:rsidR="005748F0">
        <w:rPr>
          <w:rFonts w:ascii="Times New Roman"/>
          <w:i/>
          <w:spacing w:val="5"/>
          <w:w w:val="110"/>
        </w:rPr>
        <w:t>rr</w:t>
      </w:r>
      <w:r w:rsidR="005748F0">
        <w:rPr>
          <w:rFonts w:ascii="Times New Roman"/>
          <w:i/>
          <w:w w:val="110"/>
        </w:rPr>
        <w:t>ad</w:t>
      </w:r>
      <w:proofErr w:type="spellEnd"/>
      <w:proofErr w:type="gramEnd"/>
      <w:r w:rsidR="005748F0">
        <w:rPr>
          <w:rFonts w:ascii="Times New Roman"/>
          <w:w w:val="110"/>
          <w:position w:val="8"/>
          <w:sz w:val="16"/>
        </w:rPr>
        <w:t>2</w:t>
      </w:r>
    </w:p>
    <w:p w14:paraId="7A3120DE" w14:textId="77777777" w:rsidR="00A46697" w:rsidRDefault="005748F0">
      <w:pPr>
        <w:spacing w:line="175" w:lineRule="exact"/>
        <w:jc w:val="right"/>
        <w:rPr>
          <w:rFonts w:ascii="Times New Roman" w:eastAsia="Times New Roman" w:hAnsi="Times New Roman" w:cs="Times New Roman"/>
        </w:rPr>
      </w:pPr>
      <w:r>
        <w:rPr>
          <w:w w:val="70"/>
        </w:rPr>
        <w:br w:type="column"/>
      </w:r>
      <w:r>
        <w:rPr>
          <w:rFonts w:ascii="メイリオ"/>
          <w:i/>
          <w:spacing w:val="16"/>
          <w:w w:val="70"/>
          <w:u w:val="single" w:color="000000"/>
        </w:rPr>
        <w:lastRenderedPageBreak/>
        <w:t>@</w:t>
      </w:r>
      <w:r>
        <w:rPr>
          <w:rFonts w:ascii="Times New Roman"/>
          <w:i/>
          <w:w w:val="70"/>
          <w:u w:val="single" w:color="000000"/>
        </w:rPr>
        <w:t>F</w:t>
      </w:r>
    </w:p>
    <w:p w14:paraId="49C6D2DE" w14:textId="77777777" w:rsidR="00A46697" w:rsidRDefault="005748F0">
      <w:pPr>
        <w:spacing w:line="424" w:lineRule="exact"/>
        <w:ind w:right="14"/>
        <w:jc w:val="right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/>
          <w:spacing w:val="-22"/>
          <w:w w:val="155"/>
        </w:rPr>
        <w:t>=</w:t>
      </w:r>
      <w:r>
        <w:rPr>
          <w:rFonts w:ascii="メイリオ"/>
          <w:i/>
          <w:spacing w:val="-14"/>
          <w:w w:val="155"/>
        </w:rPr>
        <w:t>)</w:t>
      </w:r>
      <w:r>
        <w:rPr>
          <w:rFonts w:ascii="メイリオ"/>
          <w:i/>
          <w:spacing w:val="-52"/>
          <w:w w:val="155"/>
        </w:rPr>
        <w:t xml:space="preserve"> </w:t>
      </w:r>
      <w:r>
        <w:rPr>
          <w:rFonts w:ascii="Times New Roman"/>
          <w:w w:val="120"/>
        </w:rPr>
        <w:t>(</w:t>
      </w:r>
      <w:r>
        <w:rPr>
          <w:rFonts w:ascii="Times New Roman"/>
          <w:spacing w:val="-53"/>
          <w:w w:val="120"/>
        </w:rPr>
        <w:t xml:space="preserve"> </w:t>
      </w:r>
      <w:proofErr w:type="gramEnd"/>
      <w:r>
        <w:rPr>
          <w:rFonts w:ascii="メイリオ"/>
          <w:i/>
          <w:spacing w:val="11"/>
          <w:position w:val="-14"/>
        </w:rPr>
        <w:t>@</w:t>
      </w:r>
      <w:r>
        <w:rPr>
          <w:rFonts w:ascii="Times New Roman"/>
          <w:i/>
          <w:spacing w:val="5"/>
          <w:position w:val="-14"/>
        </w:rPr>
        <w:t>Y</w:t>
      </w:r>
    </w:p>
    <w:p w14:paraId="6B946FFA" w14:textId="77777777" w:rsidR="00A46697" w:rsidRDefault="005748F0">
      <w:pPr>
        <w:spacing w:before="48"/>
        <w:ind w:left="16"/>
        <w:rPr>
          <w:rFonts w:ascii="メイリオ" w:eastAsia="メイリオ" w:hAnsi="メイリオ" w:cs="メイリオ"/>
        </w:rPr>
      </w:pPr>
      <w:r>
        <w:rPr>
          <w:w w:val="130"/>
        </w:rPr>
        <w:br w:type="column"/>
      </w:r>
      <w:r>
        <w:rPr>
          <w:rFonts w:ascii="Times New Roman"/>
          <w:w w:val="130"/>
        </w:rPr>
        <w:lastRenderedPageBreak/>
        <w:t>)</w:t>
      </w:r>
      <w:r>
        <w:rPr>
          <w:rFonts w:ascii="Times New Roman"/>
          <w:w w:val="130"/>
          <w:position w:val="9"/>
          <w:sz w:val="16"/>
        </w:rPr>
        <w:t>2</w:t>
      </w:r>
      <w:r>
        <w:rPr>
          <w:rFonts w:ascii="Times New Roman"/>
          <w:spacing w:val="22"/>
          <w:w w:val="130"/>
          <w:position w:val="9"/>
          <w:sz w:val="16"/>
        </w:rPr>
        <w:t xml:space="preserve"> </w:t>
      </w:r>
      <w:r>
        <w:rPr>
          <w:rFonts w:ascii="Times New Roman"/>
          <w:w w:val="130"/>
        </w:rPr>
        <w:t>=</w:t>
      </w:r>
      <w:r>
        <w:rPr>
          <w:rFonts w:ascii="Times New Roman"/>
          <w:spacing w:val="-7"/>
          <w:w w:val="130"/>
        </w:rPr>
        <w:t xml:space="preserve"> </w:t>
      </w:r>
      <w:r>
        <w:rPr>
          <w:rFonts w:ascii="Times New Roman"/>
          <w:w w:val="130"/>
        </w:rPr>
        <w:t>(</w:t>
      </w:r>
      <w:r>
        <w:rPr>
          <w:rFonts w:ascii="メイリオ"/>
          <w:i/>
          <w:w w:val="130"/>
        </w:rPr>
        <w:t>-</w:t>
      </w:r>
    </w:p>
    <w:p w14:paraId="3898C826" w14:textId="77777777" w:rsidR="00A46697" w:rsidRDefault="005748F0">
      <w:pPr>
        <w:spacing w:line="339" w:lineRule="exact"/>
        <w:ind w:left="269" w:hanging="286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05"/>
        </w:rPr>
        <w:br w:type="column"/>
      </w:r>
      <w:r>
        <w:rPr>
          <w:rFonts w:ascii="Times New Roman" w:eastAsia="Times New Roman" w:hAnsi="Times New Roman" w:cs="Times New Roman"/>
          <w:w w:val="105"/>
          <w:u w:val="single" w:color="000000"/>
        </w:rPr>
        <w:lastRenderedPageBreak/>
        <w:t>100</w:t>
      </w:r>
      <w:r>
        <w:rPr>
          <w:rFonts w:ascii="Times New Roman" w:eastAsia="Times New Roman" w:hAnsi="Times New Roman" w:cs="Times New Roman"/>
          <w:spacing w:val="-16"/>
          <w:w w:val="105"/>
          <w:u w:val="single" w:color="000000"/>
        </w:rPr>
        <w:t xml:space="preserve"> </w:t>
      </w:r>
      <w:r>
        <w:rPr>
          <w:rFonts w:ascii="メイリオ" w:eastAsia="メイリオ" w:hAnsi="メイリオ" w:cs="メイリオ"/>
          <w:i/>
          <w:w w:val="105"/>
          <w:u w:val="single" w:color="000000"/>
        </w:rPr>
        <w:t>⇥</w:t>
      </w:r>
      <w:r>
        <w:rPr>
          <w:rFonts w:ascii="メイリオ" w:eastAsia="メイリオ" w:hAnsi="メイリオ" w:cs="メイリオ"/>
          <w:i/>
          <w:spacing w:val="-35"/>
          <w:w w:val="105"/>
          <w:u w:val="single" w:color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w w:val="105"/>
          <w:u w:val="single" w:color="000000"/>
        </w:rPr>
        <w:t>i</w:t>
      </w:r>
      <w:r>
        <w:rPr>
          <w:rFonts w:ascii="Times New Roman" w:eastAsia="Times New Roman" w:hAnsi="Times New Roman" w:cs="Times New Roman"/>
          <w:i/>
          <w:spacing w:val="5"/>
          <w:w w:val="105"/>
          <w:u w:val="single" w:color="000000"/>
        </w:rPr>
        <w:t>rr</w:t>
      </w:r>
      <w:r>
        <w:rPr>
          <w:rFonts w:ascii="Times New Roman" w:eastAsia="Times New Roman" w:hAnsi="Times New Roman" w:cs="Times New Roman"/>
          <w:i/>
          <w:w w:val="105"/>
          <w:u w:val="single" w:color="000000"/>
        </w:rPr>
        <w:t>ad</w:t>
      </w:r>
      <w:proofErr w:type="spellEnd"/>
      <w:r>
        <w:rPr>
          <w:rFonts w:ascii="Times New Roman" w:eastAsia="Times New Roman" w:hAnsi="Times New Roman" w:cs="Times New Roman"/>
          <w:i/>
          <w:w w:val="105"/>
          <w:position w:val="-2"/>
          <w:sz w:val="16"/>
          <w:szCs w:val="16"/>
          <w:u w:val="single" w:color="000000"/>
        </w:rPr>
        <w:t>t</w:t>
      </w:r>
      <w:r>
        <w:rPr>
          <w:rFonts w:ascii="Times New Roman" w:eastAsia="Times New Roman" w:hAnsi="Times New Roman" w:cs="Times New Roman"/>
          <w:i/>
          <w:spacing w:val="-11"/>
          <w:w w:val="105"/>
          <w:position w:val="-2"/>
          <w:sz w:val="16"/>
          <w:szCs w:val="16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-14"/>
        </w:rPr>
        <w:t>)</w:t>
      </w:r>
      <w:r>
        <w:rPr>
          <w:rFonts w:ascii="Times New Roman" w:eastAsia="Times New Roman" w:hAnsi="Times New Roman" w:cs="Times New Roman"/>
          <w:w w:val="105"/>
          <w:position w:val="-5"/>
          <w:sz w:val="16"/>
          <w:szCs w:val="16"/>
        </w:rPr>
        <w:t>2</w:t>
      </w:r>
    </w:p>
    <w:p w14:paraId="58433D3C" w14:textId="77777777" w:rsidR="00A46697" w:rsidRDefault="0038548A">
      <w:pPr>
        <w:spacing w:line="214" w:lineRule="exact"/>
        <w:ind w:left="269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6F5266E7">
          <v:shape id="_x0000_s2083" type="#_x0000_t202" style="position:absolute;left:0;text-align:left;margin-left:406.75pt;margin-top:5.45pt;width:4.25pt;height:8pt;z-index:-45352;mso-position-horizontal-relative:page" filled="f" stroked="f">
            <v:textbox inset="0,0,0,0">
              <w:txbxContent>
                <w:p w14:paraId="43AC6682" w14:textId="77777777" w:rsidR="00655B41" w:rsidRDefault="00655B41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w w:val="105"/>
                      <w:sz w:val="16"/>
                    </w:rPr>
                    <w:t>0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 w:rsidR="005748F0">
        <w:rPr>
          <w:rFonts w:ascii="Times New Roman"/>
          <w:i/>
          <w:w w:val="110"/>
        </w:rPr>
        <w:t>irr</w:t>
      </w:r>
      <w:r w:rsidR="005748F0">
        <w:rPr>
          <w:rFonts w:ascii="Times New Roman"/>
          <w:i/>
          <w:spacing w:val="1"/>
          <w:w w:val="110"/>
        </w:rPr>
        <w:t>ad</w:t>
      </w:r>
      <w:proofErr w:type="spellEnd"/>
      <w:proofErr w:type="gramEnd"/>
      <w:r w:rsidR="005748F0">
        <w:rPr>
          <w:rFonts w:ascii="Times New Roman"/>
          <w:spacing w:val="1"/>
          <w:w w:val="110"/>
          <w:position w:val="8"/>
          <w:sz w:val="16"/>
        </w:rPr>
        <w:t>2</w:t>
      </w:r>
    </w:p>
    <w:p w14:paraId="26910210" w14:textId="77777777" w:rsidR="00A46697" w:rsidRDefault="00A46697">
      <w:pPr>
        <w:spacing w:line="214" w:lineRule="exact"/>
        <w:rPr>
          <w:rFonts w:ascii="Times New Roman" w:eastAsia="Times New Roman" w:hAnsi="Times New Roman" w:cs="Times New Roman"/>
          <w:sz w:val="16"/>
          <w:szCs w:val="16"/>
        </w:rPr>
        <w:sectPr w:rsidR="00A46697">
          <w:type w:val="continuous"/>
          <w:pgSz w:w="12240" w:h="15840"/>
          <w:pgMar w:top="1500" w:right="1320" w:bottom="280" w:left="1340" w:header="720" w:footer="720" w:gutter="0"/>
          <w:cols w:num="5" w:space="720" w:equalWidth="0">
            <w:col w:w="2993" w:space="40"/>
            <w:col w:w="1153" w:space="40"/>
            <w:col w:w="968" w:space="40"/>
            <w:col w:w="742" w:space="40"/>
            <w:col w:w="3564"/>
          </w:cols>
        </w:sectPr>
      </w:pPr>
    </w:p>
    <w:p w14:paraId="2408DC6E" w14:textId="77777777" w:rsidR="00A46697" w:rsidRDefault="005748F0">
      <w:pPr>
        <w:spacing w:before="82" w:line="237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w w:val="175"/>
        </w:rPr>
        <w:lastRenderedPageBreak/>
        <w:t>)</w:t>
      </w:r>
      <w:r>
        <w:rPr>
          <w:rFonts w:ascii="Times New Roman"/>
          <w:spacing w:val="-61"/>
          <w:w w:val="175"/>
        </w:rPr>
        <w:t xml:space="preserve"> </w:t>
      </w:r>
      <w:r>
        <w:rPr>
          <w:rFonts w:ascii="メイリオ"/>
          <w:i/>
          <w:spacing w:val="3"/>
          <w:w w:val="115"/>
        </w:rPr>
        <w:t>0</w:t>
      </w:r>
      <w:r>
        <w:rPr>
          <w:rFonts w:ascii="Times New Roman"/>
          <w:spacing w:val="3"/>
          <w:w w:val="115"/>
          <w:position w:val="9"/>
          <w:sz w:val="16"/>
        </w:rPr>
        <w:t>2</w:t>
      </w:r>
    </w:p>
    <w:p w14:paraId="02FD3FC8" w14:textId="77777777" w:rsidR="00A46697" w:rsidRDefault="005748F0">
      <w:pPr>
        <w:spacing w:line="320" w:lineRule="exact"/>
        <w:ind w:left="68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10"/>
        </w:rPr>
        <w:br w:type="column"/>
      </w:r>
      <w:r>
        <w:rPr>
          <w:rFonts w:ascii="Times New Roman" w:eastAsia="Times New Roman" w:hAnsi="Times New Roman" w:cs="Times New Roman"/>
          <w:w w:val="110"/>
          <w:position w:val="-14"/>
        </w:rPr>
        <w:lastRenderedPageBreak/>
        <w:t>=</w:t>
      </w:r>
      <w:r>
        <w:rPr>
          <w:rFonts w:ascii="Times New Roman" w:eastAsia="Times New Roman" w:hAnsi="Times New Roman" w:cs="Times New Roman"/>
          <w:spacing w:val="-8"/>
          <w:w w:val="110"/>
          <w:position w:val="-14"/>
        </w:rPr>
        <w:t xml:space="preserve"> </w:t>
      </w:r>
      <w:r>
        <w:rPr>
          <w:rFonts w:ascii="メイリオ" w:eastAsia="メイリオ" w:hAnsi="メイリオ" w:cs="メイリオ"/>
          <w:i/>
          <w:spacing w:val="7"/>
          <w:w w:val="110"/>
          <w:position w:val="-14"/>
        </w:rPr>
        <w:t>0</w:t>
      </w:r>
      <w:r>
        <w:rPr>
          <w:rFonts w:ascii="Times New Roman" w:eastAsia="Times New Roman" w:hAnsi="Times New Roman" w:cs="Times New Roman"/>
          <w:spacing w:val="6"/>
          <w:w w:val="110"/>
          <w:position w:val="-5"/>
          <w:sz w:val="16"/>
          <w:szCs w:val="16"/>
        </w:rPr>
        <w:t>2</w:t>
      </w:r>
      <w:r>
        <w:rPr>
          <w:rFonts w:ascii="Times New Roman" w:eastAsia="Times New Roman" w:hAnsi="Times New Roman" w:cs="Times New Roman"/>
          <w:spacing w:val="5"/>
          <w:w w:val="110"/>
          <w:position w:val="-14"/>
        </w:rPr>
        <w:t>(</w:t>
      </w:r>
      <w:r>
        <w:rPr>
          <w:rFonts w:ascii="Times New Roman" w:eastAsia="Times New Roman" w:hAnsi="Times New Roman" w:cs="Times New Roman"/>
          <w:w w:val="110"/>
          <w:position w:val="-14"/>
        </w:rPr>
        <w:t xml:space="preserve"> </w:t>
      </w:r>
      <w:r>
        <w:rPr>
          <w:rFonts w:ascii="Times New Roman" w:eastAsia="Times New Roman" w:hAnsi="Times New Roman" w:cs="Times New Roman"/>
          <w:spacing w:val="22"/>
          <w:w w:val="110"/>
          <w:position w:val="-1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w w:val="110"/>
          <w:u w:val="single" w:color="000000"/>
        </w:rPr>
        <w:t xml:space="preserve">100 </w:t>
      </w:r>
      <w:r>
        <w:rPr>
          <w:rFonts w:ascii="Times New Roman" w:eastAsia="Times New Roman" w:hAnsi="Times New Roman" w:cs="Times New Roman"/>
          <w:spacing w:val="1"/>
          <w:w w:val="110"/>
          <w:u w:val="single" w:color="000000"/>
        </w:rPr>
        <w:t xml:space="preserve"> </w:t>
      </w:r>
      <w:proofErr w:type="gramEnd"/>
      <w:r>
        <w:rPr>
          <w:rFonts w:ascii="Times New Roman" w:eastAsia="Times New Roman" w:hAnsi="Times New Roman" w:cs="Times New Roman"/>
          <w:w w:val="110"/>
          <w:position w:val="-14"/>
        </w:rPr>
        <w:t>)</w:t>
      </w:r>
      <w:r>
        <w:rPr>
          <w:rFonts w:ascii="Times New Roman" w:eastAsia="Times New Roman" w:hAnsi="Times New Roman" w:cs="Times New Roman"/>
          <w:w w:val="110"/>
          <w:position w:val="-5"/>
          <w:sz w:val="16"/>
          <w:szCs w:val="16"/>
        </w:rPr>
        <w:t>2</w:t>
      </w:r>
      <w:r>
        <w:rPr>
          <w:rFonts w:ascii="Times New Roman" w:eastAsia="Times New Roman" w:hAnsi="Times New Roman" w:cs="Times New Roman"/>
          <w:spacing w:val="7"/>
          <w:w w:val="110"/>
          <w:position w:val="-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0"/>
          <w:position w:val="-14"/>
        </w:rPr>
        <w:t>+</w:t>
      </w:r>
      <w:r>
        <w:rPr>
          <w:rFonts w:ascii="Times New Roman" w:eastAsia="Times New Roman" w:hAnsi="Times New Roman" w:cs="Times New Roman"/>
          <w:spacing w:val="-19"/>
          <w:w w:val="110"/>
          <w:position w:val="-14"/>
        </w:rPr>
        <w:t xml:space="preserve"> </w:t>
      </w:r>
      <w:r>
        <w:rPr>
          <w:rFonts w:ascii="メイリオ" w:eastAsia="メイリオ" w:hAnsi="メイリオ" w:cs="メイリオ"/>
          <w:i/>
          <w:spacing w:val="6"/>
          <w:w w:val="110"/>
          <w:position w:val="-14"/>
        </w:rPr>
        <w:t>0</w:t>
      </w:r>
      <w:r>
        <w:rPr>
          <w:rFonts w:ascii="Times New Roman" w:eastAsia="Times New Roman" w:hAnsi="Times New Roman" w:cs="Times New Roman"/>
          <w:spacing w:val="5"/>
          <w:w w:val="110"/>
          <w:position w:val="-5"/>
          <w:sz w:val="16"/>
          <w:szCs w:val="16"/>
        </w:rPr>
        <w:t>2</w:t>
      </w:r>
      <w:r>
        <w:rPr>
          <w:rFonts w:ascii="Times New Roman" w:eastAsia="Times New Roman" w:hAnsi="Times New Roman" w:cs="Times New Roman"/>
          <w:spacing w:val="4"/>
          <w:w w:val="110"/>
          <w:position w:val="-14"/>
        </w:rPr>
        <w:t>(</w:t>
      </w:r>
      <w:r>
        <w:rPr>
          <w:rFonts w:ascii="Times New Roman" w:eastAsia="Times New Roman" w:hAnsi="Times New Roman" w:cs="Times New Roman"/>
          <w:w w:val="110"/>
          <w:position w:val="-14"/>
        </w:rPr>
        <w:t xml:space="preserve"> </w:t>
      </w:r>
      <w:r>
        <w:rPr>
          <w:rFonts w:ascii="Times New Roman" w:eastAsia="Times New Roman" w:hAnsi="Times New Roman" w:cs="Times New Roman"/>
          <w:spacing w:val="48"/>
          <w:w w:val="110"/>
          <w:position w:val="-14"/>
        </w:rPr>
        <w:t xml:space="preserve"> </w:t>
      </w:r>
      <w:r>
        <w:rPr>
          <w:rFonts w:ascii="Times New Roman" w:eastAsia="Times New Roman" w:hAnsi="Times New Roman" w:cs="Times New Roman"/>
          <w:w w:val="110"/>
          <w:u w:val="single" w:color="000000"/>
        </w:rPr>
        <w:t>100</w:t>
      </w:r>
      <w:r>
        <w:rPr>
          <w:rFonts w:ascii="Times New Roman" w:eastAsia="Times New Roman" w:hAnsi="Times New Roman" w:cs="Times New Roman"/>
          <w:spacing w:val="-18"/>
          <w:w w:val="110"/>
          <w:u w:val="single" w:color="000000"/>
        </w:rPr>
        <w:t xml:space="preserve"> </w:t>
      </w:r>
      <w:r>
        <w:rPr>
          <w:rFonts w:ascii="メイリオ" w:eastAsia="メイリオ" w:hAnsi="メイリオ" w:cs="メイリオ"/>
          <w:i/>
          <w:w w:val="110"/>
          <w:u w:val="single" w:color="000000"/>
        </w:rPr>
        <w:t>⇥</w:t>
      </w:r>
      <w:r>
        <w:rPr>
          <w:rFonts w:ascii="メイリオ" w:eastAsia="メイリオ" w:hAnsi="メイリオ" w:cs="メイリオ"/>
          <w:i/>
          <w:spacing w:val="-40"/>
          <w:w w:val="110"/>
          <w:u w:val="single" w:color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w w:val="110"/>
          <w:u w:val="single" w:color="000000"/>
        </w:rPr>
        <w:t>irr</w:t>
      </w:r>
      <w:r>
        <w:rPr>
          <w:rFonts w:ascii="Times New Roman" w:eastAsia="Times New Roman" w:hAnsi="Times New Roman" w:cs="Times New Roman"/>
          <w:i/>
          <w:spacing w:val="1"/>
          <w:w w:val="110"/>
          <w:u w:val="single" w:color="000000"/>
        </w:rPr>
        <w:t>ad</w:t>
      </w:r>
      <w:proofErr w:type="spellEnd"/>
      <w:r>
        <w:rPr>
          <w:rFonts w:ascii="Times New Roman" w:eastAsia="Times New Roman" w:hAnsi="Times New Roman" w:cs="Times New Roman"/>
          <w:i/>
          <w:w w:val="110"/>
          <w:position w:val="-2"/>
          <w:sz w:val="16"/>
          <w:szCs w:val="16"/>
          <w:u w:val="single" w:color="000000"/>
        </w:rPr>
        <w:t>t</w:t>
      </w:r>
    </w:p>
    <w:p w14:paraId="48848AA3" w14:textId="77777777" w:rsidR="00A46697" w:rsidRDefault="00A46697">
      <w:pPr>
        <w:spacing w:line="320" w:lineRule="exact"/>
        <w:rPr>
          <w:rFonts w:ascii="Times New Roman" w:eastAsia="Times New Roman" w:hAnsi="Times New Roman" w:cs="Times New Roman"/>
          <w:sz w:val="16"/>
          <w:szCs w:val="16"/>
        </w:rPr>
        <w:sectPr w:rsidR="00A46697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3171" w:space="40"/>
            <w:col w:w="6369"/>
          </w:cols>
        </w:sectPr>
      </w:pPr>
    </w:p>
    <w:p w14:paraId="1FC764CA" w14:textId="77777777" w:rsidR="00A46697" w:rsidRDefault="0038548A">
      <w:pPr>
        <w:tabs>
          <w:tab w:val="left" w:pos="556"/>
        </w:tabs>
        <w:spacing w:line="280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lastRenderedPageBreak/>
        <w:pict w14:anchorId="47429CAF">
          <v:shape id="_x0000_s2082" type="#_x0000_t202" style="position:absolute;left:0;text-align:left;margin-left:328.85pt;margin-top:-7.2pt;width:78.3pt;height:16.55pt;z-index:-45328;mso-position-horizontal-relative:page" filled="f" stroked="f">
            <v:textbox inset="0,0,0,0">
              <w:txbxContent>
                <w:p w14:paraId="47B72218" w14:textId="77777777" w:rsidR="00655B41" w:rsidRDefault="00655B41">
                  <w:pPr>
                    <w:tabs>
                      <w:tab w:val="left" w:pos="1395"/>
                    </w:tabs>
                    <w:spacing w:line="306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メイリオ"/>
                      <w:i/>
                      <w:w w:val="155"/>
                    </w:rPr>
                    <w:t>-</w:t>
                  </w:r>
                  <w:r>
                    <w:rPr>
                      <w:rFonts w:ascii="メイリオ"/>
                      <w:i/>
                      <w:w w:val="155"/>
                    </w:rPr>
                    <w:tab/>
                  </w:r>
                  <w:r>
                    <w:rPr>
                      <w:rFonts w:ascii="Times New Roman"/>
                      <w:w w:val="110"/>
                    </w:rPr>
                    <w:t>)</w:t>
                  </w:r>
                  <w:proofErr w:type="gramEnd"/>
                  <w:r>
                    <w:rPr>
                      <w:rFonts w:ascii="Times New Roman"/>
                      <w:w w:val="110"/>
                      <w:position w:val="9"/>
                      <w:sz w:val="16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6181CDA6">
          <v:shape id="_x0000_s2081" type="#_x0000_t202" style="position:absolute;left:0;text-align:left;margin-left:378.45pt;margin-top:8.1pt;width:4.25pt;height:8pt;z-index:-45304;mso-position-horizontal-relative:page" filled="f" stroked="f">
            <v:textbox inset="0,0,0,0">
              <w:txbxContent>
                <w:p w14:paraId="4449E055" w14:textId="77777777" w:rsidR="00655B41" w:rsidRDefault="00655B41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w w:val="105"/>
                      <w:sz w:val="16"/>
                    </w:rPr>
                    <w:t>0</w:t>
                  </w:r>
                </w:p>
              </w:txbxContent>
            </v:textbox>
            <w10:wrap anchorx="page"/>
          </v:shape>
        </w:pict>
      </w:r>
      <w:r w:rsidR="005748F0">
        <w:rPr>
          <w:rFonts w:ascii="Times New Roman"/>
          <w:i/>
          <w:w w:val="105"/>
          <w:position w:val="10"/>
          <w:sz w:val="16"/>
        </w:rPr>
        <w:t>F</w:t>
      </w:r>
      <w:r w:rsidR="005748F0">
        <w:rPr>
          <w:rFonts w:ascii="Times New Roman"/>
          <w:i/>
          <w:w w:val="105"/>
          <w:position w:val="10"/>
          <w:sz w:val="16"/>
        </w:rPr>
        <w:tab/>
      </w:r>
      <w:r w:rsidR="005748F0">
        <w:rPr>
          <w:rFonts w:ascii="Times New Roman"/>
          <w:i/>
          <w:w w:val="115"/>
          <w:position w:val="10"/>
          <w:sz w:val="16"/>
        </w:rPr>
        <w:t xml:space="preserve">x </w:t>
      </w:r>
      <w:r w:rsidR="005748F0">
        <w:rPr>
          <w:rFonts w:ascii="Times New Roman"/>
          <w:i/>
          <w:spacing w:val="9"/>
          <w:w w:val="115"/>
          <w:position w:val="10"/>
          <w:sz w:val="16"/>
        </w:rPr>
        <w:t xml:space="preserve"> </w:t>
      </w:r>
      <w:proofErr w:type="spellStart"/>
      <w:proofErr w:type="gramStart"/>
      <w:r w:rsidR="005748F0">
        <w:rPr>
          <w:rFonts w:ascii="Times New Roman"/>
          <w:i/>
          <w:w w:val="115"/>
        </w:rPr>
        <w:t>i</w:t>
      </w:r>
      <w:r w:rsidR="005748F0">
        <w:rPr>
          <w:rFonts w:ascii="Times New Roman"/>
          <w:i/>
          <w:spacing w:val="5"/>
          <w:w w:val="115"/>
        </w:rPr>
        <w:t>r</w:t>
      </w:r>
      <w:r w:rsidR="005748F0">
        <w:rPr>
          <w:rFonts w:ascii="Times New Roman"/>
          <w:i/>
          <w:spacing w:val="6"/>
          <w:w w:val="115"/>
        </w:rPr>
        <w:t>r</w:t>
      </w:r>
      <w:r w:rsidR="005748F0">
        <w:rPr>
          <w:rFonts w:ascii="Times New Roman"/>
          <w:i/>
          <w:w w:val="115"/>
        </w:rPr>
        <w:t>ad</w:t>
      </w:r>
      <w:proofErr w:type="spellEnd"/>
      <w:proofErr w:type="gramEnd"/>
      <w:r w:rsidR="005748F0">
        <w:rPr>
          <w:rFonts w:ascii="Times New Roman"/>
          <w:w w:val="115"/>
          <w:position w:val="-2"/>
          <w:sz w:val="16"/>
        </w:rPr>
        <w:t>0</w:t>
      </w:r>
    </w:p>
    <w:p w14:paraId="3F724E22" w14:textId="77777777" w:rsidR="00A46697" w:rsidRDefault="005748F0">
      <w:pPr>
        <w:tabs>
          <w:tab w:val="left" w:pos="1230"/>
        </w:tabs>
        <w:spacing w:line="267" w:lineRule="exact"/>
        <w:ind w:left="564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15"/>
        </w:rPr>
        <w:br w:type="column"/>
      </w:r>
      <w:r>
        <w:rPr>
          <w:rFonts w:ascii="Times New Roman"/>
          <w:i/>
          <w:w w:val="115"/>
          <w:position w:val="10"/>
          <w:sz w:val="16"/>
        </w:rPr>
        <w:lastRenderedPageBreak/>
        <w:t>y</w:t>
      </w:r>
      <w:r>
        <w:rPr>
          <w:rFonts w:ascii="Times New Roman"/>
          <w:i/>
          <w:w w:val="115"/>
          <w:position w:val="10"/>
          <w:sz w:val="16"/>
        </w:rPr>
        <w:tab/>
      </w:r>
      <w:proofErr w:type="spellStart"/>
      <w:proofErr w:type="gramStart"/>
      <w:r>
        <w:rPr>
          <w:rFonts w:ascii="Times New Roman"/>
          <w:i/>
          <w:w w:val="115"/>
        </w:rPr>
        <w:t>i</w:t>
      </w:r>
      <w:r>
        <w:rPr>
          <w:rFonts w:ascii="Times New Roman"/>
          <w:i/>
          <w:spacing w:val="5"/>
          <w:w w:val="115"/>
        </w:rPr>
        <w:t>r</w:t>
      </w:r>
      <w:r>
        <w:rPr>
          <w:rFonts w:ascii="Times New Roman"/>
          <w:i/>
          <w:spacing w:val="6"/>
          <w:w w:val="115"/>
        </w:rPr>
        <w:t>r</w:t>
      </w:r>
      <w:r>
        <w:rPr>
          <w:rFonts w:ascii="Times New Roman"/>
          <w:i/>
          <w:w w:val="115"/>
        </w:rPr>
        <w:t>ad</w:t>
      </w:r>
      <w:proofErr w:type="spellEnd"/>
      <w:proofErr w:type="gramEnd"/>
      <w:r>
        <w:rPr>
          <w:rFonts w:ascii="Times New Roman"/>
          <w:w w:val="115"/>
          <w:position w:val="8"/>
          <w:sz w:val="16"/>
        </w:rPr>
        <w:t>2</w:t>
      </w:r>
    </w:p>
    <w:p w14:paraId="1F2C4366" w14:textId="77777777" w:rsidR="00A46697" w:rsidRDefault="00A46697">
      <w:pPr>
        <w:spacing w:line="267" w:lineRule="exact"/>
        <w:rPr>
          <w:rFonts w:ascii="Times New Roman" w:eastAsia="Times New Roman" w:hAnsi="Times New Roman" w:cs="Times New Roman"/>
          <w:sz w:val="16"/>
          <w:szCs w:val="16"/>
        </w:rPr>
        <w:sectPr w:rsidR="00A46697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446" w:space="40"/>
            <w:col w:w="5094"/>
          </w:cols>
        </w:sectPr>
      </w:pPr>
    </w:p>
    <w:p w14:paraId="002259C1" w14:textId="77777777" w:rsidR="00A46697" w:rsidRDefault="005748F0">
      <w:pPr>
        <w:spacing w:before="662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2"/>
          <w:w w:val="155"/>
        </w:rPr>
        <w:lastRenderedPageBreak/>
        <w:t>=</w:t>
      </w:r>
      <w:r>
        <w:rPr>
          <w:rFonts w:ascii="メイリオ"/>
          <w:i/>
          <w:spacing w:val="-14"/>
          <w:w w:val="155"/>
        </w:rPr>
        <w:t>)</w:t>
      </w:r>
      <w:r>
        <w:rPr>
          <w:rFonts w:ascii="メイリオ"/>
          <w:i/>
          <w:w w:val="155"/>
        </w:rPr>
        <w:t xml:space="preserve"> </w:t>
      </w:r>
      <w:r>
        <w:rPr>
          <w:rFonts w:ascii="メイリオ"/>
          <w:i/>
          <w:w w:val="120"/>
        </w:rPr>
        <w:t>0</w:t>
      </w:r>
      <w:r>
        <w:rPr>
          <w:rFonts w:ascii="Times New Roman"/>
          <w:i/>
          <w:w w:val="120"/>
          <w:position w:val="-2"/>
          <w:sz w:val="16"/>
        </w:rPr>
        <w:t>F</w:t>
      </w:r>
      <w:r>
        <w:rPr>
          <w:rFonts w:ascii="Times New Roman"/>
          <w:i/>
          <w:spacing w:val="43"/>
          <w:w w:val="120"/>
          <w:position w:val="-2"/>
          <w:sz w:val="16"/>
        </w:rPr>
        <w:t xml:space="preserve"> </w:t>
      </w:r>
      <w:r>
        <w:rPr>
          <w:rFonts w:ascii="Times New Roman"/>
          <w:w w:val="135"/>
        </w:rPr>
        <w:t>=</w:t>
      </w:r>
    </w:p>
    <w:p w14:paraId="40D9EF58" w14:textId="77777777" w:rsidR="00A46697" w:rsidRDefault="005748F0">
      <w:pPr>
        <w:spacing w:before="379"/>
        <w:ind w:left="20"/>
        <w:rPr>
          <w:rFonts w:ascii="Times New Roman" w:eastAsia="Times New Roman" w:hAnsi="Times New Roman" w:cs="Times New Roman"/>
        </w:rPr>
      </w:pPr>
      <w:r>
        <w:rPr>
          <w:w w:val="255"/>
        </w:rPr>
        <w:br w:type="column"/>
      </w:r>
      <w:proofErr w:type="gramStart"/>
      <w:r>
        <w:rPr>
          <w:rFonts w:ascii="Times New Roman"/>
          <w:w w:val="255"/>
        </w:rPr>
        <w:lastRenderedPageBreak/>
        <w:t>s</w:t>
      </w:r>
      <w:proofErr w:type="gramEnd"/>
    </w:p>
    <w:p w14:paraId="03BFDF96" w14:textId="77777777" w:rsidR="00A46697" w:rsidRDefault="0038548A">
      <w:pPr>
        <w:spacing w:before="30"/>
        <w:ind w:left="238"/>
        <w:rPr>
          <w:rFonts w:ascii="Times New Roman" w:eastAsia="Times New Roman" w:hAnsi="Times New Roman" w:cs="Times New Roman"/>
        </w:rPr>
      </w:pPr>
      <w:r>
        <w:pict w14:anchorId="4BBB3E9B">
          <v:group id="_x0000_s2079" style="position:absolute;left:0;text-align:left;margin-left:256.1pt;margin-top:-2.55pt;width:165.2pt;height:.1pt;z-index:-45400;mso-position-horizontal-relative:page" coordorigin="5122,-52" coordsize="3304,2">
            <v:shape id="_x0000_s2080" style="position:absolute;left:5122;top:-52;width:3304;height:2" coordorigin="5122,-52" coordsize="3304,0" path="m5122,-52l8426,-52e" filled="f" strokeweight="5537emu">
              <v:path arrowok="t"/>
            </v:shape>
            <w10:wrap anchorx="page"/>
          </v:group>
        </w:pict>
      </w:r>
      <w:r>
        <w:pict w14:anchorId="695DB053">
          <v:shape id="_x0000_s2078" type="#_x0000_t202" style="position:absolute;left:0;text-align:left;margin-left:262.3pt;margin-top:13.35pt;width:4.8pt;height:8pt;z-index:-45280;mso-position-horizontal-relative:page" filled="f" stroked="f">
            <v:textbox inset="0,0,0,0">
              <w:txbxContent>
                <w:p w14:paraId="09F30D2E" w14:textId="77777777" w:rsidR="00655B41" w:rsidRDefault="00655B41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Times New Roman"/>
                      <w:i/>
                      <w:w w:val="135"/>
                      <w:sz w:val="16"/>
                    </w:rPr>
                    <w:t>x</w:t>
                  </w:r>
                  <w:proofErr w:type="gramEnd"/>
                </w:p>
              </w:txbxContent>
            </v:textbox>
            <w10:wrap anchorx="page"/>
          </v:shape>
        </w:pict>
      </w:r>
      <w:r w:rsidR="005748F0">
        <w:rPr>
          <w:rFonts w:ascii="メイリオ"/>
          <w:i/>
          <w:spacing w:val="6"/>
        </w:rPr>
        <w:t>0</w:t>
      </w:r>
      <w:r w:rsidR="005748F0">
        <w:rPr>
          <w:rFonts w:ascii="Times New Roman"/>
          <w:spacing w:val="5"/>
          <w:position w:val="6"/>
          <w:sz w:val="16"/>
        </w:rPr>
        <w:t>2</w:t>
      </w:r>
      <w:r w:rsidR="005748F0">
        <w:rPr>
          <w:rFonts w:ascii="Times New Roman"/>
          <w:spacing w:val="5"/>
        </w:rPr>
        <w:t>(</w:t>
      </w:r>
    </w:p>
    <w:p w14:paraId="72F12C78" w14:textId="77777777" w:rsidR="00A46697" w:rsidRDefault="005748F0">
      <w:pPr>
        <w:pStyle w:val="BodyText"/>
        <w:tabs>
          <w:tab w:val="left" w:pos="591"/>
        </w:tabs>
        <w:spacing w:before="611"/>
        <w:ind w:left="-16"/>
        <w:rPr>
          <w:rFonts w:cs="Times New Roman"/>
        </w:rPr>
      </w:pPr>
      <w:r>
        <w:br w:type="column"/>
      </w:r>
      <w:r>
        <w:rPr>
          <w:w w:val="99"/>
          <w:u w:val="single" w:color="000000"/>
        </w:rPr>
        <w:lastRenderedPageBreak/>
        <w:t xml:space="preserve"> </w:t>
      </w:r>
      <w:r>
        <w:rPr>
          <w:u w:val="single" w:color="000000"/>
        </w:rPr>
        <w:t xml:space="preserve"> </w:t>
      </w:r>
      <w:r>
        <w:rPr>
          <w:spacing w:val="-25"/>
          <w:u w:val="single" w:color="000000"/>
        </w:rPr>
        <w:t xml:space="preserve"> </w:t>
      </w:r>
      <w:r>
        <w:rPr>
          <w:w w:val="99"/>
          <w:u w:val="single" w:color="000000"/>
        </w:rPr>
        <w:t xml:space="preserve">100 </w:t>
      </w:r>
      <w:r>
        <w:rPr>
          <w:u w:val="single" w:color="000000"/>
        </w:rPr>
        <w:tab/>
      </w:r>
    </w:p>
    <w:p w14:paraId="2943F387" w14:textId="77777777" w:rsidR="00A46697" w:rsidRDefault="005748F0">
      <w:pPr>
        <w:spacing w:before="44"/>
        <w:ind w:left="-16"/>
        <w:rPr>
          <w:rFonts w:ascii="Times New Roman" w:eastAsia="Times New Roman" w:hAnsi="Times New Roman" w:cs="Times New Roman"/>
          <w:sz w:val="16"/>
          <w:szCs w:val="16"/>
        </w:rPr>
      </w:pPr>
      <w:proofErr w:type="spellStart"/>
      <w:proofErr w:type="gramStart"/>
      <w:r>
        <w:rPr>
          <w:rFonts w:ascii="Times New Roman"/>
          <w:i/>
          <w:w w:val="110"/>
        </w:rPr>
        <w:t>irr</w:t>
      </w:r>
      <w:r>
        <w:rPr>
          <w:rFonts w:ascii="Times New Roman"/>
          <w:i/>
          <w:spacing w:val="1"/>
          <w:w w:val="110"/>
        </w:rPr>
        <w:t>ad</w:t>
      </w:r>
      <w:proofErr w:type="spellEnd"/>
      <w:proofErr w:type="gramEnd"/>
      <w:r>
        <w:rPr>
          <w:rFonts w:ascii="Times New Roman"/>
          <w:spacing w:val="1"/>
          <w:w w:val="110"/>
          <w:position w:val="-2"/>
          <w:sz w:val="16"/>
        </w:rPr>
        <w:t>0</w:t>
      </w:r>
    </w:p>
    <w:p w14:paraId="2EE2464E" w14:textId="77777777" w:rsidR="00A46697" w:rsidRDefault="005748F0">
      <w:pPr>
        <w:spacing w:before="662"/>
        <w:ind w:left="-17"/>
        <w:rPr>
          <w:rFonts w:ascii="メイリオ" w:eastAsia="メイリオ" w:hAnsi="メイリオ" w:cs="メイリオ"/>
        </w:rPr>
      </w:pPr>
      <w:r>
        <w:rPr>
          <w:w w:val="120"/>
        </w:rPr>
        <w:br w:type="column"/>
      </w:r>
      <w:r>
        <w:rPr>
          <w:rFonts w:ascii="Times New Roman"/>
          <w:w w:val="120"/>
        </w:rPr>
        <w:lastRenderedPageBreak/>
        <w:t>)</w:t>
      </w:r>
      <w:r>
        <w:rPr>
          <w:rFonts w:ascii="Times New Roman"/>
          <w:w w:val="120"/>
          <w:position w:val="6"/>
          <w:sz w:val="16"/>
        </w:rPr>
        <w:t>2</w:t>
      </w:r>
      <w:r>
        <w:rPr>
          <w:rFonts w:ascii="Times New Roman"/>
          <w:spacing w:val="11"/>
          <w:w w:val="120"/>
          <w:position w:val="6"/>
          <w:sz w:val="16"/>
        </w:rPr>
        <w:t xml:space="preserve"> </w:t>
      </w:r>
      <w:r>
        <w:rPr>
          <w:rFonts w:ascii="Times New Roman"/>
          <w:w w:val="120"/>
        </w:rPr>
        <w:t>+</w:t>
      </w:r>
      <w:r>
        <w:rPr>
          <w:rFonts w:ascii="Times New Roman"/>
          <w:spacing w:val="-16"/>
          <w:w w:val="120"/>
        </w:rPr>
        <w:t xml:space="preserve"> </w:t>
      </w:r>
      <w:r>
        <w:rPr>
          <w:rFonts w:ascii="メイリオ"/>
          <w:i/>
          <w:spacing w:val="5"/>
          <w:w w:val="120"/>
        </w:rPr>
        <w:t>0</w:t>
      </w:r>
      <w:r>
        <w:rPr>
          <w:rFonts w:ascii="Times New Roman"/>
          <w:spacing w:val="4"/>
          <w:w w:val="120"/>
          <w:position w:val="6"/>
          <w:sz w:val="16"/>
        </w:rPr>
        <w:t>2</w:t>
      </w:r>
      <w:r>
        <w:rPr>
          <w:rFonts w:ascii="Times New Roman"/>
          <w:spacing w:val="4"/>
          <w:w w:val="120"/>
        </w:rPr>
        <w:t>(</w:t>
      </w:r>
      <w:r>
        <w:rPr>
          <w:rFonts w:ascii="メイリオ"/>
          <w:i/>
          <w:spacing w:val="2"/>
          <w:w w:val="120"/>
        </w:rPr>
        <w:t>-</w:t>
      </w:r>
    </w:p>
    <w:p w14:paraId="39AFE405" w14:textId="77777777" w:rsidR="00A46697" w:rsidRDefault="005748F0">
      <w:pPr>
        <w:spacing w:before="514" w:line="387" w:lineRule="exact"/>
        <w:ind w:left="-16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br w:type="column"/>
      </w:r>
      <w:r>
        <w:rPr>
          <w:rFonts w:ascii="Times New Roman" w:eastAsia="Times New Roman" w:hAnsi="Times New Roman" w:cs="Times New Roman"/>
          <w:u w:val="single" w:color="000000"/>
        </w:rPr>
        <w:lastRenderedPageBreak/>
        <w:t>100</w:t>
      </w:r>
      <w:r>
        <w:rPr>
          <w:rFonts w:ascii="Times New Roman" w:eastAsia="Times New Roman" w:hAnsi="Times New Roman" w:cs="Times New Roman"/>
          <w:spacing w:val="7"/>
          <w:u w:val="single" w:color="000000"/>
        </w:rPr>
        <w:t xml:space="preserve"> </w:t>
      </w:r>
      <w:r>
        <w:rPr>
          <w:rFonts w:ascii="メイリオ" w:eastAsia="メイリオ" w:hAnsi="メイリオ" w:cs="メイリオ"/>
          <w:i/>
          <w:u w:val="single" w:color="000000"/>
        </w:rPr>
        <w:t>⇥</w:t>
      </w:r>
      <w:r>
        <w:rPr>
          <w:rFonts w:ascii="メイリオ" w:eastAsia="メイリオ" w:hAnsi="メイリオ" w:cs="メイリオ"/>
          <w:i/>
          <w:spacing w:val="-11"/>
          <w:u w:val="single" w:color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u w:val="single" w:color="000000"/>
        </w:rPr>
        <w:t>i</w:t>
      </w:r>
      <w:r>
        <w:rPr>
          <w:rFonts w:ascii="Times New Roman" w:eastAsia="Times New Roman" w:hAnsi="Times New Roman" w:cs="Times New Roman"/>
          <w:i/>
          <w:spacing w:val="5"/>
          <w:u w:val="single" w:color="000000"/>
        </w:rPr>
        <w:t>rr</w:t>
      </w:r>
      <w:r>
        <w:rPr>
          <w:rFonts w:ascii="Times New Roman" w:eastAsia="Times New Roman" w:hAnsi="Times New Roman" w:cs="Times New Roman"/>
          <w:i/>
          <w:u w:val="single" w:color="000000"/>
        </w:rPr>
        <w:t>ad</w:t>
      </w:r>
      <w:proofErr w:type="spellEnd"/>
      <w:r>
        <w:rPr>
          <w:rFonts w:ascii="Times New Roman" w:eastAsia="Times New Roman" w:hAnsi="Times New Roman" w:cs="Times New Roman"/>
          <w:i/>
          <w:position w:val="-2"/>
          <w:sz w:val="16"/>
          <w:szCs w:val="16"/>
          <w:u w:val="single" w:color="000000"/>
        </w:rPr>
        <w:t>t</w:t>
      </w:r>
    </w:p>
    <w:p w14:paraId="2BCB6ACF" w14:textId="77777777" w:rsidR="00A46697" w:rsidRDefault="0038548A">
      <w:pPr>
        <w:spacing w:line="265" w:lineRule="exact"/>
        <w:ind w:left="250" w:right="263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4A424F32">
          <v:shape id="_x0000_s2077" type="#_x0000_t202" style="position:absolute;left:0;text-align:left;margin-left:392.1pt;margin-top:7.95pt;width:4.25pt;height:8pt;z-index:-45232;mso-position-horizontal-relative:page" filled="f" stroked="f">
            <v:textbox inset="0,0,0,0">
              <w:txbxContent>
                <w:p w14:paraId="4EB47EA6" w14:textId="77777777" w:rsidR="00655B41" w:rsidRDefault="00655B41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w w:val="105"/>
                      <w:sz w:val="16"/>
                    </w:rPr>
                    <w:t>0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 w:rsidR="005748F0">
        <w:rPr>
          <w:rFonts w:ascii="Times New Roman"/>
          <w:i/>
          <w:w w:val="110"/>
        </w:rPr>
        <w:t>i</w:t>
      </w:r>
      <w:r w:rsidR="005748F0">
        <w:rPr>
          <w:rFonts w:ascii="Times New Roman"/>
          <w:i/>
          <w:spacing w:val="5"/>
          <w:w w:val="110"/>
        </w:rPr>
        <w:t>rr</w:t>
      </w:r>
      <w:r w:rsidR="005748F0">
        <w:rPr>
          <w:rFonts w:ascii="Times New Roman"/>
          <w:i/>
          <w:w w:val="110"/>
        </w:rPr>
        <w:t>ad</w:t>
      </w:r>
      <w:proofErr w:type="spellEnd"/>
      <w:proofErr w:type="gramEnd"/>
      <w:r w:rsidR="005748F0">
        <w:rPr>
          <w:rFonts w:ascii="Times New Roman"/>
          <w:w w:val="110"/>
          <w:position w:val="8"/>
          <w:sz w:val="16"/>
        </w:rPr>
        <w:t>2</w:t>
      </w:r>
    </w:p>
    <w:p w14:paraId="35CD5C9E" w14:textId="77777777" w:rsidR="00A46697" w:rsidRDefault="005748F0">
      <w:pPr>
        <w:tabs>
          <w:tab w:val="left" w:pos="2099"/>
        </w:tabs>
        <w:spacing w:before="755"/>
        <w:ind w:left="-7"/>
        <w:rPr>
          <w:rFonts w:ascii="Times New Roman" w:eastAsia="Times New Roman" w:hAnsi="Times New Roman" w:cs="Times New Roman"/>
        </w:rPr>
      </w:pPr>
      <w:r>
        <w:rPr>
          <w:w w:val="105"/>
        </w:rPr>
        <w:br w:type="column"/>
      </w:r>
      <w:r>
        <w:rPr>
          <w:rFonts w:ascii="Times New Roman"/>
          <w:w w:val="105"/>
        </w:rPr>
        <w:lastRenderedPageBreak/>
        <w:t>)</w:t>
      </w:r>
      <w:r>
        <w:rPr>
          <w:rFonts w:ascii="Times New Roman"/>
          <w:w w:val="105"/>
          <w:position w:val="6"/>
          <w:sz w:val="16"/>
        </w:rPr>
        <w:t>2</w:t>
      </w:r>
      <w:r>
        <w:rPr>
          <w:rFonts w:ascii="Times New Roman"/>
          <w:w w:val="105"/>
          <w:position w:val="6"/>
          <w:sz w:val="16"/>
        </w:rPr>
        <w:tab/>
      </w:r>
      <w:r>
        <w:rPr>
          <w:rFonts w:ascii="Times New Roman"/>
          <w:w w:val="110"/>
        </w:rPr>
        <w:t>(4.4)</w:t>
      </w:r>
    </w:p>
    <w:p w14:paraId="2266F5F0" w14:textId="77777777" w:rsidR="00A46697" w:rsidRDefault="00A46697">
      <w:pPr>
        <w:rPr>
          <w:rFonts w:ascii="Times New Roman" w:eastAsia="Times New Roman" w:hAnsi="Times New Roman" w:cs="Times New Roman"/>
        </w:rPr>
        <w:sectPr w:rsidR="00A46697">
          <w:type w:val="continuous"/>
          <w:pgSz w:w="12240" w:h="15840"/>
          <w:pgMar w:top="1500" w:right="1320" w:bottom="280" w:left="1340" w:header="720" w:footer="720" w:gutter="0"/>
          <w:cols w:num="6" w:space="720" w:equalWidth="0">
            <w:col w:w="3504" w:space="40"/>
            <w:col w:w="554" w:space="40"/>
            <w:col w:w="592" w:space="40"/>
            <w:col w:w="912" w:space="40"/>
            <w:col w:w="1153" w:space="40"/>
            <w:col w:w="2665"/>
          </w:cols>
        </w:sectPr>
      </w:pPr>
    </w:p>
    <w:p w14:paraId="62F5B82D" w14:textId="77777777" w:rsidR="00A46697" w:rsidRDefault="0038548A">
      <w:pPr>
        <w:pStyle w:val="BodyText"/>
        <w:spacing w:before="11" w:line="480" w:lineRule="exact"/>
        <w:ind w:right="119"/>
        <w:jc w:val="both"/>
      </w:pPr>
      <w:r>
        <w:lastRenderedPageBreak/>
        <w:pict w14:anchorId="6CE51258">
          <v:shape id="_x0000_s2076" type="#_x0000_t202" style="position:absolute;left:0;text-align:left;margin-left:333.15pt;margin-top:-14pt;width:4.2pt;height:8pt;z-index:-45256;mso-position-horizontal-relative:page" filled="f" stroked="f">
            <v:textbox inset="0,0,0,0">
              <w:txbxContent>
                <w:p w14:paraId="22EB9CEA" w14:textId="77777777" w:rsidR="00655B41" w:rsidRDefault="00655B41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Times New Roman"/>
                      <w:i/>
                      <w:w w:val="115"/>
                      <w:sz w:val="16"/>
                    </w:rPr>
                    <w:t>y</w:t>
                  </w:r>
                  <w:proofErr w:type="gramEnd"/>
                </w:p>
              </w:txbxContent>
            </v:textbox>
            <w10:wrap anchorx="page"/>
          </v:shape>
        </w:pict>
      </w:r>
      <w:proofErr w:type="gramStart"/>
      <w:r w:rsidR="005748F0">
        <w:rPr>
          <w:w w:val="110"/>
        </w:rPr>
        <w:t>where</w:t>
      </w:r>
      <w:proofErr w:type="gramEnd"/>
      <w:r w:rsidR="005748F0">
        <w:rPr>
          <w:spacing w:val="-7"/>
          <w:w w:val="110"/>
        </w:rPr>
        <w:t xml:space="preserve"> </w:t>
      </w:r>
      <w:r w:rsidR="005748F0">
        <w:rPr>
          <w:rFonts w:ascii="メイリオ"/>
          <w:i/>
          <w:w w:val="110"/>
        </w:rPr>
        <w:t>0</w:t>
      </w:r>
      <w:r w:rsidR="005748F0">
        <w:rPr>
          <w:i/>
          <w:w w:val="110"/>
          <w:position w:val="-2"/>
          <w:sz w:val="16"/>
        </w:rPr>
        <w:t>x</w:t>
      </w:r>
      <w:r w:rsidR="005748F0">
        <w:rPr>
          <w:i/>
          <w:spacing w:val="18"/>
          <w:w w:val="110"/>
          <w:position w:val="-2"/>
          <w:sz w:val="16"/>
        </w:rPr>
        <w:t xml:space="preserve"> </w:t>
      </w:r>
      <w:r w:rsidR="005748F0">
        <w:rPr>
          <w:w w:val="110"/>
        </w:rPr>
        <w:t>is</w:t>
      </w:r>
      <w:r w:rsidR="005748F0">
        <w:rPr>
          <w:spacing w:val="-6"/>
          <w:w w:val="110"/>
        </w:rPr>
        <w:t xml:space="preserve"> </w:t>
      </w:r>
      <w:r w:rsidR="005748F0">
        <w:rPr>
          <w:w w:val="110"/>
        </w:rPr>
        <w:t>the</w:t>
      </w:r>
      <w:r w:rsidR="005748F0">
        <w:rPr>
          <w:spacing w:val="-7"/>
          <w:w w:val="110"/>
        </w:rPr>
        <w:t xml:space="preserve"> </w:t>
      </w:r>
      <w:r w:rsidR="005748F0">
        <w:rPr>
          <w:w w:val="110"/>
        </w:rPr>
        <w:t>precision</w:t>
      </w:r>
      <w:r w:rsidR="005748F0">
        <w:rPr>
          <w:spacing w:val="-6"/>
          <w:w w:val="110"/>
        </w:rPr>
        <w:t xml:space="preserve"> </w:t>
      </w:r>
      <w:r w:rsidR="005748F0">
        <w:rPr>
          <w:w w:val="110"/>
        </w:rPr>
        <w:t>of</w:t>
      </w:r>
      <w:r w:rsidR="005748F0">
        <w:rPr>
          <w:spacing w:val="-6"/>
          <w:w w:val="110"/>
        </w:rPr>
        <w:t xml:space="preserve"> </w:t>
      </w:r>
      <w:proofErr w:type="spellStart"/>
      <w:r w:rsidR="005748F0">
        <w:rPr>
          <w:i/>
          <w:spacing w:val="1"/>
          <w:w w:val="110"/>
        </w:rPr>
        <w:t>irr</w:t>
      </w:r>
      <w:r w:rsidR="005748F0">
        <w:rPr>
          <w:i/>
          <w:spacing w:val="2"/>
          <w:w w:val="110"/>
        </w:rPr>
        <w:t>ad</w:t>
      </w:r>
      <w:proofErr w:type="spellEnd"/>
      <w:r w:rsidR="005748F0">
        <w:rPr>
          <w:i/>
          <w:spacing w:val="1"/>
          <w:w w:val="110"/>
          <w:position w:val="-2"/>
          <w:sz w:val="16"/>
        </w:rPr>
        <w:t>t</w:t>
      </w:r>
      <w:r w:rsidR="005748F0">
        <w:rPr>
          <w:i/>
          <w:spacing w:val="18"/>
          <w:w w:val="110"/>
          <w:position w:val="-2"/>
          <w:sz w:val="16"/>
        </w:rPr>
        <w:t xml:space="preserve"> </w:t>
      </w:r>
      <w:r w:rsidR="005748F0">
        <w:rPr>
          <w:w w:val="110"/>
        </w:rPr>
        <w:t>and</w:t>
      </w:r>
      <w:r w:rsidR="005748F0">
        <w:rPr>
          <w:spacing w:val="-7"/>
          <w:w w:val="110"/>
        </w:rPr>
        <w:t xml:space="preserve"> </w:t>
      </w:r>
      <w:r w:rsidR="005748F0">
        <w:rPr>
          <w:rFonts w:ascii="メイリオ"/>
          <w:i/>
          <w:w w:val="110"/>
        </w:rPr>
        <w:t>0</w:t>
      </w:r>
      <w:r w:rsidR="005748F0">
        <w:rPr>
          <w:i/>
          <w:w w:val="110"/>
          <w:position w:val="-2"/>
          <w:sz w:val="16"/>
        </w:rPr>
        <w:t>y</w:t>
      </w:r>
      <w:r w:rsidR="005748F0">
        <w:rPr>
          <w:i/>
          <w:spacing w:val="23"/>
          <w:w w:val="110"/>
          <w:position w:val="-2"/>
          <w:sz w:val="16"/>
        </w:rPr>
        <w:t xml:space="preserve"> </w:t>
      </w:r>
      <w:r w:rsidR="005748F0">
        <w:rPr>
          <w:w w:val="110"/>
        </w:rPr>
        <w:t>is</w:t>
      </w:r>
      <w:r w:rsidR="005748F0">
        <w:rPr>
          <w:spacing w:val="-6"/>
          <w:w w:val="110"/>
        </w:rPr>
        <w:t xml:space="preserve"> </w:t>
      </w:r>
      <w:r w:rsidR="005748F0">
        <w:rPr>
          <w:w w:val="110"/>
        </w:rPr>
        <w:t>the</w:t>
      </w:r>
      <w:r w:rsidR="005748F0">
        <w:rPr>
          <w:spacing w:val="-7"/>
          <w:w w:val="110"/>
        </w:rPr>
        <w:t xml:space="preserve"> </w:t>
      </w:r>
      <w:r w:rsidR="005748F0">
        <w:rPr>
          <w:w w:val="110"/>
        </w:rPr>
        <w:t>precision</w:t>
      </w:r>
      <w:r w:rsidR="005748F0">
        <w:rPr>
          <w:spacing w:val="-6"/>
          <w:w w:val="110"/>
        </w:rPr>
        <w:t xml:space="preserve"> </w:t>
      </w:r>
      <w:r w:rsidR="005748F0">
        <w:rPr>
          <w:w w:val="110"/>
        </w:rPr>
        <w:t>of</w:t>
      </w:r>
      <w:r w:rsidR="005748F0">
        <w:rPr>
          <w:spacing w:val="-6"/>
          <w:w w:val="110"/>
        </w:rPr>
        <w:t xml:space="preserve"> </w:t>
      </w:r>
      <w:proofErr w:type="spellStart"/>
      <w:r w:rsidR="005748F0">
        <w:rPr>
          <w:i/>
          <w:spacing w:val="2"/>
          <w:w w:val="110"/>
        </w:rPr>
        <w:t>irr</w:t>
      </w:r>
      <w:r w:rsidR="005748F0">
        <w:rPr>
          <w:i/>
          <w:spacing w:val="3"/>
          <w:w w:val="110"/>
        </w:rPr>
        <w:t>ad</w:t>
      </w:r>
      <w:proofErr w:type="spellEnd"/>
      <w:r w:rsidR="005748F0">
        <w:rPr>
          <w:spacing w:val="3"/>
          <w:w w:val="110"/>
          <w:position w:val="-2"/>
          <w:sz w:val="16"/>
        </w:rPr>
        <w:t>0</w:t>
      </w:r>
      <w:r w:rsidR="005748F0">
        <w:rPr>
          <w:spacing w:val="3"/>
          <w:w w:val="110"/>
        </w:rPr>
        <w:t>,</w:t>
      </w:r>
      <w:r w:rsidR="005748F0">
        <w:rPr>
          <w:spacing w:val="-7"/>
          <w:w w:val="110"/>
        </w:rPr>
        <w:t xml:space="preserve"> </w:t>
      </w:r>
      <w:r w:rsidR="005748F0">
        <w:rPr>
          <w:spacing w:val="-3"/>
          <w:w w:val="110"/>
        </w:rPr>
        <w:t>w</w:t>
      </w:r>
      <w:r w:rsidR="005748F0">
        <w:rPr>
          <w:spacing w:val="-2"/>
          <w:w w:val="110"/>
        </w:rPr>
        <w:t>h</w:t>
      </w:r>
      <w:r w:rsidR="005748F0">
        <w:rPr>
          <w:spacing w:val="-3"/>
          <w:w w:val="110"/>
        </w:rPr>
        <w:t>ic</w:t>
      </w:r>
      <w:r w:rsidR="005748F0">
        <w:rPr>
          <w:spacing w:val="-2"/>
          <w:w w:val="110"/>
        </w:rPr>
        <w:t>h</w:t>
      </w:r>
      <w:r w:rsidR="005748F0">
        <w:rPr>
          <w:spacing w:val="-6"/>
          <w:w w:val="110"/>
        </w:rPr>
        <w:t xml:space="preserve"> </w:t>
      </w:r>
      <w:r w:rsidR="005748F0">
        <w:rPr>
          <w:w w:val="110"/>
        </w:rPr>
        <w:t>will</w:t>
      </w:r>
      <w:r w:rsidR="005748F0">
        <w:rPr>
          <w:spacing w:val="-6"/>
          <w:w w:val="110"/>
        </w:rPr>
        <w:t xml:space="preserve"> </w:t>
      </w:r>
      <w:r w:rsidR="005748F0">
        <w:rPr>
          <w:spacing w:val="3"/>
          <w:w w:val="110"/>
        </w:rPr>
        <w:t>be</w:t>
      </w:r>
      <w:r w:rsidR="005748F0">
        <w:rPr>
          <w:spacing w:val="-7"/>
          <w:w w:val="110"/>
        </w:rPr>
        <w:t xml:space="preserve"> </w:t>
      </w:r>
      <w:r w:rsidR="005748F0">
        <w:rPr>
          <w:spacing w:val="-2"/>
          <w:w w:val="110"/>
        </w:rPr>
        <w:t>i</w:t>
      </w:r>
      <w:r w:rsidR="005748F0">
        <w:rPr>
          <w:spacing w:val="-1"/>
          <w:w w:val="110"/>
        </w:rPr>
        <w:t>d</w:t>
      </w:r>
      <w:r w:rsidR="005748F0">
        <w:rPr>
          <w:spacing w:val="-2"/>
          <w:w w:val="110"/>
        </w:rPr>
        <w:t>e</w:t>
      </w:r>
      <w:r w:rsidR="005748F0">
        <w:rPr>
          <w:spacing w:val="-1"/>
          <w:w w:val="110"/>
        </w:rPr>
        <w:t>nt</w:t>
      </w:r>
      <w:r w:rsidR="005748F0">
        <w:rPr>
          <w:spacing w:val="-2"/>
          <w:w w:val="110"/>
        </w:rPr>
        <w:t>ical</w:t>
      </w:r>
      <w:r w:rsidR="005748F0">
        <w:rPr>
          <w:spacing w:val="-6"/>
          <w:w w:val="110"/>
        </w:rPr>
        <w:t xml:space="preserve"> </w:t>
      </w:r>
      <w:r w:rsidR="005748F0">
        <w:rPr>
          <w:w w:val="110"/>
        </w:rPr>
        <w:t>in</w:t>
      </w:r>
      <w:r w:rsidR="005748F0">
        <w:rPr>
          <w:spacing w:val="-6"/>
          <w:w w:val="110"/>
        </w:rPr>
        <w:t xml:space="preserve"> </w:t>
      </w:r>
      <w:r w:rsidR="005748F0">
        <w:rPr>
          <w:w w:val="110"/>
        </w:rPr>
        <w:t>this</w:t>
      </w:r>
      <w:r w:rsidR="005748F0">
        <w:rPr>
          <w:spacing w:val="27"/>
        </w:rPr>
        <w:t xml:space="preserve"> </w:t>
      </w:r>
      <w:r w:rsidR="005748F0">
        <w:rPr>
          <w:w w:val="110"/>
        </w:rPr>
        <w:t>case</w:t>
      </w:r>
      <w:r w:rsidR="005748F0">
        <w:rPr>
          <w:spacing w:val="3"/>
          <w:w w:val="110"/>
        </w:rPr>
        <w:t xml:space="preserve"> </w:t>
      </w:r>
      <w:r w:rsidR="005748F0">
        <w:rPr>
          <w:w w:val="110"/>
        </w:rPr>
        <w:t>since</w:t>
      </w:r>
      <w:r w:rsidR="005748F0">
        <w:rPr>
          <w:spacing w:val="3"/>
          <w:w w:val="110"/>
        </w:rPr>
        <w:t xml:space="preserve"> </w:t>
      </w:r>
      <w:r w:rsidR="005748F0">
        <w:rPr>
          <w:w w:val="110"/>
        </w:rPr>
        <w:t>Equation</w:t>
      </w:r>
      <w:r w:rsidR="005748F0">
        <w:rPr>
          <w:spacing w:val="3"/>
          <w:w w:val="110"/>
        </w:rPr>
        <w:t xml:space="preserve"> </w:t>
      </w:r>
      <w:r w:rsidR="005748F0">
        <w:rPr>
          <w:w w:val="110"/>
        </w:rPr>
        <w:t>4.1</w:t>
      </w:r>
      <w:r w:rsidR="005748F0">
        <w:rPr>
          <w:spacing w:val="4"/>
          <w:w w:val="110"/>
        </w:rPr>
        <w:t xml:space="preserve"> </w:t>
      </w:r>
      <w:r w:rsidR="005748F0">
        <w:rPr>
          <w:w w:val="110"/>
        </w:rPr>
        <w:t>refers</w:t>
      </w:r>
      <w:r w:rsidR="005748F0">
        <w:rPr>
          <w:spacing w:val="3"/>
          <w:w w:val="110"/>
        </w:rPr>
        <w:t xml:space="preserve"> </w:t>
      </w:r>
      <w:r w:rsidR="005748F0">
        <w:rPr>
          <w:w w:val="110"/>
        </w:rPr>
        <w:t>to</w:t>
      </w:r>
      <w:r w:rsidR="005748F0">
        <w:rPr>
          <w:spacing w:val="3"/>
          <w:w w:val="110"/>
        </w:rPr>
        <w:t xml:space="preserve"> </w:t>
      </w:r>
      <w:r w:rsidR="005748F0">
        <w:rPr>
          <w:w w:val="110"/>
        </w:rPr>
        <w:t>a</w:t>
      </w:r>
      <w:r w:rsidR="005748F0">
        <w:rPr>
          <w:spacing w:val="4"/>
          <w:w w:val="110"/>
        </w:rPr>
        <w:t xml:space="preserve"> </w:t>
      </w:r>
      <w:r w:rsidR="005748F0">
        <w:rPr>
          <w:w w:val="110"/>
        </w:rPr>
        <w:t>single</w:t>
      </w:r>
      <w:r w:rsidR="005748F0">
        <w:rPr>
          <w:spacing w:val="3"/>
          <w:w w:val="110"/>
        </w:rPr>
        <w:t xml:space="preserve"> </w:t>
      </w:r>
      <w:r w:rsidR="005748F0">
        <w:rPr>
          <w:w w:val="110"/>
        </w:rPr>
        <w:t>emission</w:t>
      </w:r>
      <w:r w:rsidR="005748F0">
        <w:rPr>
          <w:spacing w:val="3"/>
          <w:w w:val="110"/>
        </w:rPr>
        <w:t xml:space="preserve"> </w:t>
      </w:r>
      <w:r w:rsidR="005748F0">
        <w:rPr>
          <w:w w:val="110"/>
        </w:rPr>
        <w:t>line.</w:t>
      </w:r>
      <w:r w:rsidR="005748F0">
        <w:rPr>
          <w:spacing w:val="41"/>
          <w:w w:val="110"/>
        </w:rPr>
        <w:t xml:space="preserve"> </w:t>
      </w:r>
      <w:r w:rsidR="005748F0">
        <w:rPr>
          <w:w w:val="110"/>
        </w:rPr>
        <w:t>This</w:t>
      </w:r>
      <w:r w:rsidR="005748F0">
        <w:rPr>
          <w:spacing w:val="3"/>
          <w:w w:val="110"/>
        </w:rPr>
        <w:t xml:space="preserve"> </w:t>
      </w:r>
      <w:r w:rsidR="005748F0">
        <w:rPr>
          <w:spacing w:val="-2"/>
          <w:w w:val="110"/>
        </w:rPr>
        <w:t>is</w:t>
      </w:r>
      <w:r w:rsidR="005748F0">
        <w:rPr>
          <w:spacing w:val="3"/>
          <w:w w:val="110"/>
        </w:rPr>
        <w:t xml:space="preserve"> </w:t>
      </w:r>
      <w:r w:rsidR="005748F0">
        <w:rPr>
          <w:w w:val="110"/>
        </w:rPr>
        <w:t>the</w:t>
      </w:r>
      <w:r w:rsidR="005748F0">
        <w:rPr>
          <w:spacing w:val="4"/>
          <w:w w:val="110"/>
        </w:rPr>
        <w:t xml:space="preserve"> </w:t>
      </w:r>
      <w:r w:rsidR="005748F0">
        <w:rPr>
          <w:spacing w:val="-2"/>
          <w:w w:val="110"/>
        </w:rPr>
        <w:t>un</w:t>
      </w:r>
      <w:r w:rsidR="005748F0">
        <w:rPr>
          <w:spacing w:val="-3"/>
          <w:w w:val="110"/>
        </w:rPr>
        <w:t>ce</w:t>
      </w:r>
      <w:r w:rsidR="005748F0">
        <w:rPr>
          <w:spacing w:val="-2"/>
          <w:w w:val="110"/>
        </w:rPr>
        <w:t>rt</w:t>
      </w:r>
      <w:r w:rsidR="005748F0">
        <w:rPr>
          <w:spacing w:val="-3"/>
          <w:w w:val="110"/>
        </w:rPr>
        <w:t>ai</w:t>
      </w:r>
      <w:r w:rsidR="005748F0">
        <w:rPr>
          <w:spacing w:val="-2"/>
          <w:w w:val="110"/>
        </w:rPr>
        <w:t>nt</w:t>
      </w:r>
      <w:r w:rsidR="005748F0">
        <w:rPr>
          <w:spacing w:val="-3"/>
          <w:w w:val="110"/>
        </w:rPr>
        <w:t>y</w:t>
      </w:r>
      <w:r w:rsidR="005748F0">
        <w:rPr>
          <w:spacing w:val="4"/>
          <w:w w:val="110"/>
        </w:rPr>
        <w:t xml:space="preserve"> </w:t>
      </w:r>
      <w:r w:rsidR="005748F0">
        <w:rPr>
          <w:w w:val="110"/>
        </w:rPr>
        <w:t>corresponding</w:t>
      </w:r>
      <w:r w:rsidR="005748F0">
        <w:rPr>
          <w:spacing w:val="3"/>
          <w:w w:val="110"/>
        </w:rPr>
        <w:t xml:space="preserve"> </w:t>
      </w:r>
      <w:r w:rsidR="005748F0">
        <w:rPr>
          <w:w w:val="110"/>
        </w:rPr>
        <w:t>to</w:t>
      </w:r>
      <w:r w:rsidR="005748F0">
        <w:rPr>
          <w:spacing w:val="34"/>
          <w:w w:val="99"/>
        </w:rPr>
        <w:t xml:space="preserve"> </w:t>
      </w:r>
      <w:proofErr w:type="spellStart"/>
      <w:r w:rsidR="005748F0">
        <w:rPr>
          <w:i/>
          <w:spacing w:val="3"/>
          <w:w w:val="110"/>
        </w:rPr>
        <w:t>d</w:t>
      </w:r>
      <w:r w:rsidR="005748F0">
        <w:rPr>
          <w:i/>
          <w:spacing w:val="2"/>
          <w:w w:val="110"/>
        </w:rPr>
        <w:t>immin</w:t>
      </w:r>
      <w:r w:rsidR="005748F0">
        <w:rPr>
          <w:i/>
          <w:spacing w:val="3"/>
          <w:w w:val="110"/>
        </w:rPr>
        <w:t>gC</w:t>
      </w:r>
      <w:r w:rsidR="005748F0">
        <w:rPr>
          <w:i/>
          <w:spacing w:val="2"/>
          <w:w w:val="110"/>
        </w:rPr>
        <w:t>ur</w:t>
      </w:r>
      <w:r w:rsidR="005748F0">
        <w:rPr>
          <w:i/>
          <w:spacing w:val="3"/>
          <w:w w:val="110"/>
        </w:rPr>
        <w:t>ve</w:t>
      </w:r>
      <w:proofErr w:type="spellEnd"/>
      <w:r w:rsidR="005748F0">
        <w:rPr>
          <w:i/>
          <w:spacing w:val="13"/>
          <w:w w:val="110"/>
        </w:rPr>
        <w:t xml:space="preserve"> </w:t>
      </w:r>
      <w:r w:rsidR="005748F0">
        <w:rPr>
          <w:w w:val="110"/>
        </w:rPr>
        <w:t>and</w:t>
      </w:r>
      <w:r w:rsidR="005748F0">
        <w:rPr>
          <w:spacing w:val="14"/>
          <w:w w:val="110"/>
        </w:rPr>
        <w:t xml:space="preserve"> </w:t>
      </w:r>
      <w:proofErr w:type="spellStart"/>
      <w:r w:rsidR="005748F0">
        <w:rPr>
          <w:i/>
          <w:spacing w:val="3"/>
          <w:w w:val="110"/>
        </w:rPr>
        <w:t>N</w:t>
      </w:r>
      <w:r w:rsidR="005748F0">
        <w:rPr>
          <w:i/>
          <w:spacing w:val="4"/>
          <w:w w:val="110"/>
        </w:rPr>
        <w:t>o</w:t>
      </w:r>
      <w:r w:rsidR="005748F0">
        <w:rPr>
          <w:i/>
          <w:spacing w:val="3"/>
          <w:w w:val="110"/>
        </w:rPr>
        <w:t>nDimmin</w:t>
      </w:r>
      <w:r w:rsidR="005748F0">
        <w:rPr>
          <w:i/>
          <w:spacing w:val="4"/>
          <w:w w:val="110"/>
        </w:rPr>
        <w:t>gC</w:t>
      </w:r>
      <w:r w:rsidR="005748F0">
        <w:rPr>
          <w:i/>
          <w:spacing w:val="3"/>
          <w:w w:val="110"/>
        </w:rPr>
        <w:t>ur</w:t>
      </w:r>
      <w:r w:rsidR="005748F0">
        <w:rPr>
          <w:i/>
          <w:spacing w:val="4"/>
          <w:w w:val="110"/>
        </w:rPr>
        <w:t>ve</w:t>
      </w:r>
      <w:proofErr w:type="spellEnd"/>
      <w:r w:rsidR="005748F0">
        <w:rPr>
          <w:spacing w:val="4"/>
          <w:w w:val="110"/>
        </w:rPr>
        <w:t>.</w:t>
      </w:r>
      <w:r w:rsidR="005748F0">
        <w:rPr>
          <w:spacing w:val="47"/>
          <w:w w:val="110"/>
        </w:rPr>
        <w:t xml:space="preserve"> </w:t>
      </w:r>
      <w:r w:rsidR="005748F0">
        <w:rPr>
          <w:w w:val="110"/>
        </w:rPr>
        <w:t>The</w:t>
      </w:r>
      <w:r w:rsidR="005748F0">
        <w:rPr>
          <w:spacing w:val="13"/>
          <w:w w:val="110"/>
        </w:rPr>
        <w:t xml:space="preserve"> </w:t>
      </w:r>
      <w:r w:rsidR="005748F0">
        <w:rPr>
          <w:w w:val="110"/>
        </w:rPr>
        <w:t>next</w:t>
      </w:r>
      <w:r w:rsidR="005748F0">
        <w:rPr>
          <w:spacing w:val="14"/>
          <w:w w:val="110"/>
        </w:rPr>
        <w:t xml:space="preserve"> </w:t>
      </w:r>
      <w:r w:rsidR="005748F0">
        <w:rPr>
          <w:w w:val="110"/>
        </w:rPr>
        <w:t>step</w:t>
      </w:r>
      <w:r w:rsidR="005748F0">
        <w:rPr>
          <w:spacing w:val="14"/>
          <w:w w:val="110"/>
        </w:rPr>
        <w:t xml:space="preserve"> </w:t>
      </w:r>
      <w:r w:rsidR="005748F0">
        <w:rPr>
          <w:w w:val="110"/>
        </w:rPr>
        <w:t>in</w:t>
      </w:r>
      <w:r w:rsidR="005748F0">
        <w:rPr>
          <w:spacing w:val="14"/>
          <w:w w:val="110"/>
        </w:rPr>
        <w:t xml:space="preserve"> </w:t>
      </w:r>
      <w:r w:rsidR="005748F0">
        <w:rPr>
          <w:w w:val="110"/>
        </w:rPr>
        <w:t>the</w:t>
      </w:r>
      <w:r w:rsidR="005748F0">
        <w:rPr>
          <w:spacing w:val="13"/>
          <w:w w:val="110"/>
        </w:rPr>
        <w:t xml:space="preserve"> </w:t>
      </w:r>
      <w:r w:rsidR="005748F0">
        <w:rPr>
          <w:w w:val="110"/>
        </w:rPr>
        <w:t>algorithm</w:t>
      </w:r>
      <w:r w:rsidR="005748F0">
        <w:rPr>
          <w:spacing w:val="14"/>
          <w:w w:val="110"/>
        </w:rPr>
        <w:t xml:space="preserve"> </w:t>
      </w:r>
      <w:r w:rsidR="005748F0">
        <w:rPr>
          <w:w w:val="110"/>
        </w:rPr>
        <w:t>(see</w:t>
      </w:r>
      <w:r w:rsidR="005748F0">
        <w:rPr>
          <w:spacing w:val="14"/>
          <w:w w:val="110"/>
        </w:rPr>
        <w:t xml:space="preserve"> </w:t>
      </w:r>
      <w:r w:rsidR="005748F0">
        <w:rPr>
          <w:w w:val="110"/>
        </w:rPr>
        <w:t>Figure</w:t>
      </w:r>
      <w:r w:rsidR="005748F0">
        <w:rPr>
          <w:spacing w:val="14"/>
          <w:w w:val="110"/>
        </w:rPr>
        <w:t xml:space="preserve"> </w:t>
      </w:r>
      <w:r w:rsidR="005748F0">
        <w:rPr>
          <w:w w:val="110"/>
        </w:rPr>
        <w:t>4.13)</w:t>
      </w:r>
      <w:r w:rsidR="005748F0">
        <w:rPr>
          <w:spacing w:val="13"/>
          <w:w w:val="110"/>
        </w:rPr>
        <w:t xml:space="preserve"> </w:t>
      </w:r>
      <w:r w:rsidR="005748F0">
        <w:rPr>
          <w:w w:val="110"/>
        </w:rPr>
        <w:t>is</w:t>
      </w:r>
      <w:r w:rsidR="005748F0">
        <w:rPr>
          <w:spacing w:val="14"/>
          <w:w w:val="110"/>
        </w:rPr>
        <w:t xml:space="preserve"> </w:t>
      </w:r>
      <w:r w:rsidR="005748F0">
        <w:rPr>
          <w:w w:val="110"/>
        </w:rPr>
        <w:t>to</w:t>
      </w:r>
      <w:r w:rsidR="005748F0">
        <w:rPr>
          <w:spacing w:val="23"/>
          <w:w w:val="99"/>
        </w:rPr>
        <w:t xml:space="preserve"> </w:t>
      </w:r>
      <w:r w:rsidR="005748F0">
        <w:rPr>
          <w:w w:val="110"/>
        </w:rPr>
        <w:t xml:space="preserve">scale the </w:t>
      </w:r>
      <w:proofErr w:type="spellStart"/>
      <w:r w:rsidR="005748F0">
        <w:rPr>
          <w:i/>
          <w:spacing w:val="3"/>
          <w:w w:val="110"/>
        </w:rPr>
        <w:t>N</w:t>
      </w:r>
      <w:r w:rsidR="005748F0">
        <w:rPr>
          <w:i/>
          <w:spacing w:val="4"/>
          <w:w w:val="110"/>
        </w:rPr>
        <w:t>o</w:t>
      </w:r>
      <w:r w:rsidR="005748F0">
        <w:rPr>
          <w:i/>
          <w:spacing w:val="3"/>
          <w:w w:val="110"/>
        </w:rPr>
        <w:t>nDimmin</w:t>
      </w:r>
      <w:r w:rsidR="005748F0">
        <w:rPr>
          <w:i/>
          <w:spacing w:val="4"/>
          <w:w w:val="110"/>
        </w:rPr>
        <w:t>gC</w:t>
      </w:r>
      <w:r w:rsidR="005748F0">
        <w:rPr>
          <w:i/>
          <w:spacing w:val="3"/>
          <w:w w:val="110"/>
        </w:rPr>
        <w:t>ur</w:t>
      </w:r>
      <w:r w:rsidR="005748F0">
        <w:rPr>
          <w:i/>
          <w:spacing w:val="4"/>
          <w:w w:val="110"/>
        </w:rPr>
        <w:t>ve</w:t>
      </w:r>
      <w:proofErr w:type="spellEnd"/>
      <w:r w:rsidR="005748F0">
        <w:rPr>
          <w:i/>
          <w:w w:val="110"/>
        </w:rPr>
        <w:t xml:space="preserve"> </w:t>
      </w:r>
      <w:r w:rsidR="005748F0">
        <w:rPr>
          <w:w w:val="110"/>
        </w:rPr>
        <w:t>irradiance so</w:t>
      </w:r>
      <w:r w:rsidR="005748F0">
        <w:rPr>
          <w:spacing w:val="1"/>
          <w:w w:val="110"/>
        </w:rPr>
        <w:t xml:space="preserve"> </w:t>
      </w:r>
      <w:r w:rsidR="005748F0">
        <w:rPr>
          <w:w w:val="110"/>
        </w:rPr>
        <w:t>that</w:t>
      </w:r>
      <w:r w:rsidR="005748F0">
        <w:rPr>
          <w:spacing w:val="1"/>
          <w:w w:val="110"/>
        </w:rPr>
        <w:t xml:space="preserve"> </w:t>
      </w:r>
      <w:r w:rsidR="005748F0">
        <w:rPr>
          <w:w w:val="110"/>
        </w:rPr>
        <w:t xml:space="preserve">the </w:t>
      </w:r>
      <w:r w:rsidR="005748F0">
        <w:rPr>
          <w:spacing w:val="1"/>
          <w:w w:val="110"/>
        </w:rPr>
        <w:t>peaks</w:t>
      </w:r>
      <w:r w:rsidR="005748F0">
        <w:rPr>
          <w:w w:val="110"/>
        </w:rPr>
        <w:t xml:space="preserve"> of</w:t>
      </w:r>
      <w:r w:rsidR="005748F0">
        <w:rPr>
          <w:spacing w:val="1"/>
          <w:w w:val="110"/>
        </w:rPr>
        <w:t xml:space="preserve"> </w:t>
      </w:r>
      <w:r w:rsidR="005748F0">
        <w:rPr>
          <w:w w:val="110"/>
        </w:rPr>
        <w:t>the dimming and</w:t>
      </w:r>
      <w:r w:rsidR="005748F0">
        <w:rPr>
          <w:spacing w:val="1"/>
          <w:w w:val="110"/>
        </w:rPr>
        <w:t xml:space="preserve"> </w:t>
      </w:r>
      <w:r w:rsidR="005748F0">
        <w:rPr>
          <w:w w:val="110"/>
        </w:rPr>
        <w:t xml:space="preserve">non-dimming </w:t>
      </w:r>
      <w:r w:rsidR="005748F0">
        <w:rPr>
          <w:spacing w:val="-2"/>
          <w:w w:val="110"/>
        </w:rPr>
        <w:t>li</w:t>
      </w:r>
      <w:r w:rsidR="005748F0">
        <w:rPr>
          <w:spacing w:val="-1"/>
          <w:w w:val="110"/>
        </w:rPr>
        <w:t>n</w:t>
      </w:r>
      <w:r w:rsidR="005748F0">
        <w:rPr>
          <w:spacing w:val="-2"/>
          <w:w w:val="110"/>
        </w:rPr>
        <w:t>e</w:t>
      </w:r>
      <w:r w:rsidR="005748F0">
        <w:rPr>
          <w:spacing w:val="30"/>
          <w:w w:val="99"/>
        </w:rPr>
        <w:t xml:space="preserve"> </w:t>
      </w:r>
      <w:r w:rsidR="005748F0">
        <w:rPr>
          <w:spacing w:val="-4"/>
          <w:w w:val="110"/>
        </w:rPr>
        <w:t>ha</w:t>
      </w:r>
      <w:r w:rsidR="005748F0">
        <w:rPr>
          <w:spacing w:val="-5"/>
          <w:w w:val="110"/>
        </w:rPr>
        <w:t>ve</w:t>
      </w:r>
      <w:r w:rsidR="005748F0">
        <w:rPr>
          <w:spacing w:val="-14"/>
          <w:w w:val="110"/>
        </w:rPr>
        <w:t xml:space="preserve"> </w:t>
      </w:r>
      <w:r w:rsidR="005748F0">
        <w:rPr>
          <w:w w:val="110"/>
        </w:rPr>
        <w:t>the</w:t>
      </w:r>
      <w:r w:rsidR="005748F0">
        <w:rPr>
          <w:spacing w:val="-14"/>
          <w:w w:val="110"/>
        </w:rPr>
        <w:t xml:space="preserve"> </w:t>
      </w:r>
      <w:r w:rsidR="005748F0">
        <w:rPr>
          <w:w w:val="110"/>
        </w:rPr>
        <w:t>same</w:t>
      </w:r>
      <w:r w:rsidR="005748F0">
        <w:rPr>
          <w:spacing w:val="-13"/>
          <w:w w:val="110"/>
        </w:rPr>
        <w:t xml:space="preserve"> </w:t>
      </w:r>
      <w:r w:rsidR="005748F0">
        <w:rPr>
          <w:spacing w:val="-2"/>
          <w:w w:val="110"/>
        </w:rPr>
        <w:t>magni</w:t>
      </w:r>
      <w:r w:rsidR="005748F0">
        <w:rPr>
          <w:spacing w:val="-1"/>
          <w:w w:val="110"/>
        </w:rPr>
        <w:t>tud</w:t>
      </w:r>
      <w:r w:rsidR="005748F0">
        <w:rPr>
          <w:spacing w:val="-2"/>
          <w:w w:val="110"/>
        </w:rPr>
        <w:t>e</w:t>
      </w:r>
      <w:r w:rsidR="005748F0">
        <w:rPr>
          <w:spacing w:val="-14"/>
          <w:w w:val="110"/>
        </w:rPr>
        <w:t xml:space="preserve"> </w:t>
      </w:r>
      <w:r w:rsidR="005748F0">
        <w:rPr>
          <w:w w:val="110"/>
        </w:rPr>
        <w:t>(</w:t>
      </w:r>
      <w:r w:rsidR="005748F0">
        <w:rPr>
          <w:spacing w:val="1"/>
          <w:w w:val="110"/>
        </w:rPr>
        <w:t>b</w:t>
      </w:r>
      <w:r w:rsidR="005748F0">
        <w:rPr>
          <w:w w:val="110"/>
        </w:rPr>
        <w:t>ot</w:t>
      </w:r>
      <w:r w:rsidR="005748F0">
        <w:rPr>
          <w:spacing w:val="1"/>
          <w:w w:val="110"/>
        </w:rPr>
        <w:t>h</w:t>
      </w:r>
      <w:r w:rsidR="005748F0">
        <w:rPr>
          <w:spacing w:val="-13"/>
          <w:w w:val="110"/>
        </w:rPr>
        <w:t xml:space="preserve"> </w:t>
      </w:r>
      <w:r w:rsidR="005748F0">
        <w:rPr>
          <w:w w:val="110"/>
        </w:rPr>
        <w:t>of</w:t>
      </w:r>
      <w:r w:rsidR="005748F0">
        <w:rPr>
          <w:spacing w:val="-14"/>
          <w:w w:val="110"/>
        </w:rPr>
        <w:t xml:space="preserve"> </w:t>
      </w:r>
      <w:r w:rsidR="005748F0">
        <w:rPr>
          <w:spacing w:val="-3"/>
          <w:w w:val="110"/>
        </w:rPr>
        <w:t>w</w:t>
      </w:r>
      <w:r w:rsidR="005748F0">
        <w:rPr>
          <w:spacing w:val="-2"/>
          <w:w w:val="110"/>
        </w:rPr>
        <w:t>h</w:t>
      </w:r>
      <w:r w:rsidR="005748F0">
        <w:rPr>
          <w:spacing w:val="-3"/>
          <w:w w:val="110"/>
        </w:rPr>
        <w:t>ic</w:t>
      </w:r>
      <w:r w:rsidR="005748F0">
        <w:rPr>
          <w:spacing w:val="-2"/>
          <w:w w:val="110"/>
        </w:rPr>
        <w:t>h</w:t>
      </w:r>
      <w:r w:rsidR="005748F0">
        <w:rPr>
          <w:spacing w:val="-14"/>
          <w:w w:val="110"/>
        </w:rPr>
        <w:t xml:space="preserve"> </w:t>
      </w:r>
      <w:r w:rsidR="005748F0">
        <w:rPr>
          <w:w w:val="110"/>
        </w:rPr>
        <w:t>are</w:t>
      </w:r>
      <w:r w:rsidR="005748F0">
        <w:rPr>
          <w:spacing w:val="-13"/>
          <w:w w:val="110"/>
        </w:rPr>
        <w:t xml:space="preserve"> </w:t>
      </w:r>
      <w:r w:rsidR="005748F0">
        <w:rPr>
          <w:spacing w:val="-3"/>
          <w:w w:val="110"/>
        </w:rPr>
        <w:t>n</w:t>
      </w:r>
      <w:r w:rsidR="005748F0">
        <w:rPr>
          <w:spacing w:val="-4"/>
          <w:w w:val="110"/>
        </w:rPr>
        <w:t>ow</w:t>
      </w:r>
      <w:r w:rsidR="005748F0">
        <w:rPr>
          <w:spacing w:val="-14"/>
          <w:w w:val="110"/>
        </w:rPr>
        <w:t xml:space="preserve"> </w:t>
      </w:r>
      <w:r w:rsidR="005748F0">
        <w:rPr>
          <w:spacing w:val="-2"/>
          <w:w w:val="110"/>
        </w:rPr>
        <w:t>i</w:t>
      </w:r>
      <w:r w:rsidR="005748F0">
        <w:rPr>
          <w:spacing w:val="-1"/>
          <w:w w:val="110"/>
        </w:rPr>
        <w:t>n</w:t>
      </w:r>
      <w:r w:rsidR="005748F0">
        <w:rPr>
          <w:spacing w:val="-13"/>
          <w:w w:val="110"/>
        </w:rPr>
        <w:t xml:space="preserve"> </w:t>
      </w:r>
      <w:r w:rsidR="005748F0">
        <w:rPr>
          <w:w w:val="110"/>
        </w:rPr>
        <w:t>%</w:t>
      </w:r>
      <w:r w:rsidR="005748F0">
        <w:rPr>
          <w:spacing w:val="-14"/>
          <w:w w:val="110"/>
        </w:rPr>
        <w:t xml:space="preserve"> </w:t>
      </w:r>
      <w:r w:rsidR="005748F0">
        <w:rPr>
          <w:w w:val="110"/>
        </w:rPr>
        <w:t>units).</w:t>
      </w:r>
      <w:r w:rsidR="005748F0">
        <w:rPr>
          <w:spacing w:val="11"/>
          <w:w w:val="110"/>
        </w:rPr>
        <w:t xml:space="preserve"> </w:t>
      </w:r>
      <w:r w:rsidR="005748F0">
        <w:rPr>
          <w:w w:val="110"/>
        </w:rPr>
        <w:t>The</w:t>
      </w:r>
      <w:r w:rsidR="005748F0">
        <w:rPr>
          <w:spacing w:val="-14"/>
          <w:w w:val="110"/>
        </w:rPr>
        <w:t xml:space="preserve"> </w:t>
      </w:r>
      <w:r w:rsidR="005748F0">
        <w:rPr>
          <w:spacing w:val="-2"/>
          <w:w w:val="110"/>
        </w:rPr>
        <w:t>d</w:t>
      </w:r>
      <w:r w:rsidR="005748F0">
        <w:rPr>
          <w:spacing w:val="-3"/>
          <w:w w:val="110"/>
        </w:rPr>
        <w:t>e</w:t>
      </w:r>
      <w:r w:rsidR="005748F0">
        <w:rPr>
          <w:spacing w:val="-2"/>
          <w:w w:val="110"/>
        </w:rPr>
        <w:t>r</w:t>
      </w:r>
      <w:r w:rsidR="005748F0">
        <w:rPr>
          <w:spacing w:val="-3"/>
          <w:w w:val="110"/>
        </w:rPr>
        <w:t>iv</w:t>
      </w:r>
      <w:r w:rsidR="005748F0">
        <w:rPr>
          <w:spacing w:val="-2"/>
          <w:w w:val="110"/>
        </w:rPr>
        <w:t>at</w:t>
      </w:r>
      <w:r w:rsidR="005748F0">
        <w:rPr>
          <w:spacing w:val="-3"/>
          <w:w w:val="110"/>
        </w:rPr>
        <w:t>ion</w:t>
      </w:r>
      <w:r w:rsidR="005748F0">
        <w:rPr>
          <w:spacing w:val="-13"/>
          <w:w w:val="110"/>
        </w:rPr>
        <w:t xml:space="preserve"> </w:t>
      </w:r>
      <w:r w:rsidR="005748F0">
        <w:rPr>
          <w:w w:val="110"/>
        </w:rPr>
        <w:t>for</w:t>
      </w:r>
      <w:r w:rsidR="005748F0">
        <w:rPr>
          <w:spacing w:val="-14"/>
          <w:w w:val="110"/>
        </w:rPr>
        <w:t xml:space="preserve"> </w:t>
      </w:r>
      <w:r w:rsidR="005748F0">
        <w:rPr>
          <w:w w:val="110"/>
        </w:rPr>
        <w:t>the</w:t>
      </w:r>
      <w:r w:rsidR="005748F0">
        <w:rPr>
          <w:spacing w:val="-13"/>
          <w:w w:val="110"/>
        </w:rPr>
        <w:t xml:space="preserve"> </w:t>
      </w:r>
      <w:r w:rsidR="005748F0">
        <w:rPr>
          <w:w w:val="110"/>
        </w:rPr>
        <w:t>corresponding</w:t>
      </w:r>
      <w:r w:rsidR="005748F0">
        <w:rPr>
          <w:spacing w:val="59"/>
          <w:w w:val="99"/>
        </w:rPr>
        <w:t xml:space="preserve"> </w:t>
      </w:r>
      <w:r w:rsidR="005748F0">
        <w:rPr>
          <w:spacing w:val="-2"/>
          <w:w w:val="110"/>
        </w:rPr>
        <w:t>un</w:t>
      </w:r>
      <w:r w:rsidR="005748F0">
        <w:rPr>
          <w:spacing w:val="-3"/>
          <w:w w:val="110"/>
        </w:rPr>
        <w:t>ce</w:t>
      </w:r>
      <w:r w:rsidR="005748F0">
        <w:rPr>
          <w:spacing w:val="-2"/>
          <w:w w:val="110"/>
        </w:rPr>
        <w:t>rt</w:t>
      </w:r>
      <w:r w:rsidR="005748F0">
        <w:rPr>
          <w:spacing w:val="-3"/>
          <w:w w:val="110"/>
        </w:rPr>
        <w:t>ai</w:t>
      </w:r>
      <w:r w:rsidR="005748F0">
        <w:rPr>
          <w:spacing w:val="-2"/>
          <w:w w:val="110"/>
        </w:rPr>
        <w:t>nt</w:t>
      </w:r>
      <w:r w:rsidR="005748F0">
        <w:rPr>
          <w:spacing w:val="-3"/>
          <w:w w:val="110"/>
        </w:rPr>
        <w:t>y</w:t>
      </w:r>
      <w:r w:rsidR="005748F0">
        <w:rPr>
          <w:spacing w:val="5"/>
          <w:w w:val="110"/>
        </w:rPr>
        <w:t xml:space="preserve"> </w:t>
      </w:r>
      <w:r w:rsidR="005748F0">
        <w:rPr>
          <w:w w:val="110"/>
        </w:rPr>
        <w:t>is,</w:t>
      </w:r>
    </w:p>
    <w:p w14:paraId="07A774D6" w14:textId="77777777" w:rsidR="00A46697" w:rsidRDefault="00A46697">
      <w:pPr>
        <w:spacing w:line="480" w:lineRule="exact"/>
        <w:jc w:val="both"/>
        <w:sectPr w:rsidR="00A46697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3E39EB17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EFCB7C8" w14:textId="77777777" w:rsidR="00A46697" w:rsidRDefault="00A46697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p w14:paraId="5023591C" w14:textId="77777777" w:rsidR="00A46697" w:rsidRDefault="005748F0">
      <w:pPr>
        <w:ind w:right="5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w w:val="120"/>
        </w:rPr>
        <w:t>F</w:t>
      </w:r>
      <w:r>
        <w:rPr>
          <w:rFonts w:ascii="Times New Roman"/>
          <w:i/>
          <w:spacing w:val="20"/>
          <w:w w:val="120"/>
        </w:rPr>
        <w:t xml:space="preserve"> </w:t>
      </w:r>
      <w:r>
        <w:rPr>
          <w:rFonts w:ascii="Times New Roman"/>
          <w:w w:val="120"/>
        </w:rPr>
        <w:t>=</w:t>
      </w:r>
      <w:r>
        <w:rPr>
          <w:rFonts w:ascii="Times New Roman"/>
          <w:spacing w:val="-8"/>
          <w:w w:val="120"/>
        </w:rPr>
        <w:t xml:space="preserve"> </w:t>
      </w:r>
      <w:proofErr w:type="spellStart"/>
      <w:r>
        <w:rPr>
          <w:rFonts w:ascii="Times New Roman"/>
          <w:i/>
          <w:w w:val="120"/>
        </w:rPr>
        <w:t>xy</w:t>
      </w:r>
      <w:proofErr w:type="spellEnd"/>
    </w:p>
    <w:p w14:paraId="771E5EC3" w14:textId="77777777" w:rsidR="00A46697" w:rsidRDefault="005748F0">
      <w:pPr>
        <w:tabs>
          <w:tab w:val="left" w:pos="848"/>
        </w:tabs>
        <w:spacing w:before="41" w:line="322" w:lineRule="exact"/>
        <w:ind w:right="443"/>
        <w:jc w:val="center"/>
        <w:rPr>
          <w:rFonts w:ascii="Times New Roman" w:eastAsia="Times New Roman" w:hAnsi="Times New Roman" w:cs="Times New Roman"/>
        </w:rPr>
      </w:pPr>
      <w:r>
        <w:rPr>
          <w:rFonts w:ascii="メイリオ"/>
          <w:i/>
          <w:spacing w:val="16"/>
          <w:w w:val="70"/>
        </w:rPr>
        <w:t>@</w:t>
      </w:r>
      <w:r>
        <w:rPr>
          <w:rFonts w:ascii="Times New Roman"/>
          <w:i/>
          <w:w w:val="70"/>
        </w:rPr>
        <w:t>F</w:t>
      </w:r>
      <w:r>
        <w:rPr>
          <w:rFonts w:ascii="Times New Roman"/>
          <w:i/>
          <w:w w:val="70"/>
        </w:rPr>
        <w:tab/>
      </w:r>
      <w:r>
        <w:rPr>
          <w:rFonts w:ascii="メイリオ"/>
          <w:i/>
          <w:spacing w:val="18"/>
          <w:w w:val="80"/>
        </w:rPr>
        <w:t>@</w:t>
      </w:r>
      <w:r>
        <w:rPr>
          <w:rFonts w:ascii="Times New Roman"/>
          <w:i/>
          <w:w w:val="80"/>
        </w:rPr>
        <w:t>F</w:t>
      </w:r>
    </w:p>
    <w:p w14:paraId="632645A4" w14:textId="77777777" w:rsidR="00A46697" w:rsidRDefault="0038548A">
      <w:pPr>
        <w:tabs>
          <w:tab w:val="left" w:pos="1255"/>
        </w:tabs>
        <w:spacing w:line="75" w:lineRule="exact"/>
        <w:ind w:left="406"/>
        <w:jc w:val="center"/>
        <w:rPr>
          <w:rFonts w:ascii="Times New Roman" w:eastAsia="Times New Roman" w:hAnsi="Times New Roman" w:cs="Times New Roman"/>
        </w:rPr>
      </w:pPr>
      <w:r>
        <w:pict w14:anchorId="2AFDAA5D">
          <v:group id="_x0000_s2074" style="position:absolute;left:0;text-align:left;margin-left:266.9pt;margin-top:3.65pt;width:14.95pt;height:.1pt;z-index:1744;mso-position-horizontal-relative:page" coordorigin="5338,74" coordsize="299,2">
            <v:shape id="_x0000_s2075" style="position:absolute;left:5338;top:74;width:299;height:2" coordorigin="5338,74" coordsize="299,0" path="m5338,74l5637,74e" filled="f" strokeweight="5537emu">
              <v:path arrowok="t"/>
            </v:shape>
            <w10:wrap anchorx="page"/>
          </v:group>
        </w:pict>
      </w:r>
      <w:r>
        <w:pict w14:anchorId="607D76F1">
          <v:group id="_x0000_s2072" style="position:absolute;left:0;text-align:left;margin-left:309.35pt;margin-top:3.65pt;width:14.95pt;height:.1pt;z-index:-45160;mso-position-horizontal-relative:page" coordorigin="6187,74" coordsize="299,2">
            <v:shape id="_x0000_s2073" style="position:absolute;left:6187;top:74;width:299;height:2" coordorigin="6187,74" coordsize="299,0" path="m6187,74l6486,74e" filled="f" strokeweight="5537emu">
              <v:path arrowok="t"/>
            </v:shape>
            <w10:wrap anchorx="page"/>
          </v:group>
        </w:pict>
      </w:r>
      <w:r w:rsidR="005748F0">
        <w:rPr>
          <w:rFonts w:ascii="Times New Roman"/>
          <w:w w:val="125"/>
        </w:rPr>
        <w:t>=</w:t>
      </w:r>
      <w:r w:rsidR="005748F0">
        <w:rPr>
          <w:rFonts w:ascii="Times New Roman"/>
          <w:spacing w:val="-20"/>
          <w:w w:val="125"/>
        </w:rPr>
        <w:t xml:space="preserve"> </w:t>
      </w:r>
      <w:proofErr w:type="gramStart"/>
      <w:r w:rsidR="005748F0">
        <w:rPr>
          <w:rFonts w:ascii="Times New Roman"/>
          <w:i/>
          <w:spacing w:val="3"/>
          <w:w w:val="125"/>
        </w:rPr>
        <w:t>y</w:t>
      </w:r>
      <w:proofErr w:type="gramEnd"/>
      <w:r w:rsidR="005748F0">
        <w:rPr>
          <w:rFonts w:ascii="Times New Roman"/>
          <w:i/>
          <w:spacing w:val="3"/>
          <w:w w:val="125"/>
        </w:rPr>
        <w:t>,</w:t>
      </w:r>
      <w:r w:rsidR="005748F0">
        <w:rPr>
          <w:rFonts w:ascii="Times New Roman"/>
          <w:i/>
          <w:spacing w:val="3"/>
          <w:w w:val="125"/>
        </w:rPr>
        <w:tab/>
      </w:r>
      <w:r w:rsidR="005748F0">
        <w:rPr>
          <w:rFonts w:ascii="Times New Roman"/>
          <w:w w:val="125"/>
        </w:rPr>
        <w:t>=</w:t>
      </w:r>
      <w:r w:rsidR="005748F0">
        <w:rPr>
          <w:rFonts w:ascii="Times New Roman"/>
          <w:spacing w:val="7"/>
          <w:w w:val="125"/>
        </w:rPr>
        <w:t xml:space="preserve"> </w:t>
      </w:r>
      <w:r w:rsidR="005748F0">
        <w:rPr>
          <w:rFonts w:ascii="Times New Roman"/>
          <w:i/>
          <w:w w:val="125"/>
        </w:rPr>
        <w:t>x</w:t>
      </w:r>
    </w:p>
    <w:p w14:paraId="4E4A8682" w14:textId="77777777" w:rsidR="00A46697" w:rsidRDefault="005748F0">
      <w:pPr>
        <w:tabs>
          <w:tab w:val="left" w:pos="853"/>
        </w:tabs>
        <w:spacing w:line="299" w:lineRule="exact"/>
        <w:ind w:right="426"/>
        <w:jc w:val="center"/>
        <w:rPr>
          <w:rFonts w:ascii="Times New Roman" w:eastAsia="Times New Roman" w:hAnsi="Times New Roman" w:cs="Times New Roman"/>
        </w:rPr>
      </w:pPr>
      <w:r>
        <w:rPr>
          <w:rFonts w:ascii="メイリオ"/>
          <w:i/>
          <w:spacing w:val="16"/>
          <w:w w:val="70"/>
        </w:rPr>
        <w:t>@</w:t>
      </w:r>
      <w:proofErr w:type="gramStart"/>
      <w:r>
        <w:rPr>
          <w:rFonts w:ascii="Times New Roman"/>
          <w:i/>
          <w:w w:val="70"/>
        </w:rPr>
        <w:t>x</w:t>
      </w:r>
      <w:proofErr w:type="gramEnd"/>
      <w:r>
        <w:rPr>
          <w:rFonts w:ascii="Times New Roman"/>
          <w:i/>
          <w:w w:val="70"/>
        </w:rPr>
        <w:tab/>
      </w:r>
      <w:r>
        <w:rPr>
          <w:rFonts w:ascii="メイリオ"/>
          <w:i/>
          <w:spacing w:val="18"/>
          <w:w w:val="80"/>
        </w:rPr>
        <w:t>@</w:t>
      </w:r>
      <w:r>
        <w:rPr>
          <w:rFonts w:ascii="Times New Roman"/>
          <w:i/>
          <w:w w:val="80"/>
        </w:rPr>
        <w:t>y</w:t>
      </w:r>
    </w:p>
    <w:p w14:paraId="1C171294" w14:textId="77777777" w:rsidR="00A46697" w:rsidRDefault="00A46697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3C307A14" w14:textId="77777777" w:rsidR="00A46697" w:rsidRDefault="00A46697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2AC82197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  <w:sectPr w:rsidR="00A46697">
          <w:headerReference w:type="even" r:id="rId33"/>
          <w:headerReference w:type="default" r:id="rId34"/>
          <w:pgSz w:w="12240" w:h="15840"/>
          <w:pgMar w:top="1920" w:right="1320" w:bottom="280" w:left="1320" w:header="1132" w:footer="0" w:gutter="0"/>
          <w:pgNumType w:start="40"/>
          <w:cols w:space="720"/>
        </w:sectPr>
      </w:pPr>
    </w:p>
    <w:p w14:paraId="5ABD6CE7" w14:textId="77777777" w:rsidR="00A46697" w:rsidRDefault="005748F0">
      <w:pPr>
        <w:spacing w:before="169" w:line="237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w w:val="175"/>
        </w:rPr>
        <w:lastRenderedPageBreak/>
        <w:t>)</w:t>
      </w:r>
      <w:r>
        <w:rPr>
          <w:rFonts w:ascii="Times New Roman"/>
          <w:spacing w:val="-61"/>
          <w:w w:val="175"/>
        </w:rPr>
        <w:t xml:space="preserve"> </w:t>
      </w:r>
      <w:r>
        <w:rPr>
          <w:rFonts w:ascii="メイリオ"/>
          <w:i/>
          <w:spacing w:val="3"/>
          <w:w w:val="115"/>
        </w:rPr>
        <w:t>0</w:t>
      </w:r>
      <w:r>
        <w:rPr>
          <w:rFonts w:ascii="Times New Roman"/>
          <w:spacing w:val="3"/>
          <w:w w:val="115"/>
          <w:position w:val="9"/>
          <w:sz w:val="16"/>
        </w:rPr>
        <w:t>2</w:t>
      </w:r>
    </w:p>
    <w:p w14:paraId="3007CBF6" w14:textId="77777777" w:rsidR="00A46697" w:rsidRDefault="005748F0">
      <w:pPr>
        <w:spacing w:before="169" w:line="237" w:lineRule="exact"/>
        <w:ind w:left="68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15"/>
        </w:rPr>
        <w:br w:type="column"/>
      </w:r>
      <w:r>
        <w:rPr>
          <w:rFonts w:ascii="Times New Roman"/>
          <w:w w:val="115"/>
        </w:rPr>
        <w:lastRenderedPageBreak/>
        <w:t>=</w:t>
      </w:r>
      <w:r>
        <w:rPr>
          <w:rFonts w:ascii="Times New Roman"/>
          <w:spacing w:val="-15"/>
          <w:w w:val="115"/>
        </w:rPr>
        <w:t xml:space="preserve"> </w:t>
      </w:r>
      <w:r>
        <w:rPr>
          <w:rFonts w:ascii="メイリオ"/>
          <w:i/>
          <w:spacing w:val="7"/>
          <w:w w:val="115"/>
        </w:rPr>
        <w:t>0</w:t>
      </w:r>
      <w:r>
        <w:rPr>
          <w:rFonts w:ascii="Times New Roman"/>
          <w:spacing w:val="6"/>
          <w:w w:val="115"/>
          <w:position w:val="9"/>
          <w:sz w:val="16"/>
        </w:rPr>
        <w:t>2</w:t>
      </w:r>
      <w:r>
        <w:rPr>
          <w:rFonts w:ascii="Times New Roman"/>
          <w:i/>
          <w:spacing w:val="6"/>
          <w:w w:val="115"/>
        </w:rPr>
        <w:t>y</w:t>
      </w:r>
      <w:r>
        <w:rPr>
          <w:rFonts w:ascii="Times New Roman"/>
          <w:spacing w:val="6"/>
          <w:w w:val="115"/>
          <w:position w:val="9"/>
          <w:sz w:val="16"/>
        </w:rPr>
        <w:t>2</w:t>
      </w:r>
      <w:r>
        <w:rPr>
          <w:rFonts w:ascii="Times New Roman"/>
          <w:spacing w:val="1"/>
          <w:w w:val="115"/>
          <w:position w:val="9"/>
          <w:sz w:val="16"/>
        </w:rPr>
        <w:t xml:space="preserve"> </w:t>
      </w:r>
      <w:r>
        <w:rPr>
          <w:rFonts w:ascii="Times New Roman"/>
          <w:w w:val="115"/>
        </w:rPr>
        <w:t>+</w:t>
      </w:r>
      <w:r>
        <w:rPr>
          <w:rFonts w:ascii="Times New Roman"/>
          <w:spacing w:val="-24"/>
          <w:w w:val="115"/>
        </w:rPr>
        <w:t xml:space="preserve"> </w:t>
      </w:r>
      <w:r>
        <w:rPr>
          <w:rFonts w:ascii="メイリオ"/>
          <w:i/>
          <w:spacing w:val="5"/>
          <w:w w:val="115"/>
        </w:rPr>
        <w:t>0</w:t>
      </w:r>
      <w:r>
        <w:rPr>
          <w:rFonts w:ascii="Times New Roman"/>
          <w:spacing w:val="4"/>
          <w:w w:val="115"/>
          <w:position w:val="9"/>
          <w:sz w:val="16"/>
        </w:rPr>
        <w:t>2</w:t>
      </w:r>
      <w:r>
        <w:rPr>
          <w:rFonts w:ascii="Times New Roman"/>
          <w:i/>
          <w:spacing w:val="3"/>
          <w:w w:val="115"/>
        </w:rPr>
        <w:t>x</w:t>
      </w:r>
      <w:r>
        <w:rPr>
          <w:rFonts w:ascii="Times New Roman"/>
          <w:spacing w:val="4"/>
          <w:w w:val="115"/>
          <w:position w:val="9"/>
          <w:sz w:val="16"/>
        </w:rPr>
        <w:t>2</w:t>
      </w:r>
      <w:r>
        <w:rPr>
          <w:rFonts w:ascii="Times New Roman"/>
          <w:spacing w:val="11"/>
          <w:w w:val="115"/>
          <w:position w:val="9"/>
          <w:sz w:val="16"/>
        </w:rPr>
        <w:t xml:space="preserve"> </w:t>
      </w:r>
      <w:r>
        <w:rPr>
          <w:rFonts w:ascii="Times New Roman"/>
          <w:w w:val="115"/>
        </w:rPr>
        <w:t>=</w:t>
      </w:r>
      <w:r>
        <w:rPr>
          <w:rFonts w:ascii="Times New Roman"/>
          <w:spacing w:val="-15"/>
          <w:w w:val="115"/>
        </w:rPr>
        <w:t xml:space="preserve"> </w:t>
      </w:r>
      <w:r>
        <w:rPr>
          <w:rFonts w:ascii="メイリオ"/>
          <w:i/>
          <w:spacing w:val="3"/>
          <w:w w:val="115"/>
        </w:rPr>
        <w:t>0</w:t>
      </w:r>
      <w:r>
        <w:rPr>
          <w:rFonts w:ascii="Times New Roman"/>
          <w:spacing w:val="3"/>
          <w:w w:val="115"/>
          <w:position w:val="9"/>
          <w:sz w:val="16"/>
        </w:rPr>
        <w:t>2</w:t>
      </w:r>
    </w:p>
    <w:p w14:paraId="36286161" w14:textId="77777777" w:rsidR="00A46697" w:rsidRDefault="005748F0">
      <w:pPr>
        <w:spacing w:before="3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</w:p>
    <w:p w14:paraId="462C84E1" w14:textId="77777777" w:rsidR="00A46697" w:rsidRDefault="005748F0">
      <w:pPr>
        <w:pStyle w:val="BodyText"/>
        <w:spacing w:line="140" w:lineRule="exact"/>
        <w:ind w:left="0" w:right="118"/>
        <w:jc w:val="right"/>
      </w:pPr>
      <w:r>
        <w:rPr>
          <w:w w:val="105"/>
        </w:rPr>
        <w:t>(4.5)</w:t>
      </w:r>
    </w:p>
    <w:p w14:paraId="34F27FE2" w14:textId="77777777" w:rsidR="00A46697" w:rsidRDefault="00A46697">
      <w:pPr>
        <w:spacing w:line="140" w:lineRule="exact"/>
        <w:jc w:val="right"/>
        <w:sectPr w:rsidR="00A46697">
          <w:type w:val="continuous"/>
          <w:pgSz w:w="12240" w:h="15840"/>
          <w:pgMar w:top="1500" w:right="1320" w:bottom="280" w:left="1320" w:header="720" w:footer="720" w:gutter="0"/>
          <w:cols w:num="3" w:space="720" w:equalWidth="0">
            <w:col w:w="3043" w:space="40"/>
            <w:col w:w="1960" w:space="1370"/>
            <w:col w:w="3187"/>
          </w:cols>
        </w:sectPr>
      </w:pPr>
    </w:p>
    <w:p w14:paraId="5620DA44" w14:textId="77777777" w:rsidR="00A46697" w:rsidRDefault="005748F0">
      <w:pPr>
        <w:tabs>
          <w:tab w:val="left" w:pos="556"/>
          <w:tab w:val="left" w:pos="1262"/>
        </w:tabs>
        <w:spacing w:line="154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w w:val="105"/>
          <w:sz w:val="16"/>
        </w:rPr>
        <w:lastRenderedPageBreak/>
        <w:t>F</w:t>
      </w:r>
      <w:r>
        <w:rPr>
          <w:rFonts w:ascii="Times New Roman"/>
          <w:i/>
          <w:w w:val="105"/>
          <w:sz w:val="16"/>
        </w:rPr>
        <w:tab/>
      </w:r>
      <w:r>
        <w:rPr>
          <w:rFonts w:ascii="Times New Roman"/>
          <w:i/>
          <w:w w:val="120"/>
          <w:sz w:val="16"/>
        </w:rPr>
        <w:t>x</w:t>
      </w:r>
      <w:r>
        <w:rPr>
          <w:rFonts w:ascii="Times New Roman"/>
          <w:i/>
          <w:w w:val="120"/>
          <w:sz w:val="16"/>
        </w:rPr>
        <w:tab/>
      </w:r>
      <w:r>
        <w:rPr>
          <w:rFonts w:ascii="Times New Roman"/>
          <w:i/>
          <w:w w:val="115"/>
          <w:sz w:val="16"/>
        </w:rPr>
        <w:t>y</w:t>
      </w:r>
    </w:p>
    <w:p w14:paraId="45624263" w14:textId="77777777" w:rsidR="00A46697" w:rsidRDefault="005748F0">
      <w:pPr>
        <w:spacing w:line="156" w:lineRule="exact"/>
        <w:ind w:left="613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20"/>
        </w:rPr>
        <w:br w:type="column"/>
      </w:r>
      <w:proofErr w:type="spellStart"/>
      <w:proofErr w:type="gramStart"/>
      <w:r>
        <w:rPr>
          <w:rFonts w:ascii="Times New Roman"/>
          <w:i/>
          <w:spacing w:val="2"/>
          <w:w w:val="120"/>
          <w:sz w:val="16"/>
        </w:rPr>
        <w:lastRenderedPageBreak/>
        <w:t>scaledNonD</w:t>
      </w:r>
      <w:r>
        <w:rPr>
          <w:rFonts w:ascii="Times New Roman"/>
          <w:i/>
          <w:spacing w:val="1"/>
          <w:w w:val="120"/>
          <w:sz w:val="16"/>
        </w:rPr>
        <w:t>imm</w:t>
      </w:r>
      <w:r>
        <w:rPr>
          <w:rFonts w:ascii="Times New Roman"/>
          <w:i/>
          <w:spacing w:val="2"/>
          <w:w w:val="120"/>
          <w:sz w:val="16"/>
        </w:rPr>
        <w:t>ingC</w:t>
      </w:r>
      <w:r>
        <w:rPr>
          <w:rFonts w:ascii="Times New Roman"/>
          <w:i/>
          <w:spacing w:val="1"/>
          <w:w w:val="120"/>
          <w:sz w:val="16"/>
        </w:rPr>
        <w:t>ur</w:t>
      </w:r>
      <w:r>
        <w:rPr>
          <w:rFonts w:ascii="Times New Roman"/>
          <w:i/>
          <w:spacing w:val="2"/>
          <w:w w:val="120"/>
          <w:sz w:val="16"/>
        </w:rPr>
        <w:t>ve</w:t>
      </w:r>
      <w:proofErr w:type="spellEnd"/>
      <w:proofErr w:type="gramEnd"/>
    </w:p>
    <w:p w14:paraId="6599A814" w14:textId="77777777" w:rsidR="00A46697" w:rsidRDefault="00A46697">
      <w:pPr>
        <w:spacing w:line="156" w:lineRule="exact"/>
        <w:rPr>
          <w:rFonts w:ascii="Times New Roman" w:eastAsia="Times New Roman" w:hAnsi="Times New Roman" w:cs="Times New Roman"/>
          <w:sz w:val="16"/>
          <w:szCs w:val="16"/>
        </w:rPr>
        <w:sectPr w:rsidR="00A46697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4296" w:space="40"/>
            <w:col w:w="5264"/>
          </w:cols>
        </w:sectPr>
      </w:pPr>
    </w:p>
    <w:p w14:paraId="52D1F87B" w14:textId="77777777" w:rsidR="00A46697" w:rsidRDefault="00A46697">
      <w:pPr>
        <w:spacing w:before="3"/>
        <w:rPr>
          <w:rFonts w:ascii="Times New Roman" w:eastAsia="Times New Roman" w:hAnsi="Times New Roman" w:cs="Times New Roman"/>
          <w:i/>
        </w:rPr>
      </w:pPr>
    </w:p>
    <w:p w14:paraId="5C367221" w14:textId="77777777" w:rsidR="00A46697" w:rsidRDefault="005748F0">
      <w:pPr>
        <w:pStyle w:val="BodyText"/>
        <w:spacing w:line="360" w:lineRule="exact"/>
        <w:ind w:left="120"/>
      </w:pPr>
      <w:proofErr w:type="gramStart"/>
      <w:r>
        <w:rPr>
          <w:w w:val="105"/>
        </w:rPr>
        <w:t>where</w:t>
      </w:r>
      <w:proofErr w:type="gramEnd"/>
      <w:r>
        <w:rPr>
          <w:spacing w:val="25"/>
          <w:w w:val="105"/>
        </w:rPr>
        <w:t xml:space="preserve"> </w:t>
      </w:r>
      <w:r>
        <w:rPr>
          <w:i/>
          <w:w w:val="105"/>
        </w:rPr>
        <w:t>x</w:t>
      </w:r>
      <w:r>
        <w:rPr>
          <w:i/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non-dimming</w:t>
      </w:r>
      <w:r>
        <w:rPr>
          <w:spacing w:val="26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rFonts w:ascii="メイリオ"/>
          <w:i/>
          <w:w w:val="105"/>
        </w:rPr>
        <w:t>0</w:t>
      </w:r>
      <w:r>
        <w:rPr>
          <w:i/>
          <w:w w:val="105"/>
          <w:position w:val="-2"/>
          <w:sz w:val="16"/>
        </w:rPr>
        <w:t xml:space="preserve">x </w:t>
      </w:r>
      <w:r>
        <w:rPr>
          <w:i/>
          <w:spacing w:val="11"/>
          <w:w w:val="105"/>
          <w:position w:val="-2"/>
          <w:sz w:val="16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result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Equation</w:t>
      </w:r>
      <w:r>
        <w:rPr>
          <w:spacing w:val="26"/>
          <w:w w:val="105"/>
        </w:rPr>
        <w:t xml:space="preserve"> </w:t>
      </w:r>
      <w:r>
        <w:rPr>
          <w:w w:val="105"/>
        </w:rPr>
        <w:t>4.4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(i.e. 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rFonts w:ascii="メイリオ"/>
          <w:i/>
          <w:w w:val="105"/>
        </w:rPr>
        <w:t>0</w:t>
      </w:r>
      <w:r>
        <w:rPr>
          <w:i/>
          <w:w w:val="105"/>
          <w:position w:val="-2"/>
          <w:sz w:val="16"/>
        </w:rPr>
        <w:t xml:space="preserve">F </w:t>
      </w:r>
      <w:r>
        <w:rPr>
          <w:i/>
          <w:spacing w:val="35"/>
          <w:w w:val="105"/>
          <w:position w:val="-2"/>
          <w:sz w:val="16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Equation</w:t>
      </w:r>
    </w:p>
    <w:p w14:paraId="2FC547F6" w14:textId="77777777" w:rsidR="00A46697" w:rsidRDefault="005748F0">
      <w:pPr>
        <w:pStyle w:val="BodyText"/>
        <w:spacing w:before="80"/>
        <w:ind w:left="120"/>
      </w:pPr>
      <w:r>
        <w:rPr>
          <w:w w:val="105"/>
        </w:rPr>
        <w:t>4.4),</w:t>
      </w:r>
      <w:r>
        <w:rPr>
          <w:spacing w:val="11"/>
          <w:w w:val="105"/>
        </w:rPr>
        <w:t xml:space="preserve"> </w:t>
      </w:r>
      <w:r>
        <w:rPr>
          <w:i/>
          <w:w w:val="105"/>
        </w:rPr>
        <w:t>y</w:t>
      </w:r>
      <w:r>
        <w:rPr>
          <w:i/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scale</w:t>
      </w:r>
      <w:r>
        <w:rPr>
          <w:spacing w:val="12"/>
          <w:w w:val="105"/>
        </w:rPr>
        <w:t xml:space="preserve"> </w:t>
      </w:r>
      <w:r>
        <w:rPr>
          <w:w w:val="105"/>
        </w:rPr>
        <w:t>factor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h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single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valu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),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rFonts w:ascii="メイリオ"/>
          <w:i/>
          <w:w w:val="105"/>
        </w:rPr>
        <w:t>0</w:t>
      </w:r>
      <w:r>
        <w:rPr>
          <w:i/>
          <w:w w:val="105"/>
          <w:position w:val="-2"/>
          <w:sz w:val="16"/>
        </w:rPr>
        <w:t xml:space="preserve">y </w:t>
      </w:r>
      <w:r>
        <w:rPr>
          <w:i/>
          <w:spacing w:val="1"/>
          <w:w w:val="105"/>
          <w:position w:val="-2"/>
          <w:sz w:val="16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2"/>
          <w:w w:val="105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follows:</w:t>
      </w:r>
    </w:p>
    <w:p w14:paraId="3E66786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256DD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F4B9CF" w14:textId="77777777" w:rsidR="00A46697" w:rsidRDefault="00A46697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41892439" w14:textId="77777777" w:rsidR="00A46697" w:rsidRDefault="00A46697">
      <w:pPr>
        <w:rPr>
          <w:rFonts w:ascii="Times New Roman" w:eastAsia="Times New Roman" w:hAnsi="Times New Roman" w:cs="Times New Roman"/>
          <w:sz w:val="16"/>
          <w:szCs w:val="16"/>
        </w:rPr>
        <w:sectPr w:rsidR="00A46697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453F795F" w14:textId="77777777" w:rsidR="00A46697" w:rsidRDefault="005748F0">
      <w:pPr>
        <w:spacing w:before="74" w:line="200" w:lineRule="exact"/>
        <w:ind w:right="252"/>
        <w:jc w:val="right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/>
          <w:i/>
          <w:u w:val="single" w:color="000000"/>
        </w:rPr>
        <w:lastRenderedPageBreak/>
        <w:t>d</w:t>
      </w:r>
      <w:proofErr w:type="gramEnd"/>
    </w:p>
    <w:p w14:paraId="2F20031C" w14:textId="77777777" w:rsidR="00A46697" w:rsidRDefault="005748F0">
      <w:pPr>
        <w:pStyle w:val="BodyText"/>
        <w:tabs>
          <w:tab w:val="left" w:pos="540"/>
        </w:tabs>
        <w:spacing w:line="149" w:lineRule="exact"/>
        <w:ind w:left="0"/>
        <w:jc w:val="right"/>
      </w:pPr>
      <w:r>
        <w:rPr>
          <w:w w:val="105"/>
        </w:rPr>
        <w:t>Let</w:t>
      </w:r>
      <w:r>
        <w:rPr>
          <w:w w:val="105"/>
        </w:rPr>
        <w:tab/>
      </w:r>
      <w:r>
        <w:rPr>
          <w:w w:val="120"/>
        </w:rPr>
        <w:t>=</w:t>
      </w:r>
    </w:p>
    <w:p w14:paraId="7A241B97" w14:textId="77777777" w:rsidR="00A46697" w:rsidRDefault="005748F0">
      <w:pPr>
        <w:spacing w:line="201" w:lineRule="exact"/>
        <w:ind w:right="262"/>
        <w:jc w:val="right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/>
          <w:i/>
          <w:w w:val="85"/>
        </w:rPr>
        <w:t>b</w:t>
      </w:r>
      <w:proofErr w:type="gramEnd"/>
    </w:p>
    <w:p w14:paraId="56436890" w14:textId="77777777" w:rsidR="00A46697" w:rsidRDefault="005748F0">
      <w:pPr>
        <w:spacing w:before="122" w:line="179" w:lineRule="auto"/>
        <w:ind w:left="44" w:right="3333"/>
        <w:rPr>
          <w:rFonts w:ascii="Times New Roman" w:eastAsia="Times New Roman" w:hAnsi="Times New Roman" w:cs="Times New Roman"/>
          <w:sz w:val="16"/>
          <w:szCs w:val="16"/>
        </w:rPr>
      </w:pPr>
      <w:r>
        <w:br w:type="column"/>
      </w:r>
      <w:r>
        <w:rPr>
          <w:rFonts w:ascii="Times New Roman"/>
          <w:w w:val="99"/>
          <w:u w:val="single" w:color="000000"/>
        </w:rPr>
        <w:lastRenderedPageBreak/>
        <w:t xml:space="preserve"> </w:t>
      </w:r>
      <w:r>
        <w:rPr>
          <w:rFonts w:ascii="Times New Roman"/>
          <w:u w:val="single" w:color="000000"/>
        </w:rPr>
        <w:t xml:space="preserve"> </w:t>
      </w:r>
      <w:r>
        <w:rPr>
          <w:rFonts w:ascii="Times New Roman"/>
          <w:spacing w:val="19"/>
          <w:u w:val="single" w:color="000000"/>
        </w:rPr>
        <w:t xml:space="preserve"> </w:t>
      </w:r>
      <w:proofErr w:type="spellStart"/>
      <w:proofErr w:type="gramStart"/>
      <w:r>
        <w:rPr>
          <w:rFonts w:ascii="Times New Roman"/>
          <w:i/>
          <w:spacing w:val="2"/>
          <w:w w:val="103"/>
          <w:u w:val="single" w:color="000000"/>
        </w:rPr>
        <w:t>d</w:t>
      </w:r>
      <w:r>
        <w:rPr>
          <w:rFonts w:ascii="Times New Roman"/>
          <w:i/>
          <w:spacing w:val="2"/>
          <w:w w:val="122"/>
          <w:u w:val="single" w:color="000000"/>
        </w:rPr>
        <w:t>i</w:t>
      </w:r>
      <w:r>
        <w:rPr>
          <w:rFonts w:ascii="Times New Roman"/>
          <w:i/>
          <w:spacing w:val="2"/>
          <w:w w:val="113"/>
          <w:u w:val="single" w:color="000000"/>
        </w:rPr>
        <w:t>mCu</w:t>
      </w:r>
      <w:r>
        <w:rPr>
          <w:rFonts w:ascii="Times New Roman"/>
          <w:i/>
          <w:spacing w:val="2"/>
          <w:w w:val="114"/>
          <w:u w:val="single" w:color="000000"/>
        </w:rPr>
        <w:t>r</w:t>
      </w:r>
      <w:r>
        <w:rPr>
          <w:rFonts w:ascii="Times New Roman"/>
          <w:i/>
          <w:spacing w:val="2"/>
          <w:w w:val="108"/>
          <w:u w:val="single" w:color="000000"/>
        </w:rPr>
        <w:t>v</w:t>
      </w:r>
      <w:r>
        <w:rPr>
          <w:rFonts w:ascii="Times New Roman"/>
          <w:i/>
          <w:spacing w:val="2"/>
          <w:w w:val="103"/>
          <w:u w:val="single" w:color="000000"/>
        </w:rPr>
        <w:t>e</w:t>
      </w:r>
      <w:proofErr w:type="spellEnd"/>
      <w:proofErr w:type="gramEnd"/>
      <w:r>
        <w:rPr>
          <w:rFonts w:ascii="Times New Roman"/>
          <w:i/>
          <w:spacing w:val="2"/>
          <w:w w:val="113"/>
          <w:position w:val="-3"/>
          <w:sz w:val="16"/>
          <w:u w:val="single" w:color="000000"/>
        </w:rPr>
        <w:t>peak</w:t>
      </w:r>
      <w:r>
        <w:rPr>
          <w:rFonts w:ascii="Times New Roman"/>
          <w:w w:val="99"/>
          <w:position w:val="-3"/>
          <w:sz w:val="16"/>
          <w:u w:val="single" w:color="000000"/>
        </w:rPr>
        <w:t xml:space="preserve"> </w:t>
      </w:r>
      <w:r>
        <w:rPr>
          <w:rFonts w:ascii="Times New Roman"/>
          <w:position w:val="-3"/>
          <w:sz w:val="16"/>
          <w:u w:val="single" w:color="000000"/>
        </w:rPr>
        <w:t xml:space="preserve">   </w:t>
      </w:r>
      <w:r>
        <w:rPr>
          <w:rFonts w:ascii="Times New Roman"/>
          <w:spacing w:val="-2"/>
          <w:position w:val="-3"/>
          <w:sz w:val="16"/>
          <w:u w:val="single" w:color="000000"/>
        </w:rPr>
        <w:t xml:space="preserve"> </w:t>
      </w:r>
      <w:r>
        <w:rPr>
          <w:rFonts w:ascii="Times New Roman"/>
          <w:position w:val="-3"/>
          <w:sz w:val="16"/>
        </w:rPr>
        <w:t xml:space="preserve"> </w:t>
      </w:r>
      <w:r>
        <w:rPr>
          <w:rFonts w:ascii="Times New Roman"/>
          <w:spacing w:val="4"/>
          <w:position w:val="-3"/>
          <w:sz w:val="16"/>
        </w:rPr>
        <w:t xml:space="preserve"> </w:t>
      </w:r>
      <w:r>
        <w:rPr>
          <w:rFonts w:ascii="Times New Roman"/>
          <w:w w:val="136"/>
          <w:position w:val="-14"/>
        </w:rPr>
        <w:t>=</w:t>
      </w:r>
      <w:r>
        <w:rPr>
          <w:rFonts w:ascii="Times New Roman"/>
          <w:spacing w:val="5"/>
          <w:position w:val="-14"/>
        </w:rPr>
        <w:t xml:space="preserve"> </w:t>
      </w:r>
      <w:r>
        <w:rPr>
          <w:rFonts w:ascii="Times New Roman"/>
          <w:i/>
          <w:w w:val="109"/>
          <w:position w:val="-14"/>
        </w:rPr>
        <w:t>y</w:t>
      </w:r>
      <w:r>
        <w:rPr>
          <w:rFonts w:ascii="Times New Roman"/>
          <w:i/>
          <w:spacing w:val="24"/>
          <w:w w:val="109"/>
          <w:position w:val="-14"/>
        </w:rPr>
        <w:t xml:space="preserve"> </w:t>
      </w:r>
      <w:proofErr w:type="spellStart"/>
      <w:r>
        <w:rPr>
          <w:rFonts w:ascii="Times New Roman"/>
          <w:i/>
          <w:w w:val="115"/>
        </w:rPr>
        <w:t>n</w:t>
      </w:r>
      <w:r>
        <w:rPr>
          <w:rFonts w:ascii="Times New Roman"/>
          <w:i/>
          <w:spacing w:val="1"/>
          <w:w w:val="115"/>
        </w:rPr>
        <w:t>o</w:t>
      </w:r>
      <w:r>
        <w:rPr>
          <w:rFonts w:ascii="Times New Roman"/>
          <w:i/>
          <w:w w:val="115"/>
        </w:rPr>
        <w:t>n</w:t>
      </w:r>
      <w:r>
        <w:rPr>
          <w:rFonts w:ascii="Times New Roman"/>
          <w:i/>
          <w:spacing w:val="1"/>
          <w:w w:val="115"/>
        </w:rPr>
        <w:t>d</w:t>
      </w:r>
      <w:r>
        <w:rPr>
          <w:rFonts w:ascii="Times New Roman"/>
          <w:i/>
          <w:w w:val="115"/>
        </w:rPr>
        <w:t>i</w:t>
      </w:r>
      <w:r>
        <w:rPr>
          <w:rFonts w:ascii="Times New Roman"/>
          <w:i/>
          <w:spacing w:val="1"/>
          <w:w w:val="115"/>
        </w:rPr>
        <w:t>mCurve</w:t>
      </w:r>
      <w:proofErr w:type="spellEnd"/>
      <w:r>
        <w:rPr>
          <w:rFonts w:ascii="Times New Roman"/>
          <w:i/>
          <w:spacing w:val="1"/>
          <w:w w:val="115"/>
          <w:position w:val="-3"/>
          <w:sz w:val="16"/>
        </w:rPr>
        <w:t>peak</w:t>
      </w:r>
    </w:p>
    <w:p w14:paraId="730F4E20" w14:textId="77777777" w:rsidR="00A46697" w:rsidRDefault="00A46697">
      <w:pPr>
        <w:spacing w:line="179" w:lineRule="auto"/>
        <w:rPr>
          <w:rFonts w:ascii="Times New Roman" w:eastAsia="Times New Roman" w:hAnsi="Times New Roman" w:cs="Times New Roman"/>
          <w:sz w:val="16"/>
          <w:szCs w:val="16"/>
        </w:rPr>
        <w:sectPr w:rsidR="00A46697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4038" w:space="40"/>
            <w:col w:w="5522"/>
          </w:cols>
        </w:sectPr>
      </w:pPr>
    </w:p>
    <w:p w14:paraId="2D351E75" w14:textId="77777777" w:rsidR="00A46697" w:rsidRDefault="005748F0">
      <w:pPr>
        <w:tabs>
          <w:tab w:val="left" w:pos="650"/>
        </w:tabs>
        <w:spacing w:before="71" w:line="192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メイリオ"/>
          <w:i/>
          <w:spacing w:val="3"/>
          <w:w w:val="95"/>
          <w:position w:val="-8"/>
        </w:rPr>
        <w:lastRenderedPageBreak/>
        <w:t>0</w:t>
      </w:r>
      <w:r>
        <w:rPr>
          <w:rFonts w:ascii="Times New Roman"/>
          <w:spacing w:val="2"/>
          <w:w w:val="95"/>
          <w:sz w:val="16"/>
        </w:rPr>
        <w:t>2</w:t>
      </w:r>
      <w:r>
        <w:rPr>
          <w:rFonts w:ascii="Times New Roman"/>
          <w:spacing w:val="2"/>
          <w:w w:val="95"/>
          <w:sz w:val="16"/>
        </w:rPr>
        <w:tab/>
      </w:r>
      <w:proofErr w:type="gramStart"/>
      <w:r>
        <w:rPr>
          <w:rFonts w:ascii="Times New Roman"/>
          <w:sz w:val="16"/>
        </w:rPr>
        <w:t xml:space="preserve">2  </w:t>
      </w:r>
      <w:r>
        <w:rPr>
          <w:rFonts w:ascii="Times New Roman"/>
          <w:spacing w:val="1"/>
          <w:sz w:val="16"/>
        </w:rPr>
        <w:t xml:space="preserve"> </w:t>
      </w:r>
      <w:proofErr w:type="gramEnd"/>
      <w:r>
        <w:rPr>
          <w:rFonts w:ascii="Times New Roman"/>
          <w:position w:val="6"/>
        </w:rPr>
        <w:t xml:space="preserve">1 </w:t>
      </w:r>
      <w:r>
        <w:rPr>
          <w:rFonts w:ascii="Times New Roman"/>
          <w:spacing w:val="1"/>
          <w:position w:val="6"/>
        </w:rPr>
        <w:t xml:space="preserve"> </w:t>
      </w:r>
      <w:r>
        <w:rPr>
          <w:rFonts w:ascii="Times New Roman"/>
          <w:sz w:val="16"/>
        </w:rPr>
        <w:t>2</w:t>
      </w:r>
    </w:p>
    <w:p w14:paraId="69DE39A8" w14:textId="77777777" w:rsidR="00A46697" w:rsidRDefault="005748F0">
      <w:pPr>
        <w:tabs>
          <w:tab w:val="left" w:pos="779"/>
        </w:tabs>
        <w:spacing w:before="71" w:line="192" w:lineRule="exact"/>
        <w:ind w:left="369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6"/>
        </w:rPr>
        <w:lastRenderedPageBreak/>
        <w:t>2</w:t>
      </w:r>
      <w:r>
        <w:rPr>
          <w:rFonts w:ascii="Times New Roman"/>
          <w:w w:val="105"/>
          <w:sz w:val="16"/>
        </w:rPr>
        <w:tab/>
      </w:r>
      <w:r>
        <w:rPr>
          <w:rFonts w:ascii="Times New Roman"/>
          <w:i/>
          <w:w w:val="105"/>
          <w:position w:val="6"/>
        </w:rPr>
        <w:t xml:space="preserve">d </w:t>
      </w:r>
      <w:r>
        <w:rPr>
          <w:rFonts w:ascii="Times New Roman"/>
          <w:i/>
          <w:spacing w:val="28"/>
          <w:w w:val="105"/>
          <w:position w:val="6"/>
        </w:rPr>
        <w:t xml:space="preserve"> </w:t>
      </w:r>
      <w:r>
        <w:rPr>
          <w:rFonts w:ascii="Times New Roman"/>
          <w:w w:val="105"/>
          <w:sz w:val="16"/>
        </w:rPr>
        <w:t>2</w:t>
      </w:r>
    </w:p>
    <w:p w14:paraId="0D56C2FE" w14:textId="77777777" w:rsidR="00A46697" w:rsidRDefault="00A46697">
      <w:pPr>
        <w:spacing w:line="192" w:lineRule="exact"/>
        <w:rPr>
          <w:rFonts w:ascii="Times New Roman" w:eastAsia="Times New Roman" w:hAnsi="Times New Roman" w:cs="Times New Roman"/>
          <w:sz w:val="16"/>
          <w:szCs w:val="16"/>
        </w:rPr>
        <w:sectPr w:rsidR="00A46697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4792" w:space="40"/>
            <w:col w:w="4768"/>
          </w:cols>
        </w:sectPr>
      </w:pPr>
    </w:p>
    <w:p w14:paraId="54833F66" w14:textId="77777777" w:rsidR="00A46697" w:rsidRDefault="0038548A">
      <w:pPr>
        <w:spacing w:line="320" w:lineRule="exact"/>
        <w:ind w:right="57"/>
        <w:jc w:val="right"/>
        <w:rPr>
          <w:rFonts w:ascii="Times New Roman" w:eastAsia="Times New Roman" w:hAnsi="Times New Roman" w:cs="Times New Roman"/>
        </w:rPr>
      </w:pPr>
      <w:r>
        <w:lastRenderedPageBreak/>
        <w:pict w14:anchorId="4848EE7E">
          <v:group id="_x0000_s2070" style="position:absolute;left:0;text-align:left;margin-left:290.4pt;margin-top:5.45pt;width:5.5pt;height:.1pt;z-index:-45136;mso-position-horizontal-relative:page" coordorigin="5809,109" coordsize="110,2">
            <v:shape id="_x0000_s2071" style="position:absolute;left:5809;top:109;width:110;height:2" coordorigin="5809,109" coordsize="110,0" path="m5809,109l5918,109e" filled="f" strokeweight="5537emu">
              <v:path arrowok="t"/>
            </v:shape>
            <w10:wrap anchorx="page"/>
          </v:group>
        </w:pict>
      </w:r>
      <w:r w:rsidR="005748F0">
        <w:rPr>
          <w:rFonts w:ascii="Times New Roman"/>
          <w:i/>
          <w:w w:val="105"/>
          <w:position w:val="-4"/>
          <w:sz w:val="16"/>
        </w:rPr>
        <w:t>y</w:t>
      </w:r>
      <w:r w:rsidR="005748F0">
        <w:rPr>
          <w:rFonts w:ascii="Times New Roman"/>
          <w:i/>
          <w:spacing w:val="40"/>
          <w:w w:val="105"/>
          <w:position w:val="-4"/>
          <w:sz w:val="16"/>
        </w:rPr>
        <w:t xml:space="preserve"> </w:t>
      </w:r>
      <w:r w:rsidR="005748F0">
        <w:rPr>
          <w:rFonts w:ascii="Times New Roman"/>
          <w:w w:val="115"/>
        </w:rPr>
        <w:t xml:space="preserve">= </w:t>
      </w:r>
      <w:r w:rsidR="005748F0">
        <w:rPr>
          <w:rFonts w:ascii="メイリオ"/>
          <w:i/>
          <w:w w:val="105"/>
        </w:rPr>
        <w:t>0</w:t>
      </w:r>
      <w:r w:rsidR="005748F0">
        <w:rPr>
          <w:rFonts w:ascii="Times New Roman"/>
          <w:i/>
          <w:w w:val="105"/>
          <w:position w:val="-5"/>
          <w:sz w:val="16"/>
        </w:rPr>
        <w:t>d</w:t>
      </w:r>
      <w:r w:rsidR="005748F0">
        <w:rPr>
          <w:rFonts w:ascii="Times New Roman"/>
          <w:i/>
          <w:spacing w:val="-26"/>
          <w:w w:val="105"/>
          <w:position w:val="-5"/>
          <w:sz w:val="16"/>
        </w:rPr>
        <w:t xml:space="preserve"> </w:t>
      </w:r>
      <w:proofErr w:type="gramStart"/>
      <w:r w:rsidR="005748F0">
        <w:rPr>
          <w:rFonts w:ascii="Times New Roman"/>
          <w:w w:val="105"/>
        </w:rPr>
        <w:t>(</w:t>
      </w:r>
      <w:r w:rsidR="005748F0">
        <w:rPr>
          <w:rFonts w:ascii="Times New Roman"/>
          <w:spacing w:val="-25"/>
          <w:w w:val="105"/>
        </w:rPr>
        <w:t xml:space="preserve"> </w:t>
      </w:r>
      <w:proofErr w:type="gramEnd"/>
      <w:r w:rsidR="005748F0">
        <w:rPr>
          <w:rFonts w:ascii="Times New Roman"/>
          <w:i/>
          <w:w w:val="105"/>
          <w:position w:val="-14"/>
        </w:rPr>
        <w:t>b</w:t>
      </w:r>
      <w:r w:rsidR="005748F0">
        <w:rPr>
          <w:rFonts w:ascii="Times New Roman"/>
          <w:i/>
          <w:spacing w:val="-26"/>
          <w:w w:val="105"/>
          <w:position w:val="-14"/>
        </w:rPr>
        <w:t xml:space="preserve"> </w:t>
      </w:r>
      <w:r w:rsidR="005748F0">
        <w:rPr>
          <w:rFonts w:ascii="Times New Roman"/>
          <w:w w:val="105"/>
        </w:rPr>
        <w:t>)</w:t>
      </w:r>
    </w:p>
    <w:p w14:paraId="4A23FD94" w14:textId="77777777" w:rsidR="00A46697" w:rsidRDefault="0038548A">
      <w:pPr>
        <w:spacing w:line="199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30F223AD">
          <v:group id="_x0000_s2068" style="position:absolute;left:0;text-align:left;margin-left:344.65pt;margin-top:-10.5pt;width:9.45pt;height:.1pt;z-index:-45112;mso-position-horizontal-relative:page" coordorigin="6894,-211" coordsize="189,2">
            <v:shape id="_x0000_s2069" style="position:absolute;left:6894;top:-211;width:189;height:2" coordorigin="6894,-211" coordsize="189,0" path="m6894,-211l7082,-211e" filled="f" strokeweight="5537emu">
              <v:path arrowok="t"/>
            </v:shape>
            <w10:wrap anchorx="page"/>
          </v:group>
        </w:pict>
      </w:r>
      <w:r w:rsidR="005748F0">
        <w:rPr>
          <w:rFonts w:ascii="メイリオ"/>
          <w:i/>
          <w:w w:val="95"/>
          <w:u w:val="single" w:color="000000"/>
        </w:rPr>
        <w:t>0</w:t>
      </w:r>
      <w:r w:rsidR="005748F0">
        <w:rPr>
          <w:rFonts w:ascii="Times New Roman"/>
          <w:i/>
          <w:w w:val="95"/>
          <w:position w:val="-3"/>
          <w:sz w:val="16"/>
          <w:u w:val="single" w:color="000000"/>
        </w:rPr>
        <w:t>d</w:t>
      </w:r>
    </w:p>
    <w:p w14:paraId="61C3E237" w14:textId="77777777" w:rsidR="00A46697" w:rsidRDefault="005748F0">
      <w:pPr>
        <w:spacing w:line="320" w:lineRule="exact"/>
        <w:ind w:left="43"/>
        <w:rPr>
          <w:rFonts w:ascii="Times New Roman" w:eastAsia="Times New Roman" w:hAnsi="Times New Roman" w:cs="Times New Roman"/>
        </w:rPr>
      </w:pPr>
      <w:r>
        <w:rPr>
          <w:w w:val="130"/>
        </w:rPr>
        <w:br w:type="column"/>
      </w:r>
      <w:r>
        <w:rPr>
          <w:rFonts w:ascii="Times New Roman"/>
          <w:w w:val="130"/>
        </w:rPr>
        <w:lastRenderedPageBreak/>
        <w:t>+</w:t>
      </w:r>
      <w:r>
        <w:rPr>
          <w:rFonts w:ascii="Times New Roman"/>
          <w:spacing w:val="-35"/>
          <w:w w:val="130"/>
        </w:rPr>
        <w:t xml:space="preserve"> </w:t>
      </w:r>
      <w:r>
        <w:rPr>
          <w:rFonts w:ascii="メイリオ"/>
          <w:i/>
          <w:w w:val="110"/>
        </w:rPr>
        <w:t>0</w:t>
      </w:r>
      <w:r>
        <w:rPr>
          <w:rFonts w:ascii="Times New Roman"/>
          <w:i/>
          <w:w w:val="110"/>
          <w:position w:val="-5"/>
          <w:sz w:val="16"/>
        </w:rPr>
        <w:t>b</w:t>
      </w:r>
      <w:r>
        <w:rPr>
          <w:rFonts w:ascii="Times New Roman"/>
          <w:i/>
          <w:spacing w:val="-20"/>
          <w:w w:val="110"/>
          <w:position w:val="-5"/>
          <w:sz w:val="16"/>
        </w:rPr>
        <w:t xml:space="preserve"> </w:t>
      </w:r>
      <w:r>
        <w:rPr>
          <w:rFonts w:ascii="Times New Roman"/>
          <w:w w:val="130"/>
        </w:rPr>
        <w:t>(</w:t>
      </w:r>
      <w:r>
        <w:rPr>
          <w:rFonts w:ascii="メイリオ"/>
          <w:i/>
          <w:w w:val="130"/>
        </w:rPr>
        <w:t>-</w:t>
      </w:r>
      <w:r>
        <w:rPr>
          <w:rFonts w:ascii="メイリオ"/>
          <w:i/>
          <w:spacing w:val="-79"/>
          <w:w w:val="130"/>
        </w:rPr>
        <w:t xml:space="preserve"> </w:t>
      </w:r>
      <w:r>
        <w:rPr>
          <w:rFonts w:ascii="Times New Roman"/>
          <w:i/>
          <w:w w:val="110"/>
          <w:position w:val="-14"/>
        </w:rPr>
        <w:t>b</w:t>
      </w:r>
      <w:r>
        <w:rPr>
          <w:rFonts w:ascii="Times New Roman"/>
          <w:w w:val="110"/>
          <w:position w:val="-8"/>
          <w:sz w:val="16"/>
        </w:rPr>
        <w:t>2</w:t>
      </w:r>
      <w:r>
        <w:rPr>
          <w:rFonts w:ascii="Times New Roman"/>
          <w:spacing w:val="-18"/>
          <w:w w:val="110"/>
          <w:position w:val="-8"/>
          <w:sz w:val="16"/>
        </w:rPr>
        <w:t xml:space="preserve"> </w:t>
      </w:r>
      <w:r>
        <w:rPr>
          <w:rFonts w:ascii="Times New Roman"/>
          <w:w w:val="110"/>
        </w:rPr>
        <w:t>)</w:t>
      </w:r>
    </w:p>
    <w:p w14:paraId="32CA54D0" w14:textId="77777777" w:rsidR="00A46697" w:rsidRDefault="005748F0">
      <w:pPr>
        <w:spacing w:line="199" w:lineRule="exact"/>
        <w:ind w:left="548"/>
        <w:rPr>
          <w:rFonts w:ascii="Times New Roman" w:eastAsia="Times New Roman" w:hAnsi="Times New Roman" w:cs="Times New Roman"/>
        </w:rPr>
      </w:pPr>
      <w:r>
        <w:rPr>
          <w:rFonts w:ascii="メイリオ"/>
          <w:i/>
          <w:spacing w:val="3"/>
          <w:u w:val="single" w:color="000000"/>
        </w:rPr>
        <w:t>0</w:t>
      </w:r>
      <w:r>
        <w:rPr>
          <w:rFonts w:ascii="Times New Roman"/>
          <w:i/>
          <w:spacing w:val="3"/>
          <w:position w:val="-3"/>
          <w:sz w:val="16"/>
          <w:u w:val="single" w:color="000000"/>
        </w:rPr>
        <w:t>b</w:t>
      </w:r>
      <w:r>
        <w:rPr>
          <w:rFonts w:ascii="Times New Roman"/>
          <w:i/>
          <w:spacing w:val="2"/>
          <w:u w:val="single" w:color="000000"/>
        </w:rPr>
        <w:t>d</w:t>
      </w:r>
    </w:p>
    <w:p w14:paraId="17247A92" w14:textId="77777777" w:rsidR="00A46697" w:rsidRDefault="00A46697">
      <w:pPr>
        <w:spacing w:line="199" w:lineRule="exact"/>
        <w:rPr>
          <w:rFonts w:ascii="Times New Roman" w:eastAsia="Times New Roman" w:hAnsi="Times New Roman" w:cs="Times New Roman"/>
        </w:rPr>
        <w:sectPr w:rsidR="00A46697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4766" w:space="40"/>
            <w:col w:w="4794"/>
          </w:cols>
        </w:sectPr>
      </w:pPr>
    </w:p>
    <w:p w14:paraId="6D7EDFB2" w14:textId="77777777" w:rsidR="00A46697" w:rsidRDefault="0038548A">
      <w:pPr>
        <w:spacing w:line="230" w:lineRule="exact"/>
        <w:ind w:right="118"/>
        <w:jc w:val="right"/>
        <w:rPr>
          <w:rFonts w:ascii="Times New Roman" w:eastAsia="Times New Roman" w:hAnsi="Times New Roman" w:cs="Times New Roman"/>
        </w:rPr>
      </w:pPr>
      <w:r>
        <w:lastRenderedPageBreak/>
        <w:pict w14:anchorId="544F7DC3">
          <v:shape id="_x0000_s2067" type="#_x0000_t202" style="position:absolute;left:0;text-align:left;margin-left:268.55pt;margin-top:7.2pt;width:4.2pt;height:8pt;z-index:-45016;mso-position-horizontal-relative:page" filled="f" stroked="f">
            <v:textbox inset="0,0,0,0">
              <w:txbxContent>
                <w:p w14:paraId="551F86AE" w14:textId="77777777" w:rsidR="00655B41" w:rsidRDefault="00655B41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Times New Roman"/>
                      <w:i/>
                      <w:w w:val="115"/>
                      <w:sz w:val="16"/>
                    </w:rPr>
                    <w:t>y</w:t>
                  </w:r>
                  <w:proofErr w:type="gramEnd"/>
                </w:p>
              </w:txbxContent>
            </v:textbox>
            <w10:wrap anchorx="page"/>
          </v:shape>
        </w:pict>
      </w:r>
      <w:r w:rsidR="005748F0">
        <w:rPr>
          <w:rFonts w:ascii="Times New Roman"/>
          <w:w w:val="175"/>
        </w:rPr>
        <w:t>)</w:t>
      </w:r>
      <w:r w:rsidR="005748F0">
        <w:rPr>
          <w:rFonts w:ascii="Times New Roman"/>
          <w:spacing w:val="-49"/>
          <w:w w:val="175"/>
        </w:rPr>
        <w:t xml:space="preserve"> </w:t>
      </w:r>
      <w:r w:rsidR="005748F0">
        <w:rPr>
          <w:rFonts w:ascii="メイリオ"/>
          <w:i/>
          <w:spacing w:val="3"/>
          <w:w w:val="110"/>
        </w:rPr>
        <w:t>0</w:t>
      </w:r>
      <w:r w:rsidR="005748F0">
        <w:rPr>
          <w:rFonts w:ascii="Times New Roman"/>
          <w:spacing w:val="3"/>
          <w:w w:val="110"/>
          <w:position w:val="9"/>
          <w:sz w:val="16"/>
        </w:rPr>
        <w:t>2</w:t>
      </w:r>
      <w:r w:rsidR="005748F0">
        <w:rPr>
          <w:rFonts w:ascii="Times New Roman"/>
          <w:spacing w:val="12"/>
          <w:w w:val="110"/>
          <w:position w:val="9"/>
          <w:sz w:val="16"/>
        </w:rPr>
        <w:t xml:space="preserve"> </w:t>
      </w:r>
      <w:r w:rsidR="005748F0">
        <w:rPr>
          <w:rFonts w:ascii="Times New Roman"/>
          <w:spacing w:val="5"/>
          <w:w w:val="140"/>
        </w:rPr>
        <w:t>=</w:t>
      </w:r>
      <w:r w:rsidR="005748F0">
        <w:rPr>
          <w:rFonts w:ascii="Times New Roman"/>
          <w:spacing w:val="-33"/>
          <w:w w:val="140"/>
        </w:rPr>
        <w:t xml:space="preserve"> </w:t>
      </w:r>
      <w:proofErr w:type="gramStart"/>
      <w:r w:rsidR="005748F0">
        <w:rPr>
          <w:rFonts w:ascii="Times New Roman"/>
          <w:w w:val="140"/>
        </w:rPr>
        <w:t>(</w:t>
      </w:r>
      <w:r w:rsidR="005748F0">
        <w:rPr>
          <w:rFonts w:ascii="Times New Roman"/>
          <w:spacing w:val="5"/>
        </w:rPr>
        <w:t xml:space="preserve"> </w:t>
      </w:r>
      <w:proofErr w:type="gramEnd"/>
    </w:p>
    <w:p w14:paraId="37589365" w14:textId="77777777" w:rsidR="00A46697" w:rsidRDefault="005748F0">
      <w:pPr>
        <w:spacing w:line="177" w:lineRule="exact"/>
        <w:jc w:val="right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/>
          <w:i/>
          <w:w w:val="85"/>
        </w:rPr>
        <w:t>b</w:t>
      </w:r>
      <w:proofErr w:type="gramEnd"/>
    </w:p>
    <w:p w14:paraId="5C1B5A8A" w14:textId="77777777" w:rsidR="00A46697" w:rsidRDefault="005748F0">
      <w:pPr>
        <w:tabs>
          <w:tab w:val="left" w:pos="947"/>
        </w:tabs>
        <w:spacing w:line="202" w:lineRule="exact"/>
        <w:ind w:left="48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20"/>
        </w:rPr>
        <w:br w:type="column"/>
      </w:r>
      <w:r>
        <w:rPr>
          <w:rFonts w:ascii="Times New Roman"/>
          <w:w w:val="120"/>
        </w:rPr>
        <w:lastRenderedPageBreak/>
        <w:t>)</w:t>
      </w:r>
      <w:r>
        <w:rPr>
          <w:rFonts w:ascii="Times New Roman"/>
          <w:w w:val="120"/>
          <w:position w:val="9"/>
          <w:sz w:val="16"/>
        </w:rPr>
        <w:t>2</w:t>
      </w:r>
      <w:r>
        <w:rPr>
          <w:rFonts w:ascii="Times New Roman"/>
          <w:spacing w:val="13"/>
          <w:w w:val="120"/>
          <w:position w:val="9"/>
          <w:sz w:val="16"/>
        </w:rPr>
        <w:t xml:space="preserve"> </w:t>
      </w:r>
      <w:r>
        <w:rPr>
          <w:rFonts w:ascii="Times New Roman"/>
          <w:spacing w:val="45"/>
          <w:w w:val="120"/>
        </w:rPr>
        <w:t>+</w:t>
      </w:r>
      <w:proofErr w:type="gramStart"/>
      <w:r>
        <w:rPr>
          <w:rFonts w:ascii="Times New Roman"/>
          <w:w w:val="120"/>
        </w:rPr>
        <w:t>(</w:t>
      </w:r>
      <w:r>
        <w:rPr>
          <w:rFonts w:ascii="Times New Roman"/>
          <w:w w:val="120"/>
        </w:rPr>
        <w:tab/>
        <w:t>)</w:t>
      </w:r>
      <w:proofErr w:type="gramEnd"/>
      <w:r>
        <w:rPr>
          <w:rFonts w:ascii="Times New Roman"/>
          <w:w w:val="120"/>
          <w:position w:val="9"/>
          <w:sz w:val="16"/>
        </w:rPr>
        <w:t>2</w:t>
      </w:r>
    </w:p>
    <w:p w14:paraId="206D3999" w14:textId="77777777" w:rsidR="00A46697" w:rsidRDefault="005748F0">
      <w:pPr>
        <w:spacing w:line="202" w:lineRule="exact"/>
        <w:ind w:left="669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position w:val="-5"/>
        </w:rPr>
        <w:t>b</w:t>
      </w:r>
      <w:r>
        <w:rPr>
          <w:rFonts w:ascii="Times New Roman"/>
          <w:sz w:val="16"/>
        </w:rPr>
        <w:t>2</w:t>
      </w:r>
    </w:p>
    <w:p w14:paraId="194777C7" w14:textId="77777777" w:rsidR="00A46697" w:rsidRDefault="00A46697">
      <w:pPr>
        <w:spacing w:line="202" w:lineRule="exact"/>
        <w:rPr>
          <w:rFonts w:ascii="Times New Roman" w:eastAsia="Times New Roman" w:hAnsi="Times New Roman" w:cs="Times New Roman"/>
          <w:sz w:val="16"/>
          <w:szCs w:val="16"/>
        </w:rPr>
        <w:sectPr w:rsidR="00A46697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4712" w:space="40"/>
            <w:col w:w="4848"/>
          </w:cols>
        </w:sectPr>
      </w:pPr>
    </w:p>
    <w:p w14:paraId="65CAD4EC" w14:textId="77777777" w:rsidR="00A46697" w:rsidRDefault="00A46697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14:paraId="31575473" w14:textId="77777777" w:rsidR="00A46697" w:rsidRDefault="005748F0">
      <w:pPr>
        <w:pStyle w:val="BodyText"/>
        <w:spacing w:before="58" w:line="455" w:lineRule="auto"/>
        <w:ind w:left="120" w:right="118" w:firstLine="576"/>
        <w:jc w:val="both"/>
      </w:pPr>
      <w:r>
        <w:rPr>
          <w:spacing w:val="-2"/>
          <w:w w:val="110"/>
        </w:rPr>
        <w:t>Th</w:t>
      </w:r>
      <w:r>
        <w:rPr>
          <w:spacing w:val="-3"/>
          <w:w w:val="110"/>
        </w:rPr>
        <w:t>us</w:t>
      </w:r>
      <w:r>
        <w:rPr>
          <w:spacing w:val="40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41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41"/>
          <w:w w:val="110"/>
        </w:rPr>
        <w:t xml:space="preserve"> </w:t>
      </w:r>
      <w:r>
        <w:rPr>
          <w:w w:val="110"/>
        </w:rPr>
        <w:t>the</w:t>
      </w:r>
      <w:r>
        <w:rPr>
          <w:spacing w:val="41"/>
          <w:w w:val="110"/>
        </w:rPr>
        <w:t xml:space="preserve"> </w:t>
      </w:r>
      <w:proofErr w:type="spellStart"/>
      <w:r>
        <w:rPr>
          <w:i/>
          <w:spacing w:val="2"/>
          <w:w w:val="110"/>
        </w:rPr>
        <w:t>s</w:t>
      </w:r>
      <w:r>
        <w:rPr>
          <w:i/>
          <w:spacing w:val="3"/>
          <w:w w:val="110"/>
        </w:rPr>
        <w:t>caled</w:t>
      </w:r>
      <w:r>
        <w:rPr>
          <w:i/>
          <w:spacing w:val="2"/>
          <w:w w:val="110"/>
        </w:rPr>
        <w:t>N</w:t>
      </w:r>
      <w:r>
        <w:rPr>
          <w:i/>
          <w:spacing w:val="3"/>
          <w:w w:val="110"/>
        </w:rPr>
        <w:t>o</w:t>
      </w:r>
      <w:r>
        <w:rPr>
          <w:i/>
          <w:spacing w:val="2"/>
          <w:w w:val="110"/>
        </w:rPr>
        <w:t>nDimmin</w:t>
      </w:r>
      <w:r>
        <w:rPr>
          <w:i/>
          <w:spacing w:val="3"/>
          <w:w w:val="110"/>
        </w:rPr>
        <w:t>gC</w:t>
      </w:r>
      <w:r>
        <w:rPr>
          <w:i/>
          <w:spacing w:val="2"/>
          <w:w w:val="110"/>
        </w:rPr>
        <w:t>ur</w:t>
      </w:r>
      <w:r>
        <w:rPr>
          <w:i/>
          <w:spacing w:val="3"/>
          <w:w w:val="110"/>
        </w:rPr>
        <w:t>ve</w:t>
      </w:r>
      <w:proofErr w:type="spellEnd"/>
      <w:r>
        <w:rPr>
          <w:i/>
          <w:spacing w:val="40"/>
          <w:w w:val="110"/>
        </w:rPr>
        <w:t xml:space="preserve"> </w:t>
      </w:r>
      <w:r>
        <w:rPr>
          <w:w w:val="110"/>
        </w:rPr>
        <w:t>and</w:t>
      </w:r>
      <w:r>
        <w:rPr>
          <w:spacing w:val="41"/>
          <w:w w:val="110"/>
        </w:rPr>
        <w:t xml:space="preserve"> </w:t>
      </w:r>
      <w:r>
        <w:rPr>
          <w:w w:val="110"/>
        </w:rPr>
        <w:t>its</w:t>
      </w:r>
      <w:r>
        <w:rPr>
          <w:spacing w:val="41"/>
          <w:w w:val="110"/>
        </w:rPr>
        <w:t xml:space="preserve"> </w:t>
      </w:r>
      <w:r>
        <w:rPr>
          <w:w w:val="110"/>
        </w:rPr>
        <w:t>associated</w:t>
      </w:r>
      <w:r>
        <w:rPr>
          <w:spacing w:val="41"/>
          <w:w w:val="110"/>
        </w:rPr>
        <w:t xml:space="preserve"> </w:t>
      </w:r>
      <w:r>
        <w:rPr>
          <w:w w:val="110"/>
        </w:rPr>
        <w:t>propagated</w:t>
      </w:r>
      <w:r>
        <w:rPr>
          <w:spacing w:val="40"/>
          <w:w w:val="110"/>
        </w:rPr>
        <w:t xml:space="preserve"> </w:t>
      </w:r>
      <w:r>
        <w:rPr>
          <w:spacing w:val="-3"/>
          <w:w w:val="110"/>
        </w:rPr>
        <w:t>un</w:t>
      </w:r>
      <w:r>
        <w:rPr>
          <w:spacing w:val="-4"/>
          <w:w w:val="110"/>
        </w:rPr>
        <w:t>ce</w:t>
      </w:r>
      <w:r>
        <w:rPr>
          <w:spacing w:val="-3"/>
          <w:w w:val="110"/>
        </w:rPr>
        <w:t>rt</w:t>
      </w:r>
      <w:r>
        <w:rPr>
          <w:spacing w:val="-4"/>
          <w:w w:val="110"/>
        </w:rPr>
        <w:t>ai</w:t>
      </w:r>
      <w:r>
        <w:rPr>
          <w:spacing w:val="-3"/>
          <w:w w:val="110"/>
        </w:rPr>
        <w:t>nt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42"/>
          <w:w w:val="109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final</w:t>
      </w:r>
      <w:r>
        <w:rPr>
          <w:spacing w:val="-1"/>
          <w:w w:val="110"/>
        </w:rPr>
        <w:t xml:space="preserve"> </w:t>
      </w:r>
      <w:r>
        <w:rPr>
          <w:w w:val="110"/>
        </w:rPr>
        <w:t>step is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apply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correction</w:t>
      </w:r>
      <w:r>
        <w:rPr>
          <w:spacing w:val="-1"/>
          <w:w w:val="110"/>
        </w:rPr>
        <w:t xml:space="preserve"> </w:t>
      </w:r>
      <w:r>
        <w:rPr>
          <w:w w:val="110"/>
        </w:rPr>
        <w:t>to the</w:t>
      </w:r>
      <w:r>
        <w:rPr>
          <w:spacing w:val="-2"/>
          <w:w w:val="110"/>
        </w:rPr>
        <w:t xml:space="preserve"> </w:t>
      </w:r>
      <w:proofErr w:type="spellStart"/>
      <w:r>
        <w:rPr>
          <w:i/>
          <w:spacing w:val="2"/>
          <w:w w:val="110"/>
        </w:rPr>
        <w:t>d</w:t>
      </w:r>
      <w:r>
        <w:rPr>
          <w:i/>
          <w:spacing w:val="1"/>
          <w:w w:val="110"/>
        </w:rPr>
        <w:t>immin</w:t>
      </w:r>
      <w:r>
        <w:rPr>
          <w:i/>
          <w:spacing w:val="2"/>
          <w:w w:val="110"/>
        </w:rPr>
        <w:t>gC</w:t>
      </w:r>
      <w:r>
        <w:rPr>
          <w:i/>
          <w:spacing w:val="1"/>
          <w:w w:val="110"/>
        </w:rPr>
        <w:t>ur</w:t>
      </w:r>
      <w:r>
        <w:rPr>
          <w:i/>
          <w:spacing w:val="2"/>
          <w:w w:val="110"/>
        </w:rPr>
        <w:t>ve</w:t>
      </w:r>
      <w:proofErr w:type="spellEnd"/>
      <w:r>
        <w:rPr>
          <w:spacing w:val="2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just a</w:t>
      </w:r>
      <w:r>
        <w:rPr>
          <w:spacing w:val="-1"/>
          <w:w w:val="110"/>
        </w:rPr>
        <w:t xml:space="preserve"> </w:t>
      </w:r>
      <w:r>
        <w:rPr>
          <w:w w:val="110"/>
        </w:rPr>
        <w:t>simple</w:t>
      </w:r>
      <w:r>
        <w:rPr>
          <w:spacing w:val="-1"/>
          <w:w w:val="110"/>
        </w:rPr>
        <w:t xml:space="preserve"> </w:t>
      </w:r>
      <w:r>
        <w:rPr>
          <w:w w:val="110"/>
        </w:rPr>
        <w:t>subtraction,</w:t>
      </w:r>
      <w:r>
        <w:rPr>
          <w:spacing w:val="28"/>
          <w:w w:val="109"/>
        </w:rPr>
        <w:t xml:space="preserve"> </w:t>
      </w:r>
      <w:r>
        <w:rPr>
          <w:w w:val="110"/>
        </w:rPr>
        <w:t>resulting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th</w:t>
      </w:r>
      <w:r>
        <w:rPr>
          <w:spacing w:val="-2"/>
          <w:w w:val="110"/>
        </w:rPr>
        <w:t xml:space="preserve">e </w:t>
      </w:r>
      <w:r>
        <w:rPr>
          <w:w w:val="110"/>
        </w:rPr>
        <w:t>final</w:t>
      </w:r>
      <w:r>
        <w:rPr>
          <w:spacing w:val="-2"/>
          <w:w w:val="110"/>
        </w:rPr>
        <w:t xml:space="preserve"> </w:t>
      </w:r>
      <w:r>
        <w:rPr>
          <w:spacing w:val="-1"/>
          <w:w w:val="110"/>
        </w:rPr>
        <w:t>un</w:t>
      </w:r>
      <w:r>
        <w:rPr>
          <w:spacing w:val="-2"/>
          <w:w w:val="110"/>
        </w:rPr>
        <w:t>ce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ai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y:</w:t>
      </w:r>
    </w:p>
    <w:p w14:paraId="7E4F9D22" w14:textId="77777777" w:rsidR="00A46697" w:rsidRDefault="00A46697">
      <w:pPr>
        <w:spacing w:before="3"/>
        <w:rPr>
          <w:rFonts w:ascii="Times New Roman" w:eastAsia="Times New Roman" w:hAnsi="Times New Roman" w:cs="Times New Roman"/>
          <w:sz w:val="26"/>
          <w:szCs w:val="26"/>
        </w:rPr>
      </w:pPr>
    </w:p>
    <w:p w14:paraId="4F4C2DFE" w14:textId="77777777" w:rsidR="00A46697" w:rsidRDefault="0038548A">
      <w:pPr>
        <w:tabs>
          <w:tab w:val="right" w:pos="5633"/>
        </w:tabs>
        <w:spacing w:line="228" w:lineRule="exact"/>
        <w:ind w:left="2027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08987A7C">
          <v:group id="_x0000_s2065" style="position:absolute;left:0;text-align:left;margin-left:258.25pt;margin-top:7pt;width:186.35pt;height:.1pt;z-index:-45088;mso-position-horizontal-relative:page" coordorigin="5166,141" coordsize="3727,2">
            <v:shape id="_x0000_s2066" style="position:absolute;left:5166;top:141;width:3727;height:2" coordorigin="5166,141" coordsize="3727,0" path="m5166,141l8892,141e" filled="f" strokeweight="5537emu">
              <v:path arrowok="t"/>
            </v:shape>
            <w10:wrap anchorx="page"/>
          </v:group>
        </w:pict>
      </w:r>
      <w:r>
        <w:pict w14:anchorId="5C9F95F3">
          <v:shape id="_x0000_s2064" type="#_x0000_t202" style="position:absolute;left:0;text-align:left;margin-left:258.25pt;margin-top:9.8pt;width:10.9pt;height:12.5pt;z-index:-44992;mso-position-horizontal-relative:page" filled="f" stroked="f">
            <v:textbox inset="0,0,0,0">
              <w:txbxContent>
                <w:p w14:paraId="58E6272A" w14:textId="77777777" w:rsidR="00655B41" w:rsidRDefault="00655B41">
                  <w:pPr>
                    <w:spacing w:line="249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メイリオ"/>
                      <w:i/>
                      <w:spacing w:val="3"/>
                      <w:w w:val="95"/>
                      <w:position w:val="-7"/>
                    </w:rPr>
                    <w:t>0</w:t>
                  </w:r>
                  <w:r>
                    <w:rPr>
                      <w:rFonts w:ascii="Times New Roman"/>
                      <w:spacing w:val="2"/>
                      <w:w w:val="95"/>
                      <w:sz w:val="16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5748F0">
        <w:rPr>
          <w:rFonts w:ascii="メイリオ"/>
          <w:i/>
          <w:spacing w:val="1"/>
          <w:w w:val="120"/>
          <w:position w:val="4"/>
        </w:rPr>
        <w:t>0</w:t>
      </w:r>
      <w:proofErr w:type="spellStart"/>
      <w:proofErr w:type="gramStart"/>
      <w:r w:rsidR="005748F0">
        <w:rPr>
          <w:rFonts w:ascii="Times New Roman"/>
          <w:i/>
          <w:spacing w:val="1"/>
          <w:w w:val="120"/>
          <w:sz w:val="16"/>
        </w:rPr>
        <w:t>cor</w:t>
      </w:r>
      <w:r w:rsidR="005748F0">
        <w:rPr>
          <w:rFonts w:ascii="Times New Roman"/>
          <w:i/>
          <w:w w:val="120"/>
          <w:sz w:val="16"/>
        </w:rPr>
        <w:t>r</w:t>
      </w:r>
      <w:r w:rsidR="005748F0">
        <w:rPr>
          <w:rFonts w:ascii="Times New Roman"/>
          <w:i/>
          <w:spacing w:val="1"/>
          <w:w w:val="120"/>
          <w:sz w:val="16"/>
        </w:rPr>
        <w:t>ectedC</w:t>
      </w:r>
      <w:r w:rsidR="005748F0">
        <w:rPr>
          <w:rFonts w:ascii="Times New Roman"/>
          <w:i/>
          <w:w w:val="120"/>
          <w:sz w:val="16"/>
        </w:rPr>
        <w:t>ur</w:t>
      </w:r>
      <w:r w:rsidR="005748F0">
        <w:rPr>
          <w:rFonts w:ascii="Times New Roman"/>
          <w:i/>
          <w:spacing w:val="1"/>
          <w:w w:val="120"/>
          <w:sz w:val="16"/>
        </w:rPr>
        <w:t>ve</w:t>
      </w:r>
      <w:proofErr w:type="spellEnd"/>
      <w:proofErr w:type="gramEnd"/>
      <w:r w:rsidR="005748F0">
        <w:rPr>
          <w:rFonts w:ascii="Times New Roman"/>
          <w:i/>
          <w:spacing w:val="20"/>
          <w:w w:val="120"/>
          <w:sz w:val="16"/>
        </w:rPr>
        <w:t xml:space="preserve"> </w:t>
      </w:r>
      <w:r w:rsidR="005748F0">
        <w:rPr>
          <w:rFonts w:ascii="Times New Roman"/>
          <w:w w:val="120"/>
          <w:position w:val="4"/>
        </w:rPr>
        <w:t>=</w:t>
      </w:r>
      <w:r w:rsidR="005748F0">
        <w:rPr>
          <w:rFonts w:ascii="Times New Roman"/>
          <w:spacing w:val="-8"/>
          <w:w w:val="120"/>
          <w:position w:val="4"/>
        </w:rPr>
        <w:t xml:space="preserve"> </w:t>
      </w:r>
      <w:r w:rsidR="005748F0">
        <w:rPr>
          <w:rFonts w:ascii="Times New Roman"/>
          <w:w w:val="170"/>
          <w:position w:val="28"/>
        </w:rPr>
        <w:t>q</w:t>
      </w:r>
      <w:r w:rsidR="005748F0">
        <w:rPr>
          <w:rFonts w:ascii="Times New Roman"/>
          <w:w w:val="170"/>
          <w:position w:val="11"/>
          <w:sz w:val="16"/>
        </w:rPr>
        <w:tab/>
      </w:r>
      <w:r w:rsidR="005748F0">
        <w:rPr>
          <w:rFonts w:ascii="Times New Roman"/>
          <w:w w:val="120"/>
          <w:position w:val="11"/>
          <w:sz w:val="16"/>
        </w:rPr>
        <w:t>2</w:t>
      </w:r>
    </w:p>
    <w:p w14:paraId="388D40DE" w14:textId="77777777" w:rsidR="00A46697" w:rsidRDefault="005748F0">
      <w:pPr>
        <w:tabs>
          <w:tab w:val="left" w:pos="9031"/>
        </w:tabs>
        <w:spacing w:line="269" w:lineRule="exact"/>
        <w:ind w:left="397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/>
          <w:i/>
          <w:spacing w:val="1"/>
          <w:w w:val="120"/>
          <w:sz w:val="16"/>
        </w:rPr>
        <w:t>dimming</w:t>
      </w:r>
      <w:r>
        <w:rPr>
          <w:rFonts w:ascii="Times New Roman"/>
          <w:i/>
          <w:spacing w:val="2"/>
          <w:w w:val="120"/>
          <w:sz w:val="16"/>
        </w:rPr>
        <w:t>C</w:t>
      </w:r>
      <w:r>
        <w:rPr>
          <w:rFonts w:ascii="Times New Roman"/>
          <w:i/>
          <w:spacing w:val="1"/>
          <w:w w:val="120"/>
          <w:sz w:val="16"/>
        </w:rPr>
        <w:t>ur</w:t>
      </w:r>
      <w:r>
        <w:rPr>
          <w:rFonts w:ascii="Times New Roman"/>
          <w:i/>
          <w:spacing w:val="2"/>
          <w:w w:val="120"/>
          <w:sz w:val="16"/>
        </w:rPr>
        <w:t>ve</w:t>
      </w:r>
      <w:proofErr w:type="spellEnd"/>
      <w:proofErr w:type="gramEnd"/>
      <w:r>
        <w:rPr>
          <w:rFonts w:ascii="Times New Roman"/>
          <w:i/>
          <w:spacing w:val="-14"/>
          <w:w w:val="120"/>
          <w:sz w:val="16"/>
        </w:rPr>
        <w:t xml:space="preserve"> </w:t>
      </w:r>
      <w:r>
        <w:rPr>
          <w:rFonts w:ascii="Times New Roman"/>
          <w:w w:val="120"/>
          <w:position w:val="7"/>
        </w:rPr>
        <w:t>+</w:t>
      </w:r>
      <w:r>
        <w:rPr>
          <w:rFonts w:ascii="Times New Roman"/>
          <w:spacing w:val="-37"/>
          <w:w w:val="120"/>
          <w:position w:val="7"/>
        </w:rPr>
        <w:t xml:space="preserve"> </w:t>
      </w:r>
      <w:r>
        <w:rPr>
          <w:rFonts w:ascii="メイリオ"/>
          <w:i/>
          <w:spacing w:val="2"/>
          <w:w w:val="120"/>
          <w:position w:val="7"/>
        </w:rPr>
        <w:t>0</w:t>
      </w:r>
      <w:proofErr w:type="spellStart"/>
      <w:r>
        <w:rPr>
          <w:rFonts w:ascii="Times New Roman"/>
          <w:i/>
          <w:spacing w:val="2"/>
          <w:w w:val="120"/>
          <w:sz w:val="16"/>
        </w:rPr>
        <w:t>scaledNonD</w:t>
      </w:r>
      <w:r>
        <w:rPr>
          <w:rFonts w:ascii="Times New Roman"/>
          <w:i/>
          <w:spacing w:val="1"/>
          <w:w w:val="120"/>
          <w:sz w:val="16"/>
        </w:rPr>
        <w:t>imm</w:t>
      </w:r>
      <w:r>
        <w:rPr>
          <w:rFonts w:ascii="Times New Roman"/>
          <w:i/>
          <w:spacing w:val="2"/>
          <w:w w:val="120"/>
          <w:sz w:val="16"/>
        </w:rPr>
        <w:t>ingC</w:t>
      </w:r>
      <w:r>
        <w:rPr>
          <w:rFonts w:ascii="Times New Roman"/>
          <w:i/>
          <w:spacing w:val="1"/>
          <w:w w:val="120"/>
          <w:sz w:val="16"/>
        </w:rPr>
        <w:t>ur</w:t>
      </w:r>
      <w:r>
        <w:rPr>
          <w:rFonts w:ascii="Times New Roman"/>
          <w:i/>
          <w:spacing w:val="2"/>
          <w:w w:val="120"/>
          <w:sz w:val="16"/>
        </w:rPr>
        <w:t>ve</w:t>
      </w:r>
      <w:proofErr w:type="spellEnd"/>
      <w:r>
        <w:rPr>
          <w:rFonts w:ascii="Times New Roman"/>
          <w:i/>
          <w:spacing w:val="2"/>
          <w:w w:val="120"/>
          <w:sz w:val="16"/>
        </w:rPr>
        <w:tab/>
      </w:r>
      <w:r>
        <w:rPr>
          <w:rFonts w:ascii="Times New Roman"/>
          <w:w w:val="120"/>
          <w:position w:val="7"/>
        </w:rPr>
        <w:t>(4.6)</w:t>
      </w:r>
    </w:p>
    <w:p w14:paraId="1DFE4517" w14:textId="77777777" w:rsidR="00A46697" w:rsidRDefault="00A46697">
      <w:pPr>
        <w:spacing w:line="269" w:lineRule="exact"/>
        <w:rPr>
          <w:rFonts w:ascii="Times New Roman" w:eastAsia="Times New Roman" w:hAnsi="Times New Roman" w:cs="Times New Roman"/>
        </w:rPr>
        <w:sectPr w:rsidR="00A46697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3EAD3EED" w14:textId="77777777" w:rsidR="00A46697" w:rsidRDefault="0038548A">
      <w:pPr>
        <w:spacing w:before="276" w:line="165" w:lineRule="exact"/>
        <w:ind w:right="169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lastRenderedPageBreak/>
        <w:pict w14:anchorId="7148803D">
          <v:shape id="_x0000_s2063" type="#_x0000_t202" style="position:absolute;left:0;text-align:left;margin-left:1in;margin-top:17pt;width:38.9pt;height:10.95pt;z-index:1960;mso-position-horizontal-relative:page" filled="f" stroked="f">
            <v:textbox inset="0,0,0,0">
              <w:txbxContent>
                <w:p w14:paraId="1A729034" w14:textId="77777777" w:rsidR="00655B41" w:rsidRDefault="00655B41">
                  <w:pPr>
                    <w:pStyle w:val="BodyText"/>
                    <w:spacing w:line="218" w:lineRule="exact"/>
                    <w:ind w:left="0"/>
                    <w:rPr>
                      <w:rFonts w:ascii="メイリオ" w:eastAsia="メイリオ" w:hAnsi="メイリオ" w:cs="メイリオ"/>
                    </w:rPr>
                  </w:pPr>
                  <w:proofErr w:type="gramStart"/>
                  <w:r>
                    <w:t>where</w:t>
                  </w:r>
                  <w:proofErr w:type="gramEnd"/>
                  <w:r>
                    <w:rPr>
                      <w:spacing w:val="42"/>
                    </w:rPr>
                    <w:t xml:space="preserve"> </w:t>
                  </w:r>
                  <w:r>
                    <w:rPr>
                      <w:rFonts w:ascii="メイリオ"/>
                      <w:i/>
                    </w:rPr>
                    <w:t>0</w:t>
                  </w:r>
                </w:p>
              </w:txbxContent>
            </v:textbox>
            <w10:wrap anchorx="page"/>
          </v:shape>
        </w:pict>
      </w:r>
      <w:r w:rsidR="005748F0">
        <w:rPr>
          <w:rFonts w:ascii="Times New Roman"/>
          <w:w w:val="105"/>
          <w:sz w:val="16"/>
        </w:rPr>
        <w:t>2</w:t>
      </w:r>
    </w:p>
    <w:p w14:paraId="1753CD16" w14:textId="77777777" w:rsidR="00A46697" w:rsidRDefault="005748F0">
      <w:pPr>
        <w:spacing w:line="165" w:lineRule="exact"/>
        <w:ind w:left="897"/>
        <w:rPr>
          <w:rFonts w:ascii="Times New Roman" w:eastAsia="Times New Roman" w:hAnsi="Times New Roman" w:cs="Times New Roman"/>
          <w:sz w:val="16"/>
          <w:szCs w:val="16"/>
        </w:rPr>
      </w:pPr>
      <w:proofErr w:type="spellStart"/>
      <w:proofErr w:type="gramStart"/>
      <w:r>
        <w:rPr>
          <w:rFonts w:ascii="Times New Roman"/>
          <w:i/>
          <w:spacing w:val="1"/>
          <w:w w:val="120"/>
          <w:sz w:val="16"/>
        </w:rPr>
        <w:t>dimming</w:t>
      </w:r>
      <w:r>
        <w:rPr>
          <w:rFonts w:ascii="Times New Roman"/>
          <w:i/>
          <w:spacing w:val="2"/>
          <w:w w:val="120"/>
          <w:sz w:val="16"/>
        </w:rPr>
        <w:t>C</w:t>
      </w:r>
      <w:r>
        <w:rPr>
          <w:rFonts w:ascii="Times New Roman"/>
          <w:i/>
          <w:spacing w:val="1"/>
          <w:w w:val="120"/>
          <w:sz w:val="16"/>
        </w:rPr>
        <w:t>ur</w:t>
      </w:r>
      <w:r>
        <w:rPr>
          <w:rFonts w:ascii="Times New Roman"/>
          <w:i/>
          <w:spacing w:val="2"/>
          <w:w w:val="120"/>
          <w:sz w:val="16"/>
        </w:rPr>
        <w:t>ve</w:t>
      </w:r>
      <w:proofErr w:type="spellEnd"/>
      <w:proofErr w:type="gramEnd"/>
    </w:p>
    <w:p w14:paraId="04EF874F" w14:textId="77777777" w:rsidR="00A46697" w:rsidRDefault="005748F0">
      <w:pPr>
        <w:pStyle w:val="BodyText"/>
        <w:spacing w:before="201"/>
        <w:ind w:left="64"/>
        <w:rPr>
          <w:rFonts w:cs="Times New Roman"/>
          <w:sz w:val="16"/>
          <w:szCs w:val="16"/>
        </w:rPr>
      </w:pPr>
      <w:r>
        <w:rPr>
          <w:w w:val="105"/>
        </w:rPr>
        <w:br w:type="column"/>
      </w:r>
      <w:proofErr w:type="gramStart"/>
      <w:r>
        <w:rPr>
          <w:w w:val="105"/>
        </w:rPr>
        <w:lastRenderedPageBreak/>
        <w:t>comes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from</w:t>
      </w:r>
      <w:r>
        <w:rPr>
          <w:spacing w:val="33"/>
          <w:w w:val="105"/>
        </w:rPr>
        <w:t xml:space="preserve"> </w:t>
      </w:r>
      <w:r>
        <w:rPr>
          <w:w w:val="105"/>
        </w:rPr>
        <w:t>Equation</w:t>
      </w:r>
      <w:r>
        <w:rPr>
          <w:spacing w:val="33"/>
          <w:w w:val="105"/>
        </w:rPr>
        <w:t xml:space="preserve"> </w:t>
      </w:r>
      <w:r>
        <w:rPr>
          <w:w w:val="105"/>
        </w:rPr>
        <w:t>4.4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rFonts w:ascii="メイリオ"/>
          <w:i/>
          <w:spacing w:val="3"/>
          <w:w w:val="105"/>
        </w:rPr>
        <w:t>0</w:t>
      </w:r>
      <w:r>
        <w:rPr>
          <w:spacing w:val="3"/>
          <w:w w:val="105"/>
          <w:position w:val="8"/>
          <w:sz w:val="16"/>
        </w:rPr>
        <w:t>2</w:t>
      </w:r>
    </w:p>
    <w:p w14:paraId="74268BA8" w14:textId="77777777" w:rsidR="00A46697" w:rsidRDefault="005748F0">
      <w:pPr>
        <w:pStyle w:val="BodyText"/>
        <w:spacing w:before="299"/>
        <w:ind w:left="64"/>
      </w:pPr>
      <w:r>
        <w:rPr>
          <w:w w:val="105"/>
        </w:rPr>
        <w:br w:type="column"/>
      </w:r>
      <w:proofErr w:type="gramStart"/>
      <w:r>
        <w:rPr>
          <w:w w:val="105"/>
        </w:rPr>
        <w:lastRenderedPageBreak/>
        <w:t>comes</w:t>
      </w:r>
      <w:proofErr w:type="gramEnd"/>
      <w:r>
        <w:rPr>
          <w:spacing w:val="36"/>
          <w:w w:val="105"/>
        </w:rPr>
        <w:t xml:space="preserve"> </w:t>
      </w:r>
      <w:r>
        <w:rPr>
          <w:w w:val="105"/>
        </w:rPr>
        <w:t>from</w:t>
      </w:r>
      <w:r>
        <w:rPr>
          <w:spacing w:val="36"/>
          <w:w w:val="105"/>
        </w:rPr>
        <w:t xml:space="preserve"> </w:t>
      </w:r>
      <w:r>
        <w:rPr>
          <w:w w:val="105"/>
        </w:rPr>
        <w:t>Equation</w:t>
      </w:r>
    </w:p>
    <w:p w14:paraId="05C8A173" w14:textId="77777777" w:rsidR="00A46697" w:rsidRDefault="00A46697">
      <w:pPr>
        <w:sectPr w:rsidR="00A46697">
          <w:type w:val="continuous"/>
          <w:pgSz w:w="12240" w:h="15840"/>
          <w:pgMar w:top="1500" w:right="1320" w:bottom="280" w:left="1320" w:header="720" w:footer="720" w:gutter="0"/>
          <w:cols w:num="3" w:space="720" w:equalWidth="0">
            <w:col w:w="2067" w:space="40"/>
            <w:col w:w="5197" w:space="40"/>
            <w:col w:w="2256"/>
          </w:cols>
        </w:sectPr>
      </w:pPr>
    </w:p>
    <w:p w14:paraId="7CE65E2A" w14:textId="77777777" w:rsidR="00A46697" w:rsidRDefault="0038548A">
      <w:pPr>
        <w:pStyle w:val="BodyText"/>
        <w:spacing w:before="149" w:line="445" w:lineRule="auto"/>
        <w:ind w:left="120" w:right="118"/>
        <w:jc w:val="both"/>
      </w:pPr>
      <w:r>
        <w:lastRenderedPageBreak/>
        <w:pict w14:anchorId="056C92C2">
          <v:group id="_x0000_s2061" style="position:absolute;left:0;text-align:left;margin-left:374.6pt;margin-top:42.7pt;width:3.35pt;height:.1pt;z-index:-45064;mso-position-horizontal-relative:page" coordorigin="7493,854" coordsize="67,2">
            <v:shape id="_x0000_s2062" style="position:absolute;left:7493;top:854;width:67;height:2" coordorigin="7493,854" coordsize="67,0" path="m7493,854l7560,854e" filled="f" strokeweight="5054emu">
              <v:path arrowok="t"/>
            </v:shape>
            <w10:wrap anchorx="page"/>
          </v:group>
        </w:pict>
      </w:r>
      <w:r>
        <w:pict w14:anchorId="3146D3DA">
          <v:group id="_x0000_s2059" style="position:absolute;left:0;text-align:left;margin-left:1in;margin-top:76.2pt;width:187.2pt;height:.1pt;z-index:-45040;mso-position-horizontal-relative:page" coordorigin="1440,1524" coordsize="3744,2">
            <v:shape id="_x0000_s2060" style="position:absolute;left:1440;top:1524;width:3744;height:2" coordorigin="1440,1524" coordsize="3744,0" path="m1440,1524l5184,1524e" filled="f" strokeweight="5054emu">
              <v:path arrowok="t"/>
            </v:shape>
            <w10:wrap anchorx="page"/>
          </v:group>
        </w:pict>
      </w:r>
      <w:r>
        <w:pict w14:anchorId="053A0E97">
          <v:shape id="_x0000_s2058" type="#_x0000_t202" style="position:absolute;left:0;text-align:left;margin-left:330.05pt;margin-top:-7.7pt;width:101.1pt;height:8pt;z-index:-44944;mso-position-horizontal-relative:page" filled="f" stroked="f">
            <v:textbox inset="0,0,0,0">
              <w:txbxContent>
                <w:p w14:paraId="45E26E0B" w14:textId="77777777" w:rsidR="00655B41" w:rsidRDefault="00655B41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proofErr w:type="spellStart"/>
                  <w:proofErr w:type="gramStart"/>
                  <w:r>
                    <w:rPr>
                      <w:rFonts w:ascii="Times New Roman"/>
                      <w:i/>
                      <w:spacing w:val="2"/>
                      <w:w w:val="115"/>
                      <w:sz w:val="16"/>
                    </w:rPr>
                    <w:t>scale</w:t>
                  </w:r>
                  <w:r>
                    <w:rPr>
                      <w:rFonts w:ascii="Times New Roman"/>
                      <w:i/>
                      <w:spacing w:val="1"/>
                      <w:w w:val="115"/>
                      <w:sz w:val="16"/>
                    </w:rPr>
                    <w:t>dNonDimming</w:t>
                  </w:r>
                  <w:r>
                    <w:rPr>
                      <w:rFonts w:ascii="Times New Roman"/>
                      <w:i/>
                      <w:spacing w:val="2"/>
                      <w:w w:val="115"/>
                      <w:sz w:val="16"/>
                    </w:rPr>
                    <w:t>C</w:t>
                  </w:r>
                  <w:r>
                    <w:rPr>
                      <w:rFonts w:ascii="Times New Roman"/>
                      <w:i/>
                      <w:spacing w:val="1"/>
                      <w:w w:val="115"/>
                      <w:sz w:val="16"/>
                    </w:rPr>
                    <w:t>urv</w:t>
                  </w:r>
                  <w:r>
                    <w:rPr>
                      <w:rFonts w:ascii="Times New Roman"/>
                      <w:i/>
                      <w:spacing w:val="2"/>
                      <w:w w:val="115"/>
                      <w:sz w:val="16"/>
                    </w:rPr>
                    <w:t>e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r w:rsidR="005748F0">
        <w:rPr>
          <w:w w:val="110"/>
        </w:rPr>
        <w:t>4.5.</w:t>
      </w:r>
      <w:r w:rsidR="005748F0">
        <w:rPr>
          <w:spacing w:val="18"/>
          <w:w w:val="110"/>
        </w:rPr>
        <w:t xml:space="preserve"> </w:t>
      </w:r>
      <w:r w:rsidR="005748F0">
        <w:rPr>
          <w:spacing w:val="-2"/>
          <w:w w:val="110"/>
        </w:rPr>
        <w:t>E</w:t>
      </w:r>
      <w:r w:rsidR="005748F0">
        <w:rPr>
          <w:spacing w:val="-3"/>
          <w:w w:val="110"/>
        </w:rPr>
        <w:t>val</w:t>
      </w:r>
      <w:r w:rsidR="005748F0">
        <w:rPr>
          <w:spacing w:val="-2"/>
          <w:w w:val="110"/>
        </w:rPr>
        <w:t>uat</w:t>
      </w:r>
      <w:r w:rsidR="005748F0">
        <w:rPr>
          <w:spacing w:val="-3"/>
          <w:w w:val="110"/>
        </w:rPr>
        <w:t>ion</w:t>
      </w:r>
      <w:r w:rsidR="005748F0">
        <w:rPr>
          <w:spacing w:val="-8"/>
          <w:w w:val="110"/>
        </w:rPr>
        <w:t xml:space="preserve"> </w:t>
      </w:r>
      <w:r w:rsidR="005748F0">
        <w:rPr>
          <w:w w:val="110"/>
        </w:rPr>
        <w:t>of</w:t>
      </w:r>
      <w:r w:rsidR="005748F0">
        <w:rPr>
          <w:spacing w:val="-8"/>
          <w:w w:val="110"/>
        </w:rPr>
        <w:t xml:space="preserve"> </w:t>
      </w:r>
      <w:r w:rsidR="005748F0">
        <w:rPr>
          <w:w w:val="110"/>
        </w:rPr>
        <w:t>Equation</w:t>
      </w:r>
      <w:r w:rsidR="005748F0">
        <w:rPr>
          <w:spacing w:val="-8"/>
          <w:w w:val="110"/>
        </w:rPr>
        <w:t xml:space="preserve"> </w:t>
      </w:r>
      <w:r w:rsidR="005748F0">
        <w:rPr>
          <w:w w:val="110"/>
        </w:rPr>
        <w:t>4.6</w:t>
      </w:r>
      <w:r w:rsidR="005748F0">
        <w:rPr>
          <w:spacing w:val="-8"/>
          <w:w w:val="110"/>
        </w:rPr>
        <w:t xml:space="preserve"> </w:t>
      </w:r>
      <w:r w:rsidR="005748F0">
        <w:rPr>
          <w:w w:val="110"/>
        </w:rPr>
        <w:t>with</w:t>
      </w:r>
      <w:r w:rsidR="005748F0">
        <w:rPr>
          <w:spacing w:val="-9"/>
          <w:w w:val="110"/>
        </w:rPr>
        <w:t xml:space="preserve"> </w:t>
      </w:r>
      <w:r w:rsidR="005748F0">
        <w:rPr>
          <w:w w:val="110"/>
        </w:rPr>
        <w:t>EVE</w:t>
      </w:r>
      <w:r w:rsidR="005748F0">
        <w:rPr>
          <w:spacing w:val="-8"/>
          <w:w w:val="110"/>
        </w:rPr>
        <w:t xml:space="preserve"> </w:t>
      </w:r>
      <w:r w:rsidR="005748F0">
        <w:rPr>
          <w:w w:val="110"/>
        </w:rPr>
        <w:t>data</w:t>
      </w:r>
      <w:r w:rsidR="005748F0">
        <w:rPr>
          <w:spacing w:val="-9"/>
          <w:w w:val="110"/>
        </w:rPr>
        <w:t xml:space="preserve"> </w:t>
      </w:r>
      <w:r w:rsidR="005748F0">
        <w:rPr>
          <w:w w:val="110"/>
        </w:rPr>
        <w:t>results</w:t>
      </w:r>
      <w:r w:rsidR="005748F0">
        <w:rPr>
          <w:spacing w:val="-8"/>
          <w:w w:val="110"/>
        </w:rPr>
        <w:t xml:space="preserve"> </w:t>
      </w:r>
      <w:r w:rsidR="005748F0">
        <w:rPr>
          <w:w w:val="110"/>
        </w:rPr>
        <w:t>in</w:t>
      </w:r>
      <w:r w:rsidR="005748F0">
        <w:rPr>
          <w:spacing w:val="-8"/>
          <w:w w:val="110"/>
        </w:rPr>
        <w:t xml:space="preserve"> </w:t>
      </w:r>
      <w:r w:rsidR="005748F0">
        <w:rPr>
          <w:w w:val="110"/>
        </w:rPr>
        <w:t>an</w:t>
      </w:r>
      <w:r w:rsidR="005748F0">
        <w:rPr>
          <w:spacing w:val="-8"/>
          <w:w w:val="110"/>
        </w:rPr>
        <w:t xml:space="preserve"> </w:t>
      </w:r>
      <w:r w:rsidR="005748F0">
        <w:rPr>
          <w:spacing w:val="-2"/>
          <w:w w:val="110"/>
        </w:rPr>
        <w:t>un</w:t>
      </w:r>
      <w:r w:rsidR="005748F0">
        <w:rPr>
          <w:spacing w:val="-3"/>
          <w:w w:val="110"/>
        </w:rPr>
        <w:t>ce</w:t>
      </w:r>
      <w:r w:rsidR="005748F0">
        <w:rPr>
          <w:spacing w:val="-2"/>
          <w:w w:val="110"/>
        </w:rPr>
        <w:t>rt</w:t>
      </w:r>
      <w:r w:rsidR="005748F0">
        <w:rPr>
          <w:spacing w:val="-3"/>
          <w:w w:val="110"/>
        </w:rPr>
        <w:t>ai</w:t>
      </w:r>
      <w:r w:rsidR="005748F0">
        <w:rPr>
          <w:spacing w:val="-2"/>
          <w:w w:val="110"/>
        </w:rPr>
        <w:t>nt</w:t>
      </w:r>
      <w:r w:rsidR="005748F0">
        <w:rPr>
          <w:spacing w:val="-3"/>
          <w:w w:val="110"/>
        </w:rPr>
        <w:t>y</w:t>
      </w:r>
      <w:r w:rsidR="005748F0">
        <w:rPr>
          <w:spacing w:val="-8"/>
          <w:w w:val="110"/>
        </w:rPr>
        <w:t xml:space="preserve"> </w:t>
      </w:r>
      <w:r w:rsidR="005748F0">
        <w:rPr>
          <w:w w:val="110"/>
        </w:rPr>
        <w:t>of</w:t>
      </w:r>
      <w:r w:rsidR="005748F0">
        <w:rPr>
          <w:spacing w:val="45"/>
          <w:w w:val="110"/>
        </w:rPr>
        <w:t xml:space="preserve"> </w:t>
      </w:r>
      <w:r w:rsidR="005748F0">
        <w:rPr>
          <w:rFonts w:cs="Times New Roman"/>
          <w:i/>
          <w:w w:val="110"/>
        </w:rPr>
        <w:t>±</w:t>
      </w:r>
      <w:r w:rsidR="005748F0">
        <w:rPr>
          <w:rFonts w:cs="Times New Roman"/>
          <w:i/>
          <w:spacing w:val="-8"/>
          <w:w w:val="110"/>
        </w:rPr>
        <w:t xml:space="preserve"> </w:t>
      </w:r>
      <w:r w:rsidR="005748F0">
        <w:rPr>
          <w:w w:val="110"/>
        </w:rPr>
        <w:t>0.175%</w:t>
      </w:r>
      <w:r w:rsidR="005748F0">
        <w:rPr>
          <w:rFonts w:cs="Times New Roman"/>
          <w:w w:val="110"/>
          <w:position w:val="8"/>
          <w:sz w:val="16"/>
          <w:szCs w:val="16"/>
        </w:rPr>
        <w:t>4</w:t>
      </w:r>
      <w:r w:rsidR="005748F0">
        <w:rPr>
          <w:rFonts w:cs="Times New Roman"/>
          <w:spacing w:val="17"/>
          <w:w w:val="110"/>
          <w:position w:val="8"/>
          <w:sz w:val="16"/>
          <w:szCs w:val="16"/>
        </w:rPr>
        <w:t xml:space="preserve"> </w:t>
      </w:r>
      <w:r w:rsidR="005748F0">
        <w:rPr>
          <w:w w:val="110"/>
        </w:rPr>
        <w:t>.</w:t>
      </w:r>
      <w:r w:rsidR="005748F0">
        <w:rPr>
          <w:spacing w:val="19"/>
          <w:w w:val="110"/>
        </w:rPr>
        <w:t xml:space="preserve"> </w:t>
      </w:r>
      <w:r w:rsidR="005748F0">
        <w:rPr>
          <w:w w:val="110"/>
        </w:rPr>
        <w:t>Chapter</w:t>
      </w:r>
      <w:r w:rsidR="005748F0">
        <w:rPr>
          <w:spacing w:val="-9"/>
          <w:w w:val="110"/>
        </w:rPr>
        <w:t xml:space="preserve"> </w:t>
      </w:r>
      <w:r w:rsidR="005748F0">
        <w:rPr>
          <w:w w:val="110"/>
        </w:rPr>
        <w:t>5</w:t>
      </w:r>
      <w:r w:rsidR="005748F0">
        <w:rPr>
          <w:spacing w:val="35"/>
          <w:w w:val="99"/>
        </w:rPr>
        <w:t xml:space="preserve"> </w:t>
      </w:r>
      <w:r w:rsidR="005748F0">
        <w:rPr>
          <w:w w:val="110"/>
        </w:rPr>
        <w:t>will</w:t>
      </w:r>
      <w:r w:rsidR="005748F0">
        <w:rPr>
          <w:spacing w:val="-11"/>
          <w:w w:val="110"/>
        </w:rPr>
        <w:t xml:space="preserve"> </w:t>
      </w:r>
      <w:r w:rsidR="005748F0">
        <w:rPr>
          <w:w w:val="110"/>
        </w:rPr>
        <w:t>discuss</w:t>
      </w:r>
      <w:r w:rsidR="005748F0">
        <w:rPr>
          <w:spacing w:val="-10"/>
          <w:w w:val="110"/>
        </w:rPr>
        <w:t xml:space="preserve"> </w:t>
      </w:r>
      <w:r w:rsidR="005748F0">
        <w:rPr>
          <w:spacing w:val="-1"/>
          <w:w w:val="110"/>
        </w:rPr>
        <w:t>th</w:t>
      </w:r>
      <w:r w:rsidR="005748F0">
        <w:rPr>
          <w:spacing w:val="-2"/>
          <w:w w:val="110"/>
        </w:rPr>
        <w:t>e</w:t>
      </w:r>
      <w:r w:rsidR="005748F0">
        <w:rPr>
          <w:spacing w:val="-11"/>
          <w:w w:val="110"/>
        </w:rPr>
        <w:t xml:space="preserve"> </w:t>
      </w:r>
      <w:r w:rsidR="005748F0">
        <w:rPr>
          <w:w w:val="110"/>
        </w:rPr>
        <w:t>passing</w:t>
      </w:r>
      <w:r w:rsidR="005748F0">
        <w:rPr>
          <w:spacing w:val="-11"/>
          <w:w w:val="110"/>
        </w:rPr>
        <w:t xml:space="preserve"> </w:t>
      </w:r>
      <w:r w:rsidR="005748F0">
        <w:rPr>
          <w:w w:val="110"/>
        </w:rPr>
        <w:t>of</w:t>
      </w:r>
      <w:r w:rsidR="005748F0">
        <w:rPr>
          <w:spacing w:val="-10"/>
          <w:w w:val="110"/>
        </w:rPr>
        <w:t xml:space="preserve"> </w:t>
      </w:r>
      <w:r w:rsidR="005748F0">
        <w:rPr>
          <w:w w:val="110"/>
        </w:rPr>
        <w:t>the</w:t>
      </w:r>
      <w:r w:rsidR="005748F0">
        <w:rPr>
          <w:spacing w:val="-11"/>
          <w:w w:val="110"/>
        </w:rPr>
        <w:t xml:space="preserve"> </w:t>
      </w:r>
      <w:r w:rsidR="005748F0">
        <w:rPr>
          <w:spacing w:val="-2"/>
          <w:w w:val="110"/>
        </w:rPr>
        <w:t>ab</w:t>
      </w:r>
      <w:r w:rsidR="005748F0">
        <w:rPr>
          <w:spacing w:val="-3"/>
          <w:w w:val="110"/>
        </w:rPr>
        <w:t>ove</w:t>
      </w:r>
      <w:r w:rsidR="005748F0">
        <w:rPr>
          <w:spacing w:val="-10"/>
          <w:w w:val="110"/>
        </w:rPr>
        <w:t xml:space="preserve"> </w:t>
      </w:r>
      <w:r w:rsidR="005748F0">
        <w:rPr>
          <w:spacing w:val="-2"/>
          <w:w w:val="110"/>
        </w:rPr>
        <w:t>un</w:t>
      </w:r>
      <w:r w:rsidR="005748F0">
        <w:rPr>
          <w:spacing w:val="-3"/>
          <w:w w:val="110"/>
        </w:rPr>
        <w:t>ce</w:t>
      </w:r>
      <w:r w:rsidR="005748F0">
        <w:rPr>
          <w:spacing w:val="-2"/>
          <w:w w:val="110"/>
        </w:rPr>
        <w:t>rt</w:t>
      </w:r>
      <w:r w:rsidR="005748F0">
        <w:rPr>
          <w:spacing w:val="-3"/>
          <w:w w:val="110"/>
        </w:rPr>
        <w:t>ai</w:t>
      </w:r>
      <w:r w:rsidR="005748F0">
        <w:rPr>
          <w:spacing w:val="-2"/>
          <w:w w:val="110"/>
        </w:rPr>
        <w:t>nt</w:t>
      </w:r>
      <w:r w:rsidR="005748F0">
        <w:rPr>
          <w:spacing w:val="-3"/>
          <w:w w:val="110"/>
        </w:rPr>
        <w:t>y</w:t>
      </w:r>
      <w:r w:rsidR="005748F0">
        <w:rPr>
          <w:spacing w:val="-11"/>
          <w:w w:val="110"/>
        </w:rPr>
        <w:t xml:space="preserve"> </w:t>
      </w:r>
      <w:r w:rsidR="005748F0">
        <w:rPr>
          <w:spacing w:val="-3"/>
          <w:w w:val="110"/>
        </w:rPr>
        <w:t>i</w:t>
      </w:r>
      <w:r w:rsidR="005748F0">
        <w:rPr>
          <w:spacing w:val="-2"/>
          <w:w w:val="110"/>
        </w:rPr>
        <w:t>nt</w:t>
      </w:r>
      <w:r w:rsidR="005748F0">
        <w:rPr>
          <w:spacing w:val="-3"/>
          <w:w w:val="110"/>
        </w:rPr>
        <w:t>o</w:t>
      </w:r>
      <w:r w:rsidR="005748F0">
        <w:rPr>
          <w:spacing w:val="-10"/>
          <w:w w:val="110"/>
        </w:rPr>
        <w:t xml:space="preserve"> </w:t>
      </w:r>
      <w:r w:rsidR="005748F0">
        <w:rPr>
          <w:w w:val="110"/>
        </w:rPr>
        <w:t>IDL’s</w:t>
      </w:r>
      <w:r w:rsidR="005748F0">
        <w:rPr>
          <w:spacing w:val="-11"/>
          <w:w w:val="110"/>
        </w:rPr>
        <w:t xml:space="preserve"> </w:t>
      </w:r>
      <w:r w:rsidR="005748F0">
        <w:rPr>
          <w:rFonts w:cs="Times New Roman"/>
          <w:i/>
          <w:spacing w:val="-4"/>
          <w:w w:val="110"/>
        </w:rPr>
        <w:t>poly</w:t>
      </w:r>
      <w:r w:rsidR="005748F0">
        <w:rPr>
          <w:rFonts w:cs="Times New Roman"/>
          <w:i/>
          <w:spacing w:val="1"/>
          <w:w w:val="110"/>
        </w:rPr>
        <w:t xml:space="preserve"> </w:t>
      </w:r>
      <w:r w:rsidR="005748F0">
        <w:rPr>
          <w:rFonts w:cs="Times New Roman"/>
          <w:i/>
          <w:w w:val="110"/>
        </w:rPr>
        <w:t>fit</w:t>
      </w:r>
      <w:r w:rsidR="005748F0">
        <w:rPr>
          <w:rFonts w:cs="Times New Roman"/>
          <w:i/>
          <w:spacing w:val="5"/>
          <w:w w:val="110"/>
        </w:rPr>
        <w:t xml:space="preserve"> </w:t>
      </w:r>
      <w:r w:rsidR="005748F0">
        <w:rPr>
          <w:w w:val="110"/>
        </w:rPr>
        <w:t>function</w:t>
      </w:r>
      <w:r w:rsidR="005748F0">
        <w:rPr>
          <w:spacing w:val="-11"/>
          <w:w w:val="110"/>
        </w:rPr>
        <w:t xml:space="preserve"> </w:t>
      </w:r>
      <w:r w:rsidR="005748F0">
        <w:rPr>
          <w:w w:val="110"/>
        </w:rPr>
        <w:t>and</w:t>
      </w:r>
      <w:r w:rsidR="005748F0">
        <w:rPr>
          <w:spacing w:val="-10"/>
          <w:w w:val="110"/>
        </w:rPr>
        <w:t xml:space="preserve"> </w:t>
      </w:r>
      <w:r w:rsidR="005748F0">
        <w:rPr>
          <w:w w:val="110"/>
        </w:rPr>
        <w:t>the</w:t>
      </w:r>
      <w:r w:rsidR="005748F0">
        <w:rPr>
          <w:spacing w:val="-11"/>
          <w:w w:val="110"/>
        </w:rPr>
        <w:t xml:space="preserve"> </w:t>
      </w:r>
      <w:r w:rsidR="005748F0">
        <w:rPr>
          <w:w w:val="110"/>
        </w:rPr>
        <w:t>final</w:t>
      </w:r>
      <w:r w:rsidR="005748F0">
        <w:rPr>
          <w:spacing w:val="-10"/>
          <w:w w:val="110"/>
        </w:rPr>
        <w:t xml:space="preserve"> </w:t>
      </w:r>
      <w:r w:rsidR="005748F0">
        <w:rPr>
          <w:spacing w:val="-1"/>
          <w:w w:val="110"/>
        </w:rPr>
        <w:t>r</w:t>
      </w:r>
      <w:r w:rsidR="005748F0">
        <w:rPr>
          <w:spacing w:val="-2"/>
          <w:w w:val="110"/>
        </w:rPr>
        <w:t>es</w:t>
      </w:r>
      <w:r w:rsidR="005748F0">
        <w:rPr>
          <w:spacing w:val="-1"/>
          <w:w w:val="110"/>
        </w:rPr>
        <w:t>u</w:t>
      </w:r>
      <w:r w:rsidR="005748F0">
        <w:rPr>
          <w:spacing w:val="-2"/>
          <w:w w:val="110"/>
        </w:rPr>
        <w:t>l</w:t>
      </w:r>
      <w:r w:rsidR="005748F0">
        <w:rPr>
          <w:spacing w:val="-1"/>
          <w:w w:val="110"/>
        </w:rPr>
        <w:t>tant</w:t>
      </w:r>
      <w:r w:rsidR="005748F0">
        <w:rPr>
          <w:spacing w:val="41"/>
          <w:w w:val="138"/>
        </w:rPr>
        <w:t xml:space="preserve"> </w:t>
      </w:r>
      <w:r w:rsidR="005748F0">
        <w:rPr>
          <w:w w:val="110"/>
        </w:rPr>
        <w:t>errors</w:t>
      </w:r>
      <w:r w:rsidR="005748F0">
        <w:rPr>
          <w:spacing w:val="-8"/>
          <w:w w:val="110"/>
        </w:rPr>
        <w:t xml:space="preserve"> </w:t>
      </w:r>
      <w:r w:rsidR="005748F0">
        <w:rPr>
          <w:w w:val="110"/>
        </w:rPr>
        <w:t>associated</w:t>
      </w:r>
      <w:r w:rsidR="005748F0">
        <w:rPr>
          <w:spacing w:val="-7"/>
          <w:w w:val="110"/>
        </w:rPr>
        <w:t xml:space="preserve"> </w:t>
      </w:r>
      <w:r w:rsidR="005748F0">
        <w:rPr>
          <w:w w:val="110"/>
        </w:rPr>
        <w:t>with</w:t>
      </w:r>
      <w:r w:rsidR="005748F0">
        <w:rPr>
          <w:spacing w:val="-8"/>
          <w:w w:val="110"/>
        </w:rPr>
        <w:t xml:space="preserve"> </w:t>
      </w:r>
      <w:r w:rsidR="005748F0">
        <w:rPr>
          <w:w w:val="110"/>
        </w:rPr>
        <w:t>that</w:t>
      </w:r>
      <w:r w:rsidR="005748F0">
        <w:rPr>
          <w:spacing w:val="-8"/>
          <w:w w:val="110"/>
        </w:rPr>
        <w:t xml:space="preserve"> </w:t>
      </w:r>
      <w:r w:rsidR="005748F0">
        <w:rPr>
          <w:w w:val="110"/>
        </w:rPr>
        <w:t>process.</w:t>
      </w:r>
    </w:p>
    <w:p w14:paraId="2CB7639A" w14:textId="77777777" w:rsidR="00A46697" w:rsidRDefault="005748F0">
      <w:pPr>
        <w:spacing w:line="177" w:lineRule="exact"/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w w:val="110"/>
          <w:position w:val="8"/>
          <w:sz w:val="12"/>
        </w:rPr>
        <w:t xml:space="preserve">4 </w:t>
      </w:r>
      <w:r>
        <w:rPr>
          <w:rFonts w:ascii="Times New Roman"/>
          <w:spacing w:val="7"/>
          <w:w w:val="110"/>
          <w:position w:val="8"/>
          <w:sz w:val="12"/>
        </w:rPr>
        <w:t xml:space="preserve"> </w:t>
      </w:r>
      <w:r>
        <w:rPr>
          <w:rFonts w:ascii="Times New Roman"/>
          <w:w w:val="110"/>
          <w:sz w:val="18"/>
        </w:rPr>
        <w:t>%</w:t>
      </w:r>
      <w:r>
        <w:rPr>
          <w:rFonts w:ascii="Times New Roman"/>
          <w:spacing w:val="13"/>
          <w:w w:val="110"/>
          <w:sz w:val="18"/>
        </w:rPr>
        <w:t xml:space="preserve"> </w:t>
      </w:r>
      <w:proofErr w:type="gramStart"/>
      <w:r>
        <w:rPr>
          <w:rFonts w:ascii="Times New Roman"/>
          <w:w w:val="110"/>
          <w:sz w:val="18"/>
        </w:rPr>
        <w:t>here</w:t>
      </w:r>
      <w:proofErr w:type="gramEnd"/>
      <w:r>
        <w:rPr>
          <w:rFonts w:ascii="Times New Roman"/>
          <w:spacing w:val="1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is</w:t>
      </w:r>
      <w:r>
        <w:rPr>
          <w:rFonts w:ascii="Times New Roman"/>
          <w:spacing w:val="13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  <w:r>
        <w:rPr>
          <w:rFonts w:ascii="Times New Roman"/>
          <w:spacing w:val="1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same</w:t>
      </w:r>
      <w:r>
        <w:rPr>
          <w:rFonts w:ascii="Times New Roman"/>
          <w:spacing w:val="13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unit</w:t>
      </w:r>
      <w:r>
        <w:rPr>
          <w:rFonts w:ascii="Times New Roman"/>
          <w:spacing w:val="13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as</w:t>
      </w:r>
      <w:r>
        <w:rPr>
          <w:rFonts w:ascii="Times New Roman"/>
          <w:spacing w:val="1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  <w:r>
        <w:rPr>
          <w:rFonts w:ascii="Times New Roman"/>
          <w:spacing w:val="13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irradiance,</w:t>
      </w:r>
      <w:r>
        <w:rPr>
          <w:rFonts w:ascii="Times New Roman"/>
          <w:spacing w:val="1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not</w:t>
      </w:r>
      <w:r>
        <w:rPr>
          <w:rFonts w:ascii="Times New Roman"/>
          <w:spacing w:val="13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a</w:t>
      </w:r>
      <w:r>
        <w:rPr>
          <w:rFonts w:ascii="Times New Roman"/>
          <w:spacing w:val="1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percentage</w:t>
      </w:r>
      <w:r>
        <w:rPr>
          <w:rFonts w:ascii="Times New Roman"/>
          <w:spacing w:val="13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of</w:t>
      </w:r>
      <w:r>
        <w:rPr>
          <w:rFonts w:ascii="Times New Roman"/>
          <w:spacing w:val="13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  <w:r>
        <w:rPr>
          <w:rFonts w:ascii="Times New Roman"/>
          <w:spacing w:val="14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irradiance</w:t>
      </w:r>
      <w:r>
        <w:rPr>
          <w:rFonts w:ascii="Times New Roman"/>
          <w:spacing w:val="13"/>
          <w:w w:val="110"/>
          <w:sz w:val="18"/>
        </w:rPr>
        <w:t xml:space="preserve"> </w:t>
      </w:r>
      <w:r>
        <w:rPr>
          <w:rFonts w:ascii="Times New Roman"/>
          <w:spacing w:val="-4"/>
          <w:w w:val="110"/>
          <w:sz w:val="18"/>
        </w:rPr>
        <w:t>v</w:t>
      </w:r>
      <w:r>
        <w:rPr>
          <w:rFonts w:ascii="Times New Roman"/>
          <w:spacing w:val="-3"/>
          <w:w w:val="110"/>
          <w:sz w:val="18"/>
        </w:rPr>
        <w:t>a</w:t>
      </w:r>
      <w:r>
        <w:rPr>
          <w:rFonts w:ascii="Times New Roman"/>
          <w:spacing w:val="-4"/>
          <w:w w:val="110"/>
          <w:sz w:val="18"/>
        </w:rPr>
        <w:t>l</w:t>
      </w:r>
      <w:r>
        <w:rPr>
          <w:rFonts w:ascii="Times New Roman"/>
          <w:spacing w:val="-3"/>
          <w:w w:val="110"/>
          <w:sz w:val="18"/>
        </w:rPr>
        <w:t>u</w:t>
      </w:r>
      <w:r>
        <w:rPr>
          <w:rFonts w:ascii="Times New Roman"/>
          <w:spacing w:val="-4"/>
          <w:w w:val="110"/>
          <w:sz w:val="18"/>
        </w:rPr>
        <w:t>e</w:t>
      </w:r>
    </w:p>
    <w:p w14:paraId="1274C59E" w14:textId="77777777" w:rsidR="00A46697" w:rsidRDefault="00A46697">
      <w:pPr>
        <w:spacing w:line="177" w:lineRule="exact"/>
        <w:rPr>
          <w:rFonts w:ascii="Times New Roman" w:eastAsia="Times New Roman" w:hAnsi="Times New Roman" w:cs="Times New Roman"/>
          <w:sz w:val="18"/>
          <w:szCs w:val="18"/>
        </w:rPr>
        <w:sectPr w:rsidR="00A46697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24CDFA7E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0D0F812E" w14:textId="77777777" w:rsidR="00A46697" w:rsidRDefault="005748F0">
      <w:pPr>
        <w:pStyle w:val="Heading1"/>
        <w:tabs>
          <w:tab w:val="left" w:pos="1107"/>
        </w:tabs>
        <w:rPr>
          <w:b w:val="0"/>
          <w:bCs w:val="0"/>
        </w:rPr>
      </w:pPr>
      <w:bookmarkStart w:id="214" w:name="Dimming_Parameterization_Results"/>
      <w:bookmarkStart w:id="215" w:name="_bookmark4"/>
      <w:bookmarkEnd w:id="214"/>
      <w:bookmarkEnd w:id="215"/>
      <w:r>
        <w:rPr>
          <w:w w:val="110"/>
        </w:rPr>
        <w:t>4.4</w:t>
      </w:r>
      <w:r>
        <w:rPr>
          <w:w w:val="110"/>
        </w:rPr>
        <w:tab/>
      </w:r>
      <w:r>
        <w:rPr>
          <w:w w:val="115"/>
        </w:rPr>
        <w:t>Dimming</w:t>
      </w:r>
      <w:r>
        <w:rPr>
          <w:spacing w:val="-5"/>
          <w:w w:val="115"/>
        </w:rPr>
        <w:t xml:space="preserve"> </w:t>
      </w:r>
      <w:r>
        <w:rPr>
          <w:spacing w:val="-1"/>
          <w:w w:val="115"/>
        </w:rPr>
        <w:t>P</w:t>
      </w:r>
      <w:r>
        <w:rPr>
          <w:spacing w:val="-2"/>
          <w:w w:val="115"/>
        </w:rPr>
        <w:t>aram</w:t>
      </w:r>
      <w:r>
        <w:rPr>
          <w:spacing w:val="-1"/>
          <w:w w:val="115"/>
        </w:rPr>
        <w:t>ete</w:t>
      </w:r>
      <w:r>
        <w:rPr>
          <w:spacing w:val="-2"/>
          <w:w w:val="115"/>
        </w:rPr>
        <w:t>riza</w:t>
      </w:r>
      <w:r>
        <w:rPr>
          <w:spacing w:val="-1"/>
          <w:w w:val="115"/>
        </w:rPr>
        <w:t>t</w:t>
      </w:r>
      <w:r>
        <w:rPr>
          <w:spacing w:val="-2"/>
          <w:w w:val="115"/>
        </w:rPr>
        <w:t>ion</w:t>
      </w:r>
      <w:r>
        <w:rPr>
          <w:spacing w:val="-5"/>
          <w:w w:val="115"/>
        </w:rPr>
        <w:t xml:space="preserve"> </w:t>
      </w:r>
      <w:r>
        <w:rPr>
          <w:w w:val="115"/>
        </w:rPr>
        <w:t>Results</w:t>
      </w:r>
    </w:p>
    <w:p w14:paraId="26DB672D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A11FC4B" w14:textId="77777777" w:rsidR="00A46697" w:rsidRDefault="005748F0">
      <w:pPr>
        <w:pStyle w:val="Heading2"/>
        <w:tabs>
          <w:tab w:val="left" w:pos="1213"/>
        </w:tabs>
        <w:ind w:left="183"/>
        <w:rPr>
          <w:b w:val="0"/>
          <w:bCs w:val="0"/>
        </w:rPr>
      </w:pPr>
      <w:bookmarkStart w:id="216" w:name="Simple_Dimming_Case"/>
      <w:bookmarkEnd w:id="216"/>
      <w:r>
        <w:rPr>
          <w:w w:val="115"/>
        </w:rPr>
        <w:t>4.4.1</w:t>
      </w:r>
      <w:r>
        <w:rPr>
          <w:w w:val="115"/>
        </w:rPr>
        <w:tab/>
        <w:t>Simple</w:t>
      </w:r>
      <w:r>
        <w:rPr>
          <w:spacing w:val="13"/>
          <w:w w:val="115"/>
        </w:rPr>
        <w:t xml:space="preserve"> </w:t>
      </w:r>
      <w:r>
        <w:rPr>
          <w:w w:val="115"/>
        </w:rPr>
        <w:t>Dimming</w:t>
      </w:r>
      <w:r>
        <w:rPr>
          <w:spacing w:val="13"/>
          <w:w w:val="115"/>
        </w:rPr>
        <w:t xml:space="preserve"> </w:t>
      </w:r>
      <w:r>
        <w:rPr>
          <w:w w:val="115"/>
        </w:rPr>
        <w:t>Case</w:t>
      </w:r>
    </w:p>
    <w:p w14:paraId="2F08A602" w14:textId="45A5E829" w:rsidR="00A46697" w:rsidRDefault="005748F0">
      <w:pPr>
        <w:pStyle w:val="BodyText"/>
        <w:spacing w:before="141" w:line="480" w:lineRule="atLeast"/>
        <w:ind w:right="119" w:firstLine="576"/>
        <w:jc w:val="both"/>
      </w:pPr>
      <w:r>
        <w:rPr>
          <w:spacing w:val="-1"/>
          <w:w w:val="110"/>
        </w:rPr>
        <w:t>Param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iz</w:t>
      </w:r>
      <w:r>
        <w:rPr>
          <w:spacing w:val="-1"/>
          <w:w w:val="110"/>
        </w:rPr>
        <w:t>at</w:t>
      </w:r>
      <w:r>
        <w:rPr>
          <w:spacing w:val="-2"/>
          <w:w w:val="110"/>
        </w:rPr>
        <w:t>ion</w:t>
      </w:r>
      <w:r>
        <w:rPr>
          <w:spacing w:val="17"/>
          <w:w w:val="110"/>
        </w:rPr>
        <w:t xml:space="preserve"> </w:t>
      </w:r>
      <w:r>
        <w:rPr>
          <w:w w:val="110"/>
        </w:rPr>
        <w:t>of</w:t>
      </w:r>
      <w:r>
        <w:rPr>
          <w:spacing w:val="17"/>
          <w:w w:val="110"/>
        </w:rPr>
        <w:t xml:space="preserve"> </w:t>
      </w:r>
      <w:r>
        <w:rPr>
          <w:w w:val="110"/>
        </w:rPr>
        <w:t>dimming</w:t>
      </w:r>
      <w:r>
        <w:rPr>
          <w:spacing w:val="18"/>
          <w:w w:val="110"/>
        </w:rPr>
        <w:t xml:space="preserve"> </w:t>
      </w:r>
      <w:r>
        <w:rPr>
          <w:w w:val="110"/>
        </w:rPr>
        <w:t>is</w:t>
      </w:r>
      <w:r>
        <w:rPr>
          <w:spacing w:val="18"/>
          <w:w w:val="110"/>
        </w:rPr>
        <w:t xml:space="preserve"> </w:t>
      </w:r>
      <w:r>
        <w:rPr>
          <w:w w:val="110"/>
        </w:rPr>
        <w:t>focused</w:t>
      </w:r>
      <w:r>
        <w:rPr>
          <w:spacing w:val="18"/>
          <w:w w:val="110"/>
        </w:rPr>
        <w:t xml:space="preserve"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im</w:t>
      </w:r>
      <w:r>
        <w:rPr>
          <w:spacing w:val="-1"/>
          <w:w w:val="110"/>
        </w:rPr>
        <w:t>ar</w:t>
      </w:r>
      <w:r>
        <w:rPr>
          <w:spacing w:val="-2"/>
          <w:w w:val="110"/>
        </w:rPr>
        <w:t>ily</w:t>
      </w:r>
      <w:r>
        <w:rPr>
          <w:spacing w:val="17"/>
          <w:w w:val="110"/>
        </w:rPr>
        <w:t xml:space="preserve"> </w:t>
      </w:r>
      <w:r>
        <w:rPr>
          <w:w w:val="110"/>
        </w:rPr>
        <w:t>on</w:t>
      </w:r>
      <w:r>
        <w:rPr>
          <w:spacing w:val="18"/>
          <w:w w:val="110"/>
        </w:rPr>
        <w:t xml:space="preserve"> </w:t>
      </w:r>
      <w:r>
        <w:rPr>
          <w:spacing w:val="1"/>
          <w:w w:val="110"/>
        </w:rPr>
        <w:t>slope</w:t>
      </w:r>
      <w:r>
        <w:rPr>
          <w:spacing w:val="19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18"/>
          <w:w w:val="110"/>
        </w:rPr>
        <w:t xml:space="preserve"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pth,</w:t>
      </w:r>
      <w:r>
        <w:rPr>
          <w:spacing w:val="23"/>
          <w:w w:val="110"/>
        </w:rPr>
        <w:t xml:space="preserve"> </w:t>
      </w:r>
      <w:r>
        <w:rPr>
          <w:spacing w:val="1"/>
          <w:w w:val="110"/>
        </w:rPr>
        <w:t>b</w:t>
      </w:r>
      <w:r>
        <w:rPr>
          <w:w w:val="110"/>
        </w:rPr>
        <w:t>ot</w:t>
      </w:r>
      <w:r>
        <w:rPr>
          <w:spacing w:val="1"/>
          <w:w w:val="110"/>
        </w:rPr>
        <w:t>h</w:t>
      </w:r>
      <w:r>
        <w:rPr>
          <w:spacing w:val="17"/>
          <w:w w:val="110"/>
        </w:rPr>
        <w:t xml:space="preserve"> </w:t>
      </w:r>
      <w:r>
        <w:rPr>
          <w:w w:val="110"/>
        </w:rPr>
        <w:t>of</w:t>
      </w:r>
      <w:r>
        <w:rPr>
          <w:spacing w:val="18"/>
          <w:w w:val="110"/>
        </w:rPr>
        <w:t xml:space="preserve"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ic</w:t>
      </w:r>
      <w:r>
        <w:rPr>
          <w:spacing w:val="-2"/>
          <w:w w:val="110"/>
        </w:rPr>
        <w:t>h</w:t>
      </w:r>
      <w:r>
        <w:rPr>
          <w:spacing w:val="17"/>
          <w:w w:val="110"/>
        </w:rPr>
        <w:t xml:space="preserve"> </w:t>
      </w:r>
      <w:ins w:id="217" w:author="Tom Woods" w:date="2016-01-27T20:55:00Z">
        <w:r w:rsidR="0020637D">
          <w:rPr>
            <w:spacing w:val="17"/>
            <w:w w:val="110"/>
          </w:rPr>
          <w:t xml:space="preserve">can be manually </w:t>
        </w:r>
      </w:ins>
      <w:del w:id="218" w:author="Tom Woods" w:date="2016-01-27T20:56:00Z">
        <w:r w:rsidDel="0020637D">
          <w:rPr>
            <w:w w:val="110"/>
          </w:rPr>
          <w:delText>are</w:delText>
        </w:r>
        <w:r w:rsidDel="0020637D">
          <w:rPr>
            <w:spacing w:val="73"/>
            <w:w w:val="99"/>
          </w:rPr>
          <w:delText xml:space="preserve"> </w:delText>
        </w:r>
      </w:del>
      <w:r>
        <w:rPr>
          <w:w w:val="110"/>
        </w:rPr>
        <w:t>selected</w:t>
      </w:r>
      <w:r>
        <w:rPr>
          <w:spacing w:val="14"/>
          <w:w w:val="110"/>
        </w:rPr>
        <w:t xml:space="preserve"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4"/>
          <w:w w:val="110"/>
        </w:rPr>
        <w:t xml:space="preserve"> </w:t>
      </w:r>
      <w:r>
        <w:rPr>
          <w:spacing w:val="-3"/>
          <w:w w:val="110"/>
        </w:rPr>
        <w:t>eye</w:t>
      </w:r>
      <w:r>
        <w:rPr>
          <w:spacing w:val="-2"/>
          <w:w w:val="110"/>
        </w:rPr>
        <w:t>.</w:t>
      </w:r>
      <w:r>
        <w:rPr>
          <w:w w:val="110"/>
        </w:rPr>
        <w:t xml:space="preserve"> The</w:t>
      </w:r>
      <w:r>
        <w:rPr>
          <w:spacing w:val="14"/>
          <w:w w:val="110"/>
        </w:rPr>
        <w:t xml:space="preserve"> </w:t>
      </w:r>
      <w:r>
        <w:rPr>
          <w:w w:val="110"/>
        </w:rPr>
        <w:t>time</w:t>
      </w:r>
      <w:r>
        <w:rPr>
          <w:spacing w:val="14"/>
          <w:w w:val="110"/>
        </w:rPr>
        <w:t xml:space="preserve"> </w:t>
      </w:r>
      <w:r>
        <w:rPr>
          <w:w w:val="110"/>
        </w:rPr>
        <w:t>to</w:t>
      </w:r>
      <w:r>
        <w:rPr>
          <w:spacing w:val="13"/>
          <w:w w:val="110"/>
        </w:rPr>
        <w:t xml:space="preserve"> </w:t>
      </w:r>
      <w:r>
        <w:rPr>
          <w:w w:val="110"/>
        </w:rPr>
        <w:t>select</w:t>
      </w:r>
      <w:r>
        <w:rPr>
          <w:spacing w:val="14"/>
          <w:w w:val="110"/>
        </w:rPr>
        <w:t xml:space="preserve"> </w:t>
      </w:r>
      <w:r>
        <w:rPr>
          <w:w w:val="110"/>
        </w:rPr>
        <w:t>for</w:t>
      </w:r>
      <w:r>
        <w:rPr>
          <w:spacing w:val="14"/>
          <w:w w:val="110"/>
        </w:rPr>
        <w:t xml:space="preserve"> </w:t>
      </w:r>
      <w:r>
        <w:rPr>
          <w:w w:val="110"/>
        </w:rPr>
        <w:t>these</w:t>
      </w:r>
      <w:r>
        <w:rPr>
          <w:spacing w:val="13"/>
          <w:w w:val="110"/>
        </w:rPr>
        <w:t xml:space="preserve"> </w:t>
      </w:r>
      <w:r>
        <w:rPr>
          <w:w w:val="110"/>
        </w:rPr>
        <w:t>parameters</w:t>
      </w:r>
      <w:r>
        <w:rPr>
          <w:spacing w:val="14"/>
          <w:w w:val="110"/>
        </w:rPr>
        <w:t xml:space="preserve"> </w:t>
      </w:r>
      <w:r>
        <w:rPr>
          <w:w w:val="110"/>
        </w:rPr>
        <w:t>is</w:t>
      </w:r>
      <w:r>
        <w:rPr>
          <w:spacing w:val="14"/>
          <w:w w:val="110"/>
        </w:rPr>
        <w:t xml:space="preserve"> </w:t>
      </w:r>
      <w:r>
        <w:rPr>
          <w:w w:val="110"/>
        </w:rPr>
        <w:t>debatable</w:t>
      </w:r>
      <w:r>
        <w:rPr>
          <w:spacing w:val="13"/>
          <w:w w:val="110"/>
        </w:rPr>
        <w:t xml:space="preserve"> </w:t>
      </w:r>
      <w:r>
        <w:rPr>
          <w:w w:val="110"/>
        </w:rPr>
        <w:t>but</w:t>
      </w:r>
      <w:r>
        <w:rPr>
          <w:spacing w:val="14"/>
          <w:w w:val="110"/>
        </w:rPr>
        <w:t xml:space="preserve"> </w:t>
      </w:r>
      <w:r>
        <w:rPr>
          <w:w w:val="110"/>
        </w:rPr>
        <w:t>in</w:t>
      </w:r>
      <w:r>
        <w:rPr>
          <w:spacing w:val="13"/>
          <w:w w:val="110"/>
        </w:rPr>
        <w:t xml:space="preserve"> </w:t>
      </w:r>
      <w:r>
        <w:rPr>
          <w:w w:val="110"/>
        </w:rPr>
        <w:t>this</w:t>
      </w:r>
      <w:r>
        <w:rPr>
          <w:spacing w:val="14"/>
          <w:w w:val="110"/>
        </w:rPr>
        <w:t xml:space="preserve"> </w:t>
      </w:r>
      <w:r>
        <w:rPr>
          <w:w w:val="110"/>
        </w:rPr>
        <w:t>case,</w:t>
      </w:r>
      <w:r>
        <w:rPr>
          <w:spacing w:val="18"/>
          <w:w w:val="110"/>
        </w:rPr>
        <w:t xml:space="preserve"> </w:t>
      </w:r>
      <w:r>
        <w:rPr>
          <w:spacing w:val="-4"/>
          <w:w w:val="110"/>
        </w:rPr>
        <w:t>we</w:t>
      </w:r>
      <w:r>
        <w:rPr>
          <w:spacing w:val="13"/>
          <w:w w:val="110"/>
        </w:rPr>
        <w:t xml:space="preserve"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ose</w:t>
      </w:r>
      <w:r>
        <w:rPr>
          <w:spacing w:val="26"/>
          <w:w w:val="99"/>
        </w:rPr>
        <w:t xml:space="preserve"> </w:t>
      </w:r>
      <w:r>
        <w:rPr>
          <w:w w:val="110"/>
        </w:rPr>
        <w:t>depth</w:t>
      </w:r>
      <w:r>
        <w:rPr>
          <w:spacing w:val="-25"/>
          <w:w w:val="110"/>
        </w:rPr>
        <w:t xml:space="preserve"> </w:t>
      </w:r>
      <w:r>
        <w:rPr>
          <w:w w:val="110"/>
        </w:rPr>
        <w:t>to</w:t>
      </w:r>
      <w:r>
        <w:rPr>
          <w:spacing w:val="-24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25"/>
          <w:w w:val="110"/>
        </w:rPr>
        <w:t xml:space="preserve"> </w:t>
      </w:r>
      <w:r>
        <w:rPr>
          <w:w w:val="110"/>
        </w:rPr>
        <w:t>a</w:t>
      </w:r>
      <w:r>
        <w:rPr>
          <w:spacing w:val="-24"/>
          <w:w w:val="110"/>
        </w:rPr>
        <w:t xml:space="preserve"> </w:t>
      </w:r>
      <w:r>
        <w:rPr>
          <w:w w:val="110"/>
        </w:rPr>
        <w:t>point</w:t>
      </w:r>
      <w:r>
        <w:rPr>
          <w:spacing w:val="-24"/>
          <w:w w:val="110"/>
        </w:rPr>
        <w:t xml:space="preserve"> </w:t>
      </w:r>
      <w:r>
        <w:rPr>
          <w:spacing w:val="1"/>
          <w:w w:val="110"/>
        </w:rPr>
        <w:t>soon</w:t>
      </w:r>
      <w:r>
        <w:rPr>
          <w:spacing w:val="-25"/>
          <w:w w:val="110"/>
        </w:rPr>
        <w:t xml:space="preserve"> </w:t>
      </w:r>
      <w:r>
        <w:rPr>
          <w:w w:val="110"/>
        </w:rPr>
        <w:t>after</w:t>
      </w:r>
      <w:r>
        <w:rPr>
          <w:spacing w:val="-24"/>
          <w:w w:val="110"/>
        </w:rPr>
        <w:t xml:space="preserve"> </w:t>
      </w:r>
      <w:r>
        <w:rPr>
          <w:w w:val="110"/>
        </w:rPr>
        <w:t>the</w:t>
      </w:r>
      <w:r>
        <w:rPr>
          <w:spacing w:val="-25"/>
          <w:w w:val="110"/>
        </w:rPr>
        <w:t xml:space="preserve"> </w:t>
      </w:r>
      <w:r>
        <w:rPr>
          <w:w w:val="110"/>
        </w:rPr>
        <w:t>dimming</w:t>
      </w:r>
      <w:r>
        <w:rPr>
          <w:spacing w:val="-24"/>
          <w:w w:val="110"/>
        </w:rPr>
        <w:t xml:space="preserve"> </w:t>
      </w:r>
      <w:r>
        <w:rPr>
          <w:w w:val="110"/>
        </w:rPr>
        <w:t>“floor”</w:t>
      </w:r>
      <w:r>
        <w:rPr>
          <w:spacing w:val="-24"/>
          <w:w w:val="110"/>
        </w:rPr>
        <w:t xml:space="preserve"> </w:t>
      </w:r>
      <w:r>
        <w:rPr>
          <w:w w:val="110"/>
        </w:rPr>
        <w:t>is</w:t>
      </w:r>
      <w:r>
        <w:rPr>
          <w:spacing w:val="-25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eac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24"/>
          <w:w w:val="110"/>
        </w:rPr>
        <w:t xml:space="preserve"> </w:t>
      </w:r>
      <w:r>
        <w:rPr>
          <w:w w:val="110"/>
        </w:rPr>
        <w:t>in</w:t>
      </w:r>
      <w:r>
        <w:rPr>
          <w:spacing w:val="-24"/>
          <w:w w:val="110"/>
        </w:rPr>
        <w:t xml:space="preserve"> </w:t>
      </w:r>
      <w:r>
        <w:rPr>
          <w:w w:val="110"/>
        </w:rPr>
        <w:t>AIA</w:t>
      </w:r>
      <w:r>
        <w:rPr>
          <w:spacing w:val="-25"/>
          <w:w w:val="110"/>
        </w:rPr>
        <w:t xml:space="preserve"> </w:t>
      </w:r>
      <w:r>
        <w:rPr>
          <w:w w:val="110"/>
        </w:rPr>
        <w:t>Region</w:t>
      </w:r>
      <w:r>
        <w:rPr>
          <w:spacing w:val="-24"/>
          <w:w w:val="110"/>
        </w:rPr>
        <w:t xml:space="preserve"> </w:t>
      </w:r>
      <w:r>
        <w:rPr>
          <w:w w:val="110"/>
        </w:rPr>
        <w:t>1</w:t>
      </w:r>
      <w:r>
        <w:rPr>
          <w:spacing w:val="-25"/>
          <w:w w:val="110"/>
        </w:rPr>
        <w:t xml:space="preserve"> </w:t>
      </w:r>
      <w:r>
        <w:rPr>
          <w:w w:val="110"/>
        </w:rPr>
        <w:t>(red</w:t>
      </w:r>
      <w:r>
        <w:rPr>
          <w:spacing w:val="-24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ou</w:t>
      </w:r>
      <w:r>
        <w:rPr>
          <w:spacing w:val="-1"/>
          <w:w w:val="110"/>
        </w:rPr>
        <w:t>r</w:t>
      </w:r>
      <w:r>
        <w:rPr>
          <w:spacing w:val="-24"/>
          <w:w w:val="110"/>
        </w:rPr>
        <w:t xml:space="preserve"> </w:t>
      </w:r>
      <w:r>
        <w:rPr>
          <w:w w:val="110"/>
        </w:rPr>
        <w:t>and</w:t>
      </w:r>
      <w:r>
        <w:rPr>
          <w:spacing w:val="-25"/>
          <w:w w:val="110"/>
        </w:rPr>
        <w:t xml:space="preserve"> </w:t>
      </w:r>
      <w:r>
        <w:rPr>
          <w:w w:val="110"/>
        </w:rPr>
        <w:t>line).</w:t>
      </w:r>
      <w:r>
        <w:rPr>
          <w:spacing w:val="28"/>
          <w:w w:val="109"/>
        </w:rPr>
        <w:t xml:space="preserve"> </w:t>
      </w:r>
      <w:r>
        <w:rPr>
          <w:w w:val="110"/>
        </w:rPr>
        <w:t>Slo</w:t>
      </w:r>
      <w:r>
        <w:rPr>
          <w:spacing w:val="6"/>
          <w:w w:val="110"/>
        </w:rPr>
        <w:t>p</w:t>
      </w:r>
      <w:r>
        <w:rPr>
          <w:w w:val="110"/>
        </w:rPr>
        <w:t>e</w:t>
      </w:r>
      <w:r>
        <w:rPr>
          <w:spacing w:val="-12"/>
          <w:w w:val="110"/>
        </w:rPr>
        <w:t xml:space="preserve"> </w:t>
      </w:r>
      <w:r>
        <w:rPr>
          <w:spacing w:val="-7"/>
          <w:w w:val="110"/>
        </w:rPr>
        <w:t>w</w:t>
      </w:r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ta</w:t>
      </w:r>
      <w:r>
        <w:rPr>
          <w:spacing w:val="-7"/>
          <w:w w:val="110"/>
        </w:rPr>
        <w:t>k</w:t>
      </w:r>
      <w:r>
        <w:rPr>
          <w:w w:val="110"/>
        </w:rPr>
        <w:t>en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2"/>
          <w:w w:val="110"/>
        </w:rPr>
        <w:t xml:space="preserve"> </w:t>
      </w:r>
      <w:r>
        <w:rPr>
          <w:w w:val="110"/>
        </w:rPr>
        <w:t>this</w:t>
      </w:r>
      <w:r>
        <w:rPr>
          <w:spacing w:val="-10"/>
          <w:w w:val="110"/>
        </w:rPr>
        <w:t xml:space="preserve"> </w:t>
      </w:r>
      <w:r>
        <w:rPr>
          <w:spacing w:val="6"/>
          <w:w w:val="110"/>
        </w:rPr>
        <w:t>p</w:t>
      </w:r>
      <w:r>
        <w:rPr>
          <w:w w:val="110"/>
        </w:rPr>
        <w:t>oi</w:t>
      </w:r>
      <w:r>
        <w:rPr>
          <w:spacing w:val="-6"/>
          <w:w w:val="110"/>
        </w:rPr>
        <w:t>n</w:t>
      </w:r>
      <w:r>
        <w:rPr>
          <w:w w:val="110"/>
        </w:rPr>
        <w:t>t,</w:t>
      </w:r>
      <w:r>
        <w:rPr>
          <w:spacing w:val="-9"/>
          <w:w w:val="110"/>
        </w:rPr>
        <w:t xml:space="preserve"> </w:t>
      </w:r>
      <w:r>
        <w:rPr>
          <w:w w:val="110"/>
        </w:rPr>
        <w:t>starting</w:t>
      </w:r>
      <w:r>
        <w:rPr>
          <w:spacing w:val="-12"/>
          <w:w w:val="110"/>
        </w:rPr>
        <w:t xml:space="preserve"> </w:t>
      </w:r>
      <w:r>
        <w:rPr>
          <w:w w:val="110"/>
        </w:rPr>
        <w:t>from</w:t>
      </w:r>
      <w:r>
        <w:rPr>
          <w:spacing w:val="-10"/>
          <w:w w:val="110"/>
        </w:rPr>
        <w:t xml:space="preserve"> </w:t>
      </w:r>
      <w:r>
        <w:rPr>
          <w:w w:val="110"/>
        </w:rPr>
        <w:t>17:50</w:t>
      </w:r>
      <w:r>
        <w:rPr>
          <w:spacing w:val="-11"/>
          <w:w w:val="110"/>
        </w:rPr>
        <w:t xml:space="preserve"> </w:t>
      </w:r>
      <w:r>
        <w:rPr>
          <w:w w:val="110"/>
        </w:rPr>
        <w:t>UT</w:t>
      </w:r>
      <w:r>
        <w:rPr>
          <w:spacing w:val="-11"/>
          <w:w w:val="110"/>
        </w:rPr>
        <w:t xml:space="preserve"> </w:t>
      </w:r>
      <w:r>
        <w:rPr>
          <w:w w:val="110"/>
        </w:rPr>
        <w:t>–</w:t>
      </w:r>
      <w:r>
        <w:rPr>
          <w:spacing w:val="-11"/>
          <w:w w:val="110"/>
        </w:rPr>
        <w:t xml:space="preserve"> </w:t>
      </w:r>
      <w:r>
        <w:rPr>
          <w:w w:val="110"/>
        </w:rPr>
        <w:t>t</w:t>
      </w:r>
      <w:r>
        <w:rPr>
          <w:spacing w:val="-1"/>
          <w:w w:val="110"/>
        </w:rPr>
        <w:t>h</w:t>
      </w:r>
      <w:r>
        <w:rPr>
          <w:w w:val="110"/>
        </w:rPr>
        <w:t>e</w:t>
      </w:r>
      <w:r>
        <w:rPr>
          <w:spacing w:val="-11"/>
          <w:w w:val="110"/>
        </w:rPr>
        <w:t xml:space="preserve"> </w:t>
      </w:r>
      <w:r>
        <w:rPr>
          <w:w w:val="110"/>
        </w:rPr>
        <w:t>time</w:t>
      </w:r>
      <w:r>
        <w:rPr>
          <w:spacing w:val="-10"/>
          <w:w w:val="110"/>
        </w:rPr>
        <w:t xml:space="preserve"> </w:t>
      </w:r>
      <w:r>
        <w:rPr>
          <w:w w:val="110"/>
        </w:rPr>
        <w:t>just</w:t>
      </w:r>
      <w:r>
        <w:rPr>
          <w:spacing w:val="-11"/>
          <w:w w:val="110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efore</w:t>
      </w:r>
      <w:r>
        <w:rPr>
          <w:spacing w:val="-11"/>
          <w:w w:val="110"/>
        </w:rPr>
        <w:t xml:space="preserve"> </w:t>
      </w:r>
      <w:r>
        <w:rPr>
          <w:w w:val="110"/>
        </w:rPr>
        <w:t>GOES</w:t>
      </w:r>
      <w:r>
        <w:rPr>
          <w:spacing w:val="-10"/>
          <w:w w:val="110"/>
        </w:rPr>
        <w:t xml:space="preserve"> </w:t>
      </w:r>
      <w:r>
        <w:rPr>
          <w:w w:val="110"/>
        </w:rPr>
        <w:t>1-8</w:t>
      </w:r>
      <w:r>
        <w:rPr>
          <w:spacing w:val="-11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EVE</w:t>
      </w:r>
      <w:r>
        <w:rPr>
          <w:w w:val="106"/>
        </w:rPr>
        <w:t xml:space="preserve"> </w:t>
      </w:r>
      <w:r>
        <w:rPr>
          <w:w w:val="110"/>
        </w:rPr>
        <w:t>131</w:t>
      </w:r>
      <w:r>
        <w:rPr>
          <w:spacing w:val="-26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-26"/>
          <w:w w:val="110"/>
        </w:rPr>
        <w:t xml:space="preserve"> </w:t>
      </w:r>
      <w:r>
        <w:rPr>
          <w:spacing w:val="6"/>
          <w:w w:val="110"/>
        </w:rPr>
        <w:t>b</w:t>
      </w:r>
      <w:r>
        <w:rPr>
          <w:w w:val="110"/>
        </w:rPr>
        <w:t>egan</w:t>
      </w:r>
      <w:r>
        <w:rPr>
          <w:spacing w:val="-25"/>
          <w:w w:val="110"/>
        </w:rPr>
        <w:t xml:space="preserve"> </w:t>
      </w:r>
      <w:r>
        <w:rPr>
          <w:w w:val="110"/>
        </w:rPr>
        <w:t>to</w:t>
      </w:r>
      <w:r>
        <w:rPr>
          <w:spacing w:val="-26"/>
          <w:w w:val="110"/>
        </w:rPr>
        <w:t xml:space="preserve"> </w:t>
      </w:r>
      <w:r>
        <w:rPr>
          <w:w w:val="110"/>
        </w:rPr>
        <w:t>rise.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6"/>
          <w:w w:val="110"/>
        </w:rPr>
        <w:t xml:space="preserve"> </w:t>
      </w:r>
      <w:proofErr w:type="spellStart"/>
      <w:r>
        <w:rPr>
          <w:w w:val="110"/>
        </w:rPr>
        <w:t>deco</w:t>
      </w:r>
      <w:r>
        <w:rPr>
          <w:spacing w:val="-7"/>
          <w:w w:val="110"/>
        </w:rPr>
        <w:t>nv</w:t>
      </w:r>
      <w:r>
        <w:rPr>
          <w:w w:val="110"/>
        </w:rPr>
        <w:t>olution</w:t>
      </w:r>
      <w:proofErr w:type="spellEnd"/>
      <w:r>
        <w:rPr>
          <w:spacing w:val="-25"/>
          <w:w w:val="110"/>
        </w:rPr>
        <w:t xml:space="preserve"> </w:t>
      </w:r>
      <w:r>
        <w:rPr>
          <w:w w:val="110"/>
        </w:rPr>
        <w:t>meth</w:t>
      </w:r>
      <w:r>
        <w:rPr>
          <w:spacing w:val="5"/>
          <w:w w:val="110"/>
        </w:rPr>
        <w:t>o</w:t>
      </w:r>
      <w:r>
        <w:rPr>
          <w:w w:val="110"/>
        </w:rPr>
        <w:t>d</w:t>
      </w:r>
      <w:r>
        <w:rPr>
          <w:spacing w:val="-25"/>
          <w:w w:val="110"/>
        </w:rPr>
        <w:t xml:space="preserve"> </w:t>
      </w:r>
      <w:r>
        <w:rPr>
          <w:w w:val="110"/>
        </w:rPr>
        <w:t>(Section</w:t>
      </w:r>
      <w:r>
        <w:rPr>
          <w:spacing w:val="-25"/>
          <w:w w:val="110"/>
        </w:rPr>
        <w:t xml:space="preserve"> </w:t>
      </w:r>
      <w:r>
        <w:rPr>
          <w:w w:val="110"/>
        </w:rPr>
        <w:t>4.2)</w:t>
      </w:r>
      <w:r>
        <w:rPr>
          <w:spacing w:val="-25"/>
          <w:w w:val="110"/>
        </w:rPr>
        <w:t xml:space="preserve"> </w:t>
      </w:r>
      <w:r>
        <w:rPr>
          <w:w w:val="110"/>
        </w:rPr>
        <w:t>significa</w:t>
      </w:r>
      <w:r>
        <w:rPr>
          <w:spacing w:val="-6"/>
          <w:w w:val="110"/>
        </w:rPr>
        <w:t>n</w:t>
      </w:r>
      <w:r>
        <w:rPr>
          <w:w w:val="110"/>
        </w:rPr>
        <w:t>tly</w:t>
      </w:r>
      <w:r>
        <w:rPr>
          <w:spacing w:val="-25"/>
          <w:w w:val="110"/>
        </w:rPr>
        <w:t xml:space="preserve"> </w:t>
      </w:r>
      <w:r>
        <w:rPr>
          <w:w w:val="110"/>
        </w:rPr>
        <w:t>reduces</w:t>
      </w:r>
      <w:r>
        <w:rPr>
          <w:spacing w:val="-25"/>
          <w:w w:val="110"/>
        </w:rPr>
        <w:t xml:space="preserve"> </w:t>
      </w:r>
      <w:r>
        <w:rPr>
          <w:w w:val="110"/>
        </w:rPr>
        <w:t>the</w:t>
      </w:r>
      <w:r>
        <w:rPr>
          <w:spacing w:val="-25"/>
          <w:w w:val="110"/>
        </w:rPr>
        <w:t xml:space="preserve"> </w:t>
      </w:r>
      <w:r>
        <w:rPr>
          <w:w w:val="110"/>
        </w:rPr>
        <w:t>impact</w:t>
      </w:r>
      <w:r>
        <w:rPr>
          <w:spacing w:val="-26"/>
          <w:w w:val="110"/>
        </w:rPr>
        <w:t xml:space="preserve"> </w:t>
      </w:r>
      <w:r>
        <w:rPr>
          <w:w w:val="110"/>
        </w:rPr>
        <w:t>of</w:t>
      </w:r>
      <w:r>
        <w:rPr>
          <w:spacing w:val="-25"/>
          <w:w w:val="110"/>
        </w:rPr>
        <w:t xml:space="preserve"> </w:t>
      </w:r>
      <w:r>
        <w:rPr>
          <w:w w:val="110"/>
        </w:rPr>
        <w:t>the</w:t>
      </w:r>
      <w:r>
        <w:rPr>
          <w:w w:val="99"/>
        </w:rPr>
        <w:t xml:space="preserve"> </w:t>
      </w:r>
      <w:r>
        <w:rPr>
          <w:w w:val="110"/>
        </w:rPr>
        <w:t>flares</w:t>
      </w:r>
      <w:r>
        <w:rPr>
          <w:spacing w:val="-9"/>
          <w:w w:val="110"/>
        </w:rPr>
        <w:t xml:space="preserve"> </w:t>
      </w:r>
      <w:r>
        <w:rPr>
          <w:w w:val="110"/>
        </w:rPr>
        <w:t>gradual</w:t>
      </w:r>
      <w:r>
        <w:rPr>
          <w:spacing w:val="-8"/>
          <w:w w:val="110"/>
        </w:rPr>
        <w:t xml:space="preserve"> </w:t>
      </w:r>
      <w:r>
        <w:rPr>
          <w:w w:val="110"/>
        </w:rPr>
        <w:t>phase</w:t>
      </w:r>
      <w:r>
        <w:rPr>
          <w:spacing w:val="-8"/>
          <w:w w:val="110"/>
        </w:rPr>
        <w:t xml:space="preserve"> </w:t>
      </w:r>
      <w:r>
        <w:rPr>
          <w:spacing w:val="1"/>
          <w:w w:val="110"/>
        </w:rPr>
        <w:t>peak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dimming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meas</w:t>
      </w:r>
      <w:r>
        <w:rPr>
          <w:spacing w:val="-1"/>
          <w:w w:val="110"/>
        </w:rPr>
        <w:t>ur</w:t>
      </w:r>
      <w:r>
        <w:rPr>
          <w:spacing w:val="-2"/>
          <w:w w:val="110"/>
        </w:rPr>
        <w:t>eme</w:t>
      </w:r>
      <w:r>
        <w:rPr>
          <w:spacing w:val="-1"/>
          <w:w w:val="110"/>
        </w:rPr>
        <w:t>nt</w:t>
      </w:r>
      <w:r>
        <w:rPr>
          <w:spacing w:val="-2"/>
          <w:w w:val="110"/>
        </w:rPr>
        <w:t>s</w:t>
      </w:r>
      <w:r>
        <w:rPr>
          <w:spacing w:val="-8"/>
          <w:w w:val="110"/>
        </w:rPr>
        <w:t xml:space="preserve"> </w:t>
      </w:r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EVE.</w:t>
      </w:r>
      <w:r>
        <w:rPr>
          <w:spacing w:val="-8"/>
          <w:w w:val="110"/>
        </w:rPr>
        <w:t xml:space="preserve"> </w:t>
      </w:r>
      <w:r>
        <w:rPr>
          <w:w w:val="110"/>
        </w:rPr>
        <w:t>Prior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correction,</w:t>
      </w:r>
      <w:r>
        <w:rPr>
          <w:spacing w:val="-7"/>
          <w:w w:val="110"/>
        </w:rPr>
        <w:t xml:space="preserve"> </w:t>
      </w:r>
      <w:r>
        <w:rPr>
          <w:w w:val="110"/>
        </w:rPr>
        <w:t>EVE</w:t>
      </w:r>
      <w:r>
        <w:rPr>
          <w:spacing w:val="-9"/>
          <w:w w:val="110"/>
        </w:rPr>
        <w:t xml:space="preserve"> </w:t>
      </w:r>
      <w:r>
        <w:rPr>
          <w:spacing w:val="-3"/>
          <w:w w:val="110"/>
        </w:rPr>
        <w:t>woul</w:t>
      </w:r>
      <w:r>
        <w:rPr>
          <w:spacing w:val="-2"/>
          <w:w w:val="110"/>
        </w:rPr>
        <w:t>d</w:t>
      </w:r>
      <w:r>
        <w:rPr>
          <w:spacing w:val="22"/>
          <w:w w:val="110"/>
        </w:rPr>
        <w:t xml:space="preserve"> </w:t>
      </w:r>
      <w:r>
        <w:rPr>
          <w:w w:val="110"/>
        </w:rPr>
        <w:t>h</w:t>
      </w:r>
      <w:r>
        <w:rPr>
          <w:spacing w:val="-7"/>
          <w:w w:val="110"/>
        </w:rPr>
        <w:t>av</w:t>
      </w:r>
      <w:r>
        <w:rPr>
          <w:w w:val="110"/>
        </w:rPr>
        <w:t>e</w:t>
      </w:r>
      <w:r>
        <w:rPr>
          <w:spacing w:val="-17"/>
          <w:w w:val="110"/>
        </w:rPr>
        <w:t xml:space="preserve"> </w:t>
      </w:r>
      <w:r>
        <w:rPr>
          <w:w w:val="110"/>
        </w:rPr>
        <w:t>measured</w:t>
      </w:r>
      <w:r>
        <w:rPr>
          <w:spacing w:val="-17"/>
          <w:w w:val="110"/>
        </w:rPr>
        <w:t xml:space="preserve"> </w:t>
      </w:r>
      <w:r>
        <w:rPr>
          <w:w w:val="110"/>
        </w:rPr>
        <w:t>a</w:t>
      </w:r>
      <w:r>
        <w:rPr>
          <w:spacing w:val="-16"/>
          <w:w w:val="110"/>
        </w:rPr>
        <w:t xml:space="preserve"> </w:t>
      </w:r>
      <w:r>
        <w:rPr>
          <w:w w:val="110"/>
        </w:rPr>
        <w:t>dimming</w:t>
      </w:r>
      <w:r>
        <w:rPr>
          <w:spacing w:val="-17"/>
          <w:w w:val="110"/>
        </w:rPr>
        <w:t xml:space="preserve"> </w:t>
      </w:r>
      <w:r>
        <w:rPr>
          <w:w w:val="110"/>
        </w:rPr>
        <w:t>depth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6"/>
          <w:w w:val="110"/>
        </w:rPr>
        <w:t xml:space="preserve"> </w:t>
      </w:r>
      <w:r>
        <w:rPr>
          <w:w w:val="110"/>
        </w:rPr>
        <w:t>1</w:t>
      </w:r>
      <w:r>
        <w:rPr>
          <w:spacing w:val="-2"/>
          <w:w w:val="110"/>
        </w:rPr>
        <w:t>.</w:t>
      </w:r>
      <w:r>
        <w:rPr>
          <w:w w:val="110"/>
        </w:rPr>
        <w:t>27%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7"/>
          <w:w w:val="110"/>
        </w:rPr>
        <w:t xml:space="preserve"> </w:t>
      </w:r>
      <w:r>
        <w:rPr>
          <w:w w:val="110"/>
        </w:rPr>
        <w:t>171</w:t>
      </w:r>
      <w:r>
        <w:rPr>
          <w:spacing w:val="-16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-17"/>
          <w:w w:val="110"/>
        </w:rPr>
        <w:t xml:space="preserve"> </w:t>
      </w:r>
      <w:r>
        <w:rPr>
          <w:w w:val="110"/>
        </w:rPr>
        <w:t>and</w:t>
      </w:r>
      <w:r>
        <w:rPr>
          <w:spacing w:val="-17"/>
          <w:w w:val="110"/>
        </w:rPr>
        <w:t xml:space="preserve"> </w:t>
      </w:r>
      <w:r>
        <w:rPr>
          <w:w w:val="110"/>
        </w:rPr>
        <w:t>0.18%</w:t>
      </w:r>
      <w:r>
        <w:rPr>
          <w:spacing w:val="-16"/>
          <w:w w:val="110"/>
        </w:rPr>
        <w:t xml:space="preserve"> </w:t>
      </w:r>
      <w:r>
        <w:rPr>
          <w:w w:val="110"/>
        </w:rPr>
        <w:t>in</w:t>
      </w:r>
      <w:r>
        <w:rPr>
          <w:spacing w:val="-17"/>
          <w:w w:val="110"/>
        </w:rPr>
        <w:t xml:space="preserve"> </w:t>
      </w:r>
      <w:r>
        <w:rPr>
          <w:w w:val="110"/>
        </w:rPr>
        <w:t>195</w:t>
      </w:r>
      <w:r>
        <w:rPr>
          <w:spacing w:val="-16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A.</w:t>
      </w:r>
      <w:r>
        <w:rPr>
          <w:spacing w:val="-17"/>
          <w:w w:val="110"/>
        </w:rPr>
        <w:t xml:space="preserve"> </w:t>
      </w:r>
      <w:r>
        <w:rPr>
          <w:w w:val="110"/>
        </w:rPr>
        <w:t>After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correction,</w:t>
      </w:r>
      <w:r>
        <w:rPr>
          <w:spacing w:val="-16"/>
          <w:w w:val="110"/>
        </w:rPr>
        <w:t xml:space="preserve"> </w:t>
      </w:r>
      <w:r>
        <w:rPr>
          <w:w w:val="110"/>
        </w:rPr>
        <w:t>these</w:t>
      </w:r>
      <w:r>
        <w:rPr>
          <w:w w:val="99"/>
        </w:rPr>
        <w:t xml:space="preserve"> </w:t>
      </w:r>
      <w:r>
        <w:rPr>
          <w:spacing w:val="-14"/>
          <w:w w:val="110"/>
        </w:rPr>
        <w:t>v</w:t>
      </w:r>
      <w:r>
        <w:rPr>
          <w:w w:val="110"/>
        </w:rPr>
        <w:t>alues</w:t>
      </w:r>
      <w:r>
        <w:rPr>
          <w:spacing w:val="-18"/>
          <w:w w:val="110"/>
        </w:rPr>
        <w:t xml:space="preserve"> </w:t>
      </w:r>
      <w:r>
        <w:rPr>
          <w:w w:val="110"/>
        </w:rPr>
        <w:t>are</w:t>
      </w:r>
      <w:r>
        <w:rPr>
          <w:spacing w:val="-17"/>
          <w:w w:val="110"/>
        </w:rPr>
        <w:t xml:space="preserve"> </w:t>
      </w:r>
      <w:r>
        <w:rPr>
          <w:w w:val="110"/>
        </w:rPr>
        <w:t>2.94%</w:t>
      </w:r>
      <w:r>
        <w:rPr>
          <w:spacing w:val="-17"/>
          <w:w w:val="110"/>
        </w:rPr>
        <w:t xml:space="preserve"> </w:t>
      </w:r>
      <w:r>
        <w:rPr>
          <w:w w:val="110"/>
        </w:rPr>
        <w:t>and</w:t>
      </w:r>
      <w:r>
        <w:rPr>
          <w:spacing w:val="-17"/>
          <w:w w:val="110"/>
        </w:rPr>
        <w:t xml:space="preserve"> </w:t>
      </w:r>
      <w:r>
        <w:rPr>
          <w:w w:val="110"/>
        </w:rPr>
        <w:t>2.09%,</w:t>
      </w:r>
      <w:r>
        <w:rPr>
          <w:spacing w:val="-16"/>
          <w:w w:val="110"/>
        </w:rPr>
        <w:t xml:space="preserve"> </w:t>
      </w:r>
      <w:r>
        <w:rPr>
          <w:w w:val="110"/>
        </w:rPr>
        <w:t>res</w:t>
      </w:r>
      <w:r>
        <w:rPr>
          <w:spacing w:val="6"/>
          <w:w w:val="110"/>
        </w:rPr>
        <w:t>p</w:t>
      </w:r>
      <w:r>
        <w:rPr>
          <w:w w:val="110"/>
        </w:rPr>
        <w:t>ecti</w:t>
      </w:r>
      <w:r>
        <w:rPr>
          <w:spacing w:val="-7"/>
          <w:w w:val="110"/>
        </w:rPr>
        <w:t>v</w:t>
      </w:r>
      <w:r>
        <w:rPr>
          <w:w w:val="110"/>
        </w:rPr>
        <w:t>el</w:t>
      </w:r>
      <w:r>
        <w:rPr>
          <w:spacing w:val="-20"/>
          <w:w w:val="110"/>
        </w:rPr>
        <w:t>y</w:t>
      </w:r>
      <w:r>
        <w:rPr>
          <w:w w:val="110"/>
        </w:rPr>
        <w:t>.</w:t>
      </w:r>
      <w:r>
        <w:rPr>
          <w:spacing w:val="2"/>
          <w:w w:val="110"/>
        </w:rPr>
        <w:t xml:space="preserve"> </w:t>
      </w:r>
      <w:r>
        <w:rPr>
          <w:w w:val="110"/>
        </w:rPr>
        <w:t>Simi</w:t>
      </w:r>
      <w:r>
        <w:rPr>
          <w:spacing w:val="-2"/>
          <w:w w:val="110"/>
        </w:rPr>
        <w:t>l</w:t>
      </w:r>
      <w:r>
        <w:rPr>
          <w:w w:val="110"/>
        </w:rPr>
        <w:t>arl</w:t>
      </w:r>
      <w:r>
        <w:rPr>
          <w:spacing w:val="-20"/>
          <w:w w:val="110"/>
        </w:rPr>
        <w:t>y</w:t>
      </w:r>
      <w:r>
        <w:rPr>
          <w:w w:val="110"/>
        </w:rPr>
        <w:t>,</w:t>
      </w:r>
      <w:r>
        <w:rPr>
          <w:spacing w:val="-15"/>
          <w:w w:val="110"/>
        </w:rPr>
        <w:t xml:space="preserve"> </w:t>
      </w:r>
      <w:r>
        <w:rPr>
          <w:w w:val="110"/>
        </w:rPr>
        <w:t>slo</w:t>
      </w:r>
      <w:r>
        <w:rPr>
          <w:spacing w:val="6"/>
          <w:w w:val="110"/>
        </w:rPr>
        <w:t>p</w:t>
      </w:r>
      <w:r>
        <w:rPr>
          <w:w w:val="110"/>
        </w:rPr>
        <w:t>e</w:t>
      </w:r>
      <w:r>
        <w:rPr>
          <w:spacing w:val="-18"/>
          <w:w w:val="110"/>
        </w:rPr>
        <w:t xml:space="preserve"> </w:t>
      </w:r>
      <w:r>
        <w:rPr>
          <w:spacing w:val="-8"/>
          <w:w w:val="110"/>
        </w:rPr>
        <w:t>w</w:t>
      </w:r>
      <w:r>
        <w:rPr>
          <w:w w:val="110"/>
        </w:rPr>
        <w:t>as</w:t>
      </w:r>
      <w:r>
        <w:rPr>
          <w:spacing w:val="-17"/>
          <w:w w:val="110"/>
        </w:rPr>
        <w:t xml:space="preserve"> </w:t>
      </w:r>
      <w:r>
        <w:rPr>
          <w:spacing w:val="-8"/>
          <w:w w:val="110"/>
        </w:rPr>
        <w:t>c</w:t>
      </w:r>
      <w:r>
        <w:rPr>
          <w:w w:val="110"/>
        </w:rPr>
        <w:t>hanged</w:t>
      </w:r>
      <w:r>
        <w:rPr>
          <w:spacing w:val="-16"/>
          <w:w w:val="110"/>
        </w:rPr>
        <w:t xml:space="preserve"> </w:t>
      </w:r>
      <w:r>
        <w:rPr>
          <w:w w:val="110"/>
        </w:rPr>
        <w:t>f</w:t>
      </w:r>
      <w:r>
        <w:rPr>
          <w:spacing w:val="-1"/>
          <w:w w:val="110"/>
        </w:rPr>
        <w:t>r</w:t>
      </w:r>
      <w:r>
        <w:rPr>
          <w:w w:val="110"/>
        </w:rPr>
        <w:t>om</w:t>
      </w:r>
      <w:r>
        <w:rPr>
          <w:spacing w:val="-17"/>
          <w:w w:val="110"/>
        </w:rPr>
        <w:t xml:space="preserve"> </w:t>
      </w:r>
      <w:r>
        <w:rPr>
          <w:w w:val="110"/>
        </w:rPr>
        <w:t>1</w:t>
      </w:r>
      <w:r>
        <w:rPr>
          <w:spacing w:val="-18"/>
          <w:w w:val="110"/>
        </w:rPr>
        <w:t xml:space="preserve"> </w:t>
      </w:r>
      <w:r>
        <w:rPr>
          <w:w w:val="110"/>
        </w:rPr>
        <w:t>%</w:t>
      </w:r>
      <w:r>
        <w:rPr>
          <w:spacing w:val="-17"/>
          <w:w w:val="110"/>
        </w:rPr>
        <w:t xml:space="preserve"> </w:t>
      </w:r>
      <w:proofErr w:type="spellStart"/>
      <w:r>
        <w:rPr>
          <w:rFonts w:cs="Times New Roman"/>
          <w:i/>
          <w:w w:val="110"/>
        </w:rPr>
        <w:t>h</w:t>
      </w:r>
      <w:r>
        <w:rPr>
          <w:rFonts w:cs="Times New Roman"/>
          <w:i/>
          <w:spacing w:val="5"/>
          <w:w w:val="110"/>
        </w:rPr>
        <w:t>r</w:t>
      </w:r>
      <w:proofErr w:type="spellEnd"/>
      <w:r>
        <w:rPr>
          <w:rFonts w:cs="Times New Roman"/>
          <w:i/>
          <w:w w:val="110"/>
          <w:position w:val="8"/>
          <w:sz w:val="16"/>
          <w:szCs w:val="16"/>
        </w:rPr>
        <w:t>-</w:t>
      </w:r>
      <w:r>
        <w:rPr>
          <w:rFonts w:cs="Times New Roman"/>
          <w:w w:val="110"/>
          <w:position w:val="8"/>
          <w:sz w:val="16"/>
          <w:szCs w:val="16"/>
        </w:rPr>
        <w:t>1</w:t>
      </w:r>
      <w:r>
        <w:rPr>
          <w:rFonts w:cs="Times New Roman"/>
          <w:spacing w:val="6"/>
          <w:w w:val="110"/>
          <w:position w:val="8"/>
          <w:sz w:val="16"/>
          <w:szCs w:val="16"/>
        </w:rPr>
        <w:t xml:space="preserve"> </w:t>
      </w:r>
      <w:r>
        <w:rPr>
          <w:w w:val="110"/>
        </w:rPr>
        <w:t>(171</w:t>
      </w:r>
      <w:r>
        <w:rPr>
          <w:spacing w:val="-17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A)</w:t>
      </w:r>
      <w:r>
        <w:rPr>
          <w:spacing w:val="-17"/>
          <w:w w:val="110"/>
        </w:rPr>
        <w:t xml:space="preserve"> </w:t>
      </w:r>
      <w:r>
        <w:rPr>
          <w:w w:val="110"/>
        </w:rPr>
        <w:t>and 0%</w:t>
      </w:r>
      <w:r>
        <w:rPr>
          <w:spacing w:val="-8"/>
          <w:w w:val="110"/>
        </w:rPr>
        <w:t xml:space="preserve"> </w:t>
      </w:r>
      <w:proofErr w:type="spellStart"/>
      <w:r>
        <w:rPr>
          <w:rFonts w:cs="Times New Roman"/>
          <w:i/>
          <w:w w:val="110"/>
        </w:rPr>
        <w:t>h</w:t>
      </w:r>
      <w:r>
        <w:rPr>
          <w:rFonts w:cs="Times New Roman"/>
          <w:i/>
          <w:spacing w:val="5"/>
          <w:w w:val="110"/>
        </w:rPr>
        <w:t>r</w:t>
      </w:r>
      <w:proofErr w:type="spellEnd"/>
      <w:r>
        <w:rPr>
          <w:rFonts w:cs="Times New Roman"/>
          <w:i/>
          <w:w w:val="110"/>
          <w:position w:val="8"/>
          <w:sz w:val="16"/>
          <w:szCs w:val="16"/>
        </w:rPr>
        <w:t>-</w:t>
      </w:r>
      <w:r>
        <w:rPr>
          <w:rFonts w:cs="Times New Roman"/>
          <w:w w:val="110"/>
          <w:position w:val="8"/>
          <w:sz w:val="16"/>
          <w:szCs w:val="16"/>
        </w:rPr>
        <w:t>1</w:t>
      </w:r>
      <w:r>
        <w:rPr>
          <w:rFonts w:cs="Times New Roman"/>
          <w:spacing w:val="18"/>
          <w:w w:val="110"/>
          <w:position w:val="8"/>
          <w:sz w:val="16"/>
          <w:szCs w:val="16"/>
        </w:rPr>
        <w:t xml:space="preserve"> </w:t>
      </w:r>
      <w:r>
        <w:rPr>
          <w:w w:val="110"/>
        </w:rPr>
        <w:t>(195</w:t>
      </w:r>
      <w:r>
        <w:rPr>
          <w:spacing w:val="-8"/>
          <w:w w:val="110"/>
        </w:rPr>
        <w:t xml:space="preserve"> </w:t>
      </w:r>
      <w:r>
        <w:rPr>
          <w:w w:val="110"/>
        </w:rPr>
        <w:t>A)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2.29%</w:t>
      </w:r>
      <w:r>
        <w:rPr>
          <w:spacing w:val="-8"/>
          <w:w w:val="110"/>
        </w:rPr>
        <w:t xml:space="preserve"> </w:t>
      </w:r>
      <w:proofErr w:type="spellStart"/>
      <w:r>
        <w:rPr>
          <w:rFonts w:cs="Times New Roman"/>
          <w:i/>
          <w:w w:val="110"/>
        </w:rPr>
        <w:t>h</w:t>
      </w:r>
      <w:r>
        <w:rPr>
          <w:rFonts w:cs="Times New Roman"/>
          <w:i/>
          <w:spacing w:val="5"/>
          <w:w w:val="110"/>
        </w:rPr>
        <w:t>r</w:t>
      </w:r>
      <w:proofErr w:type="spellEnd"/>
      <w:r>
        <w:rPr>
          <w:rFonts w:cs="Times New Roman"/>
          <w:i/>
          <w:w w:val="110"/>
          <w:position w:val="8"/>
          <w:sz w:val="16"/>
          <w:szCs w:val="16"/>
        </w:rPr>
        <w:t>-</w:t>
      </w:r>
      <w:r>
        <w:rPr>
          <w:rFonts w:cs="Times New Roman"/>
          <w:w w:val="110"/>
          <w:position w:val="8"/>
          <w:sz w:val="16"/>
          <w:szCs w:val="16"/>
        </w:rPr>
        <w:t>1</w:t>
      </w:r>
      <w:r>
        <w:rPr>
          <w:rFonts w:cs="Times New Roman"/>
          <w:spacing w:val="18"/>
          <w:w w:val="110"/>
          <w:position w:val="8"/>
          <w:sz w:val="16"/>
          <w:szCs w:val="16"/>
        </w:rPr>
        <w:t xml:space="preserve"> </w:t>
      </w:r>
      <w:r>
        <w:rPr>
          <w:w w:val="110"/>
        </w:rPr>
        <w:t>(171</w:t>
      </w:r>
      <w:r>
        <w:rPr>
          <w:spacing w:val="-7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corrected)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2.09%</w:t>
      </w:r>
      <w:r>
        <w:rPr>
          <w:spacing w:val="-8"/>
          <w:w w:val="110"/>
        </w:rPr>
        <w:t xml:space="preserve"> </w:t>
      </w:r>
      <w:proofErr w:type="spellStart"/>
      <w:r>
        <w:rPr>
          <w:rFonts w:cs="Times New Roman"/>
          <w:i/>
          <w:w w:val="110"/>
        </w:rPr>
        <w:t>h</w:t>
      </w:r>
      <w:r>
        <w:rPr>
          <w:rFonts w:cs="Times New Roman"/>
          <w:i/>
          <w:spacing w:val="5"/>
          <w:w w:val="110"/>
        </w:rPr>
        <w:t>r</w:t>
      </w:r>
      <w:proofErr w:type="spellEnd"/>
      <w:r>
        <w:rPr>
          <w:rFonts w:cs="Times New Roman"/>
          <w:i/>
          <w:w w:val="110"/>
          <w:position w:val="8"/>
          <w:sz w:val="16"/>
          <w:szCs w:val="16"/>
        </w:rPr>
        <w:t>-</w:t>
      </w:r>
      <w:r>
        <w:rPr>
          <w:rFonts w:cs="Times New Roman"/>
          <w:w w:val="110"/>
          <w:position w:val="8"/>
          <w:sz w:val="16"/>
          <w:szCs w:val="16"/>
        </w:rPr>
        <w:t>1</w:t>
      </w:r>
      <w:r>
        <w:rPr>
          <w:rFonts w:cs="Times New Roman"/>
          <w:spacing w:val="18"/>
          <w:w w:val="110"/>
          <w:position w:val="8"/>
          <w:sz w:val="16"/>
          <w:szCs w:val="16"/>
        </w:rPr>
        <w:t xml:space="preserve"> </w:t>
      </w:r>
      <w:r>
        <w:rPr>
          <w:w w:val="110"/>
        </w:rPr>
        <w:t>(195</w:t>
      </w:r>
      <w:r>
        <w:rPr>
          <w:spacing w:val="-8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cor</w:t>
      </w:r>
      <w:r>
        <w:rPr>
          <w:spacing w:val="-1"/>
          <w:w w:val="110"/>
        </w:rPr>
        <w:t>r</w:t>
      </w:r>
      <w:r>
        <w:rPr>
          <w:w w:val="110"/>
        </w:rPr>
        <w:t>ected).</w:t>
      </w:r>
      <w:r>
        <w:rPr>
          <w:spacing w:val="23"/>
          <w:w w:val="110"/>
        </w:rPr>
        <w:t xml:space="preserve"> </w:t>
      </w:r>
      <w:ins w:id="219" w:author="Tom Woods" w:date="2016-01-27T20:57:00Z">
        <w:r w:rsidR="0020637D">
          <w:rPr>
            <w:spacing w:val="23"/>
            <w:w w:val="110"/>
          </w:rPr>
          <w:t xml:space="preserve">The expectation is that all dimming lines should have similar dimming amount for the mass-loss dimming process, and these results after the flare gradual phase contribution has been removed support this expectation for this simple dimming case. </w:t>
        </w:r>
      </w:ins>
      <w:r>
        <w:rPr>
          <w:spacing w:val="-18"/>
          <w:w w:val="110"/>
        </w:rPr>
        <w:t>F</w:t>
      </w:r>
      <w:r>
        <w:rPr>
          <w:w w:val="110"/>
        </w:rPr>
        <w:t>urthermore,</w:t>
      </w:r>
      <w:r>
        <w:rPr>
          <w:w w:val="109"/>
        </w:rPr>
        <w:t xml:space="preserve"> </w:t>
      </w:r>
      <w:r>
        <w:rPr>
          <w:w w:val="110"/>
        </w:rPr>
        <w:t>if</w:t>
      </w:r>
      <w:r>
        <w:rPr>
          <w:spacing w:val="-21"/>
          <w:w w:val="110"/>
        </w:rPr>
        <w:t xml:space="preserve"> </w:t>
      </w:r>
      <w:r>
        <w:rPr>
          <w:w w:val="110"/>
        </w:rPr>
        <w:t>this</w:t>
      </w:r>
      <w:r>
        <w:rPr>
          <w:spacing w:val="-20"/>
          <w:w w:val="110"/>
        </w:rPr>
        <w:t xml:space="preserve"> </w:t>
      </w:r>
      <w:r>
        <w:rPr>
          <w:spacing w:val="-4"/>
          <w:w w:val="110"/>
        </w:rPr>
        <w:t>eve</w:t>
      </w:r>
      <w:r>
        <w:rPr>
          <w:spacing w:val="-3"/>
          <w:w w:val="110"/>
        </w:rPr>
        <w:t>nt</w:t>
      </w:r>
      <w:r>
        <w:rPr>
          <w:spacing w:val="-20"/>
          <w:w w:val="110"/>
        </w:rPr>
        <w:t xml:space="preserve"> </w:t>
      </w:r>
      <w:r>
        <w:rPr>
          <w:spacing w:val="-4"/>
          <w:w w:val="110"/>
        </w:rPr>
        <w:t>was</w:t>
      </w:r>
      <w:r>
        <w:rPr>
          <w:spacing w:val="-21"/>
          <w:w w:val="110"/>
        </w:rPr>
        <w:t xml:space="preserve"> </w:t>
      </w:r>
      <w:r>
        <w:rPr>
          <w:spacing w:val="1"/>
          <w:w w:val="110"/>
        </w:rPr>
        <w:t>being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obse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d</w:t>
      </w:r>
      <w:r>
        <w:rPr>
          <w:spacing w:val="-20"/>
          <w:w w:val="110"/>
        </w:rPr>
        <w:t xml:space="preserve"> </w:t>
      </w:r>
      <w:r>
        <w:rPr>
          <w:w w:val="110"/>
        </w:rPr>
        <w:t>in</w:t>
      </w:r>
      <w:r>
        <w:rPr>
          <w:spacing w:val="-20"/>
          <w:w w:val="110"/>
        </w:rPr>
        <w:t xml:space="preserve"> </w:t>
      </w:r>
      <w:r>
        <w:rPr>
          <w:w w:val="110"/>
        </w:rPr>
        <w:t>real</w:t>
      </w:r>
      <w:r>
        <w:rPr>
          <w:spacing w:val="-20"/>
          <w:w w:val="110"/>
        </w:rPr>
        <w:t xml:space="preserve"> </w:t>
      </w:r>
      <w:r>
        <w:rPr>
          <w:w w:val="110"/>
        </w:rPr>
        <w:t>time,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21"/>
          <w:w w:val="110"/>
        </w:rPr>
        <w:t xml:space="preserve"> </w:t>
      </w:r>
      <w:r>
        <w:rPr>
          <w:w w:val="110"/>
        </w:rPr>
        <w:t>gradual</w:t>
      </w:r>
      <w:r>
        <w:rPr>
          <w:spacing w:val="-20"/>
          <w:w w:val="110"/>
        </w:rPr>
        <w:t xml:space="preserve"> </w:t>
      </w:r>
      <w:r>
        <w:rPr>
          <w:w w:val="110"/>
        </w:rPr>
        <w:t>phase</w:t>
      </w:r>
      <w:r>
        <w:rPr>
          <w:spacing w:val="-21"/>
          <w:w w:val="110"/>
        </w:rPr>
        <w:t xml:space="preserve"> </w:t>
      </w:r>
      <w:r>
        <w:rPr>
          <w:spacing w:val="1"/>
          <w:w w:val="110"/>
        </w:rPr>
        <w:t>peak</w:t>
      </w:r>
      <w:r>
        <w:rPr>
          <w:spacing w:val="-20"/>
          <w:w w:val="110"/>
        </w:rPr>
        <w:t xml:space="preserve"> </w:t>
      </w:r>
      <w:r>
        <w:rPr>
          <w:spacing w:val="-3"/>
          <w:w w:val="110"/>
        </w:rPr>
        <w:t>makes</w:t>
      </w:r>
      <w:r>
        <w:rPr>
          <w:spacing w:val="-21"/>
          <w:w w:val="110"/>
        </w:rPr>
        <w:t xml:space="preserve"> </w:t>
      </w:r>
      <w:r>
        <w:rPr>
          <w:w w:val="110"/>
        </w:rPr>
        <w:t>it</w:t>
      </w:r>
      <w:r>
        <w:rPr>
          <w:spacing w:val="-20"/>
          <w:w w:val="110"/>
        </w:rPr>
        <w:t xml:space="preserve"> </w:t>
      </w:r>
      <w:r>
        <w:rPr>
          <w:w w:val="110"/>
        </w:rPr>
        <w:t>impossible</w:t>
      </w:r>
      <w:r>
        <w:rPr>
          <w:spacing w:val="-20"/>
          <w:w w:val="110"/>
        </w:rPr>
        <w:t xml:space="preserve"> </w:t>
      </w:r>
      <w:r>
        <w:rPr>
          <w:w w:val="110"/>
        </w:rPr>
        <w:t>to</w:t>
      </w:r>
      <w:r>
        <w:rPr>
          <w:spacing w:val="-21"/>
          <w:w w:val="110"/>
        </w:rPr>
        <w:t xml:space="preserve"> </w:t>
      </w:r>
      <w:r>
        <w:rPr>
          <w:w w:val="110"/>
        </w:rPr>
        <w:t>estimate</w:t>
      </w:r>
      <w:r>
        <w:rPr>
          <w:spacing w:val="41"/>
          <w:w w:val="99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am</w:t>
      </w:r>
      <w:r>
        <w:rPr>
          <w:spacing w:val="-2"/>
          <w:w w:val="110"/>
        </w:rPr>
        <w:t>ou</w:t>
      </w:r>
      <w:r>
        <w:rPr>
          <w:spacing w:val="-1"/>
          <w:w w:val="110"/>
        </w:rPr>
        <w:t>nt</w:t>
      </w:r>
      <w:r>
        <w:rPr>
          <w:spacing w:val="-15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r>
        <w:rPr>
          <w:spacing w:val="1"/>
          <w:w w:val="110"/>
        </w:rPr>
        <w:t>speed</w:t>
      </w:r>
      <w:r>
        <w:rPr>
          <w:spacing w:val="-16"/>
          <w:w w:val="110"/>
        </w:rPr>
        <w:t xml:space="preserve"> </w:t>
      </w:r>
      <w:r>
        <w:rPr>
          <w:w w:val="110"/>
        </w:rPr>
        <w:t>(slope)</w:t>
      </w:r>
      <w:r>
        <w:rPr>
          <w:spacing w:val="-15"/>
          <w:w w:val="110"/>
        </w:rPr>
        <w:t xml:space="preserve"> </w:t>
      </w:r>
      <w:r>
        <w:rPr>
          <w:w w:val="110"/>
        </w:rPr>
        <w:t>of</w:t>
      </w:r>
      <w:r>
        <w:rPr>
          <w:spacing w:val="-15"/>
          <w:w w:val="110"/>
        </w:rPr>
        <w:t xml:space="preserve"> </w:t>
      </w:r>
      <w:r>
        <w:rPr>
          <w:w w:val="110"/>
        </w:rPr>
        <w:t>dimming</w:t>
      </w:r>
      <w:r>
        <w:rPr>
          <w:spacing w:val="-16"/>
          <w:w w:val="110"/>
        </w:rPr>
        <w:t xml:space="preserve"> </w:t>
      </w:r>
      <w:r>
        <w:rPr>
          <w:spacing w:val="-3"/>
          <w:w w:val="110"/>
        </w:rPr>
        <w:t>acc</w:t>
      </w:r>
      <w:r>
        <w:rPr>
          <w:spacing w:val="-2"/>
          <w:w w:val="110"/>
        </w:rPr>
        <w:t>urat</w:t>
      </w:r>
      <w:r>
        <w:rPr>
          <w:spacing w:val="-3"/>
          <w:w w:val="110"/>
        </w:rPr>
        <w:t>ely</w:t>
      </w:r>
      <w:r>
        <w:rPr>
          <w:spacing w:val="-2"/>
          <w:w w:val="110"/>
        </w:rPr>
        <w:t>.</w:t>
      </w:r>
      <w:r>
        <w:rPr>
          <w:spacing w:val="7"/>
          <w:w w:val="110"/>
        </w:rPr>
        <w:t xml:space="preserve"> </w:t>
      </w:r>
      <w:r>
        <w:rPr>
          <w:w w:val="110"/>
        </w:rPr>
        <w:t>This</w:t>
      </w:r>
      <w:r>
        <w:rPr>
          <w:spacing w:val="-15"/>
          <w:w w:val="110"/>
        </w:rPr>
        <w:t xml:space="preserve"> </w:t>
      </w:r>
      <w:r>
        <w:rPr>
          <w:w w:val="110"/>
        </w:rPr>
        <w:t>correction</w:t>
      </w:r>
      <w:r>
        <w:rPr>
          <w:spacing w:val="-16"/>
          <w:w w:val="110"/>
        </w:rPr>
        <w:t xml:space="preserve"> </w:t>
      </w:r>
      <w:r>
        <w:rPr>
          <w:spacing w:val="1"/>
          <w:w w:val="110"/>
        </w:rPr>
        <w:t>me</w:t>
      </w:r>
      <w:r>
        <w:rPr>
          <w:w w:val="110"/>
        </w:rPr>
        <w:t>t</w:t>
      </w:r>
      <w:r>
        <w:rPr>
          <w:spacing w:val="1"/>
          <w:w w:val="110"/>
        </w:rPr>
        <w:t>hod</w:t>
      </w:r>
      <w:r>
        <w:rPr>
          <w:spacing w:val="-15"/>
          <w:w w:val="110"/>
        </w:rPr>
        <w:t xml:space="preserve"> </w:t>
      </w:r>
      <w:r>
        <w:rPr>
          <w:spacing w:val="-3"/>
          <w:w w:val="110"/>
        </w:rPr>
        <w:t>allows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rrad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ce</w:t>
      </w:r>
      <w:r>
        <w:rPr>
          <w:spacing w:val="51"/>
          <w:w w:val="99"/>
        </w:rPr>
        <w:t xml:space="preserve"> </w:t>
      </w:r>
      <w:r>
        <w:rPr>
          <w:w w:val="110"/>
        </w:rPr>
        <w:t>increase</w:t>
      </w:r>
      <w:r>
        <w:rPr>
          <w:spacing w:val="-10"/>
          <w:w w:val="110"/>
        </w:rPr>
        <w:t xml:space="preserve"> </w:t>
      </w:r>
      <w:r>
        <w:rPr>
          <w:w w:val="110"/>
        </w:rPr>
        <w:t>due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gradual</w:t>
      </w:r>
      <w:r>
        <w:rPr>
          <w:spacing w:val="-10"/>
          <w:w w:val="110"/>
        </w:rPr>
        <w:t xml:space="preserve"> </w:t>
      </w:r>
      <w:r>
        <w:rPr>
          <w:w w:val="110"/>
        </w:rPr>
        <w:t>phase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but</w:t>
      </w:r>
      <w:r>
        <w:rPr>
          <w:spacing w:val="-2"/>
          <w:w w:val="110"/>
        </w:rPr>
        <w:t>ion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spacing w:val="3"/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compensated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EVE</w:t>
      </w:r>
      <w:r>
        <w:rPr>
          <w:spacing w:val="-9"/>
          <w:w w:val="110"/>
        </w:rPr>
        <w:t xml:space="preserve"> </w:t>
      </w:r>
      <w:r>
        <w:rPr>
          <w:w w:val="110"/>
        </w:rPr>
        <w:t>time</w:t>
      </w:r>
      <w:r>
        <w:rPr>
          <w:spacing w:val="-10"/>
          <w:w w:val="110"/>
        </w:rPr>
        <w:t xml:space="preserve"> </w:t>
      </w:r>
      <w:r>
        <w:rPr>
          <w:w w:val="110"/>
        </w:rPr>
        <w:t>series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30"/>
          <w:w w:val="99"/>
        </w:rPr>
        <w:t xml:space="preserve"> </w:t>
      </w:r>
      <w:r>
        <w:rPr>
          <w:w w:val="110"/>
        </w:rPr>
        <w:t>dimming.</w:t>
      </w:r>
    </w:p>
    <w:p w14:paraId="79D56F9E" w14:textId="77777777" w:rsidR="00A46697" w:rsidRDefault="00A46697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0C27F8E3" w14:textId="4321AFF2" w:rsidR="00A46697" w:rsidRDefault="005748F0">
      <w:pPr>
        <w:pStyle w:val="BodyText"/>
        <w:spacing w:line="449" w:lineRule="auto"/>
        <w:ind w:right="117" w:firstLine="576"/>
        <w:jc w:val="both"/>
      </w:pP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small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43"/>
          <w:w w:val="105"/>
        </w:rPr>
        <w:t xml:space="preserve"> </w:t>
      </w:r>
      <w:r>
        <w:rPr>
          <w:w w:val="105"/>
        </w:rPr>
        <w:t>in</w:t>
      </w:r>
      <w:r>
        <w:rPr>
          <w:spacing w:val="43"/>
          <w:w w:val="105"/>
        </w:rPr>
        <w:t xml:space="preserve"> </w:t>
      </w:r>
      <w:r>
        <w:rPr>
          <w:w w:val="105"/>
        </w:rPr>
        <w:t>time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43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43"/>
          <w:w w:val="105"/>
        </w:rPr>
        <w:t xml:space="preserve"> </w:t>
      </w:r>
      <w:r>
        <w:rPr>
          <w:w w:val="105"/>
        </w:rPr>
        <w:t>emission</w:t>
      </w:r>
      <w:r>
        <w:rPr>
          <w:spacing w:val="43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1"/>
          <w:w w:val="105"/>
        </w:rPr>
        <w:t>s</w:t>
      </w:r>
      <w:r>
        <w:rPr>
          <w:spacing w:val="43"/>
          <w:w w:val="105"/>
        </w:rPr>
        <w:t xml:space="preserve"> </w:t>
      </w:r>
      <w:r>
        <w:rPr>
          <w:w w:val="105"/>
        </w:rPr>
        <w:t>–</w:t>
      </w:r>
      <w:r>
        <w:rPr>
          <w:spacing w:val="43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44"/>
          <w:w w:val="105"/>
        </w:rPr>
        <w:t xml:space="preserve"> </w:t>
      </w:r>
      <w:r>
        <w:rPr>
          <w:w w:val="105"/>
        </w:rPr>
        <w:t>XX</w:t>
      </w:r>
      <w:r>
        <w:rPr>
          <w:spacing w:val="43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1"/>
          <w:w w:val="105"/>
        </w:rPr>
        <w:t>s</w:t>
      </w:r>
      <w:r>
        <w:rPr>
          <w:spacing w:val="43"/>
          <w:w w:val="105"/>
        </w:rPr>
        <w:t xml:space="preserve"> </w:t>
      </w:r>
      <w:r>
        <w:rPr>
          <w:w w:val="105"/>
        </w:rPr>
        <w:t>21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nut</w:t>
      </w:r>
      <w:r>
        <w:rPr>
          <w:spacing w:val="-2"/>
          <w:w w:val="105"/>
        </w:rPr>
        <w:t>es</w:t>
      </w:r>
      <w:r>
        <w:rPr>
          <w:spacing w:val="2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efore</w:t>
      </w:r>
      <w:r>
        <w:rPr>
          <w:spacing w:val="14"/>
          <w:w w:val="105"/>
        </w:rPr>
        <w:t xml:space="preserve"> </w:t>
      </w:r>
      <w:r>
        <w:rPr>
          <w:spacing w:val="-10"/>
          <w:w w:val="105"/>
        </w:rPr>
        <w:t>F</w:t>
      </w:r>
      <w:r>
        <w:rPr>
          <w:spacing w:val="-11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IX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this</w:t>
      </w:r>
      <w:r>
        <w:rPr>
          <w:spacing w:val="15"/>
          <w:w w:val="105"/>
        </w:rPr>
        <w:t xml:space="preserve"> </w:t>
      </w:r>
      <w:r>
        <w:rPr>
          <w:w w:val="105"/>
        </w:rPr>
        <w:t>case</w:t>
      </w:r>
      <w:r>
        <w:rPr>
          <w:spacing w:val="14"/>
          <w:w w:val="105"/>
        </w:rPr>
        <w:t xml:space="preserve"> </w:t>
      </w:r>
      <w:r>
        <w:rPr>
          <w:w w:val="105"/>
        </w:rPr>
        <w:t>–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information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used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understand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temperature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20"/>
          <w:w w:val="104"/>
        </w:rPr>
        <w:t xml:space="preserve"> </w:t>
      </w:r>
      <w:r>
        <w:rPr>
          <w:w w:val="105"/>
        </w:rPr>
        <w:t>during</w:t>
      </w:r>
      <w:r>
        <w:rPr>
          <w:spacing w:val="48"/>
          <w:w w:val="105"/>
        </w:rPr>
        <w:t xml:space="preserve"> </w:t>
      </w:r>
      <w:r>
        <w:rPr>
          <w:w w:val="105"/>
        </w:rPr>
        <w:t>dimming.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50"/>
          <w:w w:val="105"/>
        </w:rPr>
        <w:t xml:space="preserve"> </w:t>
      </w:r>
      <w:r>
        <w:rPr>
          <w:w w:val="105"/>
        </w:rPr>
        <w:t>this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nt,</w:t>
      </w:r>
      <w:r>
        <w:rPr>
          <w:spacing w:val="55"/>
          <w:w w:val="105"/>
        </w:rPr>
        <w:t xml:space="preserve"> </w:t>
      </w:r>
      <w:r>
        <w:rPr>
          <w:w w:val="105"/>
        </w:rPr>
        <w:t>that</w:t>
      </w:r>
      <w:r>
        <w:rPr>
          <w:spacing w:val="50"/>
          <w:w w:val="105"/>
        </w:rPr>
        <w:t xml:space="preserve"> </w:t>
      </w:r>
      <w:r>
        <w:rPr>
          <w:w w:val="105"/>
        </w:rPr>
        <w:t>time</w:t>
      </w:r>
      <w:r>
        <w:rPr>
          <w:spacing w:val="50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50"/>
          <w:w w:val="105"/>
        </w:rPr>
        <w:t xml:space="preserve"> </w:t>
      </w:r>
      <w:r>
        <w:rPr>
          <w:w w:val="105"/>
        </w:rPr>
        <w:t>is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50"/>
          <w:w w:val="105"/>
        </w:rPr>
        <w:t xml:space="preserve"> </w:t>
      </w:r>
      <w:r>
        <w:rPr>
          <w:w w:val="105"/>
        </w:rPr>
        <w:t>shorter</w:t>
      </w:r>
      <w:r>
        <w:rPr>
          <w:spacing w:val="50"/>
          <w:w w:val="105"/>
        </w:rPr>
        <w:t xml:space="preserve"> </w:t>
      </w:r>
      <w:r>
        <w:rPr>
          <w:w w:val="105"/>
        </w:rPr>
        <w:t>than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w w:val="105"/>
        </w:rPr>
        <w:t>hours-long</w:t>
      </w:r>
      <w:r>
        <w:rPr>
          <w:spacing w:val="27"/>
          <w:w w:val="99"/>
        </w:rPr>
        <w:t xml:space="preserve"> </w:t>
      </w:r>
      <w:r>
        <w:rPr>
          <w:w w:val="105"/>
        </w:rPr>
        <w:t>duration</w:t>
      </w:r>
      <w:r>
        <w:rPr>
          <w:spacing w:val="46"/>
          <w:w w:val="105"/>
        </w:rPr>
        <w:t xml:space="preserve"> </w:t>
      </w:r>
      <w:r>
        <w:rPr>
          <w:w w:val="105"/>
        </w:rPr>
        <w:t>of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total</w:t>
      </w:r>
      <w:r>
        <w:rPr>
          <w:spacing w:val="45"/>
          <w:w w:val="105"/>
        </w:rPr>
        <w:t xml:space="preserve"> </w:t>
      </w:r>
      <w:r>
        <w:rPr>
          <w:w w:val="105"/>
        </w:rPr>
        <w:t>dimming</w:t>
      </w:r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51"/>
          <w:w w:val="105"/>
        </w:rPr>
        <w:t xml:space="preserve"> </w:t>
      </w:r>
      <w:r>
        <w:rPr>
          <w:w w:val="105"/>
        </w:rPr>
        <w:t>it</w:t>
      </w:r>
      <w:r>
        <w:rPr>
          <w:spacing w:val="46"/>
          <w:w w:val="105"/>
        </w:rPr>
        <w:t xml:space="preserve"> </w:t>
      </w:r>
      <w:r>
        <w:rPr>
          <w:w w:val="105"/>
        </w:rPr>
        <w:t>is</w:t>
      </w:r>
      <w:r>
        <w:rPr>
          <w:spacing w:val="45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r>
        <w:rPr>
          <w:spacing w:val="46"/>
          <w:w w:val="105"/>
        </w:rPr>
        <w:t xml:space="preserve"> </w:t>
      </w:r>
      <w:r>
        <w:rPr>
          <w:w w:val="105"/>
        </w:rPr>
        <w:t>that</w:t>
      </w:r>
      <w:r>
        <w:rPr>
          <w:spacing w:val="47"/>
          <w:w w:val="105"/>
        </w:rPr>
        <w:t xml:space="preserve"> </w:t>
      </w:r>
      <w:r>
        <w:rPr>
          <w:w w:val="105"/>
        </w:rPr>
        <w:t>thermal</w:t>
      </w:r>
      <w:r>
        <w:rPr>
          <w:spacing w:val="46"/>
          <w:w w:val="105"/>
        </w:rPr>
        <w:t xml:space="preserve"> </w:t>
      </w:r>
      <w:r>
        <w:rPr>
          <w:w w:val="105"/>
        </w:rPr>
        <w:t>dimming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gn</w:t>
      </w:r>
      <w:r>
        <w:rPr>
          <w:spacing w:val="-2"/>
          <w:w w:val="105"/>
        </w:rPr>
        <w:t>ific</w:t>
      </w:r>
      <w:r>
        <w:rPr>
          <w:spacing w:val="-1"/>
          <w:w w:val="105"/>
        </w:rPr>
        <w:t>ant</w:t>
      </w:r>
      <w:r>
        <w:rPr>
          <w:spacing w:val="25"/>
          <w:w w:val="138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ontr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butor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total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w w:val="105"/>
        </w:rPr>
        <w:t>dimming.</w:t>
      </w:r>
      <w:r>
        <w:rPr>
          <w:spacing w:val="56"/>
          <w:w w:val="105"/>
        </w:rPr>
        <w:t xml:space="preserve"> </w:t>
      </w:r>
      <w:r>
        <w:rPr>
          <w:w w:val="105"/>
        </w:rPr>
        <w:t>Instead,</w:t>
      </w:r>
      <w:r>
        <w:rPr>
          <w:spacing w:val="25"/>
          <w:w w:val="105"/>
        </w:rPr>
        <w:t xml:space="preserve"> </w:t>
      </w:r>
      <w:r>
        <w:rPr>
          <w:w w:val="105"/>
        </w:rPr>
        <w:t>our</w:t>
      </w:r>
      <w:r>
        <w:rPr>
          <w:spacing w:val="25"/>
          <w:w w:val="105"/>
        </w:rPr>
        <w:t xml:space="preserve"> </w:t>
      </w:r>
      <w:r>
        <w:rPr>
          <w:w w:val="105"/>
        </w:rPr>
        <w:t>correction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me</w:t>
      </w:r>
      <w:r>
        <w:rPr>
          <w:w w:val="105"/>
        </w:rPr>
        <w:t>th</w:t>
      </w:r>
      <w:r>
        <w:rPr>
          <w:spacing w:val="1"/>
          <w:w w:val="105"/>
        </w:rPr>
        <w:t>o</w:t>
      </w:r>
      <w:r>
        <w:rPr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w w:val="105"/>
        </w:rPr>
        <w:t>uses</w:t>
      </w:r>
      <w:r>
        <w:rPr>
          <w:spacing w:val="24"/>
          <w:w w:val="105"/>
        </w:rPr>
        <w:t xml:space="preserve"> </w:t>
      </w:r>
      <w:r>
        <w:rPr>
          <w:w w:val="105"/>
        </w:rPr>
        <w:t>non</w:t>
      </w:r>
      <w:ins w:id="220" w:author="Tom Woods" w:date="2016-01-27T21:00:00Z">
        <w:r w:rsidR="0020637D">
          <w:rPr>
            <w:w w:val="105"/>
          </w:rPr>
          <w:t>-</w:t>
        </w:r>
      </w:ins>
      <w:r>
        <w:rPr>
          <w:w w:val="105"/>
        </w:rPr>
        <w:t>dimming</w:t>
      </w:r>
      <w:r>
        <w:rPr>
          <w:spacing w:val="25"/>
          <w:w w:val="105"/>
        </w:rPr>
        <w:t xml:space="preserve"> </w:t>
      </w:r>
      <w:r>
        <w:rPr>
          <w:w w:val="105"/>
        </w:rPr>
        <w:t>lines</w:t>
      </w:r>
      <w:r>
        <w:rPr>
          <w:spacing w:val="27"/>
        </w:rPr>
        <w:t xml:space="preserve"> </w:t>
      </w:r>
      <w:r>
        <w:rPr>
          <w:w w:val="105"/>
        </w:rPr>
        <w:t>as</w:t>
      </w:r>
      <w:r>
        <w:rPr>
          <w:spacing w:val="23"/>
          <w:w w:val="105"/>
        </w:rPr>
        <w:t xml:space="preserve"> </w:t>
      </w:r>
      <w:r>
        <w:rPr>
          <w:w w:val="105"/>
        </w:rPr>
        <w:t>independent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 xml:space="preserve"> </w:t>
      </w:r>
      <w:r>
        <w:rPr>
          <w:w w:val="105"/>
        </w:rPr>
        <w:t>flare</w:t>
      </w:r>
      <w:r>
        <w:rPr>
          <w:spacing w:val="24"/>
          <w:w w:val="105"/>
        </w:rPr>
        <w:t xml:space="preserve"> </w:t>
      </w:r>
      <w:r>
        <w:rPr>
          <w:w w:val="105"/>
        </w:rPr>
        <w:t>gradual</w:t>
      </w:r>
      <w:r>
        <w:rPr>
          <w:spacing w:val="23"/>
          <w:w w:val="105"/>
        </w:rPr>
        <w:t xml:space="preserve"> </w:t>
      </w:r>
      <w:r>
        <w:rPr>
          <w:w w:val="105"/>
        </w:rPr>
        <w:t>phase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ofile</w:t>
      </w:r>
      <w:r>
        <w:rPr>
          <w:spacing w:val="-1"/>
          <w:w w:val="105"/>
        </w:rPr>
        <w:t>.</w:t>
      </w:r>
      <w:r>
        <w:rPr>
          <w:spacing w:val="4"/>
          <w:w w:val="105"/>
        </w:rPr>
        <w:t xml:space="preserve"> </w:t>
      </w:r>
      <w:r>
        <w:rPr>
          <w:w w:val="105"/>
        </w:rPr>
        <w:t>Since</w:t>
      </w:r>
      <w:r>
        <w:rPr>
          <w:spacing w:val="23"/>
          <w:w w:val="105"/>
        </w:rPr>
        <w:t xml:space="preserve"> </w:t>
      </w:r>
      <w:r>
        <w:rPr>
          <w:w w:val="105"/>
        </w:rPr>
        <w:t>no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45"/>
          <w:w w:val="110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non</w:t>
      </w:r>
      <w:ins w:id="221" w:author="Tom Woods" w:date="2016-01-27T21:00:00Z">
        <w:r w:rsidR="0020637D">
          <w:rPr>
            <w:spacing w:val="-1"/>
            <w:w w:val="105"/>
          </w:rPr>
          <w:t>-</w:t>
        </w:r>
      </w:ins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24"/>
          <w:w w:val="105"/>
        </w:rPr>
        <w:t xml:space="preserve"> </w:t>
      </w:r>
      <w:r>
        <w:rPr>
          <w:w w:val="105"/>
        </w:rPr>
        <w:t>lines,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gradual</w:t>
      </w:r>
      <w:r>
        <w:rPr>
          <w:spacing w:val="26"/>
          <w:w w:val="105"/>
        </w:rPr>
        <w:t xml:space="preserve"> </w:t>
      </w:r>
      <w:r>
        <w:rPr>
          <w:w w:val="105"/>
        </w:rPr>
        <w:t>phase</w:t>
      </w:r>
      <w:r>
        <w:rPr>
          <w:spacing w:val="24"/>
          <w:w w:val="105"/>
        </w:rPr>
        <w:t xml:space="preserve"> </w:t>
      </w:r>
      <w:r>
        <w:rPr>
          <w:w w:val="105"/>
        </w:rPr>
        <w:t>profile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assumed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pur</w:t>
      </w:r>
      <w:r>
        <w:rPr>
          <w:spacing w:val="-2"/>
          <w:w w:val="105"/>
        </w:rPr>
        <w:t>e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can</w:t>
      </w:r>
      <w:r>
        <w:rPr>
          <w:spacing w:val="24"/>
          <w:w w:val="105"/>
        </w:rPr>
        <w:t xml:space="preserve"> </w:t>
      </w:r>
      <w:r>
        <w:rPr>
          <w:w w:val="105"/>
        </w:rPr>
        <w:t>then</w:t>
      </w:r>
      <w:r>
        <w:rPr>
          <w:spacing w:val="26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w w:val="105"/>
        </w:rPr>
        <w:t>used</w:t>
      </w:r>
      <w:r>
        <w:rPr>
          <w:spacing w:val="26"/>
          <w:w w:val="105"/>
        </w:rPr>
        <w:t xml:space="preserve"> </w:t>
      </w:r>
      <w:r>
        <w:rPr>
          <w:w w:val="105"/>
        </w:rPr>
        <w:t>as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11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xy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only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e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</w:t>
      </w:r>
      <w:proofErr w:type="spellEnd"/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w w:val="105"/>
        </w:rPr>
        <w:t>gradual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phas</w:t>
      </w:r>
      <w:r>
        <w:rPr>
          <w:spacing w:val="-2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dimming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urv</w:t>
      </w:r>
      <w:r>
        <w:rPr>
          <w:spacing w:val="-3"/>
          <w:w w:val="105"/>
        </w:rPr>
        <w:t>e</w:t>
      </w:r>
      <w:r>
        <w:rPr>
          <w:spacing w:val="33"/>
          <w:w w:val="105"/>
        </w:rPr>
        <w:t xml:space="preserve"> </w:t>
      </w:r>
      <w:r>
        <w:rPr>
          <w:w w:val="105"/>
        </w:rPr>
        <w:t>with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3"/>
          <w:w w:val="105"/>
        </w:rPr>
        <w:t xml:space="preserve"> </w:t>
      </w:r>
      <w:r>
        <w:rPr>
          <w:w w:val="105"/>
        </w:rPr>
        <w:t>minimal</w:t>
      </w:r>
      <w:r>
        <w:rPr>
          <w:spacing w:val="45"/>
          <w:w w:val="106"/>
        </w:rPr>
        <w:t xml:space="preserve"> </w:t>
      </w:r>
      <w:r>
        <w:rPr>
          <w:w w:val="105"/>
        </w:rPr>
        <w:t>impact</w:t>
      </w:r>
      <w:r>
        <w:rPr>
          <w:spacing w:val="20"/>
          <w:w w:val="105"/>
        </w:rPr>
        <w:t xml:space="preserve"> </w:t>
      </w:r>
      <w:r>
        <w:rPr>
          <w:w w:val="105"/>
        </w:rPr>
        <w:t>on</w:t>
      </w:r>
      <w:r>
        <w:rPr>
          <w:spacing w:val="21"/>
          <w:w w:val="105"/>
        </w:rPr>
        <w:t xml:space="preserve"> </w:t>
      </w:r>
      <w:r>
        <w:rPr>
          <w:w w:val="105"/>
        </w:rPr>
        <w:t>total</w:t>
      </w:r>
      <w:r>
        <w:rPr>
          <w:spacing w:val="20"/>
          <w:w w:val="105"/>
        </w:rPr>
        <w:t xml:space="preserve"> </w:t>
      </w:r>
      <w:r>
        <w:rPr>
          <w:w w:val="105"/>
        </w:rPr>
        <w:t>dimming.</w:t>
      </w:r>
      <w:r>
        <w:rPr>
          <w:spacing w:val="49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this</w:t>
      </w:r>
      <w:r>
        <w:rPr>
          <w:spacing w:val="21"/>
          <w:w w:val="105"/>
        </w:rPr>
        <w:t xml:space="preserve"> </w:t>
      </w:r>
      <w:r>
        <w:rPr>
          <w:spacing w:val="-9"/>
          <w:w w:val="105"/>
        </w:rPr>
        <w:t>w</w:t>
      </w:r>
      <w:r>
        <w:rPr>
          <w:spacing w:val="-8"/>
          <w:w w:val="105"/>
        </w:rPr>
        <w:t>a</w:t>
      </w:r>
      <w:r>
        <w:rPr>
          <w:spacing w:val="-9"/>
          <w:w w:val="105"/>
        </w:rPr>
        <w:t>y</w:t>
      </w:r>
      <w:r>
        <w:rPr>
          <w:spacing w:val="-8"/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spacing w:val="-5"/>
          <w:w w:val="105"/>
        </w:rPr>
        <w:t>we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21"/>
          <w:w w:val="105"/>
        </w:rPr>
        <w:t xml:space="preserve"> </w:t>
      </w:r>
      <w:proofErr w:type="spellStart"/>
      <w:r>
        <w:rPr>
          <w:spacing w:val="-2"/>
          <w:w w:val="105"/>
        </w:rPr>
        <w:t>e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y</w:t>
      </w:r>
      <w:proofErr w:type="spellEnd"/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mat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21"/>
          <w:w w:val="105"/>
        </w:rPr>
        <w:t xml:space="preserve"> </w:t>
      </w:r>
      <w:r>
        <w:rPr>
          <w:w w:val="105"/>
        </w:rPr>
        <w:t>AIA</w:t>
      </w:r>
      <w:r>
        <w:rPr>
          <w:spacing w:val="21"/>
          <w:w w:val="105"/>
        </w:rPr>
        <w:t xml:space="preserve"> </w:t>
      </w:r>
      <w:r>
        <w:rPr>
          <w:w w:val="105"/>
        </w:rPr>
        <w:t>dimming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5"/>
          <w:w w:val="110"/>
        </w:rPr>
        <w:t xml:space="preserve"> </w:t>
      </w:r>
      <w:r>
        <w:rPr>
          <w:w w:val="105"/>
        </w:rPr>
        <w:t>are</w:t>
      </w:r>
      <w:r>
        <w:rPr>
          <w:spacing w:val="12"/>
          <w:w w:val="105"/>
        </w:rPr>
        <w:t xml:space="preserve"> </w:t>
      </w:r>
      <w:r>
        <w:rPr>
          <w:w w:val="105"/>
        </w:rPr>
        <w:t>capable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isolating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del w:id="222" w:author="Tom Woods" w:date="2016-01-27T21:01:00Z">
        <w:r w:rsidDel="0020637D">
          <w:rPr>
            <w:spacing w:val="-2"/>
            <w:w w:val="105"/>
          </w:rPr>
          <w:delText>fl</w:delText>
        </w:r>
        <w:r w:rsidDel="0020637D">
          <w:rPr>
            <w:spacing w:val="-1"/>
            <w:w w:val="105"/>
          </w:rPr>
          <w:delText>ar</w:delText>
        </w:r>
        <w:r w:rsidDel="0020637D">
          <w:rPr>
            <w:spacing w:val="-2"/>
            <w:w w:val="105"/>
          </w:rPr>
          <w:delText>i</w:delText>
        </w:r>
        <w:r w:rsidDel="0020637D">
          <w:rPr>
            <w:spacing w:val="-1"/>
            <w:w w:val="105"/>
          </w:rPr>
          <w:delText>n</w:delText>
        </w:r>
        <w:r w:rsidDel="0020637D">
          <w:rPr>
            <w:spacing w:val="-2"/>
            <w:w w:val="105"/>
          </w:rPr>
          <w:delText>g</w:delText>
        </w:r>
        <w:r w:rsidDel="0020637D">
          <w:rPr>
            <w:spacing w:val="12"/>
            <w:w w:val="105"/>
          </w:rPr>
          <w:delText xml:space="preserve"> </w:delText>
        </w:r>
        <w:r w:rsidDel="0020637D">
          <w:rPr>
            <w:w w:val="105"/>
          </w:rPr>
          <w:delText>coronal</w:delText>
        </w:r>
        <w:r w:rsidDel="0020637D">
          <w:rPr>
            <w:spacing w:val="13"/>
            <w:w w:val="105"/>
          </w:rPr>
          <w:delText xml:space="preserve"> </w:delText>
        </w:r>
        <w:r w:rsidDel="0020637D">
          <w:rPr>
            <w:spacing w:val="1"/>
            <w:w w:val="105"/>
          </w:rPr>
          <w:delText>loops</w:delText>
        </w:r>
      </w:del>
      <w:ins w:id="223" w:author="Tom Woods" w:date="2016-01-27T21:01:00Z">
        <w:r w:rsidR="0020637D">
          <w:rPr>
            <w:spacing w:val="-2"/>
            <w:w w:val="105"/>
          </w:rPr>
          <w:t>dimming regions</w:t>
        </w:r>
      </w:ins>
      <w:r>
        <w:rPr>
          <w:w w:val="105"/>
        </w:rPr>
        <w:t>.</w:t>
      </w:r>
    </w:p>
    <w:p w14:paraId="7483D2EF" w14:textId="77777777" w:rsidR="00A46697" w:rsidRDefault="005748F0">
      <w:pPr>
        <w:pStyle w:val="BodyText"/>
        <w:spacing w:before="14"/>
        <w:ind w:left="675"/>
      </w:pPr>
      <w:r>
        <w:rPr>
          <w:w w:val="105"/>
        </w:rPr>
        <w:lastRenderedPageBreak/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expectation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that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EVE-corrected</w:t>
      </w:r>
      <w:r>
        <w:rPr>
          <w:spacing w:val="22"/>
          <w:w w:val="105"/>
        </w:rPr>
        <w:t xml:space="preserve"> </w:t>
      </w:r>
      <w:r>
        <w:rPr>
          <w:w w:val="105"/>
        </w:rPr>
        <w:t>dimming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s</w:t>
      </w:r>
      <w:r>
        <w:rPr>
          <w:spacing w:val="22"/>
          <w:w w:val="105"/>
        </w:rPr>
        <w:t xml:space="preserve"> </w:t>
      </w:r>
      <w:r>
        <w:rPr>
          <w:w w:val="105"/>
        </w:rPr>
        <w:t>should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same</w:t>
      </w:r>
      <w:r>
        <w:rPr>
          <w:spacing w:val="22"/>
          <w:w w:val="105"/>
        </w:rPr>
        <w:t xml:space="preserve"> </w:t>
      </w:r>
      <w:r>
        <w:rPr>
          <w:spacing w:val="-1"/>
          <w:w w:val="105"/>
        </w:rPr>
        <w:t>amount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</w:p>
    <w:p w14:paraId="00401D0E" w14:textId="77777777" w:rsidR="00A46697" w:rsidRDefault="00A46697">
      <w:pPr>
        <w:sectPr w:rsidR="00A46697">
          <w:pgSz w:w="12240" w:h="15840"/>
          <w:pgMar w:top="1340" w:right="1320" w:bottom="280" w:left="1340" w:header="1132" w:footer="0" w:gutter="0"/>
          <w:cols w:space="720"/>
        </w:sectPr>
      </w:pPr>
    </w:p>
    <w:p w14:paraId="36A749E0" w14:textId="77777777" w:rsidR="00A46697" w:rsidRDefault="00A46697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14:paraId="4AC9DB29" w14:textId="77777777" w:rsidR="00A46697" w:rsidRDefault="0038548A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20A235E9">
          <v:group id="_x0000_s2055" style="width:470.55pt;height:206.35pt;mso-position-horizontal-relative:char;mso-position-vertical-relative:line" coordsize="9411,4127">
            <v:shape id="_x0000_s2057" type="#_x0000_t75" style="position:absolute;top:184;width:9411;height:3943">
              <v:imagedata r:id="rId35" o:title=""/>
            </v:shape>
            <v:shape id="_x0000_s2056" type="#_x0000_t202" style="position:absolute;left:9142;width:219;height:219" filled="f" stroked="f">
              <v:textbox inset="0,0,0,0">
                <w:txbxContent>
                  <w:p w14:paraId="319CEC2D" w14:textId="77777777" w:rsidR="00655B41" w:rsidRDefault="00655B41">
                    <w:pPr>
                      <w:spacing w:line="211" w:lineRule="exact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w w:val="95"/>
                      </w:rPr>
                      <w:t>42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3CE9926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A16EF3" w14:textId="77777777" w:rsidR="00A46697" w:rsidRDefault="005748F0">
      <w:pPr>
        <w:pStyle w:val="BodyText"/>
        <w:spacing w:before="182" w:line="270" w:lineRule="exact"/>
        <w:ind w:right="278"/>
        <w:jc w:val="both"/>
      </w:pPr>
      <w:r>
        <w:rPr>
          <w:w w:val="110"/>
        </w:rPr>
        <w:t>Figure</w:t>
      </w:r>
      <w:r>
        <w:rPr>
          <w:spacing w:val="-1"/>
          <w:w w:val="110"/>
        </w:rPr>
        <w:t xml:space="preserve"> </w:t>
      </w:r>
      <w:r>
        <w:rPr>
          <w:w w:val="110"/>
        </w:rPr>
        <w:t>4.14:</w:t>
      </w:r>
      <w:r>
        <w:rPr>
          <w:spacing w:val="20"/>
          <w:w w:val="110"/>
        </w:rPr>
        <w:t xml:space="preserve"> </w:t>
      </w:r>
      <w:r>
        <w:rPr>
          <w:w w:val="110"/>
        </w:rPr>
        <w:t>Both</w:t>
      </w:r>
      <w:r>
        <w:rPr>
          <w:spacing w:val="-2"/>
          <w:w w:val="110"/>
        </w:rPr>
        <w:t xml:space="preserve"> </w:t>
      </w:r>
      <w:r>
        <w:rPr>
          <w:w w:val="110"/>
        </w:rPr>
        <w:t>plots</w:t>
      </w:r>
      <w:r>
        <w:rPr>
          <w:spacing w:val="-1"/>
          <w:w w:val="110"/>
        </w:rPr>
        <w:t xml:space="preserve"> </w:t>
      </w:r>
      <w:r>
        <w:rPr>
          <w:w w:val="110"/>
        </w:rPr>
        <w:t>are</w:t>
      </w:r>
      <w:r>
        <w:rPr>
          <w:spacing w:val="-1"/>
          <w:w w:val="110"/>
        </w:rPr>
        <w:t xml:space="preserve"> </w:t>
      </w:r>
      <w:r>
        <w:rPr>
          <w:w w:val="110"/>
        </w:rPr>
        <w:t>similar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Figure</w:t>
      </w:r>
      <w:r>
        <w:rPr>
          <w:spacing w:val="-1"/>
          <w:w w:val="110"/>
        </w:rPr>
        <w:t xml:space="preserve"> </w:t>
      </w:r>
      <w:r>
        <w:rPr>
          <w:w w:val="110"/>
        </w:rPr>
        <w:t>4.12</w:t>
      </w:r>
      <w:r>
        <w:rPr>
          <w:spacing w:val="-2"/>
          <w:w w:val="110"/>
        </w:rPr>
        <w:t xml:space="preserve"> </w:t>
      </w:r>
      <w:r>
        <w:rPr>
          <w:w w:val="110"/>
        </w:rPr>
        <w:t>but</w:t>
      </w:r>
      <w:r>
        <w:rPr>
          <w:spacing w:val="-1"/>
          <w:w w:val="110"/>
        </w:rPr>
        <w:t xml:space="preserve"> pr</w:t>
      </w:r>
      <w:r>
        <w:rPr>
          <w:spacing w:val="-2"/>
          <w:w w:val="110"/>
        </w:rPr>
        <w:t>ovi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 xml:space="preserve"> </w:t>
      </w:r>
      <w:r>
        <w:rPr>
          <w:w w:val="110"/>
        </w:rPr>
        <w:t>more</w:t>
      </w:r>
      <w:r>
        <w:rPr>
          <w:spacing w:val="-1"/>
          <w:w w:val="110"/>
        </w:rPr>
        <w:t xml:space="preserve"> </w:t>
      </w:r>
      <w:r>
        <w:rPr>
          <w:w w:val="110"/>
        </w:rPr>
        <w:t>detail.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left</w:t>
      </w:r>
      <w:r>
        <w:rPr>
          <w:spacing w:val="-1"/>
          <w:w w:val="110"/>
        </w:rPr>
        <w:t xml:space="preserve"> </w:t>
      </w:r>
      <w:r>
        <w:rPr>
          <w:spacing w:val="-3"/>
          <w:w w:val="110"/>
        </w:rPr>
        <w:t>s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ows</w:t>
      </w:r>
      <w:r>
        <w:rPr>
          <w:spacing w:val="-1"/>
          <w:w w:val="110"/>
        </w:rPr>
        <w:t xml:space="preserve"> </w:t>
      </w:r>
      <w:r>
        <w:rPr>
          <w:w w:val="110"/>
        </w:rPr>
        <w:t>results</w:t>
      </w:r>
      <w:r>
        <w:rPr>
          <w:spacing w:val="23"/>
        </w:rPr>
        <w:t xml:space="preserve"> </w:t>
      </w:r>
      <w:r>
        <w:rPr>
          <w:w w:val="110"/>
        </w:rPr>
        <w:t xml:space="preserve">from 171 </w:t>
      </w:r>
      <w:r>
        <w:rPr>
          <w:spacing w:val="-180"/>
          <w:w w:val="110"/>
          <w:position w:val="4"/>
        </w:rPr>
        <w:t>˚</w:t>
      </w:r>
      <w:proofErr w:type="gramStart"/>
      <w:r>
        <w:rPr>
          <w:w w:val="110"/>
        </w:rPr>
        <w:t>A and</w:t>
      </w:r>
      <w:proofErr w:type="gramEnd"/>
      <w:r>
        <w:rPr>
          <w:w w:val="110"/>
        </w:rPr>
        <w:t xml:space="preserve"> the rig</w:t>
      </w:r>
      <w:r>
        <w:rPr>
          <w:spacing w:val="-7"/>
          <w:w w:val="110"/>
        </w:rPr>
        <w:t>h</w:t>
      </w:r>
      <w:r>
        <w:rPr>
          <w:w w:val="110"/>
        </w:rPr>
        <w:t>t is for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193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 xml:space="preserve">A (AIA) </w:t>
      </w:r>
      <w:r>
        <w:rPr>
          <w:w w:val="150"/>
        </w:rPr>
        <w:t>/</w:t>
      </w:r>
      <w:r>
        <w:rPr>
          <w:spacing w:val="-22"/>
          <w:w w:val="150"/>
        </w:rPr>
        <w:t xml:space="preserve"> </w:t>
      </w:r>
      <w:r>
        <w:rPr>
          <w:w w:val="110"/>
        </w:rPr>
        <w:t xml:space="preserve">195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 (EVE). The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red </w:t>
      </w:r>
      <w:r>
        <w:rPr>
          <w:spacing w:val="-7"/>
          <w:w w:val="110"/>
        </w:rPr>
        <w:t>v</w:t>
      </w:r>
      <w:r>
        <w:rPr>
          <w:w w:val="110"/>
        </w:rPr>
        <w:t>ertical a</w:t>
      </w:r>
      <w:r>
        <w:rPr>
          <w:spacing w:val="-1"/>
          <w:w w:val="110"/>
        </w:rPr>
        <w:t>r</w:t>
      </w:r>
      <w:r>
        <w:rPr>
          <w:w w:val="110"/>
        </w:rPr>
        <w:t>r</w:t>
      </w:r>
      <w:r>
        <w:rPr>
          <w:spacing w:val="-7"/>
          <w:w w:val="110"/>
        </w:rPr>
        <w:t>o</w:t>
      </w:r>
      <w:r>
        <w:rPr>
          <w:w w:val="110"/>
        </w:rPr>
        <w:t>w indicates the</w:t>
      </w:r>
      <w:r>
        <w:rPr>
          <w:w w:val="99"/>
        </w:rPr>
        <w:t xml:space="preserve"> </w:t>
      </w:r>
      <w:r>
        <w:rPr>
          <w:w w:val="110"/>
        </w:rPr>
        <w:t>point</w:t>
      </w:r>
      <w:r>
        <w:rPr>
          <w:spacing w:val="-6"/>
          <w:w w:val="110"/>
        </w:rPr>
        <w:t xml:space="preserve"> </w:t>
      </w:r>
      <w:r>
        <w:rPr>
          <w:w w:val="110"/>
        </w:rPr>
        <w:t>where</w:t>
      </w:r>
      <w:r>
        <w:rPr>
          <w:spacing w:val="-5"/>
          <w:w w:val="110"/>
        </w:rPr>
        <w:t xml:space="preserve"> </w:t>
      </w:r>
      <w:r>
        <w:rPr>
          <w:w w:val="110"/>
        </w:rPr>
        <w:t>depth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computed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l</w:t>
      </w:r>
      <w:r>
        <w:rPr>
          <w:spacing w:val="-2"/>
          <w:w w:val="110"/>
        </w:rPr>
        <w:t>ap</w:t>
      </w:r>
      <w:r>
        <w:rPr>
          <w:spacing w:val="-3"/>
          <w:w w:val="110"/>
        </w:rPr>
        <w:t>s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l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e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ve</w:t>
      </w:r>
      <w:r>
        <w:rPr>
          <w:spacing w:val="-1"/>
          <w:w w:val="110"/>
        </w:rPr>
        <w:t>rt</w:t>
      </w:r>
      <w:r>
        <w:rPr>
          <w:spacing w:val="-2"/>
          <w:w w:val="110"/>
        </w:rPr>
        <w:t>ical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arr</w:t>
      </w:r>
      <w:r>
        <w:rPr>
          <w:spacing w:val="-3"/>
          <w:w w:val="110"/>
        </w:rPr>
        <w:t>ow</w:t>
      </w:r>
      <w:r>
        <w:rPr>
          <w:spacing w:val="-6"/>
          <w:w w:val="110"/>
        </w:rPr>
        <w:t xml:space="preserve"> </w:t>
      </w:r>
      <w:r>
        <w:rPr>
          <w:w w:val="110"/>
        </w:rPr>
        <w:t>indicating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end</w:t>
      </w:r>
      <w:r>
        <w:rPr>
          <w:spacing w:val="-5"/>
          <w:w w:val="110"/>
        </w:rPr>
        <w:t xml:space="preserve"> </w:t>
      </w:r>
      <w:r>
        <w:rPr>
          <w:w w:val="110"/>
        </w:rPr>
        <w:t>time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spacing w:val="1"/>
          <w:w w:val="110"/>
        </w:rPr>
        <w:t>slope</w:t>
      </w:r>
      <w:r>
        <w:rPr>
          <w:spacing w:val="25"/>
          <w:w w:val="99"/>
        </w:rPr>
        <w:t xml:space="preserve"> </w:t>
      </w:r>
      <w:r>
        <w:rPr>
          <w:w w:val="110"/>
        </w:rPr>
        <w:t>computation.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spacing w:val="1"/>
          <w:w w:val="110"/>
        </w:rPr>
        <w:t>slope</w:t>
      </w:r>
      <w:r>
        <w:rPr>
          <w:spacing w:val="-10"/>
          <w:w w:val="110"/>
        </w:rPr>
        <w:t xml:space="preserve"> </w:t>
      </w:r>
      <w:r>
        <w:rPr>
          <w:w w:val="110"/>
        </w:rPr>
        <w:t>range</w:t>
      </w:r>
      <w:r>
        <w:rPr>
          <w:spacing w:val="-9"/>
          <w:w w:val="110"/>
        </w:rPr>
        <w:t xml:space="preserve"> </w:t>
      </w:r>
      <w:r>
        <w:rPr>
          <w:spacing w:val="1"/>
          <w:w w:val="110"/>
        </w:rPr>
        <w:t>begins</w:t>
      </w:r>
      <w:r>
        <w:rPr>
          <w:spacing w:val="-10"/>
          <w:w w:val="110"/>
        </w:rPr>
        <w:t xml:space="preserve"> </w:t>
      </w:r>
      <w:r>
        <w:rPr>
          <w:w w:val="110"/>
        </w:rPr>
        <w:t>at</w:t>
      </w:r>
      <w:r>
        <w:rPr>
          <w:spacing w:val="-9"/>
          <w:w w:val="110"/>
        </w:rPr>
        <w:t xml:space="preserve"> </w:t>
      </w:r>
      <w:r>
        <w:rPr>
          <w:w w:val="110"/>
        </w:rPr>
        <w:t>17:50</w:t>
      </w:r>
      <w:r>
        <w:rPr>
          <w:spacing w:val="-10"/>
          <w:w w:val="110"/>
        </w:rPr>
        <w:t xml:space="preserve"> </w:t>
      </w:r>
      <w:r>
        <w:rPr>
          <w:w w:val="110"/>
        </w:rPr>
        <w:t>UT.</w:t>
      </w:r>
    </w:p>
    <w:p w14:paraId="372A46B5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6BE74CD7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237BD210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60367053" w14:textId="77777777" w:rsidR="00A46697" w:rsidRDefault="00A46697">
      <w:pPr>
        <w:spacing w:before="4"/>
        <w:rPr>
          <w:rFonts w:ascii="Times New Roman" w:eastAsia="Times New Roman" w:hAnsi="Times New Roman" w:cs="Times New Roman"/>
          <w:sz w:val="19"/>
          <w:szCs w:val="19"/>
        </w:rPr>
      </w:pPr>
    </w:p>
    <w:p w14:paraId="2380090E" w14:textId="77777777" w:rsidR="00A46697" w:rsidRDefault="005748F0">
      <w:pPr>
        <w:pStyle w:val="BodyText"/>
        <w:spacing w:line="436" w:lineRule="auto"/>
        <w:ind w:right="278"/>
        <w:jc w:val="both"/>
      </w:pPr>
      <w:proofErr w:type="gramStart"/>
      <w:r>
        <w:rPr>
          <w:w w:val="105"/>
        </w:rPr>
        <w:t>dimming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AIA</w:t>
      </w:r>
      <w:r>
        <w:rPr>
          <w:spacing w:val="15"/>
          <w:w w:val="105"/>
        </w:rPr>
        <w:t xml:space="preserve"> </w:t>
      </w:r>
      <w:r>
        <w:rPr>
          <w:w w:val="105"/>
        </w:rPr>
        <w:t>results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also</w:t>
      </w:r>
      <w:r>
        <w:rPr>
          <w:spacing w:val="15"/>
          <w:w w:val="105"/>
        </w:rPr>
        <w:t xml:space="preserve"> </w:t>
      </w:r>
      <w:r>
        <w:rPr>
          <w:w w:val="105"/>
        </w:rPr>
        <w:t>independent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spacing w:val="-9"/>
          <w:w w:val="105"/>
        </w:rPr>
        <w:t>F</w:t>
      </w:r>
      <w:r>
        <w:rPr>
          <w:spacing w:val="-10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ionization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le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14"/>
          <w:w w:val="105"/>
        </w:rPr>
        <w:t xml:space="preserve"> </w:t>
      </w:r>
      <w:r>
        <w:rPr>
          <w:w w:val="105"/>
        </w:rPr>
        <w:t>(in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dimming</w:t>
      </w:r>
      <w:r>
        <w:rPr>
          <w:spacing w:val="15"/>
          <w:w w:val="105"/>
        </w:rPr>
        <w:t xml:space="preserve"> </w:t>
      </w:r>
      <w:r>
        <w:rPr>
          <w:w w:val="105"/>
        </w:rPr>
        <w:t>lines).</w:t>
      </w:r>
      <w:r>
        <w:rPr>
          <w:spacing w:val="24"/>
          <w:w w:val="109"/>
        </w:rPr>
        <w:t xml:space="preserve"> </w:t>
      </w:r>
      <w:r>
        <w:rPr>
          <w:w w:val="105"/>
        </w:rPr>
        <w:t>Figure</w:t>
      </w:r>
      <w:r>
        <w:rPr>
          <w:spacing w:val="31"/>
          <w:w w:val="105"/>
        </w:rPr>
        <w:t xml:space="preserve"> </w:t>
      </w:r>
      <w:r>
        <w:rPr>
          <w:w w:val="105"/>
        </w:rPr>
        <w:t>4.14</w:t>
      </w:r>
      <w:r>
        <w:rPr>
          <w:spacing w:val="31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ows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comparison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EVE-corrected</w:t>
      </w:r>
      <w:r>
        <w:rPr>
          <w:spacing w:val="31"/>
          <w:w w:val="105"/>
        </w:rPr>
        <w:t xml:space="preserve"> </w:t>
      </w:r>
      <w:r>
        <w:rPr>
          <w:w w:val="105"/>
        </w:rPr>
        <w:t>dimming</w:t>
      </w:r>
      <w:r>
        <w:rPr>
          <w:spacing w:val="32"/>
          <w:w w:val="105"/>
        </w:rPr>
        <w:t xml:space="preserve"> </w:t>
      </w:r>
      <w:r>
        <w:rPr>
          <w:w w:val="105"/>
        </w:rPr>
        <w:t>time</w:t>
      </w:r>
      <w:r>
        <w:rPr>
          <w:spacing w:val="32"/>
          <w:w w:val="105"/>
        </w:rPr>
        <w:t xml:space="preserve"> </w:t>
      </w:r>
      <w:r>
        <w:rPr>
          <w:w w:val="105"/>
        </w:rPr>
        <w:t>series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AIA</w:t>
      </w:r>
      <w:r>
        <w:rPr>
          <w:spacing w:val="32"/>
          <w:w w:val="105"/>
        </w:rPr>
        <w:t xml:space="preserve"> </w:t>
      </w:r>
      <w:r>
        <w:rPr>
          <w:w w:val="105"/>
        </w:rPr>
        <w:t>results</w:t>
      </w:r>
      <w:r>
        <w:rPr>
          <w:spacing w:val="31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both</w:t>
      </w:r>
      <w:r>
        <w:rPr>
          <w:spacing w:val="25"/>
          <w:w w:val="110"/>
        </w:rPr>
        <w:t xml:space="preserve"> </w:t>
      </w:r>
      <w:r>
        <w:rPr>
          <w:w w:val="105"/>
        </w:rPr>
        <w:t>171</w:t>
      </w:r>
      <w:r>
        <w:rPr>
          <w:spacing w:val="18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193/195</w:t>
      </w:r>
      <w:r>
        <w:rPr>
          <w:spacing w:val="1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spacing w:val="-18"/>
          <w:w w:val="105"/>
        </w:rPr>
        <w:t>T</w:t>
      </w:r>
      <w:r>
        <w:rPr>
          <w:w w:val="105"/>
        </w:rPr>
        <w:t>able</w:t>
      </w:r>
      <w:r>
        <w:rPr>
          <w:spacing w:val="19"/>
          <w:w w:val="105"/>
        </w:rPr>
        <w:t xml:space="preserve"> </w:t>
      </w:r>
      <w:r>
        <w:rPr>
          <w:w w:val="105"/>
        </w:rPr>
        <w:t>4</w:t>
      </w:r>
      <w:r>
        <w:rPr>
          <w:spacing w:val="-2"/>
          <w:w w:val="105"/>
        </w:rPr>
        <w:t>.</w:t>
      </w:r>
      <w:r>
        <w:rPr>
          <w:w w:val="105"/>
        </w:rPr>
        <w:t>3</w:t>
      </w:r>
      <w:r>
        <w:rPr>
          <w:spacing w:val="19"/>
          <w:w w:val="105"/>
        </w:rPr>
        <w:t xml:space="preserve"> </w:t>
      </w:r>
      <w:r>
        <w:rPr>
          <w:w w:val="105"/>
        </w:rPr>
        <w:t>lists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w w:val="105"/>
        </w:rPr>
        <w:t>immi</w:t>
      </w:r>
      <w:r>
        <w:rPr>
          <w:spacing w:val="-1"/>
          <w:w w:val="105"/>
        </w:rPr>
        <w:t>n</w:t>
      </w:r>
      <w:r>
        <w:rPr>
          <w:w w:val="105"/>
        </w:rPr>
        <w:t>g</w:t>
      </w:r>
      <w:r>
        <w:rPr>
          <w:spacing w:val="19"/>
          <w:w w:val="105"/>
        </w:rPr>
        <w:t xml:space="preserve"> </w:t>
      </w:r>
      <w:r>
        <w:rPr>
          <w:w w:val="105"/>
        </w:rPr>
        <w:t>results.</w:t>
      </w:r>
    </w:p>
    <w:p w14:paraId="01E81CF4" w14:textId="77777777" w:rsidR="00A46697" w:rsidRDefault="005748F0">
      <w:pPr>
        <w:pStyle w:val="BodyText"/>
        <w:spacing w:before="180" w:line="270" w:lineRule="exact"/>
        <w:ind w:right="278"/>
        <w:jc w:val="both"/>
      </w:pPr>
      <w:proofErr w:type="gramStart"/>
      <w:r>
        <w:rPr>
          <w:spacing w:val="-18"/>
          <w:w w:val="105"/>
        </w:rPr>
        <w:t>T</w:t>
      </w:r>
      <w:r>
        <w:rPr>
          <w:w w:val="105"/>
        </w:rPr>
        <w:t>able</w:t>
      </w:r>
      <w:r>
        <w:rPr>
          <w:spacing w:val="17"/>
          <w:w w:val="105"/>
        </w:rPr>
        <w:t xml:space="preserve"> </w:t>
      </w:r>
      <w:r>
        <w:rPr>
          <w:w w:val="105"/>
        </w:rPr>
        <w:t>4.3:</w:t>
      </w:r>
      <w:r>
        <w:rPr>
          <w:spacing w:val="43"/>
          <w:w w:val="105"/>
        </w:rPr>
        <w:t xml:space="preserve"> </w:t>
      </w:r>
      <w:r>
        <w:rPr>
          <w:w w:val="105"/>
        </w:rPr>
        <w:t>Key</w:t>
      </w:r>
      <w:r>
        <w:rPr>
          <w:spacing w:val="18"/>
          <w:w w:val="105"/>
        </w:rPr>
        <w:t xml:space="preserve"> </w:t>
      </w:r>
      <w:r>
        <w:rPr>
          <w:w w:val="105"/>
        </w:rPr>
        <w:t>dimming</w:t>
      </w:r>
      <w:r>
        <w:rPr>
          <w:spacing w:val="18"/>
          <w:w w:val="105"/>
        </w:rPr>
        <w:t xml:space="preserve"> </w:t>
      </w:r>
      <w:r>
        <w:rPr>
          <w:w w:val="105"/>
        </w:rPr>
        <w:t>results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2010</w:t>
      </w:r>
      <w:r>
        <w:rPr>
          <w:spacing w:val="18"/>
          <w:w w:val="105"/>
        </w:rPr>
        <w:t xml:space="preserve"> </w:t>
      </w:r>
      <w:r>
        <w:rPr>
          <w:w w:val="105"/>
        </w:rPr>
        <w:t>August</w:t>
      </w:r>
      <w:r>
        <w:rPr>
          <w:spacing w:val="18"/>
          <w:w w:val="105"/>
        </w:rPr>
        <w:t xml:space="preserve"> </w:t>
      </w:r>
      <w:r>
        <w:rPr>
          <w:w w:val="105"/>
        </w:rPr>
        <w:t>7</w:t>
      </w:r>
      <w:r>
        <w:rPr>
          <w:spacing w:val="17"/>
          <w:w w:val="105"/>
        </w:rPr>
        <w:t xml:space="preserve"> </w:t>
      </w:r>
      <w:r>
        <w:rPr>
          <w:w w:val="105"/>
        </w:rPr>
        <w:t>e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-6"/>
          <w:w w:val="105"/>
        </w:rPr>
        <w:t>n</w:t>
      </w:r>
      <w:r>
        <w:rPr>
          <w:w w:val="105"/>
        </w:rPr>
        <w:t>t.</w:t>
      </w:r>
      <w:proofErr w:type="gramEnd"/>
      <w:r>
        <w:rPr>
          <w:spacing w:val="43"/>
          <w:w w:val="105"/>
        </w:rPr>
        <w:t xml:space="preserve"> </w:t>
      </w:r>
      <w:r>
        <w:rPr>
          <w:w w:val="105"/>
        </w:rPr>
        <w:t>Note</w:t>
      </w:r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195</w:t>
      </w:r>
      <w:r>
        <w:rPr>
          <w:spacing w:val="19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EVE</w:t>
      </w:r>
      <w:r>
        <w:rPr>
          <w:spacing w:val="18"/>
          <w:w w:val="105"/>
        </w:rPr>
        <w:t xml:space="preserve"> </w:t>
      </w:r>
      <w:r>
        <w:rPr>
          <w:w w:val="105"/>
        </w:rPr>
        <w:t>corres</w:t>
      </w:r>
      <w:r>
        <w:rPr>
          <w:spacing w:val="5"/>
          <w:w w:val="105"/>
        </w:rPr>
        <w:t>p</w:t>
      </w:r>
      <w:r>
        <w:rPr>
          <w:w w:val="105"/>
        </w:rPr>
        <w:t>onds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w w:val="99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193</w:t>
      </w:r>
      <w:r>
        <w:rPr>
          <w:spacing w:val="11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band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AIA,</w:t>
      </w:r>
      <w:r>
        <w:rPr>
          <w:spacing w:val="10"/>
          <w:w w:val="105"/>
        </w:rPr>
        <w:t xml:space="preserve"> </w:t>
      </w:r>
      <w:r>
        <w:rPr>
          <w:w w:val="105"/>
        </w:rPr>
        <w:t>whi</w:t>
      </w:r>
      <w:r>
        <w:rPr>
          <w:spacing w:val="-8"/>
          <w:w w:val="105"/>
        </w:rPr>
        <w:t>c</w:t>
      </w:r>
      <w:r>
        <w:rPr>
          <w:w w:val="105"/>
        </w:rPr>
        <w:t>h</w:t>
      </w:r>
      <w:r>
        <w:rPr>
          <w:spacing w:val="12"/>
          <w:w w:val="105"/>
        </w:rPr>
        <w:t xml:space="preserve"> </w:t>
      </w:r>
      <w:r>
        <w:rPr>
          <w:w w:val="105"/>
        </w:rPr>
        <w:t>encompasses</w:t>
      </w:r>
      <w:r>
        <w:rPr>
          <w:spacing w:val="11"/>
          <w:w w:val="105"/>
        </w:rPr>
        <w:t xml:space="preserve"> </w:t>
      </w:r>
      <w:r>
        <w:rPr>
          <w:w w:val="105"/>
        </w:rPr>
        <w:t>195</w:t>
      </w:r>
      <w:r>
        <w:rPr>
          <w:spacing w:val="10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A.</w:t>
      </w:r>
    </w:p>
    <w:p w14:paraId="40AB7F5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408653" w14:textId="77777777" w:rsidR="00A46697" w:rsidRDefault="00A46697">
      <w:pPr>
        <w:spacing w:before="3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9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6"/>
        <w:gridCol w:w="806"/>
        <w:gridCol w:w="919"/>
        <w:gridCol w:w="1260"/>
        <w:gridCol w:w="1260"/>
        <w:gridCol w:w="1033"/>
        <w:gridCol w:w="1033"/>
        <w:gridCol w:w="1203"/>
        <w:gridCol w:w="1203"/>
      </w:tblGrid>
      <w:tr w:rsidR="00A46697" w14:paraId="383E432D" w14:textId="77777777">
        <w:trPr>
          <w:trHeight w:hRule="exact" w:val="1112"/>
        </w:trPr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5C6DC93C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Dim</w:t>
            </w:r>
          </w:p>
          <w:p w14:paraId="7ACDEDA4" w14:textId="77777777" w:rsidR="00A46697" w:rsidRDefault="005748F0">
            <w:pPr>
              <w:pStyle w:val="TableParagraph"/>
              <w:spacing w:before="7" w:line="270" w:lineRule="exact"/>
              <w:ind w:left="115" w:right="34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hAnsi="Times New Roman"/>
              </w:rPr>
              <w:t>line</w:t>
            </w:r>
            <w:proofErr w:type="gramEnd"/>
            <w:r>
              <w:rPr>
                <w:rFonts w:ascii="Times New Roman" w:hAnsi="Times New Roman"/>
                <w:w w:val="102"/>
              </w:rPr>
              <w:t xml:space="preserve"> </w:t>
            </w:r>
            <w:r>
              <w:rPr>
                <w:rFonts w:ascii="Times New Roman" w:hAnsi="Times New Roman"/>
                <w:w w:val="105"/>
              </w:rPr>
              <w:t>(</w:t>
            </w:r>
            <w:r>
              <w:rPr>
                <w:rFonts w:ascii="Times New Roman" w:hAnsi="Times New Roman"/>
                <w:spacing w:val="-172"/>
                <w:w w:val="105"/>
                <w:position w:val="4"/>
              </w:rPr>
              <w:t>˚</w:t>
            </w:r>
            <w:r>
              <w:rPr>
                <w:rFonts w:ascii="Times New Roman" w:hAnsi="Times New Roman"/>
                <w:w w:val="105"/>
              </w:rPr>
              <w:t>A)</w:t>
            </w:r>
          </w:p>
        </w:tc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4922AD88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AIA</w:t>
            </w:r>
          </w:p>
          <w:p w14:paraId="5268051C" w14:textId="77777777" w:rsidR="00A46697" w:rsidRDefault="005748F0">
            <w:pPr>
              <w:pStyle w:val="TableParagraph"/>
              <w:spacing w:before="18" w:line="257" w:lineRule="auto"/>
              <w:ind w:left="115" w:right="8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4"/>
                <w:w w:val="110"/>
              </w:rPr>
              <w:t>Tot</w:t>
            </w:r>
            <w:r>
              <w:rPr>
                <w:rFonts w:ascii="Times New Roman"/>
                <w:spacing w:val="-5"/>
                <w:w w:val="110"/>
              </w:rPr>
              <w:t>al</w:t>
            </w:r>
            <w:r>
              <w:rPr>
                <w:rFonts w:ascii="Times New Roman"/>
                <w:spacing w:val="21"/>
                <w:w w:val="106"/>
              </w:rPr>
              <w:t xml:space="preserve"> </w:t>
            </w:r>
            <w:r>
              <w:rPr>
                <w:rFonts w:ascii="Times New Roman"/>
                <w:spacing w:val="-2"/>
                <w:w w:val="110"/>
              </w:rPr>
              <w:t>De</w:t>
            </w:r>
            <w:r>
              <w:rPr>
                <w:rFonts w:ascii="Times New Roman"/>
                <w:spacing w:val="-1"/>
                <w:w w:val="110"/>
              </w:rPr>
              <w:t>pth</w:t>
            </w:r>
            <w:r>
              <w:rPr>
                <w:rFonts w:ascii="Times New Roman"/>
                <w:spacing w:val="24"/>
                <w:w w:val="116"/>
              </w:rPr>
              <w:t xml:space="preserve"> </w:t>
            </w:r>
            <w:r>
              <w:rPr>
                <w:rFonts w:ascii="Times New Roman"/>
                <w:spacing w:val="-2"/>
                <w:w w:val="110"/>
              </w:rPr>
              <w:t>(%</w:t>
            </w:r>
            <w:r>
              <w:rPr>
                <w:rFonts w:ascii="Times New Roman"/>
                <w:spacing w:val="-1"/>
                <w:w w:val="110"/>
              </w:rPr>
              <w:t>)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7B98E0AE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AIA</w:t>
            </w:r>
          </w:p>
          <w:p w14:paraId="32F0676D" w14:textId="77777777" w:rsidR="00A46697" w:rsidRDefault="005748F0">
            <w:pPr>
              <w:pStyle w:val="TableParagraph"/>
              <w:spacing w:before="18" w:line="257" w:lineRule="auto"/>
              <w:ind w:left="115" w:right="11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 xml:space="preserve">Reg. </w:t>
            </w:r>
            <w:r>
              <w:rPr>
                <w:rFonts w:ascii="Times New Roman"/>
                <w:spacing w:val="16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1</w:t>
            </w:r>
            <w:r>
              <w:rPr>
                <w:rFonts w:ascii="Times New Roman"/>
                <w:w w:val="99"/>
              </w:rPr>
              <w:t xml:space="preserve"> </w:t>
            </w:r>
            <w:r>
              <w:rPr>
                <w:rFonts w:ascii="Times New Roman"/>
                <w:spacing w:val="-2"/>
                <w:w w:val="105"/>
              </w:rPr>
              <w:t>De</w:t>
            </w:r>
            <w:r>
              <w:rPr>
                <w:rFonts w:ascii="Times New Roman"/>
                <w:spacing w:val="-1"/>
                <w:w w:val="105"/>
              </w:rPr>
              <w:t>pth</w:t>
            </w:r>
            <w:r>
              <w:rPr>
                <w:rFonts w:ascii="Times New Roman"/>
                <w:spacing w:val="24"/>
                <w:w w:val="116"/>
              </w:rPr>
              <w:t xml:space="preserve"> </w:t>
            </w:r>
            <w:r>
              <w:rPr>
                <w:rFonts w:ascii="Times New Roman"/>
                <w:spacing w:val="-1"/>
                <w:w w:val="105"/>
              </w:rPr>
              <w:t>(%)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4BBC8FF2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EVE</w:t>
            </w:r>
          </w:p>
          <w:p w14:paraId="1BEB1E78" w14:textId="77777777" w:rsidR="00A46697" w:rsidRDefault="005748F0">
            <w:pPr>
              <w:pStyle w:val="TableParagraph"/>
              <w:spacing w:before="18" w:line="257" w:lineRule="auto"/>
              <w:ind w:left="115" w:right="19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  <w:w w:val="105"/>
              </w:rPr>
              <w:t>De</w:t>
            </w:r>
            <w:r>
              <w:rPr>
                <w:rFonts w:ascii="Times New Roman"/>
                <w:spacing w:val="-1"/>
                <w:w w:val="105"/>
              </w:rPr>
              <w:t>pth</w:t>
            </w:r>
            <w:r>
              <w:rPr>
                <w:rFonts w:ascii="Times New Roman"/>
                <w:spacing w:val="24"/>
                <w:w w:val="116"/>
              </w:rPr>
              <w:t xml:space="preserve"> </w:t>
            </w:r>
            <w:r>
              <w:rPr>
                <w:rFonts w:ascii="Times New Roman"/>
                <w:w w:val="105"/>
              </w:rPr>
              <w:t>Corrected</w:t>
            </w:r>
            <w:r>
              <w:rPr>
                <w:rFonts w:ascii="Times New Roman"/>
                <w:w w:val="110"/>
              </w:rPr>
              <w:t xml:space="preserve"> </w:t>
            </w:r>
            <w:r>
              <w:rPr>
                <w:rFonts w:ascii="Times New Roman"/>
                <w:spacing w:val="-1"/>
                <w:w w:val="105"/>
              </w:rPr>
              <w:t>(%)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25FC961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EVE</w:t>
            </w:r>
          </w:p>
          <w:p w14:paraId="6617E366" w14:textId="77777777" w:rsidR="00A46697" w:rsidRDefault="005748F0">
            <w:pPr>
              <w:pStyle w:val="TableParagraph"/>
              <w:spacing w:before="18" w:line="257" w:lineRule="auto"/>
              <w:ind w:left="115" w:right="11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Depth</w:t>
            </w:r>
            <w:r>
              <w:rPr>
                <w:rFonts w:ascii="Times New Roman"/>
                <w:spacing w:val="33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Un-</w:t>
            </w:r>
            <w:r>
              <w:rPr>
                <w:rFonts w:ascii="Times New Roman"/>
                <w:w w:val="99"/>
              </w:rPr>
              <w:t xml:space="preserve"> </w:t>
            </w:r>
            <w:r>
              <w:rPr>
                <w:rFonts w:ascii="Times New Roman"/>
                <w:w w:val="105"/>
              </w:rPr>
              <w:t>corrected</w:t>
            </w:r>
            <w:r>
              <w:rPr>
                <w:rFonts w:ascii="Times New Roman"/>
                <w:w w:val="110"/>
              </w:rPr>
              <w:t xml:space="preserve"> </w:t>
            </w:r>
            <w:r>
              <w:rPr>
                <w:rFonts w:ascii="Times New Roman"/>
                <w:spacing w:val="-1"/>
                <w:w w:val="105"/>
              </w:rPr>
              <w:t>(%)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3D7BAC7A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AIA</w:t>
            </w:r>
          </w:p>
          <w:p w14:paraId="4C9497CA" w14:textId="77777777" w:rsidR="00A46697" w:rsidRDefault="005748F0">
            <w:pPr>
              <w:pStyle w:val="TableParagraph"/>
              <w:spacing w:before="18" w:line="245" w:lineRule="auto"/>
              <w:ind w:left="115" w:right="5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4"/>
                <w:w w:val="110"/>
              </w:rPr>
              <w:t>Tot</w:t>
            </w:r>
            <w:r>
              <w:rPr>
                <w:rFonts w:ascii="Times New Roman"/>
                <w:spacing w:val="-5"/>
                <w:w w:val="110"/>
              </w:rPr>
              <w:t>al</w:t>
            </w:r>
            <w:r>
              <w:rPr>
                <w:rFonts w:ascii="Times New Roman"/>
                <w:spacing w:val="21"/>
                <w:w w:val="106"/>
              </w:rPr>
              <w:t xml:space="preserve"> </w:t>
            </w:r>
            <w:r>
              <w:rPr>
                <w:rFonts w:ascii="Times New Roman"/>
                <w:spacing w:val="1"/>
                <w:w w:val="110"/>
              </w:rPr>
              <w:t>Slope</w:t>
            </w:r>
            <w:r>
              <w:rPr>
                <w:rFonts w:ascii="Times New Roman"/>
                <w:w w:val="99"/>
              </w:rPr>
              <w:t xml:space="preserve"> </w:t>
            </w:r>
            <w:r>
              <w:rPr>
                <w:rFonts w:ascii="Times New Roman"/>
                <w:spacing w:val="21"/>
                <w:w w:val="99"/>
              </w:rPr>
              <w:t xml:space="preserve"> </w:t>
            </w:r>
            <w:r>
              <w:rPr>
                <w:rFonts w:ascii="Times New Roman"/>
                <w:w w:val="110"/>
              </w:rPr>
              <w:t>(%</w:t>
            </w:r>
            <w:r>
              <w:rPr>
                <w:rFonts w:ascii="Times New Roman"/>
                <w:spacing w:val="55"/>
                <w:w w:val="110"/>
              </w:rPr>
              <w:t xml:space="preserve"> </w:t>
            </w:r>
            <w:proofErr w:type="spellStart"/>
            <w:r>
              <w:rPr>
                <w:rFonts w:ascii="Times New Roman"/>
                <w:i/>
                <w:spacing w:val="2"/>
                <w:w w:val="110"/>
              </w:rPr>
              <w:t>hr</w:t>
            </w:r>
            <w:proofErr w:type="spellEnd"/>
            <w:r>
              <w:rPr>
                <w:rFonts w:ascii="Times New Roman"/>
                <w:i/>
                <w:spacing w:val="1"/>
                <w:w w:val="110"/>
                <w:position w:val="8"/>
                <w:sz w:val="16"/>
              </w:rPr>
              <w:t>-</w:t>
            </w:r>
            <w:r>
              <w:rPr>
                <w:rFonts w:ascii="Times New Roman"/>
                <w:spacing w:val="3"/>
                <w:w w:val="110"/>
                <w:position w:val="8"/>
                <w:sz w:val="16"/>
              </w:rPr>
              <w:t>1</w:t>
            </w:r>
            <w:r>
              <w:rPr>
                <w:rFonts w:ascii="Times New Roman"/>
                <w:spacing w:val="2"/>
                <w:w w:val="110"/>
              </w:rPr>
              <w:t>)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7B90078E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AIA</w:t>
            </w:r>
            <w:r>
              <w:rPr>
                <w:rFonts w:ascii="Times New Roman"/>
                <w:spacing w:val="-6"/>
                <w:w w:val="105"/>
              </w:rPr>
              <w:t xml:space="preserve"> </w:t>
            </w:r>
            <w:proofErr w:type="spellStart"/>
            <w:r>
              <w:rPr>
                <w:rFonts w:ascii="Times New Roman"/>
                <w:w w:val="105"/>
              </w:rPr>
              <w:t>Rg</w:t>
            </w:r>
            <w:proofErr w:type="spellEnd"/>
            <w:r>
              <w:rPr>
                <w:rFonts w:ascii="Times New Roman"/>
                <w:w w:val="105"/>
              </w:rPr>
              <w:t>.</w:t>
            </w:r>
          </w:p>
          <w:p w14:paraId="5F7ED75B" w14:textId="77777777" w:rsidR="00A46697" w:rsidRDefault="005748F0">
            <w:pPr>
              <w:pStyle w:val="TableParagraph"/>
              <w:tabs>
                <w:tab w:val="left" w:pos="429"/>
              </w:tabs>
              <w:spacing w:before="7" w:line="270" w:lineRule="exact"/>
              <w:ind w:left="115" w:right="5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95"/>
              </w:rPr>
              <w:t>1</w:t>
            </w:r>
            <w:r>
              <w:rPr>
                <w:rFonts w:ascii="Times New Roman"/>
                <w:w w:val="95"/>
              </w:rPr>
              <w:tab/>
            </w:r>
            <w:r>
              <w:rPr>
                <w:rFonts w:ascii="Times New Roman"/>
                <w:spacing w:val="1"/>
                <w:w w:val="110"/>
              </w:rPr>
              <w:t>slope</w:t>
            </w:r>
            <w:r>
              <w:rPr>
                <w:rFonts w:ascii="Times New Roman"/>
                <w:spacing w:val="21"/>
                <w:w w:val="99"/>
              </w:rPr>
              <w:t xml:space="preserve"> </w:t>
            </w:r>
            <w:r>
              <w:rPr>
                <w:rFonts w:ascii="Times New Roman"/>
                <w:w w:val="110"/>
              </w:rPr>
              <w:t>(%</w:t>
            </w:r>
            <w:r>
              <w:rPr>
                <w:rFonts w:ascii="Times New Roman"/>
                <w:spacing w:val="55"/>
                <w:w w:val="110"/>
              </w:rPr>
              <w:t xml:space="preserve"> </w:t>
            </w:r>
            <w:proofErr w:type="spellStart"/>
            <w:r>
              <w:rPr>
                <w:rFonts w:ascii="Times New Roman"/>
                <w:i/>
                <w:spacing w:val="2"/>
                <w:w w:val="110"/>
              </w:rPr>
              <w:t>hr</w:t>
            </w:r>
            <w:proofErr w:type="spellEnd"/>
            <w:r>
              <w:rPr>
                <w:rFonts w:ascii="Times New Roman"/>
                <w:i/>
                <w:spacing w:val="1"/>
                <w:w w:val="110"/>
                <w:position w:val="8"/>
                <w:sz w:val="16"/>
              </w:rPr>
              <w:t>-</w:t>
            </w:r>
            <w:r>
              <w:rPr>
                <w:rFonts w:ascii="Times New Roman"/>
                <w:spacing w:val="3"/>
                <w:w w:val="110"/>
                <w:position w:val="8"/>
                <w:sz w:val="16"/>
              </w:rPr>
              <w:t>1</w:t>
            </w:r>
            <w:r>
              <w:rPr>
                <w:rFonts w:ascii="Times New Roman"/>
                <w:spacing w:val="2"/>
                <w:w w:val="110"/>
              </w:rPr>
              <w:t>)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2018B92B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EVE</w:t>
            </w:r>
          </w:p>
          <w:p w14:paraId="6F846ACE" w14:textId="77777777" w:rsidR="00A46697" w:rsidRDefault="005748F0">
            <w:pPr>
              <w:pStyle w:val="TableParagraph"/>
              <w:spacing w:before="18" w:line="245" w:lineRule="auto"/>
              <w:ind w:left="115" w:right="14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1"/>
                <w:w w:val="115"/>
              </w:rPr>
              <w:t>Slope</w:t>
            </w:r>
            <w:r>
              <w:rPr>
                <w:rFonts w:ascii="Times New Roman"/>
                <w:spacing w:val="21"/>
                <w:w w:val="99"/>
              </w:rPr>
              <w:t xml:space="preserve"> </w:t>
            </w:r>
            <w:r>
              <w:rPr>
                <w:rFonts w:ascii="Times New Roman"/>
                <w:w w:val="105"/>
              </w:rPr>
              <w:t>Corrected</w:t>
            </w:r>
            <w:r>
              <w:rPr>
                <w:rFonts w:ascii="Times New Roman"/>
                <w:w w:val="110"/>
              </w:rPr>
              <w:t xml:space="preserve"> </w:t>
            </w:r>
            <w:r>
              <w:rPr>
                <w:rFonts w:ascii="Times New Roman"/>
                <w:w w:val="115"/>
              </w:rPr>
              <w:t>(%</w:t>
            </w:r>
            <w:r>
              <w:rPr>
                <w:rFonts w:ascii="Times New Roman"/>
                <w:spacing w:val="40"/>
                <w:w w:val="115"/>
              </w:rPr>
              <w:t xml:space="preserve"> </w:t>
            </w:r>
            <w:proofErr w:type="spellStart"/>
            <w:r>
              <w:rPr>
                <w:rFonts w:ascii="Times New Roman"/>
                <w:i/>
                <w:spacing w:val="3"/>
                <w:w w:val="115"/>
              </w:rPr>
              <w:t>hr</w:t>
            </w:r>
            <w:proofErr w:type="spellEnd"/>
            <w:r>
              <w:rPr>
                <w:rFonts w:ascii="Times New Roman"/>
                <w:i/>
                <w:spacing w:val="1"/>
                <w:w w:val="115"/>
                <w:position w:val="8"/>
                <w:sz w:val="16"/>
              </w:rPr>
              <w:t>-</w:t>
            </w:r>
            <w:r>
              <w:rPr>
                <w:rFonts w:ascii="Times New Roman"/>
                <w:spacing w:val="3"/>
                <w:w w:val="115"/>
                <w:position w:val="8"/>
                <w:sz w:val="16"/>
              </w:rPr>
              <w:t>1</w:t>
            </w:r>
            <w:r>
              <w:rPr>
                <w:rFonts w:ascii="Times New Roman"/>
                <w:spacing w:val="3"/>
                <w:w w:val="115"/>
              </w:rPr>
              <w:t>)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460245EA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105"/>
              </w:rPr>
              <w:t>EVE</w:t>
            </w:r>
          </w:p>
          <w:p w14:paraId="6040FD32" w14:textId="77777777" w:rsidR="00A46697" w:rsidRDefault="005748F0">
            <w:pPr>
              <w:pStyle w:val="TableParagraph"/>
              <w:spacing w:before="18" w:line="245" w:lineRule="auto"/>
              <w:ind w:left="115" w:right="11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1"/>
                <w:w w:val="105"/>
              </w:rPr>
              <w:t>Slope</w:t>
            </w:r>
            <w:r>
              <w:rPr>
                <w:rFonts w:ascii="Times New Roman"/>
                <w:spacing w:val="7"/>
                <w:w w:val="105"/>
              </w:rPr>
              <w:t xml:space="preserve"> </w:t>
            </w:r>
            <w:r>
              <w:rPr>
                <w:rFonts w:ascii="Times New Roman"/>
                <w:w w:val="105"/>
              </w:rPr>
              <w:t>Un-</w:t>
            </w:r>
            <w:r>
              <w:rPr>
                <w:rFonts w:ascii="Times New Roman"/>
                <w:spacing w:val="21"/>
                <w:w w:val="99"/>
              </w:rPr>
              <w:t xml:space="preserve"> </w:t>
            </w:r>
            <w:r>
              <w:rPr>
                <w:rFonts w:ascii="Times New Roman"/>
                <w:w w:val="110"/>
              </w:rPr>
              <w:t>corrected (</w:t>
            </w:r>
            <w:proofErr w:type="gramStart"/>
            <w:r>
              <w:rPr>
                <w:rFonts w:ascii="Times New Roman"/>
                <w:w w:val="110"/>
              </w:rPr>
              <w:t xml:space="preserve">% </w:t>
            </w:r>
            <w:r>
              <w:rPr>
                <w:rFonts w:ascii="Times New Roman"/>
                <w:spacing w:val="18"/>
                <w:w w:val="110"/>
              </w:rPr>
              <w:t xml:space="preserve"> </w:t>
            </w:r>
            <w:proofErr w:type="spellStart"/>
            <w:r>
              <w:rPr>
                <w:rFonts w:ascii="Times New Roman"/>
                <w:i/>
                <w:spacing w:val="2"/>
                <w:w w:val="110"/>
              </w:rPr>
              <w:t>hr</w:t>
            </w:r>
            <w:proofErr w:type="spellEnd"/>
            <w:proofErr w:type="gramEnd"/>
            <w:r>
              <w:rPr>
                <w:rFonts w:ascii="Times New Roman"/>
                <w:i/>
                <w:spacing w:val="1"/>
                <w:w w:val="110"/>
                <w:position w:val="8"/>
                <w:sz w:val="16"/>
              </w:rPr>
              <w:t>-</w:t>
            </w:r>
            <w:r>
              <w:rPr>
                <w:rFonts w:ascii="Times New Roman"/>
                <w:spacing w:val="3"/>
                <w:w w:val="110"/>
                <w:position w:val="8"/>
                <w:sz w:val="16"/>
              </w:rPr>
              <w:t>1</w:t>
            </w:r>
            <w:r>
              <w:rPr>
                <w:rFonts w:ascii="Times New Roman"/>
                <w:spacing w:val="2"/>
                <w:w w:val="110"/>
              </w:rPr>
              <w:t>)</w:t>
            </w:r>
          </w:p>
        </w:tc>
      </w:tr>
      <w:tr w:rsidR="00A46697" w14:paraId="415DBC94" w14:textId="77777777">
        <w:trPr>
          <w:trHeight w:hRule="exact" w:val="299"/>
        </w:trPr>
        <w:tc>
          <w:tcPr>
            <w:tcW w:w="806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A3F149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171</w:t>
            </w:r>
          </w:p>
        </w:tc>
        <w:tc>
          <w:tcPr>
            <w:tcW w:w="806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6C527C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2.03</w:t>
            </w:r>
          </w:p>
        </w:tc>
        <w:tc>
          <w:tcPr>
            <w:tcW w:w="919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A55E81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3.17</w:t>
            </w:r>
          </w:p>
        </w:tc>
        <w:tc>
          <w:tcPr>
            <w:tcW w:w="1260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272D4B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2.60</w:t>
            </w:r>
          </w:p>
        </w:tc>
        <w:tc>
          <w:tcPr>
            <w:tcW w:w="1260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015316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1.63</w:t>
            </w:r>
          </w:p>
        </w:tc>
        <w:tc>
          <w:tcPr>
            <w:tcW w:w="1033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DD5FB7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1.07</w:t>
            </w:r>
          </w:p>
        </w:tc>
        <w:tc>
          <w:tcPr>
            <w:tcW w:w="1033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ADB876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1.68</w:t>
            </w:r>
          </w:p>
        </w:tc>
        <w:tc>
          <w:tcPr>
            <w:tcW w:w="1203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8A5D8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1.38</w:t>
            </w:r>
          </w:p>
        </w:tc>
        <w:tc>
          <w:tcPr>
            <w:tcW w:w="1203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3416DC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0.86</w:t>
            </w:r>
          </w:p>
        </w:tc>
      </w:tr>
      <w:tr w:rsidR="00A46697" w14:paraId="0E28DC28" w14:textId="77777777">
        <w:trPr>
          <w:trHeight w:hRule="exact" w:val="279"/>
        </w:trPr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185E9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177</w:t>
            </w:r>
          </w:p>
        </w:tc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F2BFF7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BB6E7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8B036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2.79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0F9890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1.89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5C7A9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D8E2FB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887A05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1.48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BDEC8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1.00</w:t>
            </w:r>
          </w:p>
        </w:tc>
      </w:tr>
      <w:tr w:rsidR="00A46697" w14:paraId="3DF69A25" w14:textId="77777777">
        <w:trPr>
          <w:trHeight w:hRule="exact" w:val="279"/>
        </w:trPr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929278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180</w:t>
            </w:r>
          </w:p>
        </w:tc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09D851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BC6348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39A26A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2.87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188DA7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1.98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FF3501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A15270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E45BE4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1.52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A6256C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1.05</w:t>
            </w:r>
          </w:p>
        </w:tc>
      </w:tr>
      <w:tr w:rsidR="00A46697" w14:paraId="56BC3442" w14:textId="77777777">
        <w:trPr>
          <w:trHeight w:hRule="exact" w:val="279"/>
        </w:trPr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844539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195</w:t>
            </w:r>
          </w:p>
        </w:tc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6075F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1.68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9B8CC2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2.87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73AF25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2.46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12C88E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1.52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A4A635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0.89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89290E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1.52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F8C3D8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1.30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7E136E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0.81</w:t>
            </w:r>
          </w:p>
        </w:tc>
      </w:tr>
      <w:tr w:rsidR="00A46697" w14:paraId="4D692F38" w14:textId="77777777">
        <w:trPr>
          <w:trHeight w:hRule="exact" w:val="279"/>
        </w:trPr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2DA4E4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202</w:t>
            </w:r>
          </w:p>
        </w:tc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1B7B4C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55DC7D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F884FE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2.31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12FF76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1.60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DEF6A8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A96BFD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–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A0A465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1.22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CFAE94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0.85</w:t>
            </w:r>
          </w:p>
        </w:tc>
      </w:tr>
      <w:tr w:rsidR="00A46697" w14:paraId="7CCD063B" w14:textId="77777777">
        <w:trPr>
          <w:trHeight w:hRule="exact" w:val="279"/>
        </w:trPr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454DCF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211</w:t>
            </w:r>
          </w:p>
        </w:tc>
        <w:tc>
          <w:tcPr>
            <w:tcW w:w="8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C6EF92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0.52</w:t>
            </w:r>
          </w:p>
        </w:tc>
        <w:tc>
          <w:tcPr>
            <w:tcW w:w="9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E160B3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2.03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477065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2.57</w:t>
            </w:r>
          </w:p>
        </w:tc>
        <w:tc>
          <w:tcPr>
            <w:tcW w:w="1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AFA377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1.60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1EDEB9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0.28</w:t>
            </w:r>
          </w:p>
        </w:tc>
        <w:tc>
          <w:tcPr>
            <w:tcW w:w="10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535EE4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1.50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6BF1B9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1.36</w:t>
            </w:r>
          </w:p>
        </w:tc>
        <w:tc>
          <w:tcPr>
            <w:tcW w:w="12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251615" w14:textId="77777777" w:rsidR="00A46697" w:rsidRDefault="005748F0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0.85</w:t>
            </w:r>
          </w:p>
        </w:tc>
      </w:tr>
    </w:tbl>
    <w:p w14:paraId="60750722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9F8D61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FF7689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735DBB" w14:textId="77777777" w:rsidR="00A46697" w:rsidRDefault="00A46697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4ADFA16E" w14:textId="77777777" w:rsidR="00A46697" w:rsidRDefault="005748F0">
      <w:pPr>
        <w:pStyle w:val="BodyText"/>
        <w:spacing w:before="58"/>
        <w:ind w:left="676"/>
      </w:pPr>
      <w:r>
        <w:rPr>
          <w:w w:val="105"/>
        </w:rPr>
        <w:t>AIA</w:t>
      </w:r>
      <w:r>
        <w:rPr>
          <w:spacing w:val="20"/>
          <w:w w:val="105"/>
        </w:rPr>
        <w:t xml:space="preserve"> </w:t>
      </w:r>
      <w:r>
        <w:rPr>
          <w:w w:val="105"/>
        </w:rPr>
        <w:t>Region</w:t>
      </w:r>
      <w:r>
        <w:rPr>
          <w:spacing w:val="21"/>
          <w:w w:val="105"/>
        </w:rPr>
        <w:t xml:space="preserve"> </w:t>
      </w:r>
      <w:r>
        <w:rPr>
          <w:w w:val="105"/>
        </w:rPr>
        <w:t>1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considered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reference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mass-loss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g,</w:t>
      </w:r>
      <w:r>
        <w:rPr>
          <w:spacing w:val="23"/>
          <w:w w:val="105"/>
        </w:rPr>
        <w:t xml:space="preserve"> </w:t>
      </w:r>
      <w:r>
        <w:rPr>
          <w:w w:val="105"/>
        </w:rPr>
        <w:t>so</w:t>
      </w:r>
      <w:r>
        <w:rPr>
          <w:spacing w:val="20"/>
          <w:w w:val="105"/>
        </w:rPr>
        <w:t xml:space="preserve"> </w:t>
      </w:r>
      <w:r>
        <w:rPr>
          <w:w w:val="105"/>
        </w:rPr>
        <w:t>its</w:t>
      </w:r>
      <w:r>
        <w:rPr>
          <w:spacing w:val="21"/>
          <w:w w:val="105"/>
        </w:rPr>
        <w:t xml:space="preserve"> </w:t>
      </w:r>
      <w:r>
        <w:rPr>
          <w:w w:val="105"/>
        </w:rPr>
        <w:t>dimming</w:t>
      </w:r>
      <w:r>
        <w:rPr>
          <w:spacing w:val="20"/>
          <w:w w:val="105"/>
        </w:rPr>
        <w:t xml:space="preserve"> </w:t>
      </w:r>
      <w:r>
        <w:rPr>
          <w:w w:val="105"/>
        </w:rPr>
        <w:t>depth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</w:p>
    <w:p w14:paraId="0040D248" w14:textId="77777777" w:rsidR="00A46697" w:rsidRDefault="00A46697">
      <w:pPr>
        <w:sectPr w:rsidR="00A46697">
          <w:headerReference w:type="even" r:id="rId36"/>
          <w:pgSz w:w="12240" w:h="15840"/>
          <w:pgMar w:top="1060" w:right="1160" w:bottom="280" w:left="1340" w:header="0" w:footer="0" w:gutter="0"/>
          <w:cols w:space="720"/>
        </w:sectPr>
      </w:pPr>
    </w:p>
    <w:p w14:paraId="51CFB50D" w14:textId="77777777" w:rsidR="00A46697" w:rsidRDefault="00A46697">
      <w:pPr>
        <w:spacing w:before="5"/>
        <w:rPr>
          <w:rFonts w:ascii="Times New Roman" w:eastAsia="Times New Roman" w:hAnsi="Times New Roman" w:cs="Times New Roman"/>
        </w:rPr>
      </w:pPr>
    </w:p>
    <w:p w14:paraId="28618399" w14:textId="77777777" w:rsidR="00A46697" w:rsidRDefault="005748F0">
      <w:pPr>
        <w:pStyle w:val="BodyText"/>
        <w:spacing w:before="58" w:line="422" w:lineRule="auto"/>
        <w:ind w:left="120" w:right="119"/>
        <w:jc w:val="both"/>
      </w:pPr>
      <w:proofErr w:type="gramStart"/>
      <w:r>
        <w:rPr>
          <w:spacing w:val="1"/>
          <w:w w:val="105"/>
        </w:rPr>
        <w:t>slope</w:t>
      </w:r>
      <w:proofErr w:type="gramEnd"/>
      <w:r>
        <w:rPr>
          <w:spacing w:val="6"/>
          <w:w w:val="105"/>
        </w:rPr>
        <w:t xml:space="preserve"> </w:t>
      </w:r>
      <w:r>
        <w:rPr>
          <w:w w:val="105"/>
        </w:rPr>
        <w:t>are</w:t>
      </w:r>
      <w:r>
        <w:rPr>
          <w:spacing w:val="7"/>
          <w:w w:val="105"/>
        </w:rPr>
        <w:t xml:space="preserve"> </w:t>
      </w:r>
      <w:r>
        <w:rPr>
          <w:w w:val="105"/>
        </w:rPr>
        <w:t>compared</w:t>
      </w:r>
      <w:r>
        <w:rPr>
          <w:spacing w:val="6"/>
          <w:w w:val="105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w w:val="105"/>
        </w:rPr>
        <w:t>an</w:t>
      </w:r>
      <w:r>
        <w:rPr>
          <w:spacing w:val="7"/>
          <w:w w:val="105"/>
        </w:rPr>
        <w:t xml:space="preserve"> </w:t>
      </w:r>
      <w:r>
        <w:rPr>
          <w:w w:val="105"/>
        </w:rPr>
        <w:t>estimate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these</w:t>
      </w:r>
      <w:r>
        <w:rPr>
          <w:spacing w:val="7"/>
          <w:w w:val="105"/>
        </w:rPr>
        <w:t xml:space="preserve"> </w:t>
      </w:r>
      <w:r>
        <w:rPr>
          <w:w w:val="105"/>
        </w:rPr>
        <w:t>results</w:t>
      </w:r>
      <w:r>
        <w:rPr>
          <w:spacing w:val="6"/>
          <w:w w:val="105"/>
        </w:rPr>
        <w:t xml:space="preserve"> </w:t>
      </w:r>
      <w:r>
        <w:rPr>
          <w:w w:val="105"/>
        </w:rPr>
        <w:t>from</w:t>
      </w:r>
      <w:r>
        <w:rPr>
          <w:spacing w:val="7"/>
          <w:w w:val="105"/>
        </w:rPr>
        <w:t xml:space="preserve"> </w:t>
      </w:r>
      <w:r>
        <w:rPr>
          <w:w w:val="105"/>
        </w:rPr>
        <w:t>EVE.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erences</w:t>
      </w:r>
      <w:proofErr w:type="spellEnd"/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99"/>
        </w:rPr>
        <w:t xml:space="preserve"> </w:t>
      </w:r>
      <w:r>
        <w:rPr>
          <w:w w:val="105"/>
        </w:rPr>
        <w:t>AIA</w:t>
      </w:r>
      <w:r>
        <w:rPr>
          <w:spacing w:val="2"/>
          <w:w w:val="105"/>
        </w:rPr>
        <w:t xml:space="preserve"> </w:t>
      </w:r>
      <w:r>
        <w:rPr>
          <w:w w:val="105"/>
        </w:rPr>
        <w:t>171</w:t>
      </w:r>
      <w:r>
        <w:rPr>
          <w:spacing w:val="2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195</w:t>
      </w:r>
      <w:r>
        <w:rPr>
          <w:spacing w:val="2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dimming</w:t>
      </w:r>
      <w:r>
        <w:rPr>
          <w:spacing w:val="2"/>
          <w:w w:val="105"/>
        </w:rPr>
        <w:t xml:space="preserve"> </w:t>
      </w:r>
      <w:r>
        <w:rPr>
          <w:w w:val="105"/>
        </w:rPr>
        <w:t>depth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slo</w:t>
      </w:r>
      <w:r>
        <w:rPr>
          <w:spacing w:val="6"/>
          <w:w w:val="105"/>
        </w:rPr>
        <w:t>p</w:t>
      </w:r>
      <w:r>
        <w:rPr>
          <w:w w:val="105"/>
        </w:rPr>
        <w:t>e</w:t>
      </w:r>
      <w:r>
        <w:rPr>
          <w:spacing w:val="2"/>
          <w:w w:val="105"/>
        </w:rPr>
        <w:t xml:space="preserve"> </w:t>
      </w:r>
      <w:r>
        <w:rPr>
          <w:w w:val="105"/>
        </w:rPr>
        <w:t>are</w:t>
      </w:r>
      <w:r>
        <w:rPr>
          <w:spacing w:val="2"/>
          <w:w w:val="105"/>
        </w:rPr>
        <w:t xml:space="preserve"> </w:t>
      </w:r>
      <w:r>
        <w:rPr>
          <w:w w:val="105"/>
        </w:rPr>
        <w:t>0.3%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0.16%</w:t>
      </w:r>
      <w:r>
        <w:rPr>
          <w:spacing w:val="2"/>
          <w:w w:val="105"/>
        </w:rPr>
        <w:t xml:space="preserve"> </w:t>
      </w:r>
      <w:proofErr w:type="spellStart"/>
      <w:r>
        <w:rPr>
          <w:rFonts w:cs="Times New Roman"/>
          <w:i/>
          <w:w w:val="105"/>
        </w:rPr>
        <w:t>h</w:t>
      </w:r>
      <w:r>
        <w:rPr>
          <w:rFonts w:cs="Times New Roman"/>
          <w:i/>
          <w:spacing w:val="5"/>
          <w:w w:val="105"/>
        </w:rPr>
        <w:t>r</w:t>
      </w:r>
      <w:proofErr w:type="spellEnd"/>
      <w:r>
        <w:rPr>
          <w:rFonts w:cs="Times New Roman"/>
          <w:i/>
          <w:w w:val="105"/>
          <w:position w:val="8"/>
          <w:sz w:val="16"/>
          <w:szCs w:val="16"/>
        </w:rPr>
        <w:t>-</w:t>
      </w:r>
      <w:r>
        <w:rPr>
          <w:rFonts w:cs="Times New Roman"/>
          <w:spacing w:val="10"/>
          <w:w w:val="105"/>
          <w:position w:val="8"/>
          <w:sz w:val="16"/>
          <w:szCs w:val="16"/>
        </w:rPr>
        <w:t>1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res</w:t>
      </w:r>
      <w:r>
        <w:rPr>
          <w:spacing w:val="5"/>
          <w:w w:val="105"/>
        </w:rPr>
        <w:t>p</w:t>
      </w:r>
      <w:r>
        <w:rPr>
          <w:w w:val="105"/>
        </w:rPr>
        <w:t>ecti</w:t>
      </w:r>
      <w:r>
        <w:rPr>
          <w:spacing w:val="-7"/>
          <w:w w:val="105"/>
        </w:rPr>
        <w:t>v</w:t>
      </w:r>
      <w:r>
        <w:rPr>
          <w:w w:val="105"/>
        </w:rPr>
        <w:t>el</w:t>
      </w:r>
      <w:r>
        <w:rPr>
          <w:spacing w:val="-19"/>
          <w:w w:val="105"/>
        </w:rPr>
        <w:t>y</w:t>
      </w:r>
      <w:r>
        <w:rPr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relati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w w:val="99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these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10%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mean</w:t>
      </w:r>
      <w:r>
        <w:rPr>
          <w:spacing w:val="3"/>
          <w:w w:val="105"/>
        </w:rPr>
        <w:t xml:space="preserve"> </w:t>
      </w:r>
      <w:r>
        <w:rPr>
          <w:w w:val="105"/>
        </w:rPr>
        <w:t>depth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valu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ei</w:t>
      </w:r>
      <w:r>
        <w:rPr>
          <w:w w:val="105"/>
        </w:rPr>
        <w:t>n</w:t>
      </w:r>
      <w:r>
        <w:rPr>
          <w:spacing w:val="1"/>
          <w:w w:val="105"/>
        </w:rPr>
        <w:t>g</w:t>
      </w:r>
      <w:r>
        <w:rPr>
          <w:spacing w:val="3"/>
          <w:w w:val="105"/>
        </w:rPr>
        <w:t xml:space="preserve"> </w:t>
      </w:r>
      <w:r>
        <w:rPr>
          <w:w w:val="105"/>
        </w:rPr>
        <w:t>3.02%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1.60%</w:t>
      </w:r>
      <w:r>
        <w:rPr>
          <w:spacing w:val="3"/>
          <w:w w:val="105"/>
        </w:rPr>
        <w:t xml:space="preserve"> </w:t>
      </w:r>
      <w:proofErr w:type="spellStart"/>
      <w:r>
        <w:rPr>
          <w:rFonts w:cs="Times New Roman"/>
          <w:i/>
          <w:spacing w:val="2"/>
          <w:w w:val="105"/>
        </w:rPr>
        <w:t>hr</w:t>
      </w:r>
      <w:proofErr w:type="spellEnd"/>
      <w:r>
        <w:rPr>
          <w:rFonts w:cs="Times New Roman"/>
          <w:i/>
          <w:spacing w:val="1"/>
          <w:w w:val="105"/>
          <w:position w:val="8"/>
          <w:sz w:val="16"/>
          <w:szCs w:val="16"/>
        </w:rPr>
        <w:t>-</w:t>
      </w:r>
      <w:r>
        <w:rPr>
          <w:rFonts w:cs="Times New Roman"/>
          <w:spacing w:val="3"/>
          <w:w w:val="105"/>
          <w:position w:val="8"/>
          <w:sz w:val="16"/>
          <w:szCs w:val="16"/>
        </w:rPr>
        <w:t>1</w:t>
      </w:r>
      <w:r>
        <w:rPr>
          <w:spacing w:val="2"/>
          <w:w w:val="105"/>
        </w:rPr>
        <w:t>.</w:t>
      </w:r>
      <w:r>
        <w:rPr>
          <w:spacing w:val="4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ese</w:t>
      </w:r>
      <w:r>
        <w:rPr>
          <w:spacing w:val="37"/>
          <w:w w:val="99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erences</w:t>
      </w:r>
      <w:proofErr w:type="spellEnd"/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6"/>
          <w:w w:val="105"/>
        </w:rPr>
        <w:t>wo</w:t>
      </w:r>
      <w:r>
        <w:rPr>
          <w:spacing w:val="30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31"/>
          <w:w w:val="105"/>
        </w:rPr>
        <w:t xml:space="preserve"> </w:t>
      </w:r>
      <w:r>
        <w:rPr>
          <w:w w:val="105"/>
        </w:rPr>
        <w:t>AIA</w:t>
      </w:r>
      <w:r>
        <w:rPr>
          <w:spacing w:val="30"/>
          <w:w w:val="105"/>
        </w:rPr>
        <w:t xml:space="preserve"> </w:t>
      </w:r>
      <w:r>
        <w:rPr>
          <w:w w:val="105"/>
        </w:rPr>
        <w:t>bands</w:t>
      </w:r>
      <w:r>
        <w:rPr>
          <w:spacing w:val="30"/>
          <w:w w:val="105"/>
        </w:rPr>
        <w:t xml:space="preserve"> </w:t>
      </w:r>
      <w:r>
        <w:rPr>
          <w:w w:val="105"/>
        </w:rPr>
        <w:t>could</w:t>
      </w:r>
      <w:r>
        <w:rPr>
          <w:spacing w:val="30"/>
          <w:w w:val="105"/>
        </w:rPr>
        <w:t xml:space="preserve"> </w:t>
      </w:r>
      <w:r>
        <w:rPr>
          <w:w w:val="105"/>
        </w:rPr>
        <w:t>reflect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un</w:t>
      </w:r>
      <w:r>
        <w:rPr>
          <w:spacing w:val="-3"/>
          <w:w w:val="105"/>
        </w:rPr>
        <w:t>ce</w:t>
      </w:r>
      <w:r>
        <w:rPr>
          <w:spacing w:val="-2"/>
          <w:w w:val="105"/>
        </w:rPr>
        <w:t>rtainty</w:t>
      </w:r>
      <w:r>
        <w:rPr>
          <w:spacing w:val="30"/>
          <w:w w:val="105"/>
        </w:rPr>
        <w:t xml:space="preserve"> </w:t>
      </w:r>
      <w:r>
        <w:rPr>
          <w:w w:val="105"/>
        </w:rPr>
        <w:t>that</w:t>
      </w:r>
      <w:r>
        <w:rPr>
          <w:spacing w:val="30"/>
          <w:w w:val="105"/>
        </w:rPr>
        <w:t xml:space="preserve"> </w:t>
      </w:r>
      <w:r>
        <w:rPr>
          <w:w w:val="105"/>
        </w:rPr>
        <w:t>Region</w:t>
      </w:r>
      <w:r>
        <w:rPr>
          <w:spacing w:val="30"/>
          <w:w w:val="105"/>
        </w:rPr>
        <w:t xml:space="preserve"> </w:t>
      </w:r>
      <w:r>
        <w:rPr>
          <w:w w:val="105"/>
        </w:rPr>
        <w:t>1</w:t>
      </w:r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only</w:t>
      </w:r>
      <w:r>
        <w:rPr>
          <w:spacing w:val="30"/>
          <w:w w:val="105"/>
        </w:rPr>
        <w:t xml:space="preserve"> </w:t>
      </w:r>
      <w:r>
        <w:rPr>
          <w:w w:val="105"/>
        </w:rPr>
        <w:t>due</w:t>
      </w:r>
      <w:r>
        <w:rPr>
          <w:spacing w:val="27"/>
          <w:w w:val="99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mass-loss</w:t>
      </w:r>
      <w:r>
        <w:rPr>
          <w:spacing w:val="42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r>
        <w:rPr>
          <w:w w:val="105"/>
        </w:rPr>
        <w:t>our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ab</w:t>
      </w:r>
      <w:r>
        <w:rPr>
          <w:spacing w:val="-2"/>
          <w:w w:val="105"/>
        </w:rPr>
        <w:t>ili</w:t>
      </w:r>
      <w:r>
        <w:rPr>
          <w:spacing w:val="-1"/>
          <w:w w:val="105"/>
        </w:rPr>
        <w:t>ty</w:t>
      </w:r>
      <w:r>
        <w:rPr>
          <w:spacing w:val="42"/>
          <w:w w:val="105"/>
        </w:rPr>
        <w:t xml:space="preserve"> </w:t>
      </w:r>
      <w:r>
        <w:rPr>
          <w:w w:val="105"/>
        </w:rPr>
        <w:t>to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if</w:t>
      </w:r>
      <w:r>
        <w:rPr>
          <w:spacing w:val="-1"/>
          <w:w w:val="105"/>
        </w:rPr>
        <w:t>y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es</w:t>
      </w:r>
      <w:r>
        <w:rPr>
          <w:w w:val="105"/>
        </w:rPr>
        <w:t>t</w:t>
      </w:r>
      <w:r>
        <w:rPr>
          <w:spacing w:val="43"/>
          <w:w w:val="105"/>
        </w:rPr>
        <w:t xml:space="preserve"> </w:t>
      </w:r>
      <w:r>
        <w:rPr>
          <w:w w:val="105"/>
        </w:rPr>
        <w:t>Region</w:t>
      </w:r>
      <w:r>
        <w:rPr>
          <w:spacing w:val="42"/>
          <w:w w:val="105"/>
        </w:rPr>
        <w:t xml:space="preserve"> </w:t>
      </w:r>
      <w:r>
        <w:rPr>
          <w:w w:val="105"/>
        </w:rPr>
        <w:t>1</w:t>
      </w:r>
      <w:r>
        <w:rPr>
          <w:spacing w:val="42"/>
          <w:w w:val="105"/>
        </w:rPr>
        <w:t xml:space="preserve"> </w:t>
      </w:r>
      <w:r>
        <w:rPr>
          <w:w w:val="105"/>
        </w:rPr>
        <w:t>boundary</w:t>
      </w:r>
      <w:r>
        <w:rPr>
          <w:spacing w:val="42"/>
          <w:w w:val="105"/>
        </w:rPr>
        <w:t xml:space="preserve"> </w:t>
      </w:r>
      <w:r>
        <w:rPr>
          <w:w w:val="105"/>
        </w:rPr>
        <w:t>to</w:t>
      </w:r>
      <w:r>
        <w:rPr>
          <w:spacing w:val="43"/>
          <w:w w:val="105"/>
        </w:rPr>
        <w:t xml:space="preserve"> </w:t>
      </w:r>
      <w:r>
        <w:rPr>
          <w:w w:val="105"/>
        </w:rPr>
        <w:t>encompass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</w:p>
    <w:p w14:paraId="40025E92" w14:textId="77777777" w:rsidR="00A46697" w:rsidRDefault="005748F0">
      <w:pPr>
        <w:pStyle w:val="BodyText"/>
        <w:spacing w:before="41" w:line="442" w:lineRule="auto"/>
        <w:ind w:left="120" w:right="117"/>
        <w:jc w:val="both"/>
      </w:pPr>
      <w:proofErr w:type="gramStart"/>
      <w:r>
        <w:rPr>
          <w:w w:val="105"/>
        </w:rPr>
        <w:t>mass</w:t>
      </w:r>
      <w:proofErr w:type="gramEnd"/>
      <w:r>
        <w:rPr>
          <w:w w:val="105"/>
        </w:rPr>
        <w:t>-loss</w:t>
      </w:r>
      <w:r>
        <w:rPr>
          <w:spacing w:val="38"/>
          <w:w w:val="105"/>
        </w:rPr>
        <w:t xml:space="preserve"> </w:t>
      </w:r>
      <w:r>
        <w:rPr>
          <w:w w:val="105"/>
        </w:rPr>
        <w:t>dimming</w:t>
      </w:r>
      <w:r>
        <w:rPr>
          <w:spacing w:val="38"/>
          <w:w w:val="105"/>
        </w:rPr>
        <w:t xml:space="preserve"> </w:t>
      </w:r>
      <w:r>
        <w:rPr>
          <w:w w:val="105"/>
        </w:rPr>
        <w:t>phenomena.</w:t>
      </w:r>
      <w:r>
        <w:rPr>
          <w:spacing w:val="43"/>
          <w:w w:val="105"/>
        </w:rPr>
        <w:t xml:space="preserve"> </w:t>
      </w:r>
      <w:r>
        <w:rPr>
          <w:spacing w:val="-4"/>
          <w:w w:val="105"/>
        </w:rPr>
        <w:t>Howe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r,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selec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8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sli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proofErr w:type="spellEnd"/>
      <w:r>
        <w:rPr>
          <w:spacing w:val="38"/>
          <w:w w:val="105"/>
        </w:rPr>
        <w:t xml:space="preserve"> </w:t>
      </w:r>
      <w:r>
        <w:rPr>
          <w:w w:val="105"/>
        </w:rPr>
        <w:t>boundary</w:t>
      </w:r>
      <w:r>
        <w:rPr>
          <w:spacing w:val="38"/>
          <w:w w:val="105"/>
        </w:rPr>
        <w:t xml:space="preserve"> </w:t>
      </w:r>
      <w:r>
        <w:rPr>
          <w:w w:val="105"/>
        </w:rPr>
        <w:t>did</w:t>
      </w:r>
      <w:r>
        <w:rPr>
          <w:spacing w:val="39"/>
          <w:w w:val="105"/>
        </w:rPr>
        <w:t xml:space="preserve"> </w:t>
      </w:r>
      <w:r>
        <w:rPr>
          <w:w w:val="105"/>
        </w:rPr>
        <w:t>not</w:t>
      </w:r>
      <w:r>
        <w:rPr>
          <w:spacing w:val="38"/>
          <w:w w:val="105"/>
        </w:rPr>
        <w:t xml:space="preserve"> </w:t>
      </w:r>
      <w:r>
        <w:rPr>
          <w:w w:val="105"/>
        </w:rPr>
        <w:t>greatly</w:t>
      </w:r>
      <w:r>
        <w:rPr>
          <w:spacing w:val="45"/>
          <w:w w:val="104"/>
        </w:rPr>
        <w:t xml:space="preserve"> </w:t>
      </w:r>
      <w:r>
        <w:rPr>
          <w:w w:val="105"/>
        </w:rPr>
        <w:t>impact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tant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so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erence</w:t>
      </w:r>
      <w:proofErr w:type="spellEnd"/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may</w:t>
      </w:r>
      <w:r>
        <w:rPr>
          <w:spacing w:val="27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real.</w:t>
      </w:r>
      <w:r>
        <w:rPr>
          <w:spacing w:val="55"/>
          <w:w w:val="105"/>
        </w:rPr>
        <w:t xml:space="preserve"> </w:t>
      </w:r>
      <w:r>
        <w:rPr>
          <w:w w:val="105"/>
        </w:rPr>
        <w:t>This</w:t>
      </w:r>
      <w:r>
        <w:rPr>
          <w:spacing w:val="27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27"/>
          <w:w w:val="105"/>
        </w:rPr>
        <w:t xml:space="preserve"> </w:t>
      </w:r>
      <w:r>
        <w:rPr>
          <w:w w:val="105"/>
        </w:rPr>
        <w:t>indicate</w:t>
      </w:r>
      <w:r>
        <w:rPr>
          <w:spacing w:val="27"/>
          <w:w w:val="105"/>
        </w:rPr>
        <w:t xml:space="preserve"> </w:t>
      </w:r>
      <w:r>
        <w:rPr>
          <w:w w:val="105"/>
        </w:rPr>
        <w:t>that</w:t>
      </w:r>
      <w:r>
        <w:rPr>
          <w:spacing w:val="27"/>
          <w:w w:val="105"/>
        </w:rPr>
        <w:t xml:space="preserve"> </w:t>
      </w:r>
      <w:r>
        <w:rPr>
          <w:w w:val="105"/>
        </w:rPr>
        <w:t>AIA</w:t>
      </w:r>
      <w:r>
        <w:rPr>
          <w:spacing w:val="26"/>
          <w:w w:val="105"/>
        </w:rPr>
        <w:t xml:space="preserve"> </w:t>
      </w:r>
      <w:r>
        <w:rPr>
          <w:spacing w:val="1"/>
          <w:w w:val="105"/>
        </w:rPr>
        <w:t>t</w:t>
      </w:r>
      <w:r>
        <w:rPr>
          <w:spacing w:val="2"/>
          <w:w w:val="105"/>
        </w:rPr>
        <w:t>oo</w:t>
      </w:r>
      <w:r>
        <w:rPr>
          <w:spacing w:val="27"/>
          <w:w w:val="99"/>
        </w:rPr>
        <w:t xml:space="preserve"> </w:t>
      </w:r>
      <w:r>
        <w:rPr>
          <w:w w:val="105"/>
        </w:rPr>
        <w:t>sees</w:t>
      </w:r>
      <w:r>
        <w:rPr>
          <w:spacing w:val="-2"/>
          <w:w w:val="105"/>
        </w:rPr>
        <w:t xml:space="preserve"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hal</w:t>
      </w:r>
      <w:r>
        <w:rPr>
          <w:spacing w:val="-3"/>
          <w:w w:val="105"/>
        </w:rPr>
        <w:t>lowe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 xml:space="preserve"> </w:t>
      </w:r>
      <w:r>
        <w:rPr>
          <w:w w:val="105"/>
        </w:rPr>
        <w:t>dimming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higher</w:t>
      </w:r>
      <w:r>
        <w:rPr>
          <w:spacing w:val="-2"/>
          <w:w w:val="105"/>
        </w:rPr>
        <w:t xml:space="preserve"> </w:t>
      </w:r>
      <w:r>
        <w:rPr>
          <w:w w:val="105"/>
        </w:rPr>
        <w:t>ionization</w:t>
      </w:r>
      <w:r>
        <w:rPr>
          <w:spacing w:val="-1"/>
          <w:w w:val="105"/>
        </w:rPr>
        <w:t xml:space="preserve"> </w:t>
      </w:r>
      <w:r>
        <w:rPr>
          <w:w w:val="105"/>
        </w:rPr>
        <w:t>states</w:t>
      </w:r>
      <w:r>
        <w:rPr>
          <w:spacing w:val="-3"/>
          <w:w w:val="105"/>
        </w:rPr>
        <w:t xml:space="preserve"> </w:t>
      </w: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onv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ut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proofErr w:type="spellEnd"/>
      <w:r>
        <w:rPr>
          <w:spacing w:val="-1"/>
          <w:w w:val="105"/>
        </w:rPr>
        <w:t xml:space="preserve"> </w:t>
      </w:r>
      <w:r>
        <w:rPr>
          <w:w w:val="105"/>
        </w:rPr>
        <w:t>method</w:t>
      </w:r>
      <w:r>
        <w:rPr>
          <w:spacing w:val="-2"/>
          <w:w w:val="105"/>
        </w:rPr>
        <w:t xml:space="preserve"> </w:t>
      </w:r>
      <w:r>
        <w:rPr>
          <w:w w:val="105"/>
        </w:rPr>
        <w:t>described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Section</w:t>
      </w:r>
    </w:p>
    <w:p w14:paraId="35F2E6A6" w14:textId="0E14D22E" w:rsidR="00A46697" w:rsidRDefault="005748F0">
      <w:pPr>
        <w:pStyle w:val="BodyText"/>
        <w:spacing w:before="21" w:line="439" w:lineRule="auto"/>
        <w:ind w:left="120" w:right="118"/>
        <w:jc w:val="both"/>
      </w:pPr>
      <w:r>
        <w:rPr>
          <w:w w:val="105"/>
        </w:rPr>
        <w:t>4.2</w:t>
      </w:r>
      <w:r>
        <w:rPr>
          <w:spacing w:val="28"/>
          <w:w w:val="105"/>
        </w:rPr>
        <w:t xml:space="preserve"> </w:t>
      </w:r>
      <w:proofErr w:type="gramStart"/>
      <w:r>
        <w:rPr>
          <w:w w:val="105"/>
        </w:rPr>
        <w:t>is</w:t>
      </w:r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not</w:t>
      </w:r>
      <w:r>
        <w:rPr>
          <w:spacing w:val="29"/>
          <w:w w:val="105"/>
        </w:rPr>
        <w:t xml:space="preserve"> </w:t>
      </w:r>
      <w:r>
        <w:rPr>
          <w:w w:val="105"/>
        </w:rPr>
        <w:t>applied.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corrected</w:t>
      </w:r>
      <w:r>
        <w:rPr>
          <w:spacing w:val="28"/>
          <w:w w:val="105"/>
        </w:rPr>
        <w:t xml:space="preserve"> </w:t>
      </w:r>
      <w:r>
        <w:rPr>
          <w:w w:val="105"/>
        </w:rPr>
        <w:t>EVE</w:t>
      </w:r>
      <w:r>
        <w:rPr>
          <w:spacing w:val="30"/>
          <w:w w:val="105"/>
        </w:rPr>
        <w:t xml:space="preserve"> </w:t>
      </w:r>
      <w:r>
        <w:rPr>
          <w:w w:val="105"/>
        </w:rPr>
        <w:t>results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29"/>
          <w:w w:val="105"/>
        </w:rPr>
        <w:t xml:space="preserve"> </w:t>
      </w:r>
      <w:r>
        <w:rPr>
          <w:w w:val="105"/>
        </w:rPr>
        <w:t>dimming</w:t>
      </w:r>
      <w:r>
        <w:rPr>
          <w:spacing w:val="29"/>
          <w:w w:val="105"/>
        </w:rPr>
        <w:t xml:space="preserve"> </w:t>
      </w:r>
      <w:r>
        <w:rPr>
          <w:w w:val="105"/>
        </w:rPr>
        <w:t>depth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9"/>
          <w:w w:val="105"/>
        </w:rPr>
        <w:t xml:space="preserve"> </w:t>
      </w:r>
      <w:r>
        <w:rPr>
          <w:w w:val="105"/>
        </w:rPr>
        <w:t>mean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es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95"/>
        </w:rPr>
        <w:t xml:space="preserve"> </w:t>
      </w:r>
      <w:r>
        <w:rPr>
          <w:w w:val="105"/>
        </w:rPr>
        <w:t>2.53%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1.34%</w:t>
      </w:r>
      <w:r>
        <w:rPr>
          <w:spacing w:val="25"/>
          <w:w w:val="105"/>
        </w:rPr>
        <w:t xml:space="preserve"> </w:t>
      </w:r>
      <w:proofErr w:type="spellStart"/>
      <w:r>
        <w:rPr>
          <w:i/>
          <w:spacing w:val="2"/>
          <w:w w:val="105"/>
        </w:rPr>
        <w:t>hr</w:t>
      </w:r>
      <w:proofErr w:type="spellEnd"/>
      <w:r>
        <w:rPr>
          <w:i/>
          <w:spacing w:val="1"/>
          <w:w w:val="105"/>
          <w:position w:val="8"/>
          <w:sz w:val="16"/>
        </w:rPr>
        <w:t>-</w:t>
      </w:r>
      <w:r>
        <w:rPr>
          <w:spacing w:val="3"/>
          <w:w w:val="105"/>
          <w:position w:val="8"/>
          <w:sz w:val="16"/>
        </w:rPr>
        <w:t>1</w:t>
      </w:r>
      <w:r>
        <w:rPr>
          <w:spacing w:val="2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both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3"/>
          <w:w w:val="105"/>
        </w:rPr>
        <w:t xml:space="preserve"> </w:t>
      </w:r>
      <w:r>
        <w:rPr>
          <w:w w:val="105"/>
        </w:rPr>
        <w:t>14%</w:t>
      </w:r>
      <w:r>
        <w:rPr>
          <w:spacing w:val="25"/>
          <w:w w:val="105"/>
        </w:rPr>
        <w:t xml:space="preserve"> </w:t>
      </w:r>
      <w:r>
        <w:rPr>
          <w:w w:val="105"/>
        </w:rPr>
        <w:t>less</w:t>
      </w:r>
      <w:r>
        <w:rPr>
          <w:spacing w:val="24"/>
          <w:w w:val="105"/>
        </w:rPr>
        <w:t xml:space="preserve"> </w:t>
      </w:r>
      <w:r>
        <w:rPr>
          <w:w w:val="105"/>
        </w:rPr>
        <w:t>than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AIA</w:t>
      </w:r>
      <w:r>
        <w:rPr>
          <w:spacing w:val="23"/>
          <w:w w:val="105"/>
        </w:rPr>
        <w:t xml:space="preserve"> </w:t>
      </w:r>
      <w:r>
        <w:rPr>
          <w:w w:val="105"/>
        </w:rPr>
        <w:t>Region</w:t>
      </w:r>
      <w:r>
        <w:rPr>
          <w:spacing w:val="25"/>
          <w:w w:val="105"/>
        </w:rPr>
        <w:t xml:space="preserve"> </w:t>
      </w:r>
      <w:r>
        <w:rPr>
          <w:w w:val="105"/>
        </w:rPr>
        <w:t>1</w:t>
      </w:r>
      <w:r>
        <w:rPr>
          <w:spacing w:val="24"/>
          <w:w w:val="105"/>
        </w:rPr>
        <w:t xml:space="preserve"> </w:t>
      </w:r>
      <w:r>
        <w:rPr>
          <w:w w:val="105"/>
        </w:rPr>
        <w:t>mean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valu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standard</w:t>
      </w:r>
      <w:r>
        <w:rPr>
          <w:spacing w:val="24"/>
          <w:w w:val="110"/>
        </w:rPr>
        <w:t xml:space="preserve"> </w:t>
      </w:r>
      <w:r>
        <w:rPr>
          <w:w w:val="105"/>
        </w:rPr>
        <w:t>deviations</w:t>
      </w:r>
      <w:r>
        <w:rPr>
          <w:spacing w:val="35"/>
          <w:w w:val="105"/>
        </w:rPr>
        <w:t xml:space="preserve"> </w:t>
      </w:r>
      <w:r>
        <w:rPr>
          <w:w w:val="105"/>
        </w:rPr>
        <w:t>for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six</w:t>
      </w:r>
      <w:r>
        <w:rPr>
          <w:spacing w:val="36"/>
          <w:w w:val="105"/>
        </w:rPr>
        <w:t xml:space="preserve"> </w:t>
      </w:r>
      <w:r>
        <w:rPr>
          <w:w w:val="105"/>
        </w:rPr>
        <w:t>EVE</w:t>
      </w:r>
      <w:r>
        <w:rPr>
          <w:spacing w:val="35"/>
          <w:w w:val="105"/>
        </w:rPr>
        <w:t xml:space="preserve"> </w:t>
      </w:r>
      <w:r>
        <w:rPr>
          <w:w w:val="105"/>
        </w:rPr>
        <w:t>lines</w:t>
      </w:r>
      <w:r>
        <w:rPr>
          <w:spacing w:val="36"/>
          <w:w w:val="105"/>
        </w:rPr>
        <w:t xml:space="preserve"> </w:t>
      </w:r>
      <w:r>
        <w:rPr>
          <w:w w:val="105"/>
        </w:rPr>
        <w:t>corrected</w:t>
      </w:r>
      <w:r>
        <w:rPr>
          <w:spacing w:val="36"/>
          <w:w w:val="105"/>
        </w:rPr>
        <w:t xml:space="preserve"> </w:t>
      </w:r>
      <w:r>
        <w:rPr>
          <w:w w:val="105"/>
        </w:rPr>
        <w:t>dimming</w:t>
      </w:r>
      <w:r>
        <w:rPr>
          <w:spacing w:val="35"/>
          <w:w w:val="105"/>
        </w:rPr>
        <w:t xml:space="preserve"> </w:t>
      </w:r>
      <w:r>
        <w:rPr>
          <w:w w:val="105"/>
        </w:rPr>
        <w:t>depth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36"/>
          <w:w w:val="105"/>
        </w:rPr>
        <w:t xml:space="preserve"> </w:t>
      </w:r>
      <w:r>
        <w:rPr>
          <w:w w:val="105"/>
        </w:rPr>
        <w:t>are</w:t>
      </w:r>
      <w:r>
        <w:rPr>
          <w:spacing w:val="35"/>
          <w:w w:val="105"/>
        </w:rPr>
        <w:t xml:space="preserve"> </w:t>
      </w:r>
      <w:r>
        <w:rPr>
          <w:w w:val="105"/>
        </w:rPr>
        <w:t>0.21%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0.11%</w:t>
      </w:r>
      <w:r>
        <w:rPr>
          <w:spacing w:val="35"/>
          <w:w w:val="105"/>
        </w:rPr>
        <w:t xml:space="preserve"> </w:t>
      </w:r>
      <w:proofErr w:type="spellStart"/>
      <w:r>
        <w:rPr>
          <w:i/>
          <w:spacing w:val="2"/>
          <w:w w:val="105"/>
        </w:rPr>
        <w:t>hr</w:t>
      </w:r>
      <w:proofErr w:type="spellEnd"/>
      <w:r>
        <w:rPr>
          <w:i/>
          <w:spacing w:val="1"/>
          <w:w w:val="105"/>
          <w:position w:val="8"/>
          <w:sz w:val="16"/>
        </w:rPr>
        <w:t>-</w:t>
      </w:r>
      <w:r>
        <w:rPr>
          <w:spacing w:val="3"/>
          <w:w w:val="105"/>
          <w:position w:val="8"/>
          <w:sz w:val="16"/>
        </w:rPr>
        <w:t>1</w:t>
      </w:r>
      <w:r>
        <w:rPr>
          <w:spacing w:val="2"/>
          <w:w w:val="105"/>
        </w:rPr>
        <w:t>,</w:t>
      </w:r>
      <w:r>
        <w:rPr>
          <w:spacing w:val="22"/>
          <w:w w:val="109"/>
        </w:rPr>
        <w:t xml:space="preserve"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p</w:t>
      </w:r>
      <w:r>
        <w:rPr>
          <w:spacing w:val="-3"/>
          <w:w w:val="105"/>
        </w:rPr>
        <w:t>ec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el</w:t>
      </w:r>
      <w:r>
        <w:rPr>
          <w:spacing w:val="-2"/>
          <w:w w:val="105"/>
        </w:rPr>
        <w:t>y.</w:t>
      </w:r>
      <w:r>
        <w:rPr>
          <w:spacing w:val="49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expected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d),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EVE</w:t>
      </w:r>
      <w:r>
        <w:rPr>
          <w:spacing w:val="13"/>
          <w:w w:val="105"/>
        </w:rPr>
        <w:t xml:space="preserve"> </w:t>
      </w:r>
      <w:r>
        <w:rPr>
          <w:w w:val="105"/>
        </w:rPr>
        <w:t>corrected</w:t>
      </w:r>
      <w:r>
        <w:rPr>
          <w:spacing w:val="14"/>
          <w:w w:val="105"/>
        </w:rPr>
        <w:t xml:space="preserve"> </w:t>
      </w:r>
      <w:r>
        <w:rPr>
          <w:w w:val="105"/>
        </w:rPr>
        <w:t>results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14"/>
          <w:w w:val="105"/>
        </w:rPr>
        <w:t xml:space="preserve"> </w:t>
      </w:r>
      <w:r>
        <w:rPr>
          <w:w w:val="105"/>
        </w:rPr>
        <w:t>more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self-c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sis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61"/>
          <w:w w:val="110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49"/>
          <w:w w:val="105"/>
        </w:rPr>
        <w:t xml:space="preserve"> </w:t>
      </w:r>
      <w:r>
        <w:rPr>
          <w:w w:val="105"/>
        </w:rPr>
        <w:t>other</w:t>
      </w:r>
      <w:r>
        <w:rPr>
          <w:spacing w:val="49"/>
          <w:w w:val="105"/>
        </w:rPr>
        <w:t xml:space="preserve"> </w:t>
      </w:r>
      <w:r>
        <w:rPr>
          <w:w w:val="105"/>
        </w:rPr>
        <w:t>than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uncorrected</w:t>
      </w:r>
      <w:r>
        <w:rPr>
          <w:spacing w:val="49"/>
          <w:w w:val="105"/>
        </w:rPr>
        <w:t xml:space="preserve"> </w:t>
      </w:r>
      <w:r>
        <w:rPr>
          <w:w w:val="105"/>
        </w:rPr>
        <w:t>results.</w:t>
      </w:r>
      <w:r>
        <w:rPr>
          <w:spacing w:val="7"/>
          <w:w w:val="105"/>
        </w:rPr>
        <w:t xml:space="preserve"> </w:t>
      </w:r>
      <w:ins w:id="224" w:author="Tom Woods" w:date="2016-01-27T21:05:00Z">
        <w:r w:rsidR="00CC7A68">
          <w:rPr>
            <w:spacing w:val="7"/>
            <w:w w:val="105"/>
          </w:rPr>
          <w:t xml:space="preserve">It is also interesting to note that the AIA dimming results </w:t>
        </w:r>
      </w:ins>
      <w:ins w:id="225" w:author="Tom Woods" w:date="2016-01-27T21:08:00Z">
        <w:r w:rsidR="00CC7A68">
          <w:rPr>
            <w:spacing w:val="7"/>
            <w:w w:val="105"/>
          </w:rPr>
          <w:t xml:space="preserve">from Region-1 </w:t>
        </w:r>
      </w:ins>
      <w:ins w:id="226" w:author="Tom Woods" w:date="2016-01-27T21:05:00Z">
        <w:r w:rsidR="00CC7A68">
          <w:rPr>
            <w:spacing w:val="7"/>
            <w:w w:val="105"/>
          </w:rPr>
          <w:t xml:space="preserve">are similar to each other and the EVE corrected dimming results, but the AIA </w:t>
        </w:r>
      </w:ins>
      <w:ins w:id="227" w:author="Tom Woods" w:date="2016-01-27T21:08:00Z">
        <w:r w:rsidR="00CC7A68">
          <w:rPr>
            <w:spacing w:val="7"/>
            <w:w w:val="105"/>
          </w:rPr>
          <w:t>total</w:t>
        </w:r>
      </w:ins>
      <w:ins w:id="228" w:author="Tom Woods" w:date="2016-01-27T21:05:00Z">
        <w:r w:rsidR="00CC7A68">
          <w:rPr>
            <w:spacing w:val="7"/>
            <w:w w:val="105"/>
          </w:rPr>
          <w:t xml:space="preserve"> dimming results are </w:t>
        </w:r>
      </w:ins>
      <w:ins w:id="229" w:author="Tom Woods" w:date="2016-01-27T21:08:00Z">
        <w:r w:rsidR="00CC7A68">
          <w:rPr>
            <w:spacing w:val="7"/>
            <w:w w:val="105"/>
          </w:rPr>
          <w:t>less</w:t>
        </w:r>
      </w:ins>
      <w:ins w:id="230" w:author="Tom Woods" w:date="2016-01-27T21:05:00Z">
        <w:r w:rsidR="00CC7A68">
          <w:rPr>
            <w:spacing w:val="7"/>
            <w:w w:val="105"/>
          </w:rPr>
          <w:t xml:space="preserve"> similar to either of these results. </w:t>
        </w:r>
      </w:ins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track</w:t>
      </w:r>
      <w:r>
        <w:rPr>
          <w:spacing w:val="-3"/>
          <w:w w:val="105"/>
        </w:rPr>
        <w:t>s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depth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</w:t>
      </w:r>
      <w:r>
        <w:rPr>
          <w:spacing w:val="50"/>
          <w:w w:val="105"/>
        </w:rPr>
        <w:t xml:space="preserve"> </w:t>
      </w:r>
      <w:r>
        <w:rPr>
          <w:spacing w:val="-3"/>
          <w:w w:val="105"/>
        </w:rPr>
        <w:t>well;</w:t>
      </w:r>
      <w:r>
        <w:rPr>
          <w:spacing w:val="2"/>
          <w:w w:val="105"/>
        </w:rPr>
        <w:t xml:space="preserve"> </w:t>
      </w:r>
      <w:r>
        <w:rPr>
          <w:w w:val="105"/>
        </w:rPr>
        <w:t>that</w:t>
      </w:r>
      <w:r>
        <w:rPr>
          <w:spacing w:val="49"/>
          <w:w w:val="105"/>
        </w:rPr>
        <w:t xml:space="preserve"> </w:t>
      </w:r>
      <w:r>
        <w:rPr>
          <w:w w:val="105"/>
        </w:rPr>
        <w:t>is,</w:t>
      </w:r>
      <w:r>
        <w:rPr>
          <w:spacing w:val="55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99"/>
        </w:rPr>
        <w:t xml:space="preserve"> </w:t>
      </w:r>
      <w:r>
        <w:rPr>
          <w:spacing w:val="1"/>
          <w:w w:val="105"/>
        </w:rPr>
        <w:t>slope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less</w:t>
      </w:r>
      <w:r>
        <w:rPr>
          <w:spacing w:val="25"/>
          <w:w w:val="105"/>
        </w:rPr>
        <w:t xml:space="preserve"> </w:t>
      </w:r>
      <w:r>
        <w:rPr>
          <w:w w:val="105"/>
        </w:rPr>
        <w:t>when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depth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less. </w:t>
      </w:r>
      <w:r>
        <w:rPr>
          <w:spacing w:val="1"/>
          <w:w w:val="105"/>
        </w:rPr>
        <w:t xml:space="preserve"> </w:t>
      </w:r>
      <w:r>
        <w:rPr>
          <w:w w:val="105"/>
        </w:rPr>
        <w:t>Our</w:t>
      </w:r>
      <w:r>
        <w:rPr>
          <w:spacing w:val="25"/>
          <w:w w:val="105"/>
        </w:rPr>
        <w:t xml:space="preserve"> </w:t>
      </w:r>
      <w:r>
        <w:rPr>
          <w:w w:val="105"/>
        </w:rPr>
        <w:t>expectation</w:t>
      </w:r>
      <w:r>
        <w:rPr>
          <w:spacing w:val="24"/>
          <w:w w:val="105"/>
        </w:rPr>
        <w:t xml:space="preserve"> </w:t>
      </w:r>
      <w:del w:id="231" w:author="Tom Woods" w:date="2016-01-27T21:03:00Z">
        <w:r w:rsidDel="00CC7A68">
          <w:rPr>
            <w:spacing w:val="-4"/>
            <w:w w:val="105"/>
          </w:rPr>
          <w:delText>w</w:delText>
        </w:r>
        <w:r w:rsidDel="00CC7A68">
          <w:rPr>
            <w:spacing w:val="-3"/>
            <w:w w:val="105"/>
          </w:rPr>
          <w:delText>as</w:delText>
        </w:r>
        <w:r w:rsidDel="00CC7A68">
          <w:rPr>
            <w:spacing w:val="25"/>
            <w:w w:val="105"/>
          </w:rPr>
          <w:delText xml:space="preserve"> </w:delText>
        </w:r>
      </w:del>
      <w:ins w:id="232" w:author="Tom Woods" w:date="2016-01-27T21:03:00Z">
        <w:r w:rsidR="00CC7A68">
          <w:rPr>
            <w:spacing w:val="-4"/>
            <w:w w:val="105"/>
          </w:rPr>
          <w:t>is</w:t>
        </w:r>
        <w:r w:rsidR="00CC7A68">
          <w:rPr>
            <w:spacing w:val="25"/>
            <w:w w:val="105"/>
          </w:rPr>
          <w:t xml:space="preserve"> </w:t>
        </w:r>
      </w:ins>
      <w:r>
        <w:rPr>
          <w:w w:val="105"/>
        </w:rPr>
        <w:t>that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ins w:id="233" w:author="Tom Woods" w:date="2016-01-27T21:04:00Z">
        <w:r w:rsidR="00CC7A68">
          <w:rPr>
            <w:spacing w:val="24"/>
            <w:w w:val="105"/>
          </w:rPr>
          <w:t xml:space="preserve">dimming </w:t>
        </w:r>
      </w:ins>
      <w:r>
        <w:rPr>
          <w:spacing w:val="1"/>
          <w:w w:val="105"/>
        </w:rPr>
        <w:t>slope</w:t>
      </w:r>
      <w:r>
        <w:rPr>
          <w:spacing w:val="25"/>
          <w:w w:val="105"/>
        </w:rPr>
        <w:t xml:space="preserve"> </w:t>
      </w:r>
      <w:r>
        <w:rPr>
          <w:w w:val="105"/>
        </w:rPr>
        <w:t>could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ese</w:t>
      </w:r>
      <w:r>
        <w:rPr>
          <w:spacing w:val="-1"/>
          <w:w w:val="105"/>
        </w:rPr>
        <w:t>nt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CME</w:t>
      </w:r>
    </w:p>
    <w:p w14:paraId="42873F74" w14:textId="4AEF42ED" w:rsidR="00A46697" w:rsidRDefault="005748F0">
      <w:pPr>
        <w:pStyle w:val="BodyText"/>
        <w:spacing w:before="24"/>
        <w:ind w:left="120"/>
        <w:jc w:val="both"/>
      </w:pPr>
      <w:proofErr w:type="gramStart"/>
      <w:r>
        <w:rPr>
          <w:spacing w:val="-4"/>
          <w:w w:val="110"/>
        </w:rPr>
        <w:t>veloci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y</w:t>
      </w:r>
      <w:proofErr w:type="gramEnd"/>
      <w:r>
        <w:rPr>
          <w:spacing w:val="-3"/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ins w:id="234" w:author="Tom Woods" w:date="2016-01-27T21:04:00Z">
        <w:r w:rsidR="00CC7A68">
          <w:rPr>
            <w:spacing w:val="-4"/>
            <w:w w:val="110"/>
          </w:rPr>
          <w:t xml:space="preserve">dimming </w:t>
        </w:r>
      </w:ins>
      <w:r>
        <w:rPr>
          <w:w w:val="110"/>
        </w:rPr>
        <w:t>depth</w:t>
      </w:r>
      <w:r>
        <w:rPr>
          <w:spacing w:val="-4"/>
          <w:w w:val="110"/>
        </w:rPr>
        <w:t xml:space="preserve"> </w:t>
      </w:r>
      <w:r>
        <w:rPr>
          <w:w w:val="110"/>
        </w:rPr>
        <w:t>could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ese</w:t>
      </w:r>
      <w:r>
        <w:rPr>
          <w:spacing w:val="-1"/>
          <w:w w:val="110"/>
        </w:rPr>
        <w:t>nt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CME</w:t>
      </w:r>
      <w:r>
        <w:rPr>
          <w:spacing w:val="-4"/>
          <w:w w:val="110"/>
        </w:rPr>
        <w:t xml:space="preserve"> </w:t>
      </w:r>
      <w:r>
        <w:rPr>
          <w:w w:val="110"/>
        </w:rPr>
        <w:t>mass</w:t>
      </w:r>
      <w:r>
        <w:rPr>
          <w:spacing w:val="-5"/>
          <w:w w:val="110"/>
        </w:rPr>
        <w:t xml:space="preserve"> </w:t>
      </w:r>
      <w:r>
        <w:rPr>
          <w:w w:val="110"/>
        </w:rPr>
        <w:t>loss.</w:t>
      </w:r>
    </w:p>
    <w:p w14:paraId="599A141D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0702879D" w14:textId="77777777" w:rsidR="00A46697" w:rsidRDefault="00A46697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071934CE" w14:textId="77777777" w:rsidR="00A46697" w:rsidRDefault="005748F0">
      <w:pPr>
        <w:pStyle w:val="Heading2"/>
        <w:spacing w:before="0"/>
        <w:ind w:left="203"/>
        <w:jc w:val="both"/>
        <w:rPr>
          <w:b w:val="0"/>
          <w:bCs w:val="0"/>
        </w:rPr>
      </w:pPr>
      <w:bookmarkStart w:id="235" w:name="Complex_Dimming_Case"/>
      <w:bookmarkEnd w:id="235"/>
      <w:r>
        <w:rPr>
          <w:w w:val="115"/>
        </w:rPr>
        <w:t xml:space="preserve">4.4.2       </w:t>
      </w:r>
      <w:r>
        <w:rPr>
          <w:spacing w:val="8"/>
          <w:w w:val="115"/>
        </w:rPr>
        <w:t xml:space="preserve"> </w:t>
      </w:r>
      <w:r>
        <w:rPr>
          <w:w w:val="115"/>
        </w:rPr>
        <w:t>Complex</w:t>
      </w:r>
      <w:r>
        <w:rPr>
          <w:spacing w:val="20"/>
          <w:w w:val="115"/>
        </w:rPr>
        <w:t xml:space="preserve"> </w:t>
      </w:r>
      <w:r>
        <w:rPr>
          <w:w w:val="115"/>
        </w:rPr>
        <w:t>Dimming</w:t>
      </w:r>
      <w:r>
        <w:rPr>
          <w:spacing w:val="20"/>
          <w:w w:val="115"/>
        </w:rPr>
        <w:t xml:space="preserve"> </w:t>
      </w:r>
      <w:r>
        <w:rPr>
          <w:w w:val="115"/>
        </w:rPr>
        <w:t>Case</w:t>
      </w:r>
    </w:p>
    <w:p w14:paraId="6D0B8119" w14:textId="77777777" w:rsidR="00A46697" w:rsidRDefault="00A46697">
      <w:pPr>
        <w:spacing w:before="11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6D649A1C" w14:textId="01A2352A" w:rsidR="00A46697" w:rsidRDefault="0038548A">
      <w:pPr>
        <w:pStyle w:val="BodyText"/>
        <w:spacing w:line="450" w:lineRule="auto"/>
        <w:ind w:left="120" w:right="117" w:firstLine="576"/>
        <w:jc w:val="both"/>
      </w:pPr>
      <w:r>
        <w:pict w14:anchorId="09FB0018">
          <v:group id="_x0000_s2053" style="position:absolute;left:0;text-align:left;margin-left:1in;margin-top:212.1pt;width:187.2pt;height:.1pt;z-index:-44872;mso-position-horizontal-relative:page" coordorigin="1440,4243" coordsize="3744,2">
            <v:shape id="_x0000_s2054" style="position:absolute;left:1440;top:4243;width:3744;height:2" coordorigin="1440,4243" coordsize="3744,0" path="m1440,4243l5184,4243e" filled="f" strokeweight="5054emu">
              <v:path arrowok="t"/>
            </v:shape>
            <w10:wrap anchorx="page"/>
          </v:group>
        </w:pict>
      </w:r>
      <w:r w:rsidR="005748F0">
        <w:rPr>
          <w:w w:val="105"/>
        </w:rPr>
        <w:t>The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parameterization</w:t>
      </w:r>
      <w:r w:rsidR="005748F0">
        <w:rPr>
          <w:spacing w:val="27"/>
          <w:w w:val="105"/>
        </w:rPr>
        <w:t xml:space="preserve"> </w:t>
      </w:r>
      <w:r w:rsidR="005748F0">
        <w:rPr>
          <w:spacing w:val="1"/>
          <w:w w:val="105"/>
        </w:rPr>
        <w:t>me</w:t>
      </w:r>
      <w:r w:rsidR="005748F0">
        <w:rPr>
          <w:w w:val="105"/>
        </w:rPr>
        <w:t>th</w:t>
      </w:r>
      <w:r w:rsidR="005748F0">
        <w:rPr>
          <w:spacing w:val="1"/>
          <w:w w:val="105"/>
        </w:rPr>
        <w:t>o</w:t>
      </w:r>
      <w:r w:rsidR="005748F0">
        <w:rPr>
          <w:w w:val="105"/>
        </w:rPr>
        <w:t>d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this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case</w:t>
      </w:r>
      <w:r w:rsidR="005748F0">
        <w:rPr>
          <w:spacing w:val="26"/>
          <w:w w:val="105"/>
        </w:rPr>
        <w:t xml:space="preserve"> </w:t>
      </w:r>
      <w:r w:rsidR="005748F0">
        <w:rPr>
          <w:spacing w:val="-4"/>
          <w:w w:val="105"/>
        </w:rPr>
        <w:t>w</w:t>
      </w:r>
      <w:r w:rsidR="005748F0">
        <w:rPr>
          <w:spacing w:val="-3"/>
          <w:w w:val="105"/>
        </w:rPr>
        <w:t>as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same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as</w:t>
      </w:r>
      <w:r w:rsidR="005748F0">
        <w:rPr>
          <w:spacing w:val="27"/>
          <w:w w:val="105"/>
        </w:rPr>
        <w:t xml:space="preserve"> 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n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simple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23"/>
          <w:w w:val="99"/>
        </w:rPr>
        <w:t xml:space="preserve"> </w:t>
      </w:r>
      <w:r w:rsidR="005748F0">
        <w:rPr>
          <w:w w:val="105"/>
        </w:rPr>
        <w:t>case</w:t>
      </w:r>
      <w:r w:rsidR="005748F0">
        <w:rPr>
          <w:spacing w:val="19"/>
          <w:w w:val="105"/>
        </w:rPr>
        <w:t xml:space="preserve"> </w:t>
      </w:r>
      <w:r w:rsidR="005748F0">
        <w:rPr>
          <w:spacing w:val="-2"/>
          <w:w w:val="105"/>
        </w:rPr>
        <w:t>ab</w:t>
      </w:r>
      <w:r w:rsidR="005748F0">
        <w:rPr>
          <w:spacing w:val="-3"/>
          <w:w w:val="105"/>
        </w:rPr>
        <w:t>o</w:t>
      </w:r>
      <w:r w:rsidR="005748F0">
        <w:rPr>
          <w:spacing w:val="-2"/>
          <w:w w:val="105"/>
        </w:rPr>
        <w:t>v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.</w:t>
      </w:r>
      <w:r w:rsidR="005748F0">
        <w:rPr>
          <w:spacing w:val="46"/>
          <w:w w:val="105"/>
        </w:rPr>
        <w:t xml:space="preserve"> </w:t>
      </w:r>
      <w:r w:rsidR="005748F0">
        <w:rPr>
          <w:w w:val="105"/>
        </w:rPr>
        <w:t>Figure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4.15</w:t>
      </w:r>
      <w:r w:rsidR="005748F0">
        <w:rPr>
          <w:spacing w:val="18"/>
          <w:w w:val="105"/>
        </w:rPr>
        <w:t xml:space="preserve"> </w:t>
      </w:r>
      <w:r w:rsidR="005748F0">
        <w:rPr>
          <w:spacing w:val="-3"/>
          <w:w w:val="105"/>
        </w:rPr>
        <w:t>s</w:t>
      </w:r>
      <w:r w:rsidR="005748F0">
        <w:rPr>
          <w:spacing w:val="-2"/>
          <w:w w:val="105"/>
        </w:rPr>
        <w:t>h</w:t>
      </w:r>
      <w:r w:rsidR="005748F0">
        <w:rPr>
          <w:spacing w:val="-3"/>
          <w:w w:val="105"/>
        </w:rPr>
        <w:t>ows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analogous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plots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for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this</w:t>
      </w:r>
      <w:r w:rsidR="005748F0">
        <w:rPr>
          <w:spacing w:val="19"/>
          <w:w w:val="105"/>
        </w:rPr>
        <w:t xml:space="preserve"> 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v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nt.</w:t>
      </w:r>
      <w:r w:rsidR="005748F0">
        <w:rPr>
          <w:spacing w:val="46"/>
          <w:w w:val="105"/>
        </w:rPr>
        <w:t xml:space="preserve"> </w:t>
      </w:r>
      <w:r w:rsidR="005748F0">
        <w:rPr>
          <w:w w:val="105"/>
        </w:rPr>
        <w:t>While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general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trend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20"/>
          <w:w w:val="105"/>
        </w:rPr>
        <w:t xml:space="preserve"> </w:t>
      </w:r>
      <w:r w:rsidR="005748F0">
        <w:rPr>
          <w:w w:val="105"/>
        </w:rPr>
        <w:t>EVE</w:t>
      </w:r>
      <w:r w:rsidR="005748F0">
        <w:rPr>
          <w:spacing w:val="29"/>
          <w:w w:val="106"/>
        </w:rPr>
        <w:t xml:space="preserve"> </w:t>
      </w:r>
      <w:r w:rsidR="005748F0">
        <w:rPr>
          <w:spacing w:val="-2"/>
          <w:w w:val="105"/>
        </w:rPr>
        <w:t>follows</w:t>
      </w:r>
      <w:r w:rsidR="005748F0">
        <w:rPr>
          <w:spacing w:val="-5"/>
          <w:w w:val="105"/>
        </w:rPr>
        <w:t xml:space="preserve"> </w:t>
      </w:r>
      <w:r w:rsidR="005748F0">
        <w:rPr>
          <w:w w:val="105"/>
        </w:rPr>
        <w:t>AIA,</w:t>
      </w:r>
      <w:r w:rsidR="005748F0">
        <w:rPr>
          <w:spacing w:val="-5"/>
          <w:w w:val="105"/>
        </w:rPr>
        <w:t xml:space="preserve"> </w:t>
      </w:r>
      <w:r w:rsidR="005748F0">
        <w:rPr>
          <w:w w:val="105"/>
        </w:rPr>
        <w:t>it’s</w:t>
      </w:r>
      <w:r w:rsidR="005748F0">
        <w:rPr>
          <w:spacing w:val="-4"/>
          <w:w w:val="105"/>
        </w:rPr>
        <w:t xml:space="preserve"> </w:t>
      </w:r>
      <w:r w:rsidR="005748F0">
        <w:rPr>
          <w:w w:val="105"/>
        </w:rPr>
        <w:t>clear</w:t>
      </w:r>
      <w:r w:rsidR="005748F0">
        <w:rPr>
          <w:spacing w:val="-5"/>
          <w:w w:val="105"/>
        </w:rPr>
        <w:t xml:space="preserve"> </w:t>
      </w:r>
      <w:r w:rsidR="005748F0">
        <w:rPr>
          <w:w w:val="105"/>
        </w:rPr>
        <w:t>from</w:t>
      </w:r>
      <w:r w:rsidR="005748F0">
        <w:rPr>
          <w:spacing w:val="-4"/>
          <w:w w:val="105"/>
        </w:rPr>
        <w:t xml:space="preserve"> </w:t>
      </w:r>
      <w:r w:rsidR="005748F0">
        <w:rPr>
          <w:w w:val="105"/>
        </w:rPr>
        <w:t>these</w:t>
      </w:r>
      <w:r w:rsidR="005748F0">
        <w:rPr>
          <w:spacing w:val="-5"/>
          <w:w w:val="105"/>
        </w:rPr>
        <w:t xml:space="preserve"> </w:t>
      </w:r>
      <w:r w:rsidR="005748F0">
        <w:rPr>
          <w:w w:val="105"/>
        </w:rPr>
        <w:t>plots</w:t>
      </w:r>
      <w:r w:rsidR="005748F0">
        <w:rPr>
          <w:spacing w:val="-5"/>
          <w:w w:val="105"/>
        </w:rPr>
        <w:t xml:space="preserve"> </w:t>
      </w:r>
      <w:r w:rsidR="005748F0">
        <w:rPr>
          <w:w w:val="105"/>
        </w:rPr>
        <w:t>that</w:t>
      </w:r>
      <w:r w:rsidR="005748F0">
        <w:rPr>
          <w:spacing w:val="-4"/>
          <w:w w:val="105"/>
        </w:rPr>
        <w:t xml:space="preserve"> </w:t>
      </w:r>
      <w:r w:rsidR="005748F0">
        <w:rPr>
          <w:w w:val="105"/>
        </w:rPr>
        <w:t>applying</w:t>
      </w:r>
      <w:r w:rsidR="005748F0">
        <w:rPr>
          <w:spacing w:val="-5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-4"/>
          <w:w w:val="105"/>
        </w:rPr>
        <w:t xml:space="preserve"> </w:t>
      </w:r>
      <w:r w:rsidR="005748F0">
        <w:rPr>
          <w:w w:val="105"/>
        </w:rPr>
        <w:t>same</w:t>
      </w:r>
      <w:r w:rsidR="005748F0">
        <w:rPr>
          <w:spacing w:val="-5"/>
          <w:w w:val="105"/>
        </w:rPr>
        <w:t xml:space="preserve"> </w:t>
      </w:r>
      <w:proofErr w:type="spellStart"/>
      <w:r w:rsidR="005748F0">
        <w:rPr>
          <w:spacing w:val="-1"/>
          <w:w w:val="105"/>
        </w:rPr>
        <w:t>d</w:t>
      </w:r>
      <w:r w:rsidR="005748F0">
        <w:rPr>
          <w:spacing w:val="-2"/>
          <w:w w:val="105"/>
        </w:rPr>
        <w:t>ec</w:t>
      </w:r>
      <w:r w:rsidR="005748F0">
        <w:rPr>
          <w:spacing w:val="-1"/>
          <w:w w:val="105"/>
        </w:rPr>
        <w:t>onv</w:t>
      </w:r>
      <w:r w:rsidR="005748F0">
        <w:rPr>
          <w:spacing w:val="-2"/>
          <w:w w:val="105"/>
        </w:rPr>
        <w:t>ol</w:t>
      </w:r>
      <w:r w:rsidR="005748F0">
        <w:rPr>
          <w:spacing w:val="-1"/>
          <w:w w:val="105"/>
        </w:rPr>
        <w:t>ut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on</w:t>
      </w:r>
      <w:proofErr w:type="spellEnd"/>
      <w:r w:rsidR="005748F0">
        <w:rPr>
          <w:spacing w:val="-5"/>
          <w:w w:val="105"/>
        </w:rPr>
        <w:t xml:space="preserve"> </w:t>
      </w:r>
      <w:r w:rsidR="005748F0">
        <w:rPr>
          <w:w w:val="105"/>
        </w:rPr>
        <w:t>methods</w:t>
      </w:r>
      <w:r w:rsidR="005748F0">
        <w:rPr>
          <w:spacing w:val="-4"/>
          <w:w w:val="105"/>
        </w:rPr>
        <w:t xml:space="preserve"> </w:t>
      </w:r>
      <w:r w:rsidR="005748F0">
        <w:rPr>
          <w:w w:val="105"/>
        </w:rPr>
        <w:t>d</w:t>
      </w:r>
      <w:r w:rsidR="005748F0">
        <w:rPr>
          <w:spacing w:val="1"/>
          <w:w w:val="105"/>
        </w:rPr>
        <w:t>oes</w:t>
      </w:r>
      <w:r w:rsidR="005748F0">
        <w:rPr>
          <w:spacing w:val="-5"/>
          <w:w w:val="105"/>
        </w:rPr>
        <w:t xml:space="preserve"> </w:t>
      </w:r>
      <w:r w:rsidR="005748F0">
        <w:rPr>
          <w:w w:val="105"/>
        </w:rPr>
        <w:t>not</w:t>
      </w:r>
      <w:r w:rsidR="005748F0">
        <w:rPr>
          <w:spacing w:val="-5"/>
          <w:w w:val="105"/>
        </w:rPr>
        <w:t xml:space="preserve"> </w:t>
      </w:r>
      <w:r w:rsidR="005748F0">
        <w:rPr>
          <w:w w:val="105"/>
        </w:rPr>
        <w:t>result</w:t>
      </w:r>
      <w:r w:rsidR="005748F0">
        <w:rPr>
          <w:spacing w:val="29"/>
          <w:w w:val="138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as</w:t>
      </w:r>
      <w:r w:rsidR="005748F0">
        <w:rPr>
          <w:spacing w:val="28"/>
          <w:w w:val="105"/>
        </w:rPr>
        <w:t xml:space="preserve"> </w:t>
      </w:r>
      <w:r w:rsidR="005748F0">
        <w:rPr>
          <w:spacing w:val="3"/>
          <w:w w:val="105"/>
        </w:rPr>
        <w:t>goo</w:t>
      </w:r>
      <w:r w:rsidR="005748F0">
        <w:rPr>
          <w:spacing w:val="2"/>
          <w:w w:val="105"/>
        </w:rPr>
        <w:t>d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a</w:t>
      </w:r>
      <w:r w:rsidR="005748F0">
        <w:rPr>
          <w:spacing w:val="28"/>
          <w:w w:val="105"/>
        </w:rPr>
        <w:t xml:space="preserve"> </w:t>
      </w:r>
      <w:r w:rsidR="005748F0">
        <w:rPr>
          <w:spacing w:val="-2"/>
          <w:w w:val="105"/>
        </w:rPr>
        <w:t>mat</w:t>
      </w:r>
      <w:r w:rsidR="005748F0">
        <w:rPr>
          <w:spacing w:val="-3"/>
          <w:w w:val="105"/>
        </w:rPr>
        <w:t>c</w:t>
      </w:r>
      <w:r w:rsidR="005748F0">
        <w:rPr>
          <w:spacing w:val="-2"/>
          <w:w w:val="105"/>
        </w:rPr>
        <w:t>h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EVE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AIA.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Note</w:t>
      </w:r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that</w:t>
      </w:r>
      <w:r w:rsidR="005748F0">
        <w:rPr>
          <w:spacing w:val="29"/>
          <w:w w:val="105"/>
        </w:rPr>
        <w:t xml:space="preserve"> 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v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n</w:t>
      </w:r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uncorrected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EVE</w:t>
      </w:r>
      <w:r w:rsidR="005748F0">
        <w:rPr>
          <w:spacing w:val="28"/>
          <w:w w:val="105"/>
        </w:rPr>
        <w:t xml:space="preserve"> </w:t>
      </w:r>
      <w:r w:rsidR="005748F0">
        <w:rPr>
          <w:spacing w:val="-1"/>
          <w:w w:val="105"/>
        </w:rPr>
        <w:t>r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ach</w:t>
      </w:r>
      <w:r w:rsidR="005748F0">
        <w:rPr>
          <w:spacing w:val="-2"/>
          <w:w w:val="105"/>
        </w:rPr>
        <w:t>es</w:t>
      </w:r>
      <w:r w:rsidR="005748F0">
        <w:rPr>
          <w:spacing w:val="29"/>
          <w:w w:val="105"/>
        </w:rPr>
        <w:t xml:space="preserve"> </w:t>
      </w:r>
      <w:r w:rsidR="005748F0">
        <w:rPr>
          <w:w w:val="105"/>
        </w:rPr>
        <w:t>a</w:t>
      </w:r>
      <w:r w:rsidR="005748F0">
        <w:rPr>
          <w:spacing w:val="28"/>
          <w:w w:val="105"/>
        </w:rPr>
        <w:t xml:space="preserve"> </w:t>
      </w:r>
      <w:r w:rsidR="005748F0">
        <w:rPr>
          <w:w w:val="105"/>
        </w:rPr>
        <w:t>d</w:t>
      </w:r>
      <w:r w:rsidR="005748F0">
        <w:rPr>
          <w:spacing w:val="1"/>
          <w:w w:val="105"/>
        </w:rPr>
        <w:t>ee</w:t>
      </w:r>
      <w:r w:rsidR="005748F0">
        <w:rPr>
          <w:w w:val="105"/>
        </w:rPr>
        <w:t>p</w:t>
      </w:r>
      <w:r w:rsidR="005748F0">
        <w:rPr>
          <w:spacing w:val="1"/>
          <w:w w:val="105"/>
        </w:rPr>
        <w:t>e</w:t>
      </w:r>
      <w:r w:rsidR="005748F0">
        <w:rPr>
          <w:w w:val="105"/>
        </w:rPr>
        <w:t>r</w:t>
      </w:r>
      <w:r w:rsidR="005748F0">
        <w:rPr>
          <w:spacing w:val="28"/>
          <w:w w:val="105"/>
        </w:rPr>
        <w:t xml:space="preserve"> </w:t>
      </w:r>
      <w:r w:rsidR="005748F0">
        <w:rPr>
          <w:spacing w:val="-1"/>
          <w:w w:val="105"/>
        </w:rPr>
        <w:t>m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n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mum</w:t>
      </w:r>
      <w:r w:rsidR="005748F0">
        <w:rPr>
          <w:spacing w:val="26"/>
          <w:w w:val="106"/>
        </w:rPr>
        <w:t xml:space="preserve"> </w:t>
      </w:r>
      <w:r w:rsidR="005748F0">
        <w:rPr>
          <w:w w:val="105"/>
        </w:rPr>
        <w:t>than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AIA</w:t>
      </w:r>
      <w:r w:rsidR="005748F0">
        <w:rPr>
          <w:spacing w:val="26"/>
          <w:w w:val="105"/>
        </w:rPr>
        <w:t xml:space="preserve"> </w:t>
      </w:r>
      <w:r w:rsidR="005748F0">
        <w:rPr>
          <w:spacing w:val="-3"/>
          <w:w w:val="105"/>
        </w:rPr>
        <w:t>li</w:t>
      </w:r>
      <w:r w:rsidR="005748F0">
        <w:rPr>
          <w:spacing w:val="-2"/>
          <w:w w:val="105"/>
        </w:rPr>
        <w:t>ght</w:t>
      </w:r>
      <w:r w:rsidR="005748F0">
        <w:rPr>
          <w:spacing w:val="26"/>
          <w:w w:val="105"/>
        </w:rPr>
        <w:t xml:space="preserve"> 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urv</w:t>
      </w:r>
      <w:r w:rsidR="005748F0">
        <w:rPr>
          <w:spacing w:val="-2"/>
          <w:w w:val="105"/>
        </w:rPr>
        <w:t>es</w:t>
      </w:r>
      <w:r w:rsidR="005748F0">
        <w:rPr>
          <w:rFonts w:cs="Times New Roman"/>
          <w:spacing w:val="-1"/>
          <w:w w:val="105"/>
          <w:position w:val="8"/>
          <w:sz w:val="16"/>
          <w:szCs w:val="16"/>
        </w:rPr>
        <w:t>5</w:t>
      </w:r>
      <w:r w:rsidR="005748F0">
        <w:rPr>
          <w:rFonts w:cs="Times New Roman"/>
          <w:spacing w:val="10"/>
          <w:w w:val="105"/>
          <w:position w:val="8"/>
          <w:sz w:val="16"/>
          <w:szCs w:val="16"/>
        </w:rPr>
        <w:t xml:space="preserve"> </w:t>
      </w:r>
      <w:r w:rsidR="005748F0">
        <w:rPr>
          <w:w w:val="105"/>
        </w:rPr>
        <w:t>.</w:t>
      </w:r>
      <w:r w:rsidR="005748F0">
        <w:rPr>
          <w:spacing w:val="3"/>
          <w:w w:val="105"/>
        </w:rPr>
        <w:t xml:space="preserve"> </w:t>
      </w:r>
      <w:r w:rsidR="005748F0">
        <w:rPr>
          <w:spacing w:val="-1"/>
          <w:w w:val="105"/>
        </w:rPr>
        <w:t>Th</w:t>
      </w:r>
      <w:r w:rsidR="005748F0">
        <w:rPr>
          <w:spacing w:val="-2"/>
          <w:w w:val="105"/>
        </w:rPr>
        <w:t>e</w:t>
      </w:r>
      <w:r w:rsidR="005748F0">
        <w:rPr>
          <w:spacing w:val="27"/>
          <w:w w:val="105"/>
        </w:rPr>
        <w:t xml:space="preserve"> </w:t>
      </w:r>
      <w:r w:rsidR="005748F0">
        <w:rPr>
          <w:w w:val="105"/>
        </w:rPr>
        <w:t>only</w:t>
      </w:r>
      <w:r w:rsidR="005748F0">
        <w:rPr>
          <w:spacing w:val="25"/>
          <w:w w:val="105"/>
        </w:rPr>
        <w:t xml:space="preserve"> </w:t>
      </w:r>
      <w:r w:rsidR="005748F0">
        <w:rPr>
          <w:spacing w:val="-6"/>
          <w:w w:val="105"/>
        </w:rPr>
        <w:t>w</w:t>
      </w:r>
      <w:r w:rsidR="005748F0">
        <w:rPr>
          <w:spacing w:val="-5"/>
          <w:w w:val="105"/>
        </w:rPr>
        <w:t>a</w:t>
      </w:r>
      <w:r w:rsidR="005748F0">
        <w:rPr>
          <w:spacing w:val="-6"/>
          <w:w w:val="105"/>
        </w:rPr>
        <w:t>y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for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6"/>
          <w:w w:val="105"/>
        </w:rPr>
        <w:t xml:space="preserve"> </w:t>
      </w:r>
      <w:proofErr w:type="spellStart"/>
      <w:r w:rsidR="005748F0">
        <w:rPr>
          <w:spacing w:val="-1"/>
          <w:w w:val="105"/>
        </w:rPr>
        <w:t>d</w:t>
      </w:r>
      <w:r w:rsidR="005748F0">
        <w:rPr>
          <w:spacing w:val="-2"/>
          <w:w w:val="105"/>
        </w:rPr>
        <w:t>ec</w:t>
      </w:r>
      <w:r w:rsidR="005748F0">
        <w:rPr>
          <w:spacing w:val="-1"/>
          <w:w w:val="105"/>
        </w:rPr>
        <w:t>onv</w:t>
      </w:r>
      <w:r w:rsidR="005748F0">
        <w:rPr>
          <w:spacing w:val="-2"/>
          <w:w w:val="105"/>
        </w:rPr>
        <w:t>ol</w:t>
      </w:r>
      <w:r w:rsidR="005748F0">
        <w:rPr>
          <w:spacing w:val="-1"/>
          <w:w w:val="105"/>
        </w:rPr>
        <w:t>ut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on</w:t>
      </w:r>
      <w:proofErr w:type="spellEnd"/>
      <w:r w:rsidR="005748F0">
        <w:rPr>
          <w:spacing w:val="25"/>
          <w:w w:val="105"/>
        </w:rPr>
        <w:t xml:space="preserve"> </w:t>
      </w:r>
      <w:r w:rsidR="005748F0">
        <w:rPr>
          <w:spacing w:val="1"/>
          <w:w w:val="105"/>
        </w:rPr>
        <w:t>me</w:t>
      </w:r>
      <w:r w:rsidR="005748F0">
        <w:rPr>
          <w:w w:val="105"/>
        </w:rPr>
        <w:t>th</w:t>
      </w:r>
      <w:r w:rsidR="005748F0">
        <w:rPr>
          <w:spacing w:val="1"/>
          <w:w w:val="105"/>
        </w:rPr>
        <w:t>o</w:t>
      </w:r>
      <w:r w:rsidR="005748F0">
        <w:rPr>
          <w:w w:val="105"/>
        </w:rPr>
        <w:t>d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raise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EVE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irradiance</w:t>
      </w:r>
      <w:r w:rsidR="005748F0">
        <w:rPr>
          <w:spacing w:val="30"/>
          <w:w w:val="99"/>
        </w:rPr>
        <w:t xml:space="preserve"> </w:t>
      </w:r>
      <w:r w:rsidR="005748F0">
        <w:rPr>
          <w:spacing w:val="-3"/>
          <w:w w:val="105"/>
        </w:rPr>
        <w:t>w</w:t>
      </w:r>
      <w:r w:rsidR="005748F0">
        <w:rPr>
          <w:spacing w:val="-2"/>
          <w:w w:val="105"/>
        </w:rPr>
        <w:t>ou</w:t>
      </w:r>
      <w:r w:rsidR="005748F0">
        <w:rPr>
          <w:spacing w:val="-3"/>
          <w:w w:val="105"/>
        </w:rPr>
        <w:t>l</w:t>
      </w:r>
      <w:r w:rsidR="005748F0">
        <w:rPr>
          <w:spacing w:val="-2"/>
          <w:w w:val="105"/>
        </w:rPr>
        <w:t>d</w:t>
      </w:r>
      <w:r w:rsidR="005748F0">
        <w:rPr>
          <w:spacing w:val="15"/>
          <w:w w:val="105"/>
        </w:rPr>
        <w:t xml:space="preserve"> </w:t>
      </w:r>
      <w:r w:rsidR="005748F0">
        <w:rPr>
          <w:spacing w:val="2"/>
          <w:w w:val="105"/>
        </w:rPr>
        <w:t>b</w:t>
      </w:r>
      <w:r w:rsidR="005748F0">
        <w:rPr>
          <w:spacing w:val="3"/>
          <w:w w:val="105"/>
        </w:rPr>
        <w:t>e</w:t>
      </w:r>
      <w:r w:rsidR="005748F0">
        <w:rPr>
          <w:spacing w:val="14"/>
          <w:w w:val="105"/>
        </w:rPr>
        <w:t xml:space="preserve"> </w:t>
      </w:r>
      <w:r w:rsidR="005748F0">
        <w:rPr>
          <w:w w:val="105"/>
        </w:rPr>
        <w:t>for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non</w:t>
      </w:r>
      <w:ins w:id="236" w:author="Tom Woods" w:date="2016-01-27T21:09:00Z">
        <w:r w:rsidR="00F82817">
          <w:rPr>
            <w:w w:val="105"/>
          </w:rPr>
          <w:t>-</w:t>
        </w:r>
      </w:ins>
      <w:r w:rsidR="005748F0">
        <w:rPr>
          <w:w w:val="105"/>
        </w:rPr>
        <w:t>dimming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to</w:t>
      </w:r>
      <w:r w:rsidR="005748F0">
        <w:rPr>
          <w:spacing w:val="15"/>
          <w:w w:val="105"/>
        </w:rPr>
        <w:t xml:space="preserve"> </w:t>
      </w:r>
      <w:r w:rsidR="005748F0">
        <w:rPr>
          <w:spacing w:val="-4"/>
          <w:w w:val="105"/>
        </w:rPr>
        <w:t>ha</w:t>
      </w:r>
      <w:r w:rsidR="005748F0">
        <w:rPr>
          <w:spacing w:val="-5"/>
          <w:w w:val="105"/>
        </w:rPr>
        <w:t>ve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dimming,</w:t>
      </w:r>
      <w:r w:rsidR="005748F0">
        <w:rPr>
          <w:spacing w:val="15"/>
          <w:w w:val="105"/>
        </w:rPr>
        <w:t xml:space="preserve"> </w:t>
      </w:r>
      <w:r w:rsidR="005748F0">
        <w:rPr>
          <w:spacing w:val="-3"/>
          <w:w w:val="105"/>
        </w:rPr>
        <w:t>w</w:t>
      </w:r>
      <w:r w:rsidR="005748F0">
        <w:rPr>
          <w:spacing w:val="-2"/>
          <w:w w:val="105"/>
        </w:rPr>
        <w:t>h</w:t>
      </w:r>
      <w:r w:rsidR="005748F0">
        <w:rPr>
          <w:spacing w:val="-3"/>
          <w:w w:val="105"/>
        </w:rPr>
        <w:t>ic</w:t>
      </w:r>
      <w:r w:rsidR="005748F0">
        <w:rPr>
          <w:spacing w:val="-2"/>
          <w:w w:val="105"/>
        </w:rPr>
        <w:t>h</w:t>
      </w:r>
      <w:r w:rsidR="005748F0">
        <w:rPr>
          <w:spacing w:val="15"/>
          <w:w w:val="105"/>
        </w:rPr>
        <w:t xml:space="preserve"> </w:t>
      </w:r>
      <w:r w:rsidR="005748F0">
        <w:rPr>
          <w:spacing w:val="-3"/>
          <w:w w:val="105"/>
        </w:rPr>
        <w:t>w</w:t>
      </w:r>
      <w:r w:rsidR="005748F0">
        <w:rPr>
          <w:spacing w:val="-2"/>
          <w:w w:val="105"/>
        </w:rPr>
        <w:t>ou</w:t>
      </w:r>
      <w:r w:rsidR="005748F0">
        <w:rPr>
          <w:spacing w:val="-3"/>
          <w:w w:val="105"/>
        </w:rPr>
        <w:t>l</w:t>
      </w:r>
      <w:r w:rsidR="005748F0">
        <w:rPr>
          <w:spacing w:val="-2"/>
          <w:w w:val="105"/>
        </w:rPr>
        <w:t>d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violate</w:t>
      </w:r>
      <w:r w:rsidR="005748F0">
        <w:rPr>
          <w:spacing w:val="15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5"/>
          <w:w w:val="105"/>
        </w:rPr>
        <w:t xml:space="preserve"> </w:t>
      </w:r>
      <w:r w:rsidR="005748F0">
        <w:rPr>
          <w:spacing w:val="-1"/>
          <w:w w:val="105"/>
        </w:rPr>
        <w:t>d</w:t>
      </w:r>
      <w:r w:rsidR="005748F0">
        <w:rPr>
          <w:spacing w:val="-2"/>
          <w:w w:val="105"/>
        </w:rPr>
        <w:t>efi</w:t>
      </w:r>
      <w:r w:rsidR="005748F0">
        <w:rPr>
          <w:spacing w:val="-1"/>
          <w:w w:val="105"/>
        </w:rPr>
        <w:t>n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on</w:t>
      </w:r>
      <w:ins w:id="237" w:author="Tom Woods" w:date="2016-01-27T21:12:00Z">
        <w:r w:rsidR="00F82817">
          <w:rPr>
            <w:spacing w:val="-1"/>
            <w:w w:val="105"/>
          </w:rPr>
          <w:t xml:space="preserve"> (choice) for the non-dimming line</w:t>
        </w:r>
      </w:ins>
      <w:r w:rsidR="005748F0">
        <w:rPr>
          <w:spacing w:val="-1"/>
          <w:w w:val="105"/>
        </w:rPr>
        <w:t>.</w:t>
      </w:r>
      <w:r w:rsidR="005748F0">
        <w:rPr>
          <w:spacing w:val="41"/>
          <w:w w:val="105"/>
        </w:rPr>
        <w:t xml:space="preserve"> </w:t>
      </w:r>
      <w:r w:rsidR="005748F0">
        <w:rPr>
          <w:w w:val="105"/>
        </w:rPr>
        <w:t>Since</w:t>
      </w:r>
      <w:r w:rsidR="005748F0">
        <w:rPr>
          <w:spacing w:val="15"/>
          <w:w w:val="105"/>
        </w:rPr>
        <w:t xml:space="preserve"> </w:t>
      </w:r>
      <w:r w:rsidR="005748F0">
        <w:rPr>
          <w:spacing w:val="-1"/>
          <w:w w:val="105"/>
        </w:rPr>
        <w:t>th</w:t>
      </w:r>
      <w:r w:rsidR="005748F0">
        <w:rPr>
          <w:spacing w:val="-2"/>
          <w:w w:val="105"/>
        </w:rPr>
        <w:t>is</w:t>
      </w:r>
      <w:r w:rsidR="005748F0">
        <w:rPr>
          <w:spacing w:val="51"/>
        </w:rPr>
        <w:t xml:space="preserve"> </w:t>
      </w:r>
      <w:r w:rsidR="005748F0">
        <w:rPr>
          <w:spacing w:val="-4"/>
          <w:w w:val="105"/>
        </w:rPr>
        <w:t>w</w:t>
      </w:r>
      <w:r w:rsidR="005748F0">
        <w:rPr>
          <w:spacing w:val="-3"/>
          <w:w w:val="105"/>
        </w:rPr>
        <w:t>as</w:t>
      </w:r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not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case,</w:t>
      </w:r>
      <w:r w:rsidR="005748F0">
        <w:rPr>
          <w:spacing w:val="21"/>
          <w:w w:val="105"/>
        </w:rPr>
        <w:t xml:space="preserve"> </w:t>
      </w:r>
      <w:r w:rsidR="005748F0">
        <w:rPr>
          <w:w w:val="105"/>
        </w:rPr>
        <w:t>all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of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19"/>
          <w:w w:val="105"/>
        </w:rPr>
        <w:t xml:space="preserve"> 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orr</w:t>
      </w:r>
      <w:r w:rsidR="005748F0">
        <w:rPr>
          <w:spacing w:val="-2"/>
          <w:w w:val="105"/>
        </w:rPr>
        <w:t>ec</w:t>
      </w:r>
      <w:r w:rsidR="005748F0">
        <w:rPr>
          <w:spacing w:val="-1"/>
          <w:w w:val="105"/>
        </w:rPr>
        <w:t>t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d/</w:t>
      </w:r>
      <w:proofErr w:type="spellStart"/>
      <w:r w:rsidR="005748F0">
        <w:rPr>
          <w:spacing w:val="-1"/>
          <w:w w:val="105"/>
        </w:rPr>
        <w:t>d</w:t>
      </w:r>
      <w:r w:rsidR="005748F0">
        <w:rPr>
          <w:spacing w:val="-2"/>
          <w:w w:val="105"/>
        </w:rPr>
        <w:t>ec</w:t>
      </w:r>
      <w:r w:rsidR="005748F0">
        <w:rPr>
          <w:spacing w:val="-1"/>
          <w:w w:val="105"/>
        </w:rPr>
        <w:t>onv</w:t>
      </w:r>
      <w:r w:rsidR="005748F0">
        <w:rPr>
          <w:spacing w:val="-2"/>
          <w:w w:val="105"/>
        </w:rPr>
        <w:t>ol</w:t>
      </w:r>
      <w:r w:rsidR="005748F0">
        <w:rPr>
          <w:spacing w:val="-1"/>
          <w:w w:val="105"/>
        </w:rPr>
        <w:t>v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d</w:t>
      </w:r>
      <w:proofErr w:type="spellEnd"/>
      <w:r w:rsidR="005748F0">
        <w:rPr>
          <w:spacing w:val="18"/>
          <w:w w:val="105"/>
        </w:rPr>
        <w:t xml:space="preserve"> </w:t>
      </w:r>
      <w:r w:rsidR="005748F0">
        <w:rPr>
          <w:w w:val="105"/>
        </w:rPr>
        <w:t>EVE</w:t>
      </w:r>
      <w:r w:rsidR="005748F0">
        <w:rPr>
          <w:spacing w:val="19"/>
          <w:w w:val="105"/>
        </w:rPr>
        <w:t xml:space="preserve"> </w:t>
      </w:r>
      <w:r w:rsidR="005748F0">
        <w:rPr>
          <w:spacing w:val="-3"/>
          <w:w w:val="105"/>
        </w:rPr>
        <w:t>li</w:t>
      </w:r>
      <w:r w:rsidR="005748F0">
        <w:rPr>
          <w:spacing w:val="-2"/>
          <w:w w:val="105"/>
        </w:rPr>
        <w:t>ght</w:t>
      </w:r>
      <w:r w:rsidR="005748F0">
        <w:rPr>
          <w:spacing w:val="19"/>
          <w:w w:val="105"/>
        </w:rPr>
        <w:t xml:space="preserve"> </w:t>
      </w:r>
      <w:r w:rsidR="005748F0">
        <w:rPr>
          <w:spacing w:val="-2"/>
          <w:w w:val="105"/>
        </w:rPr>
        <w:t>c</w:t>
      </w:r>
      <w:r w:rsidR="005748F0">
        <w:rPr>
          <w:spacing w:val="-1"/>
          <w:w w:val="105"/>
        </w:rPr>
        <w:t>urv</w:t>
      </w:r>
      <w:r w:rsidR="005748F0">
        <w:rPr>
          <w:spacing w:val="-2"/>
          <w:w w:val="105"/>
        </w:rPr>
        <w:t>es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(blue)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are</w:t>
      </w:r>
      <w:r w:rsidR="005748F0">
        <w:rPr>
          <w:spacing w:val="19"/>
          <w:w w:val="105"/>
        </w:rPr>
        <w:t xml:space="preserve"> 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v</w:t>
      </w:r>
      <w:r w:rsidR="005748F0">
        <w:rPr>
          <w:spacing w:val="-3"/>
          <w:w w:val="105"/>
        </w:rPr>
        <w:t>e</w:t>
      </w:r>
      <w:r w:rsidR="005748F0">
        <w:rPr>
          <w:spacing w:val="-2"/>
          <w:w w:val="105"/>
        </w:rPr>
        <w:t>n</w:t>
      </w:r>
      <w:r w:rsidR="005748F0">
        <w:rPr>
          <w:spacing w:val="19"/>
          <w:w w:val="105"/>
        </w:rPr>
        <w:t xml:space="preserve"> </w:t>
      </w:r>
      <w:r w:rsidR="005748F0">
        <w:rPr>
          <w:spacing w:val="-4"/>
          <w:w w:val="105"/>
        </w:rPr>
        <w:t>lowe</w:t>
      </w:r>
      <w:r w:rsidR="005748F0">
        <w:rPr>
          <w:spacing w:val="-3"/>
          <w:w w:val="105"/>
        </w:rPr>
        <w:t>r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than</w:t>
      </w:r>
      <w:r w:rsidR="005748F0">
        <w:rPr>
          <w:spacing w:val="19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7"/>
          <w:w w:val="99"/>
        </w:rPr>
        <w:t xml:space="preserve"> </w:t>
      </w:r>
      <w:r w:rsidR="005748F0">
        <w:rPr>
          <w:w w:val="105"/>
        </w:rPr>
        <w:t>uncorrected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EVE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dimming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line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(gold),</w:t>
      </w:r>
      <w:r w:rsidR="005748F0">
        <w:rPr>
          <w:spacing w:val="12"/>
          <w:w w:val="105"/>
        </w:rPr>
        <w:t xml:space="preserve"> </w:t>
      </w:r>
      <w:r w:rsidR="005748F0">
        <w:rPr>
          <w:w w:val="105"/>
        </w:rPr>
        <w:t>bringing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it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further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from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AIA</w:t>
      </w:r>
      <w:r w:rsidR="005748F0">
        <w:rPr>
          <w:spacing w:val="9"/>
          <w:w w:val="105"/>
        </w:rPr>
        <w:t xml:space="preserve"> </w:t>
      </w:r>
      <w:r w:rsidR="005748F0">
        <w:rPr>
          <w:spacing w:val="-1"/>
          <w:w w:val="105"/>
        </w:rPr>
        <w:t>”cor</w:t>
      </w:r>
      <w:r w:rsidR="005748F0">
        <w:rPr>
          <w:spacing w:val="-2"/>
          <w:w w:val="105"/>
        </w:rPr>
        <w:t>e</w:t>
      </w:r>
      <w:r w:rsidR="005748F0">
        <w:rPr>
          <w:spacing w:val="9"/>
          <w:w w:val="105"/>
        </w:rPr>
        <w:t xml:space="preserve"> </w:t>
      </w:r>
      <w:r w:rsidR="005748F0">
        <w:rPr>
          <w:w w:val="105"/>
        </w:rPr>
        <w:t>dimming”</w:t>
      </w:r>
      <w:r w:rsidR="005748F0">
        <w:rPr>
          <w:spacing w:val="10"/>
          <w:w w:val="105"/>
        </w:rPr>
        <w:t xml:space="preserve"> </w:t>
      </w:r>
      <w:r w:rsidR="005748F0">
        <w:rPr>
          <w:spacing w:val="-3"/>
          <w:w w:val="105"/>
        </w:rPr>
        <w:t>li</w:t>
      </w:r>
      <w:r w:rsidR="005748F0">
        <w:rPr>
          <w:spacing w:val="-2"/>
          <w:w w:val="105"/>
        </w:rPr>
        <w:t>ght</w:t>
      </w:r>
      <w:r w:rsidR="005748F0">
        <w:rPr>
          <w:spacing w:val="9"/>
          <w:w w:val="105"/>
        </w:rPr>
        <w:t xml:space="preserve"> </w:t>
      </w:r>
      <w:r w:rsidR="005748F0">
        <w:rPr>
          <w:spacing w:val="-3"/>
          <w:w w:val="105"/>
        </w:rPr>
        <w:t>c</w:t>
      </w:r>
      <w:r w:rsidR="005748F0">
        <w:rPr>
          <w:spacing w:val="-2"/>
          <w:w w:val="105"/>
        </w:rPr>
        <w:t>urv</w:t>
      </w:r>
      <w:r w:rsidR="005748F0">
        <w:rPr>
          <w:spacing w:val="-3"/>
          <w:w w:val="105"/>
        </w:rPr>
        <w:t>e</w:t>
      </w:r>
      <w:r w:rsidR="005748F0">
        <w:rPr>
          <w:spacing w:val="25"/>
          <w:w w:val="99"/>
        </w:rPr>
        <w:t xml:space="preserve"> </w:t>
      </w:r>
      <w:r w:rsidR="005748F0">
        <w:rPr>
          <w:w w:val="105"/>
        </w:rPr>
        <w:t xml:space="preserve">(red). </w:t>
      </w:r>
      <w:r w:rsidR="005748F0">
        <w:rPr>
          <w:spacing w:val="6"/>
          <w:w w:val="105"/>
        </w:rPr>
        <w:t xml:space="preserve"> </w:t>
      </w:r>
      <w:ins w:id="238" w:author="Tom Woods" w:date="2016-01-27T21:13:00Z">
        <w:r w:rsidR="00655B41">
          <w:rPr>
            <w:spacing w:val="6"/>
            <w:w w:val="105"/>
          </w:rPr>
          <w:t>The AIA total</w:t>
        </w:r>
      </w:ins>
      <w:ins w:id="239" w:author="Tom Woods" w:date="2016-01-27T21:14:00Z">
        <w:r w:rsidR="00655B41">
          <w:rPr>
            <w:spacing w:val="6"/>
            <w:w w:val="105"/>
          </w:rPr>
          <w:t xml:space="preserve"> diming results</w:t>
        </w:r>
      </w:ins>
      <w:ins w:id="240" w:author="Tom Woods" w:date="2016-01-27T21:13:00Z">
        <w:r w:rsidR="00655B41">
          <w:rPr>
            <w:spacing w:val="6"/>
            <w:w w:val="105"/>
          </w:rPr>
          <w:t xml:space="preserve">, which include all </w:t>
        </w:r>
        <w:r w:rsidR="00655B41">
          <w:rPr>
            <w:spacing w:val="6"/>
            <w:w w:val="105"/>
          </w:rPr>
          <w:lastRenderedPageBreak/>
          <w:t xml:space="preserve">dimming regions but not the flare region, do agree better with the EVE dimming results. </w:t>
        </w:r>
      </w:ins>
      <w:r w:rsidR="005748F0">
        <w:rPr>
          <w:spacing w:val="-2"/>
          <w:w w:val="105"/>
        </w:rPr>
        <w:t>Ne</w:t>
      </w:r>
      <w:r w:rsidR="005748F0">
        <w:rPr>
          <w:spacing w:val="-1"/>
          <w:w w:val="105"/>
        </w:rPr>
        <w:t>v</w:t>
      </w:r>
      <w:r w:rsidR="005748F0">
        <w:rPr>
          <w:spacing w:val="-2"/>
          <w:w w:val="105"/>
        </w:rPr>
        <w:t>e</w:t>
      </w:r>
      <w:r w:rsidR="005748F0">
        <w:rPr>
          <w:spacing w:val="-1"/>
          <w:w w:val="105"/>
        </w:rPr>
        <w:t>rth</w:t>
      </w:r>
      <w:r w:rsidR="005748F0">
        <w:rPr>
          <w:spacing w:val="-2"/>
          <w:w w:val="105"/>
        </w:rPr>
        <w:t>eless</w:t>
      </w:r>
      <w:r w:rsidR="005748F0">
        <w:rPr>
          <w:spacing w:val="-1"/>
          <w:w w:val="105"/>
        </w:rPr>
        <w:t>,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5"/>
          <w:w w:val="105"/>
        </w:rPr>
        <w:t xml:space="preserve"> </w:t>
      </w:r>
      <w:proofErr w:type="spellStart"/>
      <w:r w:rsidR="005748F0">
        <w:rPr>
          <w:spacing w:val="-1"/>
          <w:w w:val="105"/>
        </w:rPr>
        <w:t>d</w:t>
      </w:r>
      <w:r w:rsidR="005748F0">
        <w:rPr>
          <w:spacing w:val="-2"/>
          <w:w w:val="105"/>
        </w:rPr>
        <w:t>ec</w:t>
      </w:r>
      <w:r w:rsidR="005748F0">
        <w:rPr>
          <w:spacing w:val="-1"/>
          <w:w w:val="105"/>
        </w:rPr>
        <w:t>onv</w:t>
      </w:r>
      <w:r w:rsidR="005748F0">
        <w:rPr>
          <w:spacing w:val="-2"/>
          <w:w w:val="105"/>
        </w:rPr>
        <w:t>ol</w:t>
      </w:r>
      <w:r w:rsidR="005748F0">
        <w:rPr>
          <w:spacing w:val="-1"/>
          <w:w w:val="105"/>
        </w:rPr>
        <w:t>ut</w:t>
      </w:r>
      <w:r w:rsidR="005748F0">
        <w:rPr>
          <w:spacing w:val="-2"/>
          <w:w w:val="105"/>
        </w:rPr>
        <w:t>i</w:t>
      </w:r>
      <w:r w:rsidR="005748F0">
        <w:rPr>
          <w:spacing w:val="-1"/>
          <w:w w:val="105"/>
        </w:rPr>
        <w:t>on</w:t>
      </w:r>
      <w:proofErr w:type="spellEnd"/>
      <w:r w:rsidR="005748F0">
        <w:rPr>
          <w:spacing w:val="25"/>
          <w:w w:val="105"/>
        </w:rPr>
        <w:t xml:space="preserve"> </w:t>
      </w:r>
      <w:r w:rsidR="005748F0">
        <w:rPr>
          <w:spacing w:val="1"/>
          <w:w w:val="105"/>
        </w:rPr>
        <w:t>me</w:t>
      </w:r>
      <w:r w:rsidR="005748F0">
        <w:rPr>
          <w:w w:val="105"/>
        </w:rPr>
        <w:t>th</w:t>
      </w:r>
      <w:r w:rsidR="005748F0">
        <w:rPr>
          <w:spacing w:val="1"/>
          <w:w w:val="105"/>
        </w:rPr>
        <w:t>o</w:t>
      </w:r>
      <w:r w:rsidR="005748F0">
        <w:rPr>
          <w:w w:val="105"/>
        </w:rPr>
        <w:t>d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did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successfully</w:t>
      </w:r>
      <w:r w:rsidR="005748F0">
        <w:rPr>
          <w:spacing w:val="25"/>
          <w:w w:val="105"/>
        </w:rPr>
        <w:t xml:space="preserve"> </w:t>
      </w:r>
      <w:r w:rsidR="005748F0">
        <w:rPr>
          <w:spacing w:val="-3"/>
          <w:w w:val="105"/>
        </w:rPr>
        <w:t>r</w:t>
      </w:r>
      <w:r w:rsidR="005748F0">
        <w:rPr>
          <w:spacing w:val="-4"/>
          <w:w w:val="105"/>
        </w:rPr>
        <w:t>e</w:t>
      </w:r>
      <w:r w:rsidR="005748F0">
        <w:rPr>
          <w:spacing w:val="-3"/>
          <w:w w:val="105"/>
        </w:rPr>
        <w:t>m</w:t>
      </w:r>
      <w:r w:rsidR="005748F0">
        <w:rPr>
          <w:spacing w:val="-4"/>
          <w:w w:val="105"/>
        </w:rPr>
        <w:t>o</w:t>
      </w:r>
      <w:r w:rsidR="005748F0">
        <w:rPr>
          <w:spacing w:val="-3"/>
          <w:w w:val="105"/>
        </w:rPr>
        <w:t>v</w:t>
      </w:r>
      <w:r w:rsidR="005748F0">
        <w:rPr>
          <w:spacing w:val="-4"/>
          <w:w w:val="105"/>
        </w:rPr>
        <w:t>e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the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flare</w:t>
      </w:r>
      <w:r w:rsidR="005748F0">
        <w:rPr>
          <w:spacing w:val="26"/>
          <w:w w:val="105"/>
        </w:rPr>
        <w:t xml:space="preserve"> </w:t>
      </w:r>
      <w:r w:rsidR="005748F0">
        <w:rPr>
          <w:w w:val="105"/>
        </w:rPr>
        <w:t>p</w:t>
      </w:r>
      <w:r w:rsidR="005748F0">
        <w:rPr>
          <w:spacing w:val="1"/>
          <w:w w:val="105"/>
        </w:rPr>
        <w:t>e</w:t>
      </w:r>
      <w:r w:rsidR="005748F0">
        <w:rPr>
          <w:w w:val="105"/>
        </w:rPr>
        <w:t>ak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in</w:t>
      </w:r>
      <w:r w:rsidR="005748F0">
        <w:rPr>
          <w:spacing w:val="25"/>
          <w:w w:val="105"/>
        </w:rPr>
        <w:t xml:space="preserve"> </w:t>
      </w:r>
      <w:r w:rsidR="005748F0">
        <w:rPr>
          <w:w w:val="105"/>
        </w:rPr>
        <w:t>dimming</w:t>
      </w:r>
    </w:p>
    <w:p w14:paraId="47791217" w14:textId="77777777" w:rsidR="00A46697" w:rsidRDefault="005748F0">
      <w:pPr>
        <w:spacing w:line="185" w:lineRule="exact"/>
        <w:ind w:left="3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w w:val="110"/>
          <w:position w:val="8"/>
          <w:sz w:val="12"/>
        </w:rPr>
        <w:t xml:space="preserve">5 </w:t>
      </w:r>
      <w:r>
        <w:rPr>
          <w:rFonts w:ascii="Times New Roman"/>
          <w:spacing w:val="10"/>
          <w:w w:val="110"/>
          <w:position w:val="8"/>
          <w:sz w:val="12"/>
        </w:rPr>
        <w:t xml:space="preserve"> </w:t>
      </w:r>
      <w:r>
        <w:rPr>
          <w:rFonts w:ascii="Times New Roman"/>
          <w:spacing w:val="-1"/>
          <w:w w:val="110"/>
          <w:sz w:val="18"/>
        </w:rPr>
        <w:t>R</w:t>
      </w:r>
      <w:r>
        <w:rPr>
          <w:rFonts w:ascii="Times New Roman"/>
          <w:spacing w:val="-2"/>
          <w:w w:val="110"/>
          <w:sz w:val="18"/>
        </w:rPr>
        <w:t>e</w:t>
      </w:r>
      <w:r>
        <w:rPr>
          <w:rFonts w:ascii="Times New Roman"/>
          <w:spacing w:val="-1"/>
          <w:w w:val="110"/>
          <w:sz w:val="18"/>
        </w:rPr>
        <w:t>m</w:t>
      </w:r>
      <w:r>
        <w:rPr>
          <w:rFonts w:ascii="Times New Roman"/>
          <w:spacing w:val="-2"/>
          <w:w w:val="110"/>
          <w:sz w:val="18"/>
        </w:rPr>
        <w:t>e</w:t>
      </w:r>
      <w:r>
        <w:rPr>
          <w:rFonts w:ascii="Times New Roman"/>
          <w:spacing w:val="-1"/>
          <w:w w:val="110"/>
          <w:sz w:val="18"/>
        </w:rPr>
        <w:t>mb</w:t>
      </w:r>
      <w:r>
        <w:rPr>
          <w:rFonts w:ascii="Times New Roman"/>
          <w:spacing w:val="-2"/>
          <w:w w:val="110"/>
          <w:sz w:val="18"/>
        </w:rPr>
        <w:t>e</w:t>
      </w:r>
      <w:r>
        <w:rPr>
          <w:rFonts w:ascii="Times New Roman"/>
          <w:spacing w:val="-1"/>
          <w:w w:val="110"/>
          <w:sz w:val="18"/>
        </w:rPr>
        <w:t>r</w:t>
      </w:r>
      <w:r>
        <w:rPr>
          <w:rFonts w:ascii="Times New Roman"/>
          <w:spacing w:val="17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that</w:t>
      </w:r>
      <w:r>
        <w:rPr>
          <w:rFonts w:ascii="Times New Roman"/>
          <w:spacing w:val="17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  <w:r>
        <w:rPr>
          <w:rFonts w:ascii="Times New Roman"/>
          <w:spacing w:val="16"/>
          <w:w w:val="110"/>
          <w:sz w:val="18"/>
        </w:rPr>
        <w:t xml:space="preserve"> </w:t>
      </w:r>
      <w:r>
        <w:rPr>
          <w:rFonts w:ascii="Times New Roman"/>
          <w:spacing w:val="-1"/>
          <w:w w:val="110"/>
          <w:sz w:val="18"/>
        </w:rPr>
        <w:t>b</w:t>
      </w:r>
      <w:r>
        <w:rPr>
          <w:rFonts w:ascii="Times New Roman"/>
          <w:spacing w:val="-2"/>
          <w:w w:val="110"/>
          <w:sz w:val="18"/>
        </w:rPr>
        <w:t>l</w:t>
      </w:r>
      <w:r>
        <w:rPr>
          <w:rFonts w:ascii="Times New Roman"/>
          <w:spacing w:val="-1"/>
          <w:w w:val="110"/>
          <w:sz w:val="18"/>
        </w:rPr>
        <w:t>a</w:t>
      </w:r>
      <w:r>
        <w:rPr>
          <w:rFonts w:ascii="Times New Roman"/>
          <w:spacing w:val="-2"/>
          <w:w w:val="110"/>
          <w:sz w:val="18"/>
        </w:rPr>
        <w:t>ck</w:t>
      </w:r>
      <w:r>
        <w:rPr>
          <w:rFonts w:ascii="Times New Roman"/>
          <w:spacing w:val="17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line</w:t>
      </w:r>
      <w:r>
        <w:rPr>
          <w:rFonts w:ascii="Times New Roman"/>
          <w:spacing w:val="1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is</w:t>
      </w:r>
      <w:r>
        <w:rPr>
          <w:rFonts w:ascii="Times New Roman"/>
          <w:spacing w:val="17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  <w:r>
        <w:rPr>
          <w:rFonts w:ascii="Times New Roman"/>
          <w:spacing w:val="17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total</w:t>
      </w:r>
      <w:r>
        <w:rPr>
          <w:rFonts w:ascii="Times New Roman"/>
          <w:spacing w:val="1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inside</w:t>
      </w:r>
      <w:r>
        <w:rPr>
          <w:rFonts w:ascii="Times New Roman"/>
          <w:spacing w:val="17"/>
          <w:w w:val="110"/>
          <w:sz w:val="18"/>
        </w:rPr>
        <w:t xml:space="preserve"> </w:t>
      </w:r>
      <w:r>
        <w:rPr>
          <w:rFonts w:ascii="Times New Roman"/>
          <w:spacing w:val="-2"/>
          <w:w w:val="110"/>
          <w:sz w:val="18"/>
        </w:rPr>
        <w:t>co</w:t>
      </w:r>
      <w:r>
        <w:rPr>
          <w:rFonts w:ascii="Times New Roman"/>
          <w:spacing w:val="-1"/>
          <w:w w:val="110"/>
          <w:sz w:val="18"/>
        </w:rPr>
        <w:t>nt</w:t>
      </w:r>
      <w:r>
        <w:rPr>
          <w:rFonts w:ascii="Times New Roman"/>
          <w:spacing w:val="-2"/>
          <w:w w:val="110"/>
          <w:sz w:val="18"/>
        </w:rPr>
        <w:t>o</w:t>
      </w:r>
      <w:r>
        <w:rPr>
          <w:rFonts w:ascii="Times New Roman"/>
          <w:spacing w:val="-1"/>
          <w:w w:val="110"/>
          <w:sz w:val="18"/>
        </w:rPr>
        <w:t>ured</w:t>
      </w:r>
      <w:r>
        <w:rPr>
          <w:rFonts w:ascii="Times New Roman"/>
          <w:spacing w:val="1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areas</w:t>
      </w:r>
      <w:r>
        <w:rPr>
          <w:rFonts w:ascii="Times New Roman"/>
          <w:spacing w:val="17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in</w:t>
      </w:r>
      <w:r>
        <w:rPr>
          <w:rFonts w:ascii="Times New Roman"/>
          <w:spacing w:val="17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AIA,</w:t>
      </w:r>
      <w:r>
        <w:rPr>
          <w:rFonts w:ascii="Times New Roman"/>
          <w:spacing w:val="1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not</w:t>
      </w:r>
      <w:r>
        <w:rPr>
          <w:rFonts w:ascii="Times New Roman"/>
          <w:spacing w:val="17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the</w:t>
      </w:r>
      <w:r>
        <w:rPr>
          <w:rFonts w:ascii="Times New Roman"/>
          <w:spacing w:val="16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total</w:t>
      </w:r>
      <w:r>
        <w:rPr>
          <w:rFonts w:ascii="Times New Roman"/>
          <w:spacing w:val="17"/>
          <w:w w:val="110"/>
          <w:sz w:val="18"/>
        </w:rPr>
        <w:t xml:space="preserve"> </w:t>
      </w:r>
      <w:r>
        <w:rPr>
          <w:rFonts w:ascii="Times New Roman"/>
          <w:w w:val="110"/>
          <w:sz w:val="18"/>
        </w:rPr>
        <w:t>disk</w:t>
      </w:r>
    </w:p>
    <w:p w14:paraId="0AB7E82E" w14:textId="77777777" w:rsidR="00A46697" w:rsidRDefault="00A46697">
      <w:pPr>
        <w:spacing w:line="185" w:lineRule="exact"/>
        <w:rPr>
          <w:rFonts w:ascii="Times New Roman" w:eastAsia="Times New Roman" w:hAnsi="Times New Roman" w:cs="Times New Roman"/>
          <w:sz w:val="18"/>
          <w:szCs w:val="18"/>
        </w:rPr>
        <w:sectPr w:rsidR="00A46697">
          <w:headerReference w:type="default" r:id="rId37"/>
          <w:pgSz w:w="12240" w:h="15840"/>
          <w:pgMar w:top="1340" w:right="1320" w:bottom="280" w:left="1320" w:header="1132" w:footer="0" w:gutter="0"/>
          <w:pgNumType w:start="43"/>
          <w:cols w:space="720"/>
        </w:sectPr>
      </w:pPr>
    </w:p>
    <w:p w14:paraId="4C52EECC" w14:textId="77777777" w:rsidR="00A46697" w:rsidRDefault="00A46697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14:paraId="249FE9E5" w14:textId="77777777" w:rsidR="00A46697" w:rsidRDefault="0038548A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7EAE9F1A">
          <v:group id="_x0000_s2050" style="width:470.55pt;height:211.35pt;mso-position-horizontal-relative:char;mso-position-vertical-relative:line" coordsize="9411,4227">
            <v:shape id="_x0000_s2052" type="#_x0000_t75" style="position:absolute;top:183;width:9411;height:4044">
              <v:imagedata r:id="rId38" o:title=""/>
            </v:shape>
            <v:shape id="_x0000_s2051" type="#_x0000_t202" style="position:absolute;left:9142;width:219;height:219" filled="f" stroked="f">
              <v:textbox inset="0,0,0,0">
                <w:txbxContent>
                  <w:p w14:paraId="38F1EC9D" w14:textId="77777777" w:rsidR="00655B41" w:rsidRDefault="00655B41">
                    <w:pPr>
                      <w:spacing w:line="211" w:lineRule="exact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w w:val="95"/>
                      </w:rPr>
                      <w:t>44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25DCAB3E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A23414" w14:textId="77777777" w:rsidR="00A46697" w:rsidRDefault="005748F0">
      <w:pPr>
        <w:pStyle w:val="BodyText"/>
        <w:spacing w:before="192" w:line="257" w:lineRule="auto"/>
        <w:ind w:right="158"/>
        <w:jc w:val="both"/>
      </w:pPr>
      <w:r>
        <w:rPr>
          <w:w w:val="105"/>
        </w:rPr>
        <w:t>Figure</w:t>
      </w:r>
      <w:r>
        <w:rPr>
          <w:spacing w:val="6"/>
          <w:w w:val="105"/>
        </w:rPr>
        <w:t xml:space="preserve"> </w:t>
      </w:r>
      <w:r>
        <w:rPr>
          <w:w w:val="105"/>
        </w:rPr>
        <w:t>4.15:</w:t>
      </w:r>
      <w:r>
        <w:rPr>
          <w:spacing w:val="34"/>
          <w:w w:val="105"/>
        </w:rPr>
        <w:t xml:space="preserve"> </w:t>
      </w:r>
      <w:r>
        <w:rPr>
          <w:w w:val="105"/>
        </w:rPr>
        <w:t>Same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6"/>
          <w:w w:val="105"/>
        </w:rPr>
        <w:t xml:space="preserve"> </w:t>
      </w:r>
      <w:r>
        <w:rPr>
          <w:w w:val="105"/>
        </w:rPr>
        <w:t>Figure</w:t>
      </w:r>
      <w:r>
        <w:rPr>
          <w:spacing w:val="7"/>
          <w:w w:val="105"/>
        </w:rPr>
        <w:t xml:space="preserve"> </w:t>
      </w:r>
      <w:r>
        <w:rPr>
          <w:w w:val="105"/>
        </w:rPr>
        <w:t>4.14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but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2011</w:t>
      </w:r>
      <w:r>
        <w:rPr>
          <w:spacing w:val="6"/>
          <w:w w:val="105"/>
        </w:rPr>
        <w:t xml:space="preserve"> </w:t>
      </w:r>
      <w:r>
        <w:rPr>
          <w:w w:val="105"/>
        </w:rPr>
        <w:t>August</w:t>
      </w:r>
      <w:r>
        <w:rPr>
          <w:spacing w:val="7"/>
          <w:w w:val="105"/>
        </w:rPr>
        <w:t xml:space="preserve"> </w:t>
      </w:r>
      <w:r>
        <w:rPr>
          <w:w w:val="105"/>
        </w:rPr>
        <w:t>4,</w:t>
      </w:r>
      <w:r>
        <w:rPr>
          <w:spacing w:val="8"/>
          <w:w w:val="105"/>
        </w:rPr>
        <w:t xml:space="preserve"> </w:t>
      </w:r>
      <w:r>
        <w:rPr>
          <w:w w:val="105"/>
        </w:rPr>
        <w:t>more</w:t>
      </w:r>
      <w:r>
        <w:rPr>
          <w:spacing w:val="6"/>
          <w:w w:val="105"/>
        </w:rPr>
        <w:t xml:space="preserve"> </w:t>
      </w:r>
      <w:r>
        <w:rPr>
          <w:w w:val="105"/>
        </w:rPr>
        <w:t>complex,</w:t>
      </w:r>
      <w:r>
        <w:rPr>
          <w:spacing w:val="9"/>
          <w:w w:val="105"/>
        </w:rPr>
        <w:t xml:space="preserve"> </w:t>
      </w:r>
      <w:r>
        <w:rPr>
          <w:w w:val="105"/>
        </w:rPr>
        <w:t>case.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AIA</w:t>
      </w:r>
      <w:r>
        <w:rPr>
          <w:spacing w:val="7"/>
          <w:w w:val="105"/>
        </w:rPr>
        <w:t xml:space="preserve"> </w:t>
      </w:r>
      <w:r>
        <w:rPr>
          <w:w w:val="105"/>
        </w:rPr>
        <w:t>regions</w:t>
      </w:r>
      <w:r>
        <w:rPr>
          <w:spacing w:val="22"/>
        </w:rPr>
        <w:t xml:space="preserve"> </w:t>
      </w:r>
      <w:r>
        <w:rPr>
          <w:w w:val="105"/>
        </w:rPr>
        <w:t>correspond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those</w:t>
      </w:r>
      <w:r>
        <w:rPr>
          <w:spacing w:val="18"/>
          <w:w w:val="105"/>
        </w:rPr>
        <w:t xml:space="preserve"> </w:t>
      </w:r>
      <w:r>
        <w:rPr>
          <w:w w:val="105"/>
        </w:rPr>
        <w:t>selected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Figure</w:t>
      </w:r>
      <w:r>
        <w:rPr>
          <w:spacing w:val="18"/>
          <w:w w:val="105"/>
        </w:rPr>
        <w:t xml:space="preserve"> </w:t>
      </w:r>
      <w:r>
        <w:rPr>
          <w:w w:val="105"/>
        </w:rPr>
        <w:t>4.9.</w:t>
      </w:r>
    </w:p>
    <w:p w14:paraId="72B4B2D6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193DB833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6FD04B20" w14:textId="77777777" w:rsidR="00A46697" w:rsidRDefault="00A46697">
      <w:pPr>
        <w:rPr>
          <w:rFonts w:ascii="Times New Roman" w:eastAsia="Times New Roman" w:hAnsi="Times New Roman" w:cs="Times New Roman"/>
        </w:rPr>
      </w:pPr>
    </w:p>
    <w:p w14:paraId="24DEF939" w14:textId="77777777" w:rsidR="00A46697" w:rsidRDefault="00A46697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190BB715" w14:textId="6BCF4E03" w:rsidR="00A46697" w:rsidRDefault="005748F0">
      <w:pPr>
        <w:pStyle w:val="BodyText"/>
        <w:spacing w:line="435" w:lineRule="auto"/>
        <w:ind w:right="159"/>
        <w:jc w:val="both"/>
      </w:pPr>
      <w:proofErr w:type="gramStart"/>
      <w:r>
        <w:rPr>
          <w:w w:val="105"/>
        </w:rPr>
        <w:t>lines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as</w:t>
      </w:r>
      <w:r>
        <w:rPr>
          <w:spacing w:val="24"/>
          <w:w w:val="105"/>
        </w:rPr>
        <w:t xml:space="preserve"> </w:t>
      </w:r>
      <w:r>
        <w:rPr>
          <w:w w:val="105"/>
        </w:rPr>
        <w:t>can</w:t>
      </w:r>
      <w:r>
        <w:rPr>
          <w:spacing w:val="24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w w:val="105"/>
        </w:rPr>
        <w:t>seen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rFonts w:ascii="Apple Symbols" w:eastAsia="Apple Symbols" w:hAnsi="Apple Symbols" w:cs="Apple Symbols"/>
          <w:spacing w:val="-1"/>
          <w:w w:val="105"/>
        </w:rPr>
        <w:t>↵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</w:t>
      </w:r>
      <w:proofErr w:type="spellEnd"/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ra</w:t>
      </w:r>
      <w:r>
        <w:rPr>
          <w:spacing w:val="-3"/>
          <w:w w:val="105"/>
        </w:rPr>
        <w:t>w</w:t>
      </w:r>
      <w:r>
        <w:rPr>
          <w:spacing w:val="24"/>
          <w:w w:val="105"/>
        </w:rPr>
        <w:t xml:space="preserve"> </w:t>
      </w:r>
      <w:r>
        <w:rPr>
          <w:w w:val="105"/>
        </w:rPr>
        <w:t>EVE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2"/>
          <w:w w:val="105"/>
        </w:rPr>
        <w:t>gol</w:t>
      </w:r>
      <w:r>
        <w:rPr>
          <w:spacing w:val="-1"/>
          <w:w w:val="105"/>
        </w:rPr>
        <w:t>d)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orr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3"/>
          <w:w w:val="105"/>
        </w:rPr>
        <w:t xml:space="preserve"> </w:t>
      </w:r>
      <w:r>
        <w:rPr>
          <w:w w:val="105"/>
        </w:rPr>
        <w:t>EVE</w:t>
      </w:r>
      <w:r>
        <w:rPr>
          <w:spacing w:val="24"/>
          <w:w w:val="105"/>
        </w:rPr>
        <w:t xml:space="preserve"> </w:t>
      </w:r>
      <w:r>
        <w:rPr>
          <w:w w:val="105"/>
        </w:rPr>
        <w:t>(blue)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ght</w:t>
      </w:r>
      <w:r>
        <w:rPr>
          <w:spacing w:val="49"/>
          <w:w w:val="138"/>
        </w:rPr>
        <w:t xml:space="preserve"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urv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.</w:t>
      </w:r>
      <w:r>
        <w:rPr>
          <w:spacing w:val="25"/>
          <w:w w:val="105"/>
        </w:rPr>
        <w:t xml:space="preserve"> </w:t>
      </w:r>
      <w:r>
        <w:rPr>
          <w:w w:val="105"/>
        </w:rPr>
        <w:t>AIA</w:t>
      </w:r>
      <w:r>
        <w:rPr>
          <w:spacing w:val="33"/>
          <w:w w:val="105"/>
        </w:rPr>
        <w:t xml:space="preserve"> 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h</w:t>
      </w:r>
      <w:r>
        <w:rPr>
          <w:spacing w:val="-4"/>
          <w:w w:val="105"/>
        </w:rPr>
        <w:t>owe</w:t>
      </w:r>
      <w:r>
        <w:rPr>
          <w:spacing w:val="-3"/>
          <w:w w:val="105"/>
        </w:rPr>
        <w:t>d</w:t>
      </w:r>
      <w:r>
        <w:rPr>
          <w:spacing w:val="32"/>
          <w:w w:val="105"/>
        </w:rPr>
        <w:t xml:space="preserve"> </w:t>
      </w:r>
      <w:r>
        <w:rPr>
          <w:w w:val="105"/>
        </w:rPr>
        <w:t>that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remaining</w:t>
      </w:r>
      <w:r>
        <w:rPr>
          <w:spacing w:val="33"/>
          <w:w w:val="105"/>
        </w:rPr>
        <w:t xml:space="preserve"> </w:t>
      </w:r>
      <w:r>
        <w:rPr>
          <w:w w:val="105"/>
        </w:rPr>
        <w:t>area</w:t>
      </w:r>
      <w:r>
        <w:rPr>
          <w:spacing w:val="33"/>
          <w:w w:val="105"/>
        </w:rPr>
        <w:t xml:space="preserve"> </w:t>
      </w:r>
      <w:r>
        <w:rPr>
          <w:w w:val="105"/>
        </w:rPr>
        <w:t>(i.e.</w:t>
      </w:r>
      <w:r>
        <w:rPr>
          <w:spacing w:val="25"/>
          <w:w w:val="105"/>
        </w:rPr>
        <w:t xml:space="preserve"> </w:t>
      </w:r>
      <w:r>
        <w:rPr>
          <w:w w:val="105"/>
        </w:rPr>
        <w:t>quiet</w:t>
      </w:r>
      <w:r>
        <w:rPr>
          <w:spacing w:val="33"/>
          <w:w w:val="105"/>
        </w:rPr>
        <w:t xml:space="preserve"> </w:t>
      </w:r>
      <w:r>
        <w:rPr>
          <w:w w:val="105"/>
        </w:rPr>
        <w:t>Sun)</w:t>
      </w:r>
      <w:r>
        <w:rPr>
          <w:spacing w:val="32"/>
          <w:w w:val="105"/>
        </w:rPr>
        <w:t xml:space="preserve"> </w:t>
      </w:r>
      <w:r>
        <w:rPr>
          <w:w w:val="105"/>
        </w:rPr>
        <w:t>had</w:t>
      </w:r>
      <w:r>
        <w:rPr>
          <w:spacing w:val="33"/>
          <w:w w:val="105"/>
        </w:rPr>
        <w:t xml:space="preserve"> </w:t>
      </w:r>
      <w:r>
        <w:rPr>
          <w:w w:val="105"/>
        </w:rPr>
        <w:t>non-negligible</w:t>
      </w:r>
      <w:r>
        <w:rPr>
          <w:spacing w:val="33"/>
          <w:w w:val="105"/>
        </w:rPr>
        <w:t xml:space="preserve"> </w:t>
      </w:r>
      <w:r>
        <w:rPr>
          <w:w w:val="105"/>
        </w:rPr>
        <w:t>dimming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(b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ack</w:t>
      </w:r>
      <w:r>
        <w:rPr>
          <w:spacing w:val="23"/>
          <w:w w:val="104"/>
        </w:rPr>
        <w:t xml:space="preserve"> </w:t>
      </w:r>
      <w:r>
        <w:rPr>
          <w:w w:val="105"/>
        </w:rPr>
        <w:t>cur</w:t>
      </w:r>
      <w:r>
        <w:rPr>
          <w:spacing w:val="-7"/>
          <w:w w:val="105"/>
        </w:rPr>
        <w:t>v</w:t>
      </w:r>
      <w:r>
        <w:rPr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Figure</w:t>
      </w:r>
      <w:r>
        <w:rPr>
          <w:spacing w:val="42"/>
          <w:w w:val="105"/>
        </w:rPr>
        <w:t xml:space="preserve"> </w:t>
      </w:r>
      <w:r>
        <w:rPr>
          <w:w w:val="105"/>
        </w:rPr>
        <w:t>4.8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w w:val="105"/>
        </w:rPr>
        <w:t>blue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Figure</w:t>
      </w:r>
      <w:r>
        <w:rPr>
          <w:spacing w:val="42"/>
          <w:w w:val="105"/>
        </w:rPr>
        <w:t xml:space="preserve"> </w:t>
      </w:r>
      <w:r>
        <w:rPr>
          <w:w w:val="105"/>
        </w:rPr>
        <w:t>4.9).</w:t>
      </w:r>
      <w:r>
        <w:rPr>
          <w:spacing w:val="55"/>
          <w:w w:val="105"/>
        </w:rPr>
        <w:t xml:space="preserve"> </w:t>
      </w:r>
      <w:r>
        <w:rPr>
          <w:w w:val="105"/>
        </w:rPr>
        <w:t>Ad</w:t>
      </w:r>
      <w:r>
        <w:rPr>
          <w:spacing w:val="-1"/>
          <w:w w:val="105"/>
        </w:rPr>
        <w:t>d</w:t>
      </w:r>
      <w:r>
        <w:rPr>
          <w:w w:val="105"/>
        </w:rPr>
        <w:t>ing</w:t>
      </w:r>
      <w:r>
        <w:rPr>
          <w:spacing w:val="42"/>
          <w:w w:val="105"/>
        </w:rPr>
        <w:t xml:space="preserve"> </w:t>
      </w:r>
      <w:r>
        <w:rPr>
          <w:w w:val="105"/>
        </w:rPr>
        <w:t>that</w:t>
      </w:r>
      <w:r>
        <w:rPr>
          <w:spacing w:val="42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AIA</w:t>
      </w:r>
      <w:r>
        <w:rPr>
          <w:spacing w:val="42"/>
          <w:w w:val="105"/>
        </w:rPr>
        <w:t xml:space="preserve"> </w:t>
      </w:r>
      <w:r>
        <w:rPr>
          <w:w w:val="105"/>
        </w:rPr>
        <w:t>total</w:t>
      </w:r>
      <w:r>
        <w:rPr>
          <w:spacing w:val="41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2"/>
          <w:w w:val="105"/>
        </w:rPr>
        <w:t xml:space="preserve"> </w:t>
      </w:r>
      <w:r>
        <w:rPr>
          <w:w w:val="105"/>
        </w:rPr>
        <w:t>171</w:t>
      </w:r>
      <w:r>
        <w:rPr>
          <w:spacing w:val="42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d</w:t>
      </w:r>
      <w:r>
        <w:rPr>
          <w:spacing w:val="13"/>
          <w:w w:val="105"/>
        </w:rPr>
        <w:t xml:space="preserve"> </w:t>
      </w:r>
      <w:r>
        <w:rPr>
          <w:w w:val="105"/>
        </w:rPr>
        <w:t>result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13"/>
          <w:w w:val="105"/>
        </w:rPr>
        <w:t xml:space="preserve"> </w:t>
      </w:r>
      <w:r>
        <w:rPr>
          <w:w w:val="105"/>
        </w:rPr>
        <w:t>dimming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ab</w:t>
      </w:r>
      <w:r>
        <w:rPr>
          <w:spacing w:val="1"/>
          <w:w w:val="105"/>
        </w:rPr>
        <w:t>ou</w:t>
      </w:r>
      <w:r>
        <w:rPr>
          <w:w w:val="105"/>
        </w:rPr>
        <w:t>t</w:t>
      </w:r>
      <w:r>
        <w:rPr>
          <w:spacing w:val="13"/>
          <w:w w:val="105"/>
        </w:rPr>
        <w:t xml:space="preserve"> </w:t>
      </w:r>
      <w:r>
        <w:rPr>
          <w:w w:val="105"/>
        </w:rPr>
        <w:t>4%</w:t>
      </w:r>
      <w:r>
        <w:rPr>
          <w:spacing w:val="13"/>
          <w:w w:val="105"/>
        </w:rPr>
        <w:t xml:space="preserve"> </w:t>
      </w:r>
      <w:r>
        <w:rPr>
          <w:w w:val="105"/>
        </w:rPr>
        <w:t>–</w:t>
      </w:r>
      <w:r>
        <w:rPr>
          <w:spacing w:val="13"/>
          <w:w w:val="105"/>
        </w:rPr>
        <w:t xml:space="preserve"> </w:t>
      </w:r>
      <w:r>
        <w:rPr>
          <w:w w:val="105"/>
        </w:rPr>
        <w:t>still</w:t>
      </w:r>
      <w:r>
        <w:rPr>
          <w:spacing w:val="14"/>
          <w:w w:val="105"/>
        </w:rPr>
        <w:t xml:space="preserve"> </w:t>
      </w:r>
      <w:r>
        <w:rPr>
          <w:w w:val="105"/>
        </w:rPr>
        <w:t>1%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13"/>
          <w:w w:val="105"/>
        </w:rPr>
        <w:t xml:space="preserve"> </w:t>
      </w:r>
      <w:r>
        <w:rPr>
          <w:w w:val="105"/>
        </w:rPr>
        <w:t>than</w:t>
      </w:r>
      <w:r>
        <w:rPr>
          <w:spacing w:val="14"/>
          <w:w w:val="105"/>
        </w:rPr>
        <w:t xml:space="preserve"> </w:t>
      </w:r>
      <w:r>
        <w:rPr>
          <w:w w:val="105"/>
        </w:rPr>
        <w:t>what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seen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EVE.</w:t>
      </w:r>
      <w:r>
        <w:rPr>
          <w:spacing w:val="13"/>
          <w:w w:val="105"/>
        </w:rPr>
        <w:t xml:space="preserve"> </w:t>
      </w:r>
      <w:r>
        <w:rPr>
          <w:w w:val="105"/>
        </w:rPr>
        <w:t>Doing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99"/>
        </w:rPr>
        <w:t xml:space="preserve"> </w:t>
      </w:r>
      <w:r>
        <w:rPr>
          <w:w w:val="105"/>
        </w:rPr>
        <w:t>same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195</w:t>
      </w:r>
      <w:r>
        <w:rPr>
          <w:spacing w:val="17"/>
          <w:w w:val="105"/>
        </w:rPr>
        <w:t xml:space="preserve"> </w:t>
      </w:r>
      <w:r>
        <w:rPr>
          <w:spacing w:val="-172"/>
          <w:w w:val="105"/>
          <w:position w:val="4"/>
        </w:rPr>
        <w:t>˚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spacing w:val="-8"/>
          <w:w w:val="105"/>
        </w:rPr>
        <w:t>w</w:t>
      </w:r>
      <w:r>
        <w:rPr>
          <w:w w:val="105"/>
        </w:rPr>
        <w:t>ould</w:t>
      </w:r>
      <w:r>
        <w:rPr>
          <w:spacing w:val="17"/>
          <w:w w:val="105"/>
        </w:rPr>
        <w:t xml:space="preserve"> </w:t>
      </w:r>
      <w:r>
        <w:rPr>
          <w:w w:val="105"/>
        </w:rPr>
        <w:t>get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5"/>
          <w:w w:val="105"/>
        </w:rPr>
        <w:t>t</w:t>
      </w:r>
      <w:r>
        <w:rPr>
          <w:spacing w:val="-8"/>
          <w:w w:val="105"/>
        </w:rPr>
        <w:t>w</w:t>
      </w:r>
      <w:r>
        <w:rPr>
          <w:w w:val="105"/>
        </w:rPr>
        <w:t>o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mat</w:t>
      </w:r>
      <w:r>
        <w:rPr>
          <w:spacing w:val="-8"/>
          <w:w w:val="105"/>
        </w:rPr>
        <w:t>c</w:t>
      </w:r>
      <w:r>
        <w:rPr>
          <w:w w:val="105"/>
        </w:rPr>
        <w:t>h</w:t>
      </w:r>
      <w:r>
        <w:rPr>
          <w:spacing w:val="17"/>
          <w:w w:val="105"/>
        </w:rPr>
        <w:t xml:space="preserve"> </w:t>
      </w:r>
      <w:r>
        <w:rPr>
          <w:w w:val="105"/>
        </w:rPr>
        <w:t>within</w:t>
      </w:r>
      <w:r>
        <w:rPr>
          <w:spacing w:val="18"/>
          <w:w w:val="105"/>
        </w:rPr>
        <w:t xml:space="preserve"> </w:t>
      </w:r>
      <w:r>
        <w:rPr>
          <w:w w:val="105"/>
        </w:rPr>
        <w:t>1%.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analysis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further</w:t>
      </w:r>
      <w:r>
        <w:rPr>
          <w:spacing w:val="17"/>
          <w:w w:val="105"/>
        </w:rPr>
        <w:t xml:space="preserve"> </w:t>
      </w:r>
      <w:r>
        <w:rPr>
          <w:w w:val="105"/>
        </w:rPr>
        <w:t>complicated</w:t>
      </w:r>
      <w:r>
        <w:rPr>
          <w:spacing w:val="17"/>
          <w:w w:val="105"/>
        </w:rPr>
        <w:t xml:space="preserve"> </w:t>
      </w:r>
      <w:r>
        <w:rPr>
          <w:spacing w:val="-6"/>
          <w:w w:val="105"/>
        </w:rPr>
        <w:t>b</w:t>
      </w:r>
      <w:r>
        <w:rPr>
          <w:w w:val="105"/>
        </w:rPr>
        <w:t>y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w w:val="99"/>
        </w:rPr>
        <w:t xml:space="preserve"> </w:t>
      </w:r>
      <w:r>
        <w:rPr>
          <w:w w:val="105"/>
        </w:rPr>
        <w:t>fact</w:t>
      </w:r>
      <w:r>
        <w:rPr>
          <w:spacing w:val="11"/>
          <w:w w:val="105"/>
        </w:rPr>
        <w:t xml:space="preserve"> </w:t>
      </w:r>
      <w:r>
        <w:rPr>
          <w:w w:val="105"/>
        </w:rPr>
        <w:t>that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AIA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1"/>
          <w:w w:val="105"/>
        </w:rPr>
        <w:t>bandpas</w:t>
      </w:r>
      <w:r>
        <w:rPr>
          <w:spacing w:val="-2"/>
          <w:w w:val="105"/>
        </w:rPr>
        <w:t>ses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are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ral</w:t>
      </w:r>
      <w:r>
        <w:rPr>
          <w:spacing w:val="12"/>
          <w:w w:val="105"/>
        </w:rPr>
        <w:t xml:space="preserve"> </w:t>
      </w:r>
      <w:r>
        <w:rPr>
          <w:w w:val="105"/>
        </w:rPr>
        <w:t>nanometers</w:t>
      </w:r>
      <w:r>
        <w:rPr>
          <w:spacing w:val="12"/>
          <w:w w:val="105"/>
        </w:rPr>
        <w:t xml:space="preserve"> </w:t>
      </w:r>
      <w:r>
        <w:rPr>
          <w:w w:val="105"/>
        </w:rPr>
        <w:t>wide</w:t>
      </w:r>
      <w:r>
        <w:rPr>
          <w:spacing w:val="12"/>
          <w:w w:val="105"/>
        </w:rPr>
        <w:t xml:space="preserve"> </w:t>
      </w:r>
      <w:r>
        <w:rPr>
          <w:w w:val="105"/>
        </w:rPr>
        <w:t>causing</w:t>
      </w:r>
      <w:r>
        <w:rPr>
          <w:spacing w:val="12"/>
          <w:w w:val="105"/>
        </w:rPr>
        <w:t xml:space="preserve"> </w:t>
      </w:r>
      <w:r>
        <w:rPr>
          <w:w w:val="105"/>
        </w:rPr>
        <w:t>blending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many</w:t>
      </w:r>
      <w:r>
        <w:rPr>
          <w:spacing w:val="12"/>
          <w:w w:val="105"/>
        </w:rPr>
        <w:t xml:space="preserve"> </w:t>
      </w:r>
      <w:r>
        <w:rPr>
          <w:w w:val="105"/>
        </w:rPr>
        <w:t>emission</w:t>
      </w:r>
      <w:r>
        <w:rPr>
          <w:spacing w:val="12"/>
          <w:w w:val="105"/>
        </w:rPr>
        <w:t xml:space="preserve"> </w:t>
      </w:r>
      <w:r>
        <w:rPr>
          <w:w w:val="105"/>
        </w:rPr>
        <w:t>lines</w:t>
      </w:r>
      <w:r>
        <w:rPr>
          <w:spacing w:val="2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ont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nuum</w:t>
      </w:r>
      <w:r>
        <w:rPr>
          <w:spacing w:val="28"/>
          <w:w w:val="105"/>
        </w:rPr>
        <w:t xml:space="preserve"> </w:t>
      </w:r>
      <w:r>
        <w:rPr>
          <w:w w:val="105"/>
        </w:rPr>
        <w:t>that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es</w:t>
      </w:r>
      <w:r>
        <w:rPr>
          <w:spacing w:val="28"/>
          <w:w w:val="105"/>
        </w:rPr>
        <w:t xml:space="preserve"> </w:t>
      </w:r>
      <w:r>
        <w:rPr>
          <w:w w:val="105"/>
        </w:rPr>
        <w:t>direct</w:t>
      </w:r>
      <w:r>
        <w:rPr>
          <w:spacing w:val="28"/>
          <w:w w:val="105"/>
        </w:rPr>
        <w:t xml:space="preserve"> </w:t>
      </w:r>
      <w:r>
        <w:rPr>
          <w:w w:val="105"/>
        </w:rPr>
        <w:t>comparison</w:t>
      </w:r>
      <w:r>
        <w:rPr>
          <w:spacing w:val="28"/>
          <w:w w:val="105"/>
        </w:rPr>
        <w:t xml:space="preserve"> </w:t>
      </w:r>
      <w:r>
        <w:rPr>
          <w:w w:val="105"/>
        </w:rPr>
        <w:t>with</w:t>
      </w:r>
      <w:r>
        <w:rPr>
          <w:spacing w:val="28"/>
          <w:w w:val="105"/>
        </w:rPr>
        <w:t xml:space="preserve"> </w:t>
      </w:r>
      <w:r>
        <w:rPr>
          <w:w w:val="105"/>
        </w:rPr>
        <w:t>EVE</w:t>
      </w:r>
      <w:r>
        <w:rPr>
          <w:spacing w:val="28"/>
          <w:w w:val="105"/>
        </w:rPr>
        <w:t xml:space="preserve"> </w:t>
      </w:r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cult,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part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8"/>
          <w:w w:val="105"/>
        </w:rPr>
        <w:t xml:space="preserve"> </w:t>
      </w:r>
      <w:r>
        <w:rPr>
          <w:w w:val="105"/>
        </w:rPr>
        <w:t>for</w:t>
      </w:r>
      <w:r>
        <w:rPr>
          <w:spacing w:val="29"/>
          <w:w w:val="105"/>
        </w:rPr>
        <w:t xml:space="preserve"> </w:t>
      </w:r>
      <w:r>
        <w:rPr>
          <w:w w:val="105"/>
        </w:rPr>
        <w:t>an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28"/>
          <w:w w:val="105"/>
        </w:rPr>
        <w:t xml:space="preserve"> </w:t>
      </w:r>
      <w:r>
        <w:rPr>
          <w:w w:val="105"/>
        </w:rPr>
        <w:t>with</w:t>
      </w:r>
      <w:r>
        <w:rPr>
          <w:spacing w:val="28"/>
          <w:w w:val="105"/>
        </w:rPr>
        <w:t xml:space="preserve"> </w:t>
      </w:r>
      <w:r>
        <w:rPr>
          <w:w w:val="105"/>
        </w:rPr>
        <w:t>so</w:t>
      </w:r>
      <w:r>
        <w:rPr>
          <w:spacing w:val="49"/>
          <w:w w:val="99"/>
        </w:rPr>
        <w:t xml:space="preserve"> </w:t>
      </w:r>
      <w:r>
        <w:rPr>
          <w:spacing w:val="-2"/>
          <w:w w:val="105"/>
        </w:rPr>
        <w:t>many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tan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ou</w:t>
      </w:r>
      <w:r>
        <w:rPr>
          <w:spacing w:val="-2"/>
          <w:w w:val="105"/>
        </w:rPr>
        <w:t>s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13"/>
          <w:w w:val="105"/>
        </w:rPr>
        <w:t xml:space="preserve"> </w:t>
      </w:r>
      <w:r>
        <w:rPr>
          <w:w w:val="105"/>
        </w:rPr>
        <w:t>processes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nv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d,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3"/>
          <w:w w:val="105"/>
        </w:rPr>
        <w:t xml:space="preserve"> </w:t>
      </w:r>
      <w:r>
        <w:rPr>
          <w:w w:val="105"/>
        </w:rPr>
        <w:t>has</w:t>
      </w:r>
      <w:r>
        <w:rPr>
          <w:spacing w:val="13"/>
          <w:w w:val="105"/>
        </w:rPr>
        <w:t xml:space="preserve"> </w:t>
      </w:r>
      <w:r>
        <w:rPr>
          <w:w w:val="105"/>
        </w:rPr>
        <w:t>an</w:t>
      </w:r>
      <w:r>
        <w:rPr>
          <w:spacing w:val="13"/>
          <w:w w:val="105"/>
        </w:rPr>
        <w:t xml:space="preserve"> </w:t>
      </w:r>
      <w:r>
        <w:rPr>
          <w:w w:val="105"/>
        </w:rPr>
        <w:t>impact</w:t>
      </w:r>
      <w:r>
        <w:rPr>
          <w:spacing w:val="13"/>
          <w:w w:val="105"/>
        </w:rPr>
        <w:t xml:space="preserve"> </w:t>
      </w:r>
      <w:r>
        <w:rPr>
          <w:w w:val="105"/>
        </w:rPr>
        <w:t>on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del w:id="241" w:author="Tom Woods" w:date="2016-01-27T21:15:00Z">
        <w:r w:rsidDel="00655B41">
          <w:rPr>
            <w:w w:val="105"/>
          </w:rPr>
          <w:delText>irradiance</w:delText>
        </w:r>
        <w:r w:rsidDel="00655B41">
          <w:rPr>
            <w:spacing w:val="13"/>
            <w:w w:val="105"/>
          </w:rPr>
          <w:delText xml:space="preserve"> </w:delText>
        </w:r>
      </w:del>
      <w:ins w:id="242" w:author="Tom Woods" w:date="2016-01-27T21:15:00Z">
        <w:r w:rsidR="00655B41">
          <w:rPr>
            <w:w w:val="105"/>
          </w:rPr>
          <w:t>different emission lines</w:t>
        </w:r>
        <w:r w:rsidR="00655B41">
          <w:rPr>
            <w:spacing w:val="13"/>
            <w:w w:val="105"/>
          </w:rPr>
          <w:t xml:space="preserve"> </w:t>
        </w:r>
      </w:ins>
      <w:r>
        <w:rPr>
          <w:w w:val="105"/>
        </w:rPr>
        <w:t>that</w:t>
      </w:r>
      <w:r>
        <w:rPr>
          <w:spacing w:val="43"/>
          <w:w w:val="121"/>
        </w:rPr>
        <w:t xml:space="preserve"> </w:t>
      </w:r>
      <w:r>
        <w:rPr>
          <w:w w:val="105"/>
        </w:rPr>
        <w:t>can</w:t>
      </w:r>
      <w:r>
        <w:rPr>
          <w:spacing w:val="34"/>
          <w:w w:val="105"/>
        </w:rPr>
        <w:t xml:space="preserve"> </w:t>
      </w:r>
      <w:r>
        <w:rPr>
          <w:spacing w:val="-3"/>
          <w:w w:val="105"/>
        </w:rPr>
        <w:t>vary</w:t>
      </w:r>
      <w:ins w:id="243" w:author="Tom Woods" w:date="2016-01-27T21:15:00Z">
        <w:r w:rsidR="00655B41">
          <w:rPr>
            <w:spacing w:val="-3"/>
            <w:w w:val="105"/>
          </w:rPr>
          <w:t xml:space="preserve"> differently</w:t>
        </w:r>
      </w:ins>
      <w:r>
        <w:rPr>
          <w:spacing w:val="34"/>
          <w:w w:val="105"/>
        </w:rPr>
        <w:t xml:space="preserve"> </w:t>
      </w:r>
      <w:del w:id="244" w:author="Tom Woods" w:date="2016-01-27T21:15:00Z">
        <w:r w:rsidDel="00655B41">
          <w:rPr>
            <w:w w:val="105"/>
          </w:rPr>
          <w:delText>through</w:delText>
        </w:r>
        <w:r w:rsidDel="00655B41">
          <w:rPr>
            <w:spacing w:val="34"/>
            <w:w w:val="105"/>
          </w:rPr>
          <w:delText xml:space="preserve"> </w:delText>
        </w:r>
      </w:del>
      <w:ins w:id="245" w:author="Tom Woods" w:date="2016-01-27T21:15:00Z">
        <w:r w:rsidR="00655B41">
          <w:rPr>
            <w:w w:val="105"/>
          </w:rPr>
          <w:t>over</w:t>
        </w:r>
        <w:r w:rsidR="00655B41">
          <w:rPr>
            <w:spacing w:val="34"/>
            <w:w w:val="105"/>
          </w:rPr>
          <w:t xml:space="preserve"> </w:t>
        </w:r>
      </w:ins>
      <w:r>
        <w:rPr>
          <w:w w:val="105"/>
        </w:rPr>
        <w:t>time.</w:t>
      </w:r>
    </w:p>
    <w:p w14:paraId="717B5D05" w14:textId="77777777" w:rsidR="00A46697" w:rsidRDefault="005748F0">
      <w:pPr>
        <w:pStyle w:val="BodyText"/>
        <w:spacing w:before="29" w:line="455" w:lineRule="auto"/>
        <w:ind w:right="158" w:firstLine="576"/>
        <w:jc w:val="both"/>
      </w:pP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ultimate</w:t>
      </w:r>
      <w:r>
        <w:rPr>
          <w:spacing w:val="18"/>
          <w:w w:val="105"/>
        </w:rPr>
        <w:t xml:space="preserve"> </w:t>
      </w:r>
      <w:r>
        <w:rPr>
          <w:w w:val="105"/>
        </w:rPr>
        <w:t>goal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dimming</w:t>
      </w:r>
      <w:r>
        <w:rPr>
          <w:spacing w:val="18"/>
          <w:w w:val="105"/>
        </w:rPr>
        <w:t xml:space="preserve"> </w:t>
      </w:r>
      <w:r>
        <w:rPr>
          <w:w w:val="105"/>
        </w:rPr>
        <w:t>analysis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-2"/>
          <w:w w:val="105"/>
        </w:rPr>
        <w:t>ies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CME</w:t>
      </w:r>
      <w:r>
        <w:rPr>
          <w:spacing w:val="18"/>
          <w:w w:val="105"/>
        </w:rPr>
        <w:t xml:space="preserve"> </w:t>
      </w:r>
      <w:r>
        <w:rPr>
          <w:w w:val="105"/>
        </w:rPr>
        <w:t>mass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eloci</w:t>
      </w:r>
      <w:r>
        <w:rPr>
          <w:spacing w:val="-3"/>
          <w:w w:val="105"/>
        </w:rPr>
        <w:t>ty.</w:t>
      </w:r>
      <w:r>
        <w:rPr>
          <w:spacing w:val="25"/>
          <w:w w:val="109"/>
        </w:rPr>
        <w:t xml:space="preserve"> </w:t>
      </w:r>
      <w:r>
        <w:rPr>
          <w:w w:val="105"/>
        </w:rPr>
        <w:t>This</w:t>
      </w:r>
      <w:r>
        <w:rPr>
          <w:spacing w:val="34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34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cl</w:t>
      </w:r>
      <w:r>
        <w:rPr>
          <w:spacing w:val="-1"/>
          <w:w w:val="105"/>
        </w:rPr>
        <w:t>ud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semi-statistical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tudy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determine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wee</w:t>
      </w:r>
      <w:r>
        <w:rPr>
          <w:spacing w:val="-1"/>
          <w:w w:val="105"/>
        </w:rPr>
        <w:t>n</w:t>
      </w:r>
      <w:r>
        <w:rPr>
          <w:spacing w:val="34"/>
          <w:w w:val="105"/>
        </w:rPr>
        <w:t xml:space="preserve"> </w:t>
      </w:r>
      <w:r>
        <w:rPr>
          <w:w w:val="105"/>
        </w:rPr>
        <w:t>those</w:t>
      </w:r>
      <w:r>
        <w:rPr>
          <w:spacing w:val="33"/>
          <w:w w:val="99"/>
        </w:rPr>
        <w:t xml:space="preserve"> </w:t>
      </w:r>
      <w:r>
        <w:rPr>
          <w:w w:val="105"/>
        </w:rPr>
        <w:t>CME</w:t>
      </w:r>
      <w:r>
        <w:rPr>
          <w:spacing w:val="26"/>
          <w:w w:val="105"/>
        </w:rPr>
        <w:t xml:space="preserve"> </w:t>
      </w:r>
      <w:r>
        <w:rPr>
          <w:w w:val="105"/>
        </w:rPr>
        <w:t>parameters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dimming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pth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spacing w:val="1"/>
          <w:w w:val="105"/>
        </w:rPr>
        <w:t>slope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6"/>
          <w:w w:val="105"/>
        </w:rPr>
        <w:t xml:space="preserve"> </w:t>
      </w:r>
      <w:r>
        <w:rPr>
          <w:w w:val="105"/>
        </w:rPr>
        <w:t>will</w:t>
      </w:r>
      <w:r>
        <w:rPr>
          <w:spacing w:val="27"/>
          <w:w w:val="105"/>
        </w:rPr>
        <w:t xml:space="preserve"> </w:t>
      </w:r>
      <w:r>
        <w:rPr>
          <w:spacing w:val="2"/>
          <w:w w:val="105"/>
        </w:rPr>
        <w:t>b</w:t>
      </w:r>
      <w:r>
        <w:rPr>
          <w:spacing w:val="3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discussed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spacing w:val="-1"/>
          <w:w w:val="105"/>
        </w:rPr>
        <w:t>Chapt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7"/>
          <w:w w:val="105"/>
        </w:rPr>
        <w:t xml:space="preserve"> </w:t>
      </w:r>
      <w:r>
        <w:rPr>
          <w:w w:val="105"/>
        </w:rPr>
        <w:t>5.</w:t>
      </w:r>
    </w:p>
    <w:p w14:paraId="24AC7218" w14:textId="77777777" w:rsidR="00A46697" w:rsidRDefault="00A46697">
      <w:pPr>
        <w:spacing w:line="455" w:lineRule="auto"/>
        <w:jc w:val="both"/>
        <w:sectPr w:rsidR="00A46697">
          <w:headerReference w:type="even" r:id="rId39"/>
          <w:pgSz w:w="12240" w:h="15840"/>
          <w:pgMar w:top="1060" w:right="1280" w:bottom="280" w:left="1340" w:header="0" w:footer="0" w:gutter="0"/>
          <w:cols w:space="720"/>
        </w:sectPr>
      </w:pPr>
    </w:p>
    <w:p w14:paraId="06A1BE24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06082022" w14:textId="77777777" w:rsidR="00A46697" w:rsidRDefault="005748F0">
      <w:pPr>
        <w:pStyle w:val="Heading1"/>
        <w:tabs>
          <w:tab w:val="left" w:pos="1107"/>
        </w:tabs>
        <w:rPr>
          <w:b w:val="0"/>
          <w:bCs w:val="0"/>
        </w:rPr>
      </w:pPr>
      <w:bookmarkStart w:id="246" w:name="Summary"/>
      <w:bookmarkEnd w:id="246"/>
      <w:r>
        <w:rPr>
          <w:w w:val="110"/>
        </w:rPr>
        <w:t>4.5</w:t>
      </w:r>
      <w:r>
        <w:rPr>
          <w:w w:val="110"/>
        </w:rPr>
        <w:tab/>
        <w:t>Summary</w:t>
      </w:r>
    </w:p>
    <w:p w14:paraId="00C55C8C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E7C1012" w14:textId="57A4D5B2" w:rsidR="00A46697" w:rsidRDefault="005748F0">
      <w:pPr>
        <w:pStyle w:val="BodyText"/>
        <w:spacing w:before="162" w:line="453" w:lineRule="auto"/>
        <w:ind w:right="118" w:firstLine="576"/>
        <w:jc w:val="both"/>
      </w:pPr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32"/>
          <w:w w:val="105"/>
        </w:rPr>
        <w:t xml:space="preserve"> </w:t>
      </w:r>
      <w:r>
        <w:rPr>
          <w:w w:val="105"/>
        </w:rPr>
        <w:t>summarize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32"/>
          <w:w w:val="105"/>
        </w:rPr>
        <w:t xml:space="preserve"> </w:t>
      </w:r>
      <w:r>
        <w:rPr>
          <w:w w:val="105"/>
        </w:rPr>
        <w:t>processes</w:t>
      </w:r>
      <w:r>
        <w:rPr>
          <w:spacing w:val="33"/>
          <w:w w:val="105"/>
        </w:rPr>
        <w:t xml:space="preserve"> </w:t>
      </w:r>
      <w:r>
        <w:rPr>
          <w:w w:val="105"/>
        </w:rPr>
        <w:t>taking</w:t>
      </w:r>
      <w:r>
        <w:rPr>
          <w:spacing w:val="32"/>
          <w:w w:val="105"/>
        </w:rPr>
        <w:t xml:space="preserve"> </w:t>
      </w:r>
      <w:r>
        <w:rPr>
          <w:w w:val="105"/>
        </w:rPr>
        <w:t>place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simpler</w:t>
      </w:r>
      <w:r>
        <w:rPr>
          <w:spacing w:val="33"/>
          <w:w w:val="105"/>
        </w:rPr>
        <w:t xml:space="preserve"> </w:t>
      </w:r>
      <w:r>
        <w:rPr>
          <w:w w:val="105"/>
        </w:rPr>
        <w:t>2010</w:t>
      </w:r>
      <w:r>
        <w:rPr>
          <w:spacing w:val="32"/>
          <w:w w:val="105"/>
        </w:rPr>
        <w:t xml:space="preserve"> </w:t>
      </w:r>
      <w:r>
        <w:rPr>
          <w:w w:val="105"/>
        </w:rPr>
        <w:t>August</w:t>
      </w:r>
      <w:r>
        <w:rPr>
          <w:spacing w:val="32"/>
          <w:w w:val="105"/>
        </w:rPr>
        <w:t xml:space="preserve"> </w:t>
      </w:r>
      <w:r>
        <w:rPr>
          <w:w w:val="105"/>
        </w:rPr>
        <w:t>7</w:t>
      </w:r>
      <w:r>
        <w:rPr>
          <w:spacing w:val="32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nt,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99"/>
        </w:rPr>
        <w:t xml:space="preserve"> </w:t>
      </w:r>
      <w:r>
        <w:rPr>
          <w:w w:val="105"/>
        </w:rPr>
        <w:t>plasma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its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ce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27"/>
          <w:w w:val="105"/>
        </w:rPr>
        <w:t xml:space="preserve"> </w:t>
      </w:r>
      <w:r>
        <w:rPr>
          <w:w w:val="105"/>
        </w:rPr>
        <w:t>source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sink</w:t>
      </w:r>
      <w:r>
        <w:rPr>
          <w:spacing w:val="28"/>
          <w:w w:val="105"/>
        </w:rPr>
        <w:t xml:space="preserve"> </w:t>
      </w:r>
      <w:r>
        <w:rPr>
          <w:w w:val="105"/>
        </w:rPr>
        <w:t>terms.</w:t>
      </w:r>
      <w:r>
        <w:rPr>
          <w:spacing w:val="12"/>
          <w:w w:val="105"/>
        </w:rPr>
        <w:t xml:space="preserve"> </w:t>
      </w:r>
      <w:r>
        <w:rPr>
          <w:w w:val="105"/>
        </w:rPr>
        <w:t>Near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beginning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flare,</w:t>
      </w:r>
      <w:r>
        <w:rPr>
          <w:spacing w:val="29"/>
          <w:w w:val="105"/>
        </w:rPr>
        <w:t xml:space="preserve"> </w:t>
      </w:r>
      <w:r>
        <w:rPr>
          <w:w w:val="105"/>
        </w:rPr>
        <w:t>heating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37"/>
        </w:rPr>
        <w:t xml:space="preserve"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dom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nant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causes</w:t>
      </w:r>
      <w:r>
        <w:rPr>
          <w:spacing w:val="31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rap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d</w:t>
      </w:r>
      <w:r>
        <w:rPr>
          <w:spacing w:val="32"/>
          <w:w w:val="105"/>
        </w:rPr>
        <w:t xml:space="preserve"> </w:t>
      </w:r>
      <w:r>
        <w:rPr>
          <w:w w:val="105"/>
        </w:rPr>
        <w:t>increase</w:t>
      </w:r>
      <w:r>
        <w:rPr>
          <w:spacing w:val="31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high</w:t>
      </w:r>
      <w:r>
        <w:rPr>
          <w:spacing w:val="31"/>
          <w:w w:val="105"/>
        </w:rPr>
        <w:t xml:space="preserve"> </w:t>
      </w:r>
      <w:r>
        <w:rPr>
          <w:w w:val="105"/>
        </w:rPr>
        <w:t>ionization</w:t>
      </w:r>
      <w:r>
        <w:rPr>
          <w:spacing w:val="31"/>
          <w:w w:val="105"/>
        </w:rPr>
        <w:t xml:space="preserve"> </w:t>
      </w:r>
      <w:r>
        <w:rPr>
          <w:w w:val="105"/>
        </w:rPr>
        <w:t>states</w:t>
      </w:r>
      <w:r>
        <w:rPr>
          <w:spacing w:val="32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var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ou</w:t>
      </w:r>
      <w:r>
        <w:rPr>
          <w:spacing w:val="-3"/>
          <w:w w:val="105"/>
        </w:rPr>
        <w:t>s</w:t>
      </w:r>
      <w:r>
        <w:rPr>
          <w:spacing w:val="32"/>
          <w:w w:val="105"/>
        </w:rPr>
        <w:t xml:space="preserve"> </w:t>
      </w:r>
      <w:r>
        <w:rPr>
          <w:spacing w:val="-10"/>
          <w:w w:val="105"/>
        </w:rPr>
        <w:t>F</w:t>
      </w:r>
      <w:r>
        <w:rPr>
          <w:spacing w:val="-11"/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emissions.</w:t>
      </w:r>
      <w:r>
        <w:rPr>
          <w:spacing w:val="21"/>
          <w:w w:val="109"/>
        </w:rPr>
        <w:t xml:space="preserve"> </w:t>
      </w:r>
      <w:r>
        <w:rPr>
          <w:w w:val="105"/>
        </w:rPr>
        <w:t>Later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fl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cooling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4"/>
          <w:w w:val="105"/>
        </w:rPr>
        <w:t xml:space="preserve"> </w:t>
      </w:r>
      <w:r>
        <w:rPr>
          <w:w w:val="105"/>
        </w:rPr>
        <w:t>plasma</w:t>
      </w:r>
      <w:r>
        <w:rPr>
          <w:spacing w:val="34"/>
          <w:w w:val="105"/>
        </w:rPr>
        <w:t xml:space="preserve"> </w:t>
      </w:r>
      <w:r>
        <w:rPr>
          <w:w w:val="105"/>
        </w:rPr>
        <w:t>causes</w:t>
      </w:r>
      <w:r>
        <w:rPr>
          <w:spacing w:val="34"/>
          <w:w w:val="105"/>
        </w:rPr>
        <w:t xml:space="preserve"> </w:t>
      </w:r>
      <w:r>
        <w:rPr>
          <w:w w:val="105"/>
        </w:rPr>
        <w:t>an</w:t>
      </w:r>
      <w:r>
        <w:rPr>
          <w:spacing w:val="34"/>
          <w:w w:val="105"/>
        </w:rPr>
        <w:t xml:space="preserve"> </w:t>
      </w:r>
      <w:r>
        <w:rPr>
          <w:w w:val="105"/>
        </w:rPr>
        <w:t>increase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r>
        <w:rPr>
          <w:spacing w:val="-4"/>
          <w:w w:val="105"/>
        </w:rPr>
        <w:t>lowe</w:t>
      </w:r>
      <w:r>
        <w:rPr>
          <w:spacing w:val="-3"/>
          <w:w w:val="105"/>
        </w:rPr>
        <w:t>r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iz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34"/>
          <w:w w:val="105"/>
        </w:rPr>
        <w:t xml:space="preserve"> </w:t>
      </w:r>
      <w:r>
        <w:rPr>
          <w:w w:val="105"/>
        </w:rPr>
        <w:t>states,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those</w:t>
      </w:r>
      <w:r>
        <w:rPr>
          <w:spacing w:val="47"/>
          <w:w w:val="99"/>
        </w:rPr>
        <w:t xml:space="preserve"> </w:t>
      </w:r>
      <w:r>
        <w:rPr>
          <w:spacing w:val="1"/>
          <w:w w:val="105"/>
        </w:rPr>
        <w:t>coole</w:t>
      </w:r>
      <w:r>
        <w:rPr>
          <w:w w:val="105"/>
        </w:rPr>
        <w:t>r</w:t>
      </w:r>
      <w:r>
        <w:rPr>
          <w:spacing w:val="31"/>
          <w:w w:val="105"/>
        </w:rPr>
        <w:t xml:space="preserve"> </w:t>
      </w:r>
      <w:r>
        <w:rPr>
          <w:w w:val="105"/>
        </w:rPr>
        <w:t>lines</w:t>
      </w:r>
      <w:r>
        <w:rPr>
          <w:spacing w:val="3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e</w:t>
      </w:r>
      <w:r>
        <w:rPr>
          <w:w w:val="105"/>
        </w:rPr>
        <w:t>ak</w:t>
      </w:r>
      <w:r>
        <w:rPr>
          <w:spacing w:val="31"/>
          <w:w w:val="105"/>
        </w:rPr>
        <w:t xml:space="preserve"> </w:t>
      </w:r>
      <w:r>
        <w:rPr>
          <w:w w:val="105"/>
        </w:rPr>
        <w:t>later</w:t>
      </w:r>
      <w:r>
        <w:rPr>
          <w:spacing w:val="31"/>
          <w:w w:val="105"/>
        </w:rPr>
        <w:t xml:space="preserve"> </w:t>
      </w:r>
      <w:r>
        <w:rPr>
          <w:w w:val="105"/>
        </w:rPr>
        <w:t>than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hot</w:t>
      </w:r>
      <w:r>
        <w:rPr>
          <w:spacing w:val="31"/>
          <w:w w:val="105"/>
        </w:rPr>
        <w:t xml:space="preserve"> </w:t>
      </w:r>
      <w:r>
        <w:rPr>
          <w:w w:val="105"/>
        </w:rPr>
        <w:t>lines.</w:t>
      </w:r>
      <w:r>
        <w:rPr>
          <w:spacing w:val="21"/>
          <w:w w:val="105"/>
        </w:rPr>
        <w:t xml:space="preserve"> </w:t>
      </w:r>
      <w:r>
        <w:rPr>
          <w:w w:val="105"/>
        </w:rPr>
        <w:t>Through</w:t>
      </w:r>
      <w:r>
        <w:rPr>
          <w:spacing w:val="32"/>
          <w:w w:val="105"/>
        </w:rPr>
        <w:t xml:space="preserve"> </w:t>
      </w:r>
      <w:r>
        <w:rPr>
          <w:w w:val="105"/>
        </w:rPr>
        <w:t>it</w:t>
      </w:r>
      <w:r>
        <w:rPr>
          <w:spacing w:val="31"/>
          <w:w w:val="105"/>
        </w:rPr>
        <w:t xml:space="preserve"> </w:t>
      </w:r>
      <w:r>
        <w:rPr>
          <w:spacing w:val="-1"/>
          <w:w w:val="105"/>
        </w:rPr>
        <w:t>al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mass</w:t>
      </w:r>
      <w:r>
        <w:rPr>
          <w:spacing w:val="31"/>
          <w:w w:val="105"/>
        </w:rPr>
        <w:t xml:space="preserve"> </w:t>
      </w:r>
      <w:r>
        <w:rPr>
          <w:w w:val="105"/>
        </w:rPr>
        <w:t>ejection</w:t>
      </w:r>
      <w:r>
        <w:rPr>
          <w:spacing w:val="31"/>
          <w:w w:val="105"/>
        </w:rPr>
        <w:t xml:space="preserve"> </w:t>
      </w:r>
      <w:r>
        <w:rPr>
          <w:w w:val="105"/>
        </w:rPr>
        <w:t>can</w:t>
      </w:r>
      <w:r>
        <w:rPr>
          <w:spacing w:val="32"/>
          <w:w w:val="105"/>
        </w:rPr>
        <w:t xml:space="preserve"> </w:t>
      </w:r>
      <w:r>
        <w:rPr>
          <w:w w:val="105"/>
        </w:rPr>
        <w:t>act</w:t>
      </w:r>
      <w:r>
        <w:rPr>
          <w:spacing w:val="31"/>
          <w:w w:val="105"/>
        </w:rPr>
        <w:t xml:space="preserve"> </w:t>
      </w:r>
      <w:r>
        <w:rPr>
          <w:w w:val="105"/>
        </w:rPr>
        <w:t>as</w:t>
      </w:r>
      <w:r>
        <w:rPr>
          <w:spacing w:val="31"/>
          <w:w w:val="105"/>
        </w:rPr>
        <w:t xml:space="preserve"> </w:t>
      </w:r>
      <w:r>
        <w:rPr>
          <w:w w:val="105"/>
        </w:rPr>
        <w:t>a</w:t>
      </w:r>
      <w:r>
        <w:rPr>
          <w:spacing w:val="31"/>
          <w:w w:val="105"/>
        </w:rPr>
        <w:t xml:space="preserve"> </w:t>
      </w:r>
      <w:r>
        <w:rPr>
          <w:w w:val="105"/>
        </w:rPr>
        <w:t>sink</w:t>
      </w:r>
      <w:r>
        <w:rPr>
          <w:spacing w:val="31"/>
          <w:w w:val="105"/>
        </w:rPr>
        <w:t xml:space="preserve"> </w:t>
      </w:r>
      <w:ins w:id="247" w:author="Tom Woods" w:date="2016-01-27T21:17:00Z">
        <w:r w:rsidR="00655B41">
          <w:rPr>
            <w:spacing w:val="31"/>
            <w:w w:val="105"/>
          </w:rPr>
          <w:t xml:space="preserve">(mass-loss dimming) </w:t>
        </w:r>
      </w:ins>
      <w:r>
        <w:rPr>
          <w:w w:val="105"/>
        </w:rPr>
        <w:t>for</w:t>
      </w:r>
      <w:r>
        <w:rPr>
          <w:spacing w:val="25"/>
          <w:w w:val="106"/>
        </w:rPr>
        <w:t xml:space="preserve"> </w:t>
      </w:r>
      <w:r>
        <w:rPr>
          <w:w w:val="105"/>
        </w:rPr>
        <w:t>most</w:t>
      </w:r>
      <w:r>
        <w:rPr>
          <w:spacing w:val="42"/>
          <w:w w:val="105"/>
        </w:rPr>
        <w:t xml:space="preserve"> </w:t>
      </w:r>
      <w:r>
        <w:rPr>
          <w:w w:val="105"/>
        </w:rPr>
        <w:t>coronal</w:t>
      </w:r>
      <w:r>
        <w:rPr>
          <w:spacing w:val="42"/>
          <w:w w:val="105"/>
        </w:rPr>
        <w:t xml:space="preserve"> </w:t>
      </w:r>
      <w:r>
        <w:rPr>
          <w:w w:val="105"/>
        </w:rPr>
        <w:t>emissions.</w:t>
      </w:r>
      <w:r>
        <w:rPr>
          <w:spacing w:val="4"/>
          <w:w w:val="105"/>
        </w:rPr>
        <w:t xml:space="preserve"> </w:t>
      </w:r>
      <w:r>
        <w:rPr>
          <w:w w:val="105"/>
        </w:rPr>
        <w:t>Early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flare,</w:t>
      </w:r>
      <w:r>
        <w:rPr>
          <w:spacing w:val="50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efore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4"/>
          <w:w w:val="105"/>
        </w:rPr>
        <w:t>low</w:t>
      </w:r>
      <w:r>
        <w:rPr>
          <w:spacing w:val="42"/>
          <w:w w:val="105"/>
        </w:rPr>
        <w:t xml:space="preserve"> </w:t>
      </w:r>
      <w:r>
        <w:rPr>
          <w:w w:val="105"/>
        </w:rPr>
        <w:t>ionization</w:t>
      </w:r>
      <w:r>
        <w:rPr>
          <w:spacing w:val="43"/>
          <w:w w:val="105"/>
        </w:rPr>
        <w:t xml:space="preserve"> </w:t>
      </w:r>
      <w:r>
        <w:rPr>
          <w:w w:val="105"/>
        </w:rPr>
        <w:t>states</w:t>
      </w:r>
      <w:r>
        <w:rPr>
          <w:spacing w:val="42"/>
          <w:w w:val="105"/>
        </w:rPr>
        <w:t xml:space="preserve"> </w:t>
      </w:r>
      <w:r>
        <w:rPr>
          <w:spacing w:val="-4"/>
          <w:w w:val="105"/>
        </w:rPr>
        <w:t>ha</w:t>
      </w:r>
      <w:r>
        <w:rPr>
          <w:spacing w:val="-5"/>
          <w:w w:val="105"/>
        </w:rPr>
        <w:t>ve</w:t>
      </w:r>
      <w:r>
        <w:rPr>
          <w:spacing w:val="42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ee</w:t>
      </w:r>
      <w:r>
        <w:rPr>
          <w:w w:val="105"/>
        </w:rPr>
        <w:t>n</w:t>
      </w:r>
      <w:r>
        <w:rPr>
          <w:spacing w:val="42"/>
          <w:w w:val="105"/>
        </w:rPr>
        <w:t xml:space="preserve"> </w:t>
      </w:r>
      <w:r>
        <w:rPr>
          <w:w w:val="105"/>
        </w:rPr>
        <w:t>strongly</w:t>
      </w:r>
      <w:r>
        <w:rPr>
          <w:spacing w:val="27"/>
          <w:w w:val="104"/>
        </w:rPr>
        <w:t xml:space="preserve"> </w:t>
      </w:r>
      <w:proofErr w:type="spellStart"/>
      <w:r>
        <w:rPr>
          <w:w w:val="105"/>
        </w:rPr>
        <w:t>a</w:t>
      </w:r>
      <w:r>
        <w:rPr>
          <w:rFonts w:ascii="Apple Symbols" w:eastAsia="Apple Symbols" w:hAnsi="Apple Symbols" w:cs="Apple Symbols"/>
          <w:w w:val="105"/>
        </w:rPr>
        <w:t>↵</w:t>
      </w:r>
      <w:r>
        <w:rPr>
          <w:w w:val="105"/>
        </w:rPr>
        <w:t>ected</w:t>
      </w:r>
      <w:proofErr w:type="spellEnd"/>
      <w:r>
        <w:rPr>
          <w:spacing w:val="4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cooling</w:t>
      </w:r>
      <w:r>
        <w:rPr>
          <w:spacing w:val="46"/>
          <w:w w:val="105"/>
        </w:rPr>
        <w:t xml:space="preserve"> </w:t>
      </w:r>
      <w:r>
        <w:rPr>
          <w:w w:val="105"/>
        </w:rPr>
        <w:t>described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mass</w:t>
      </w:r>
      <w:r>
        <w:rPr>
          <w:spacing w:val="45"/>
          <w:w w:val="105"/>
        </w:rPr>
        <w:t xml:space="preserve"> </w:t>
      </w:r>
      <w:r>
        <w:rPr>
          <w:w w:val="105"/>
        </w:rPr>
        <w:t>ejection</w:t>
      </w:r>
      <w:r>
        <w:rPr>
          <w:spacing w:val="46"/>
          <w:w w:val="105"/>
        </w:rPr>
        <w:t xml:space="preserve"> </w:t>
      </w:r>
      <w:r>
        <w:rPr>
          <w:w w:val="105"/>
        </w:rPr>
        <w:t>dominates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r>
        <w:rPr>
          <w:w w:val="105"/>
        </w:rPr>
        <w:t>causes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irradiance</w:t>
      </w:r>
      <w:r>
        <w:rPr>
          <w:spacing w:val="34"/>
          <w:w w:val="99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w w:val="105"/>
        </w:rPr>
        <w:t>visibly</w:t>
      </w:r>
      <w:r>
        <w:rPr>
          <w:spacing w:val="36"/>
          <w:w w:val="105"/>
        </w:rPr>
        <w:t xml:space="preserve"> </w:t>
      </w:r>
      <w:r>
        <w:rPr>
          <w:spacing w:val="-1"/>
          <w:w w:val="105"/>
        </w:rPr>
        <w:t>drop</w:t>
      </w:r>
      <w:ins w:id="248" w:author="Tom Woods" w:date="2016-01-27T21:17:00Z">
        <w:r w:rsidR="00655B41">
          <w:rPr>
            <w:spacing w:val="-1"/>
            <w:w w:val="105"/>
          </w:rPr>
          <w:t xml:space="preserve"> for the cool corona lines</w:t>
        </w:r>
      </w:ins>
      <w:r>
        <w:rPr>
          <w:spacing w:val="-1"/>
          <w:w w:val="105"/>
        </w:rPr>
        <w:t>.</w:t>
      </w:r>
      <w:r>
        <w:rPr>
          <w:spacing w:val="37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36"/>
          <w:w w:val="105"/>
        </w:rPr>
        <w:t xml:space="preserve"> </w:t>
      </w:r>
      <w:r>
        <w:rPr>
          <w:w w:val="105"/>
        </w:rPr>
        <w:t>later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flare</w:t>
      </w:r>
      <w:r>
        <w:rPr>
          <w:spacing w:val="36"/>
          <w:w w:val="105"/>
        </w:rPr>
        <w:t xml:space="preserve"> </w:t>
      </w:r>
      <w:r>
        <w:rPr>
          <w:w w:val="105"/>
        </w:rPr>
        <w:t>process,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plasma</w:t>
      </w:r>
      <w:r>
        <w:rPr>
          <w:spacing w:val="36"/>
          <w:w w:val="105"/>
        </w:rPr>
        <w:t xml:space="preserve"> </w:t>
      </w:r>
      <w:del w:id="249" w:author="Tom Woods" w:date="2016-01-27T21:19:00Z">
        <w:r w:rsidDel="00655B41">
          <w:rPr>
            <w:spacing w:val="-1"/>
            <w:w w:val="105"/>
          </w:rPr>
          <w:delText>approach</w:delText>
        </w:r>
        <w:r w:rsidDel="00655B41">
          <w:rPr>
            <w:spacing w:val="-2"/>
            <w:w w:val="105"/>
          </w:rPr>
          <w:delText>es</w:delText>
        </w:r>
        <w:r w:rsidDel="00655B41">
          <w:rPr>
            <w:spacing w:val="35"/>
            <w:w w:val="105"/>
          </w:rPr>
          <w:delText xml:space="preserve"> </w:delText>
        </w:r>
      </w:del>
      <w:ins w:id="250" w:author="Tom Woods" w:date="2016-01-27T21:19:00Z">
        <w:r w:rsidR="00655B41">
          <w:rPr>
            <w:spacing w:val="-1"/>
            <w:w w:val="105"/>
          </w:rPr>
          <w:t>temperature and post-flare loops begin to return to</w:t>
        </w:r>
        <w:r w:rsidR="00655B41">
          <w:rPr>
            <w:spacing w:val="35"/>
            <w:w w:val="105"/>
          </w:rPr>
          <w:t xml:space="preserve"> </w:t>
        </w:r>
      </w:ins>
      <w:r>
        <w:rPr>
          <w:w w:val="105"/>
        </w:rPr>
        <w:t>its</w:t>
      </w:r>
      <w:r>
        <w:rPr>
          <w:spacing w:val="36"/>
          <w:w w:val="105"/>
        </w:rPr>
        <w:t xml:space="preserve"> </w:t>
      </w:r>
      <w:r>
        <w:rPr>
          <w:w w:val="105"/>
        </w:rPr>
        <w:t>pre</w:t>
      </w:r>
      <w:ins w:id="251" w:author="Tom Woods" w:date="2016-01-27T21:18:00Z">
        <w:r w:rsidR="00655B41">
          <w:rPr>
            <w:w w:val="105"/>
          </w:rPr>
          <w:t>-</w:t>
        </w:r>
      </w:ins>
      <w:r>
        <w:rPr>
          <w:w w:val="105"/>
        </w:rPr>
        <w:t>flare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</w:t>
      </w:r>
      <w:ins w:id="252" w:author="Tom Woods" w:date="2016-01-27T21:19:00Z">
        <w:r w:rsidR="00655B41">
          <w:rPr>
            <w:spacing w:val="-2"/>
            <w:w w:val="105"/>
          </w:rPr>
          <w:t xml:space="preserve"> and </w:t>
        </w:r>
      </w:ins>
      <w:ins w:id="253" w:author="Tom Woods" w:date="2016-01-27T21:20:00Z">
        <w:r w:rsidR="00655B41">
          <w:rPr>
            <w:spacing w:val="-2"/>
            <w:w w:val="105"/>
          </w:rPr>
          <w:t>loop configuration</w:t>
        </w:r>
      </w:ins>
      <w:r>
        <w:rPr>
          <w:spacing w:val="-1"/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99"/>
        </w:rPr>
        <w:t xml:space="preserve"> </w:t>
      </w:r>
      <w:r>
        <w:rPr>
          <w:w w:val="105"/>
        </w:rPr>
        <w:t>missing</w:t>
      </w:r>
      <w:r>
        <w:rPr>
          <w:spacing w:val="14"/>
          <w:w w:val="105"/>
        </w:rPr>
        <w:t xml:space="preserve"> </w:t>
      </w:r>
      <w:r>
        <w:rPr>
          <w:w w:val="105"/>
        </w:rPr>
        <w:t>plasma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again</w:t>
      </w:r>
      <w:r>
        <w:rPr>
          <w:spacing w:val="15"/>
          <w:w w:val="105"/>
        </w:rPr>
        <w:t xml:space="preserve"> </w:t>
      </w:r>
      <w:r>
        <w:rPr>
          <w:w w:val="105"/>
        </w:rPr>
        <w:t>becomes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appar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rrad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ce</w:t>
      </w:r>
      <w:r>
        <w:rPr>
          <w:spacing w:val="14"/>
          <w:w w:val="105"/>
        </w:rPr>
        <w:t xml:space="preserve"> </w:t>
      </w:r>
      <w:r>
        <w:rPr>
          <w:w w:val="105"/>
        </w:rPr>
        <w:t>time</w:t>
      </w:r>
      <w:r>
        <w:rPr>
          <w:spacing w:val="15"/>
          <w:w w:val="105"/>
        </w:rPr>
        <w:t xml:space="preserve"> </w:t>
      </w:r>
      <w:r>
        <w:rPr>
          <w:w w:val="105"/>
        </w:rPr>
        <w:t>series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an</w:t>
      </w:r>
      <w:r>
        <w:rPr>
          <w:spacing w:val="14"/>
          <w:w w:val="105"/>
        </w:rPr>
        <w:t xml:space="preserve"> </w:t>
      </w:r>
      <w:proofErr w:type="gramStart"/>
      <w:r>
        <w:rPr>
          <w:w w:val="105"/>
        </w:rPr>
        <w:t>hours-long</w:t>
      </w:r>
      <w:proofErr w:type="gram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few-percent</w:t>
      </w:r>
      <w:r>
        <w:rPr>
          <w:spacing w:val="42"/>
          <w:w w:val="138"/>
        </w:rPr>
        <w:t xml:space="preserve"> </w:t>
      </w:r>
      <w:r>
        <w:rPr>
          <w:w w:val="105"/>
        </w:rPr>
        <w:t>decrease.</w:t>
      </w:r>
      <w:r>
        <w:rPr>
          <w:spacing w:val="56"/>
          <w:w w:val="105"/>
        </w:rPr>
        <w:t xml:space="preserve"> </w:t>
      </w:r>
      <w:r>
        <w:rPr>
          <w:spacing w:val="-1"/>
          <w:w w:val="105"/>
        </w:rPr>
        <w:t>Quant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 xml:space="preserve"> </w:t>
      </w:r>
      <w:r>
        <w:rPr>
          <w:w w:val="105"/>
        </w:rPr>
        <w:t>dimming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s</w:t>
      </w:r>
      <w:r>
        <w:rPr>
          <w:spacing w:val="27"/>
          <w:w w:val="105"/>
        </w:rPr>
        <w:t xml:space="preserve"> </w:t>
      </w:r>
      <w:ins w:id="254" w:author="Tom Woods" w:date="2016-01-27T21:24:00Z">
        <w:r w:rsidR="00360B74">
          <w:rPr>
            <w:spacing w:val="27"/>
            <w:w w:val="105"/>
          </w:rPr>
          <w:t xml:space="preserve">for AIA and EVE </w:t>
        </w:r>
      </w:ins>
      <w:bookmarkStart w:id="255" w:name="_GoBack"/>
      <w:bookmarkEnd w:id="255"/>
      <w:r>
        <w:rPr>
          <w:w w:val="105"/>
        </w:rPr>
        <w:t>are</w:t>
      </w:r>
      <w:r>
        <w:rPr>
          <w:spacing w:val="27"/>
          <w:w w:val="105"/>
        </w:rPr>
        <w:t xml:space="preserve"> </w:t>
      </w:r>
      <w:r>
        <w:rPr>
          <w:w w:val="105"/>
        </w:rPr>
        <w:t>summarized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spacing w:val="-4"/>
          <w:w w:val="105"/>
        </w:rPr>
        <w:t>Tab</w:t>
      </w:r>
      <w:r>
        <w:rPr>
          <w:spacing w:val="-5"/>
          <w:w w:val="105"/>
        </w:rPr>
        <w:t>le</w:t>
      </w:r>
      <w:r>
        <w:rPr>
          <w:spacing w:val="27"/>
          <w:w w:val="105"/>
        </w:rPr>
        <w:t xml:space="preserve"> </w:t>
      </w:r>
      <w:r>
        <w:rPr>
          <w:w w:val="105"/>
        </w:rPr>
        <w:t>4.3</w:t>
      </w:r>
      <w:ins w:id="256" w:author="Tom Woods" w:date="2016-01-27T21:24:00Z">
        <w:r w:rsidR="00360B74">
          <w:rPr>
            <w:w w:val="105"/>
          </w:rPr>
          <w:t xml:space="preserve"> for this simple dimming case</w:t>
        </w:r>
      </w:ins>
      <w:r>
        <w:rPr>
          <w:w w:val="105"/>
        </w:rPr>
        <w:t>.</w:t>
      </w:r>
    </w:p>
    <w:p w14:paraId="688158A1" w14:textId="09207AD8" w:rsidR="00A46697" w:rsidRDefault="005748F0">
      <w:pPr>
        <w:pStyle w:val="BodyText"/>
        <w:spacing w:before="10" w:line="454" w:lineRule="auto"/>
        <w:ind w:right="118" w:firstLine="576"/>
        <w:jc w:val="both"/>
      </w:pP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phy</w:t>
      </w:r>
      <w:r>
        <w:rPr>
          <w:spacing w:val="-2"/>
          <w:w w:val="105"/>
        </w:rPr>
        <w:t>sic</w:t>
      </w:r>
      <w:r>
        <w:rPr>
          <w:spacing w:val="-1"/>
          <w:w w:val="105"/>
        </w:rPr>
        <w:t>al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43"/>
          <w:w w:val="105"/>
        </w:rPr>
        <w:t xml:space="preserve"> </w:t>
      </w:r>
      <w:r>
        <w:rPr>
          <w:w w:val="105"/>
        </w:rPr>
        <w:t>of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mor</w:t>
      </w:r>
      <w:r>
        <w:rPr>
          <w:spacing w:val="-2"/>
          <w:w w:val="105"/>
        </w:rPr>
        <w:t>e</w:t>
      </w:r>
      <w:r>
        <w:rPr>
          <w:spacing w:val="43"/>
          <w:w w:val="105"/>
        </w:rPr>
        <w:t xml:space="preserve"> </w:t>
      </w:r>
      <w:r>
        <w:rPr>
          <w:w w:val="105"/>
        </w:rPr>
        <w:t>complex</w:t>
      </w:r>
      <w:r>
        <w:rPr>
          <w:spacing w:val="44"/>
          <w:w w:val="105"/>
        </w:rPr>
        <w:t xml:space="preserve"> </w:t>
      </w:r>
      <w:r>
        <w:rPr>
          <w:w w:val="105"/>
        </w:rPr>
        <w:t>2011</w:t>
      </w:r>
      <w:r>
        <w:rPr>
          <w:spacing w:val="43"/>
          <w:w w:val="105"/>
        </w:rPr>
        <w:t xml:space="preserve"> </w:t>
      </w:r>
      <w:r>
        <w:rPr>
          <w:w w:val="105"/>
        </w:rPr>
        <w:t>August</w:t>
      </w:r>
      <w:r>
        <w:rPr>
          <w:spacing w:val="43"/>
          <w:w w:val="105"/>
        </w:rPr>
        <w:t xml:space="preserve"> </w:t>
      </w:r>
      <w:r>
        <w:rPr>
          <w:w w:val="105"/>
        </w:rPr>
        <w:t>4</w:t>
      </w:r>
      <w:r>
        <w:rPr>
          <w:spacing w:val="43"/>
          <w:w w:val="105"/>
        </w:rPr>
        <w:t xml:space="preserve"> </w:t>
      </w:r>
      <w:proofErr w:type="gramStart"/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proofErr w:type="gramEnd"/>
      <w:r>
        <w:rPr>
          <w:spacing w:val="44"/>
          <w:w w:val="105"/>
        </w:rPr>
        <w:t xml:space="preserve"> </w:t>
      </w:r>
      <w:r>
        <w:rPr>
          <w:w w:val="105"/>
        </w:rPr>
        <w:t>is</w:t>
      </w:r>
      <w:r>
        <w:rPr>
          <w:spacing w:val="43"/>
          <w:w w:val="105"/>
        </w:rPr>
        <w:t xml:space="preserve"> </w:t>
      </w:r>
      <w:r>
        <w:rPr>
          <w:w w:val="105"/>
        </w:rPr>
        <w:t>more</w:t>
      </w:r>
      <w:r>
        <w:rPr>
          <w:spacing w:val="43"/>
          <w:w w:val="105"/>
        </w:rPr>
        <w:t xml:space="preserve"> </w:t>
      </w:r>
      <w:r>
        <w:rPr>
          <w:w w:val="105"/>
        </w:rPr>
        <w:t>di</w:t>
      </w:r>
      <w:r>
        <w:rPr>
          <w:rFonts w:ascii="Apple Symbols" w:eastAsia="Apple Symbols" w:hAnsi="Apple Symbols" w:cs="Apple Symbols"/>
          <w:w w:val="105"/>
        </w:rPr>
        <w:t>ffi</w:t>
      </w:r>
      <w:r>
        <w:rPr>
          <w:w w:val="105"/>
        </w:rPr>
        <w:t>cult</w:t>
      </w:r>
      <w:r>
        <w:rPr>
          <w:spacing w:val="44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99"/>
        </w:rPr>
        <w:t xml:space="preserve"> </w:t>
      </w:r>
      <w:r>
        <w:rPr>
          <w:w w:val="105"/>
        </w:rPr>
        <w:t>obtain.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size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flare</w:t>
      </w:r>
      <w:r>
        <w:rPr>
          <w:spacing w:val="3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39"/>
          <w:w w:val="105"/>
        </w:rPr>
        <w:t xml:space="preserve"> </w:t>
      </w:r>
      <w:r>
        <w:rPr>
          <w:w w:val="105"/>
        </w:rPr>
        <w:t>nearly</w:t>
      </w:r>
      <w:r>
        <w:rPr>
          <w:spacing w:val="39"/>
          <w:w w:val="105"/>
        </w:rPr>
        <w:t xml:space="preserve"> </w:t>
      </w:r>
      <w:r>
        <w:rPr>
          <w:w w:val="105"/>
        </w:rPr>
        <w:t>an</w:t>
      </w:r>
      <w:r>
        <w:rPr>
          <w:spacing w:val="39"/>
          <w:w w:val="105"/>
        </w:rPr>
        <w:t xml:space="preserve"> </w:t>
      </w:r>
      <w:r>
        <w:rPr>
          <w:w w:val="105"/>
        </w:rPr>
        <w:t>order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magnitude</w:t>
      </w:r>
      <w:r>
        <w:rPr>
          <w:spacing w:val="39"/>
          <w:w w:val="105"/>
        </w:rPr>
        <w:t xml:space="preserve"> </w:t>
      </w:r>
      <w:r>
        <w:rPr>
          <w:w w:val="105"/>
        </w:rPr>
        <w:t>larger</w:t>
      </w:r>
      <w:r>
        <w:rPr>
          <w:spacing w:val="39"/>
          <w:w w:val="105"/>
        </w:rPr>
        <w:t xml:space="preserve"> </w:t>
      </w:r>
      <w:r>
        <w:rPr>
          <w:w w:val="105"/>
        </w:rPr>
        <w:t>than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simpler</w:t>
      </w:r>
      <w:r>
        <w:rPr>
          <w:spacing w:val="38"/>
          <w:w w:val="105"/>
        </w:rPr>
        <w:t xml:space="preserve"> </w:t>
      </w:r>
      <w:r>
        <w:rPr>
          <w:w w:val="105"/>
        </w:rPr>
        <w:t>2010</w:t>
      </w:r>
      <w:r>
        <w:rPr>
          <w:spacing w:val="22"/>
          <w:w w:val="99"/>
        </w:rPr>
        <w:t xml:space="preserve"> </w:t>
      </w:r>
      <w:r>
        <w:rPr>
          <w:w w:val="105"/>
        </w:rPr>
        <w:t>August</w:t>
      </w:r>
      <w:r>
        <w:rPr>
          <w:spacing w:val="40"/>
          <w:w w:val="105"/>
        </w:rPr>
        <w:t xml:space="preserve"> </w:t>
      </w:r>
      <w:r>
        <w:rPr>
          <w:w w:val="105"/>
        </w:rPr>
        <w:t>7</w:t>
      </w:r>
      <w:r>
        <w:rPr>
          <w:spacing w:val="41"/>
          <w:w w:val="105"/>
        </w:rPr>
        <w:t xml:space="preserve"> </w:t>
      </w:r>
      <w:r>
        <w:rPr>
          <w:w w:val="105"/>
        </w:rPr>
        <w:t>case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associated</w:t>
      </w:r>
      <w:r>
        <w:rPr>
          <w:spacing w:val="40"/>
          <w:w w:val="105"/>
        </w:rPr>
        <w:t xml:space="preserve"> </w:t>
      </w:r>
      <w:r>
        <w:rPr>
          <w:w w:val="105"/>
        </w:rPr>
        <w:t>CME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eloci</w:t>
      </w:r>
      <w:r>
        <w:rPr>
          <w:spacing w:val="-1"/>
          <w:w w:val="105"/>
        </w:rPr>
        <w:t>ty</w:t>
      </w:r>
      <w:r>
        <w:rPr>
          <w:spacing w:val="42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41"/>
          <w:w w:val="105"/>
        </w:rPr>
        <w:t xml:space="preserve"> </w:t>
      </w:r>
      <w:r>
        <w:rPr>
          <w:w w:val="105"/>
        </w:rPr>
        <w:t>1.5x</w:t>
      </w:r>
      <w:r>
        <w:rPr>
          <w:spacing w:val="42"/>
          <w:w w:val="105"/>
        </w:rPr>
        <w:t xml:space="preserve"> </w:t>
      </w:r>
      <w:r>
        <w:rPr>
          <w:w w:val="105"/>
        </w:rPr>
        <w:t>faster</w:t>
      </w:r>
      <w:r>
        <w:rPr>
          <w:spacing w:val="41"/>
          <w:w w:val="105"/>
        </w:rPr>
        <w:t xml:space="preserve"> </w:t>
      </w:r>
      <w:r>
        <w:rPr>
          <w:w w:val="105"/>
        </w:rPr>
        <w:t>–</w:t>
      </w:r>
      <w:r>
        <w:rPr>
          <w:spacing w:val="40"/>
          <w:w w:val="105"/>
        </w:rPr>
        <w:t xml:space="preserve"> </w:t>
      </w:r>
      <w:r>
        <w:rPr>
          <w:w w:val="105"/>
        </w:rPr>
        <w:t>together,</w:t>
      </w:r>
      <w:r>
        <w:rPr>
          <w:spacing w:val="48"/>
          <w:w w:val="105"/>
        </w:rPr>
        <w:t xml:space="preserve"> </w:t>
      </w:r>
      <w:r>
        <w:rPr>
          <w:w w:val="105"/>
        </w:rPr>
        <w:t>these</w:t>
      </w:r>
      <w:r>
        <w:rPr>
          <w:spacing w:val="41"/>
          <w:w w:val="105"/>
        </w:rPr>
        <w:t xml:space="preserve"> </w:t>
      </w:r>
      <w:r>
        <w:rPr>
          <w:w w:val="105"/>
        </w:rPr>
        <w:t>are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w w:val="105"/>
        </w:rPr>
        <w:t>general</w:t>
      </w:r>
      <w:r>
        <w:rPr>
          <w:spacing w:val="20"/>
          <w:w w:val="106"/>
        </w:rPr>
        <w:t xml:space="preserve"> </w:t>
      </w:r>
      <w:r>
        <w:rPr>
          <w:w w:val="105"/>
        </w:rPr>
        <w:t>indicator</w:t>
      </w:r>
      <w:r>
        <w:rPr>
          <w:spacing w:val="39"/>
          <w:w w:val="105"/>
        </w:rPr>
        <w:t xml:space="preserve"> </w:t>
      </w:r>
      <w:r>
        <w:rPr>
          <w:w w:val="105"/>
        </w:rPr>
        <w:t>that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amount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energy</w:t>
      </w:r>
      <w:r>
        <w:rPr>
          <w:spacing w:val="39"/>
          <w:w w:val="105"/>
        </w:rPr>
        <w:t xml:space="preserve"> 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nv</w:t>
      </w:r>
      <w:r>
        <w:rPr>
          <w:spacing w:val="-4"/>
          <w:w w:val="105"/>
        </w:rPr>
        <w:t>ol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d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rupt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9"/>
          <w:w w:val="105"/>
        </w:rPr>
        <w:t xml:space="preserve"> 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nt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9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39"/>
          <w:w w:val="105"/>
        </w:rPr>
        <w:t xml:space="preserve"> </w:t>
      </w:r>
      <w:r>
        <w:rPr>
          <w:w w:val="105"/>
        </w:rPr>
        <w:t>larger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more</w:t>
      </w:r>
      <w:r>
        <w:rPr>
          <w:spacing w:val="25"/>
          <w:w w:val="99"/>
        </w:rPr>
        <w:t xml:space="preserve"> </w:t>
      </w:r>
      <w:r>
        <w:rPr>
          <w:w w:val="105"/>
        </w:rPr>
        <w:t>complex</w:t>
      </w:r>
      <w:r>
        <w:rPr>
          <w:spacing w:val="40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onal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y,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pre-eruption</w:t>
      </w:r>
      <w:r>
        <w:rPr>
          <w:spacing w:val="40"/>
          <w:w w:val="105"/>
        </w:rPr>
        <w:t xml:space="preserve"> </w:t>
      </w:r>
      <w:r>
        <w:rPr>
          <w:w w:val="105"/>
        </w:rPr>
        <w:t>state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Sun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w w:val="105"/>
        </w:rPr>
        <w:t>more</w:t>
      </w:r>
      <w:r>
        <w:rPr>
          <w:spacing w:val="40"/>
          <w:w w:val="105"/>
        </w:rPr>
        <w:t xml:space="preserve"> </w:t>
      </w:r>
      <w:r>
        <w:rPr>
          <w:w w:val="105"/>
        </w:rPr>
        <w:t>complex</w:t>
      </w:r>
      <w:r>
        <w:rPr>
          <w:spacing w:val="41"/>
          <w:w w:val="105"/>
        </w:rPr>
        <w:t xml:space="preserve"> </w:t>
      </w:r>
      <w:r>
        <w:rPr>
          <w:w w:val="105"/>
        </w:rPr>
        <w:t>for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2011</w:t>
      </w:r>
      <w:r>
        <w:rPr>
          <w:spacing w:val="30"/>
          <w:w w:val="99"/>
        </w:rPr>
        <w:t xml:space="preserve"> </w:t>
      </w:r>
      <w:r>
        <w:rPr>
          <w:w w:val="105"/>
        </w:rPr>
        <w:t>August</w:t>
      </w:r>
      <w:r>
        <w:rPr>
          <w:spacing w:val="18"/>
          <w:w w:val="105"/>
        </w:rPr>
        <w:t xml:space="preserve"> </w:t>
      </w:r>
      <w:r>
        <w:rPr>
          <w:w w:val="105"/>
        </w:rPr>
        <w:t>4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nt,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evidenced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w w:val="105"/>
        </w:rPr>
        <w:t>more</w:t>
      </w:r>
      <w:r>
        <w:rPr>
          <w:spacing w:val="18"/>
          <w:w w:val="105"/>
        </w:rPr>
        <w:t xml:space="preserve"> </w:t>
      </w:r>
      <w:r>
        <w:rPr>
          <w:spacing w:val="-1"/>
          <w:w w:val="105"/>
        </w:rPr>
        <w:t>num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rou</w:t>
      </w:r>
      <w:r>
        <w:rPr>
          <w:spacing w:val="-2"/>
          <w:w w:val="105"/>
        </w:rPr>
        <w:t>s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 xml:space="preserve"> </w:t>
      </w:r>
      <w:r>
        <w:rPr>
          <w:w w:val="105"/>
        </w:rPr>
        <w:t>regions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>ol</w:t>
      </w:r>
      <w:r>
        <w:rPr>
          <w:w w:val="105"/>
        </w:rPr>
        <w:t>ar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fil</w:t>
      </w:r>
      <w:r>
        <w:rPr>
          <w:spacing w:val="-1"/>
          <w:w w:val="105"/>
        </w:rPr>
        <w:t>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nt,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coronal</w:t>
      </w:r>
      <w:r>
        <w:rPr>
          <w:spacing w:val="29"/>
          <w:w w:val="106"/>
        </w:rPr>
        <w:t xml:space="preserve"> </w:t>
      </w:r>
      <w:r>
        <w:rPr>
          <w:w w:val="105"/>
        </w:rPr>
        <w:t>streamers,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pr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x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ty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act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w w:val="105"/>
        </w:rPr>
        <w:t>regions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5"/>
          <w:w w:val="105"/>
        </w:rPr>
        <w:t xml:space="preserve"> </w:t>
      </w:r>
      <w:r>
        <w:rPr>
          <w:w w:val="105"/>
        </w:rPr>
        <w:t>one</w:t>
      </w:r>
      <w:r>
        <w:rPr>
          <w:spacing w:val="35"/>
          <w:w w:val="105"/>
        </w:rPr>
        <w:t xml:space="preserve"> </w:t>
      </w:r>
      <w:r>
        <w:rPr>
          <w:w w:val="105"/>
        </w:rPr>
        <w:t>responsible</w:t>
      </w:r>
      <w:r>
        <w:rPr>
          <w:spacing w:val="35"/>
          <w:w w:val="105"/>
        </w:rPr>
        <w:t xml:space="preserve"> </w:t>
      </w:r>
      <w:r>
        <w:rPr>
          <w:w w:val="105"/>
        </w:rPr>
        <w:t>for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eruption</w:t>
      </w:r>
      <w:r>
        <w:rPr>
          <w:spacing w:val="35"/>
          <w:w w:val="105"/>
        </w:rPr>
        <w:t xml:space="preserve"> </w:t>
      </w:r>
      <w:r>
        <w:rPr>
          <w:w w:val="105"/>
        </w:rPr>
        <w:t>itself.</w:t>
      </w:r>
      <w:r>
        <w:rPr>
          <w:spacing w:val="33"/>
          <w:w w:val="105"/>
        </w:rPr>
        <w:t xml:space="preserve"> </w:t>
      </w:r>
      <w:proofErr w:type="gramStart"/>
      <w:r>
        <w:rPr>
          <w:w w:val="105"/>
        </w:rPr>
        <w:t>All</w:t>
      </w:r>
      <w:r>
        <w:rPr>
          <w:spacing w:val="27"/>
          <w:w w:val="98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proofErr w:type="gramEnd"/>
      <w:r>
        <w:rPr>
          <w:spacing w:val="41"/>
          <w:w w:val="105"/>
        </w:rPr>
        <w:t xml:space="preserve"> </w:t>
      </w:r>
      <w:r>
        <w:rPr>
          <w:w w:val="105"/>
        </w:rPr>
        <w:t>means</w:t>
      </w:r>
      <w:r>
        <w:rPr>
          <w:spacing w:val="40"/>
          <w:w w:val="105"/>
        </w:rPr>
        <w:t xml:space="preserve"> </w:t>
      </w:r>
      <w:r>
        <w:rPr>
          <w:w w:val="105"/>
        </w:rPr>
        <w:t>that</w:t>
      </w:r>
      <w:r>
        <w:rPr>
          <w:spacing w:val="41"/>
          <w:w w:val="105"/>
        </w:rPr>
        <w:t xml:space="preserve"> </w:t>
      </w:r>
      <w:r>
        <w:rPr>
          <w:w w:val="105"/>
        </w:rPr>
        <w:t>more</w:t>
      </w:r>
      <w:r>
        <w:rPr>
          <w:spacing w:val="41"/>
          <w:w w:val="105"/>
        </w:rPr>
        <w:t xml:space="preserve"> </w:t>
      </w:r>
      <w:r>
        <w:rPr>
          <w:w w:val="105"/>
        </w:rPr>
        <w:t>energy</w:t>
      </w:r>
      <w:r>
        <w:rPr>
          <w:spacing w:val="40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41"/>
          <w:w w:val="105"/>
        </w:rPr>
        <w:t xml:space="preserve"> </w:t>
      </w:r>
      <w:r>
        <w:rPr>
          <w:w w:val="105"/>
        </w:rPr>
        <w:t>released</w:t>
      </w:r>
      <w:r>
        <w:rPr>
          <w:spacing w:val="41"/>
          <w:w w:val="105"/>
        </w:rPr>
        <w:t xml:space="preserve"> </w:t>
      </w:r>
      <w:r>
        <w:rPr>
          <w:w w:val="105"/>
        </w:rPr>
        <w:t>via</w:t>
      </w:r>
      <w:r>
        <w:rPr>
          <w:spacing w:val="40"/>
          <w:w w:val="105"/>
        </w:rPr>
        <w:t xml:space="preserve"> </w:t>
      </w:r>
      <w:r>
        <w:rPr>
          <w:w w:val="105"/>
        </w:rPr>
        <w:t>more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han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EUV</w:t>
      </w:r>
      <w:r>
        <w:rPr>
          <w:spacing w:val="41"/>
          <w:w w:val="105"/>
        </w:rPr>
        <w:t xml:space="preserve"> </w:t>
      </w:r>
      <w:r>
        <w:rPr>
          <w:spacing w:val="-6"/>
          <w:w w:val="105"/>
        </w:rPr>
        <w:t>w</w:t>
      </w:r>
      <w:r>
        <w:rPr>
          <w:spacing w:val="-5"/>
          <w:w w:val="105"/>
        </w:rPr>
        <w:t>a</w:t>
      </w:r>
      <w:r>
        <w:rPr>
          <w:spacing w:val="-6"/>
          <w:w w:val="105"/>
        </w:rPr>
        <w:t>ve</w:t>
      </w:r>
      <w:r>
        <w:rPr>
          <w:spacing w:val="41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spacing w:val="-4"/>
          <w:w w:val="105"/>
        </w:rPr>
        <w:t>mu</w:t>
      </w:r>
      <w:r>
        <w:rPr>
          <w:spacing w:val="-5"/>
          <w:w w:val="105"/>
        </w:rPr>
        <w:t>c</w:t>
      </w:r>
      <w:r>
        <w:rPr>
          <w:spacing w:val="-4"/>
          <w:w w:val="105"/>
        </w:rPr>
        <w:t>h</w:t>
      </w:r>
      <w:r>
        <w:rPr>
          <w:spacing w:val="23"/>
          <w:w w:val="110"/>
        </w:rPr>
        <w:t xml:space="preserve"> </w:t>
      </w:r>
      <w:r>
        <w:rPr>
          <w:w w:val="105"/>
        </w:rPr>
        <w:t>more</w:t>
      </w:r>
      <w:r>
        <w:rPr>
          <w:spacing w:val="30"/>
          <w:w w:val="105"/>
        </w:rPr>
        <w:t xml:space="preserve"> </w:t>
      </w:r>
      <w:r>
        <w:rPr>
          <w:spacing w:val="-1"/>
          <w:w w:val="105"/>
        </w:rPr>
        <w:t>prom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31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this</w:t>
      </w:r>
      <w:r>
        <w:rPr>
          <w:spacing w:val="30"/>
          <w:w w:val="105"/>
        </w:rPr>
        <w:t xml:space="preserve"> </w:t>
      </w:r>
      <w:r>
        <w:rPr>
          <w:w w:val="105"/>
        </w:rPr>
        <w:t>case,</w:t>
      </w:r>
      <w:r>
        <w:rPr>
          <w:spacing w:val="33"/>
          <w:w w:val="105"/>
        </w:rPr>
        <w:t xml:space="preserve"> </w:t>
      </w:r>
      <w:r>
        <w:rPr>
          <w:w w:val="105"/>
        </w:rPr>
        <w:t>sympathetic</w:t>
      </w:r>
      <w:r>
        <w:rPr>
          <w:spacing w:val="30"/>
          <w:w w:val="105"/>
        </w:rPr>
        <w:t xml:space="preserve"> </w:t>
      </w:r>
      <w:r>
        <w:rPr>
          <w:w w:val="105"/>
        </w:rPr>
        <w:t>responses</w:t>
      </w:r>
      <w:r>
        <w:rPr>
          <w:spacing w:val="30"/>
          <w:w w:val="105"/>
        </w:rPr>
        <w:t xml:space="preserve"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w w:val="105"/>
        </w:rPr>
        <w:t>clear,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heating</w:t>
      </w:r>
      <w:r>
        <w:rPr>
          <w:spacing w:val="30"/>
          <w:w w:val="105"/>
        </w:rPr>
        <w:t xml:space="preserve"> </w:t>
      </w:r>
      <w:r>
        <w:rPr>
          <w:w w:val="105"/>
        </w:rPr>
        <w:t>(rather</w:t>
      </w:r>
      <w:r>
        <w:rPr>
          <w:spacing w:val="31"/>
          <w:w w:val="105"/>
        </w:rPr>
        <w:t xml:space="preserve"> </w:t>
      </w:r>
      <w:r>
        <w:rPr>
          <w:w w:val="105"/>
        </w:rPr>
        <w:t>than</w:t>
      </w:r>
      <w:r>
        <w:rPr>
          <w:spacing w:val="32"/>
          <w:w w:val="105"/>
        </w:rPr>
        <w:t xml:space="preserve"> </w:t>
      </w:r>
      <w:r>
        <w:rPr>
          <w:w w:val="105"/>
        </w:rPr>
        <w:t>cooling)</w:t>
      </w:r>
      <w:r>
        <w:rPr>
          <w:spacing w:val="32"/>
          <w:w w:val="105"/>
        </w:rPr>
        <w:t xml:space="preserve"> </w:t>
      </w:r>
      <w:r>
        <w:rPr>
          <w:w w:val="105"/>
        </w:rPr>
        <w:t>dominated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irradiance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nd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energetic</w:t>
      </w:r>
      <w:r>
        <w:rPr>
          <w:spacing w:val="26"/>
          <w:w w:val="105"/>
        </w:rPr>
        <w:t xml:space="preserve"> </w:t>
      </w:r>
      <w:r>
        <w:rPr>
          <w:w w:val="105"/>
        </w:rPr>
        <w:t>processes</w:t>
      </w:r>
      <w:r>
        <w:rPr>
          <w:spacing w:val="27"/>
          <w:w w:val="105"/>
        </w:rPr>
        <w:t xml:space="preserve"> </w:t>
      </w:r>
      <w:r>
        <w:rPr>
          <w:w w:val="105"/>
        </w:rPr>
        <w:t>dominating</w:t>
      </w:r>
      <w:r>
        <w:rPr>
          <w:spacing w:val="26"/>
          <w:w w:val="105"/>
        </w:rPr>
        <w:t xml:space="preserve"> </w:t>
      </w:r>
      <w:ins w:id="257" w:author="Tom Woods" w:date="2016-01-27T21:21:00Z">
        <w:r w:rsidR="00655B41">
          <w:rPr>
            <w:spacing w:val="26"/>
            <w:w w:val="105"/>
          </w:rPr>
          <w:t xml:space="preserve">over </w:t>
        </w:r>
      </w:ins>
      <w:r>
        <w:rPr>
          <w:w w:val="105"/>
        </w:rPr>
        <w:t>relaxing</w:t>
      </w:r>
      <w:r>
        <w:rPr>
          <w:spacing w:val="27"/>
          <w:w w:val="105"/>
        </w:rPr>
        <w:t xml:space="preserve"> </w:t>
      </w:r>
      <w:r>
        <w:rPr>
          <w:w w:val="105"/>
        </w:rPr>
        <w:t>ones.</w:t>
      </w:r>
      <w:r>
        <w:rPr>
          <w:spacing w:val="57"/>
          <w:w w:val="105"/>
        </w:rPr>
        <w:t xml:space="preserve"> </w:t>
      </w:r>
      <w:r>
        <w:rPr>
          <w:spacing w:val="-1"/>
          <w:w w:val="105"/>
        </w:rPr>
        <w:t>Quant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0"/>
          <w:w w:val="99"/>
        </w:rPr>
        <w:t xml:space="preserve"> </w:t>
      </w:r>
      <w:r>
        <w:rPr>
          <w:w w:val="105"/>
        </w:rPr>
        <w:t>dimming</w:t>
      </w:r>
      <w:r>
        <w:rPr>
          <w:spacing w:val="20"/>
          <w:w w:val="105"/>
        </w:rPr>
        <w:t xml:space="preserve"> </w:t>
      </w:r>
      <w:r>
        <w:rPr>
          <w:w w:val="105"/>
        </w:rPr>
        <w:t>results</w:t>
      </w:r>
      <w:r>
        <w:rPr>
          <w:spacing w:val="21"/>
          <w:w w:val="105"/>
        </w:rPr>
        <w:t xml:space="preserve"> </w:t>
      </w:r>
      <w:ins w:id="258" w:author="Tom Woods" w:date="2016-01-27T21:23:00Z">
        <w:r w:rsidR="00360B74">
          <w:rPr>
            <w:spacing w:val="21"/>
            <w:w w:val="105"/>
          </w:rPr>
          <w:t xml:space="preserve">from the analysis of the AIA images </w:t>
        </w:r>
      </w:ins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w w:val="105"/>
        </w:rPr>
        <w:t>summarized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Tab</w:t>
      </w:r>
      <w:r>
        <w:rPr>
          <w:spacing w:val="-5"/>
          <w:w w:val="105"/>
        </w:rPr>
        <w:t>le</w:t>
      </w:r>
      <w:r>
        <w:rPr>
          <w:spacing w:val="21"/>
          <w:w w:val="105"/>
        </w:rPr>
        <w:t xml:space="preserve"> </w:t>
      </w:r>
      <w:r>
        <w:rPr>
          <w:w w:val="105"/>
        </w:rPr>
        <w:t>4.1</w:t>
      </w:r>
      <w:ins w:id="259" w:author="Tom Woods" w:date="2016-01-27T21:24:00Z">
        <w:r w:rsidR="00360B74">
          <w:rPr>
            <w:w w:val="105"/>
          </w:rPr>
          <w:t xml:space="preserve"> for this complex dimming case</w:t>
        </w:r>
      </w:ins>
      <w:r>
        <w:rPr>
          <w:w w:val="105"/>
        </w:rPr>
        <w:t>.</w:t>
      </w:r>
    </w:p>
    <w:p w14:paraId="453218E1" w14:textId="77777777" w:rsidR="00A46697" w:rsidRDefault="00A46697">
      <w:pPr>
        <w:spacing w:line="454" w:lineRule="auto"/>
        <w:jc w:val="both"/>
        <w:sectPr w:rsidR="00A46697">
          <w:headerReference w:type="default" r:id="rId40"/>
          <w:pgSz w:w="12240" w:h="15840"/>
          <w:pgMar w:top="1340" w:right="1320" w:bottom="280" w:left="1340" w:header="1132" w:footer="0" w:gutter="0"/>
          <w:pgNumType w:start="45"/>
          <w:cols w:space="720"/>
        </w:sectPr>
      </w:pPr>
    </w:p>
    <w:p w14:paraId="2DF13F9D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2235A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70929F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B5A086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DC0874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3D0078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47A327" w14:textId="77777777" w:rsidR="00A46697" w:rsidRDefault="00A4669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4B0BC7" w14:textId="77777777" w:rsidR="00A46697" w:rsidRDefault="005748F0">
      <w:pPr>
        <w:pStyle w:val="Heading1"/>
        <w:spacing w:before="197"/>
        <w:ind w:left="0"/>
        <w:jc w:val="center"/>
        <w:rPr>
          <w:b w:val="0"/>
          <w:bCs w:val="0"/>
        </w:rPr>
      </w:pPr>
      <w:bookmarkStart w:id="260" w:name="_Bibliography"/>
      <w:bookmarkEnd w:id="260"/>
      <w:r>
        <w:rPr>
          <w:spacing w:val="-1"/>
          <w:w w:val="110"/>
        </w:rPr>
        <w:t>Bibliog</w:t>
      </w:r>
      <w:r>
        <w:rPr>
          <w:spacing w:val="-2"/>
          <w:w w:val="110"/>
        </w:rPr>
        <w:t>r</w:t>
      </w:r>
      <w:r>
        <w:rPr>
          <w:spacing w:val="-1"/>
          <w:w w:val="110"/>
        </w:rPr>
        <w:t>aphy</w:t>
      </w:r>
    </w:p>
    <w:p w14:paraId="410F8777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BCCC696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9EB209D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C4F02BF" w14:textId="77777777" w:rsidR="00A46697" w:rsidRDefault="00A4669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E293FD0" w14:textId="77777777" w:rsidR="00A46697" w:rsidRDefault="005748F0">
      <w:pPr>
        <w:pStyle w:val="BodyText"/>
        <w:spacing w:before="155" w:line="257" w:lineRule="auto"/>
        <w:ind w:left="318" w:right="98" w:hanging="219"/>
        <w:jc w:val="both"/>
      </w:pPr>
      <w:proofErr w:type="spellStart"/>
      <w:proofErr w:type="gramStart"/>
      <w:r>
        <w:rPr>
          <w:w w:val="105"/>
        </w:rPr>
        <w:t>Andretta</w:t>
      </w:r>
      <w:proofErr w:type="spellEnd"/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V.,</w:t>
      </w:r>
      <w:r>
        <w:rPr>
          <w:spacing w:val="39"/>
          <w:w w:val="105"/>
        </w:rPr>
        <w:t xml:space="preserve"> </w:t>
      </w:r>
      <w:r>
        <w:rPr>
          <w:w w:val="105"/>
        </w:rPr>
        <w:t>Del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G.,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Jordan,</w:t>
      </w:r>
      <w:r>
        <w:rPr>
          <w:spacing w:val="39"/>
          <w:w w:val="105"/>
        </w:rPr>
        <w:t xml:space="preserve"> </w:t>
      </w:r>
      <w:r>
        <w:rPr>
          <w:w w:val="105"/>
        </w:rPr>
        <w:t>S.</w:t>
      </w:r>
      <w:r>
        <w:rPr>
          <w:spacing w:val="36"/>
          <w:w w:val="105"/>
        </w:rPr>
        <w:t xml:space="preserve"> </w:t>
      </w:r>
      <w:r>
        <w:rPr>
          <w:w w:val="105"/>
        </w:rPr>
        <w:t>D.</w:t>
      </w:r>
      <w:r>
        <w:rPr>
          <w:spacing w:val="36"/>
          <w:w w:val="105"/>
        </w:rPr>
        <w:t xml:space="preserve"> </w:t>
      </w:r>
      <w:r>
        <w:rPr>
          <w:w w:val="105"/>
        </w:rPr>
        <w:t>(2003).</w:t>
      </w:r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EUV</w:t>
      </w:r>
      <w:r>
        <w:rPr>
          <w:spacing w:val="36"/>
          <w:w w:val="105"/>
        </w:rPr>
        <w:t xml:space="preserve"> </w:t>
      </w:r>
      <w:r>
        <w:rPr>
          <w:w w:val="105"/>
        </w:rPr>
        <w:t>helium</w:t>
      </w:r>
      <w:r>
        <w:rPr>
          <w:spacing w:val="36"/>
          <w:w w:val="105"/>
        </w:rPr>
        <w:t xml:space="preserve"> </w:t>
      </w:r>
      <w:r>
        <w:rPr>
          <w:w w:val="105"/>
        </w:rPr>
        <w:t>spectrum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quiet</w:t>
      </w:r>
      <w:r>
        <w:rPr>
          <w:spacing w:val="26"/>
          <w:w w:val="138"/>
        </w:rPr>
        <w:t xml:space="preserve"> </w:t>
      </w:r>
      <w:r>
        <w:rPr>
          <w:w w:val="105"/>
        </w:rPr>
        <w:t>Sun: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by</w:t>
      </w:r>
      <w:r>
        <w:rPr>
          <w:spacing w:val="-2"/>
          <w:w w:val="105"/>
        </w:rPr>
        <w:t>-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du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coronal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issi</w:t>
      </w:r>
      <w:r>
        <w:rPr>
          <w:spacing w:val="-1"/>
          <w:w w:val="105"/>
        </w:rPr>
        <w:t>on?</w:t>
      </w:r>
      <w:r>
        <w:rPr>
          <w:w w:val="105"/>
        </w:rPr>
        <w:t xml:space="preserve"> 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1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and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400(2)</w:t>
      </w:r>
      <w:proofErr w:type="gramStart"/>
      <w:r>
        <w:rPr>
          <w:w w:val="105"/>
        </w:rPr>
        <w:t>:737</w:t>
      </w:r>
      <w:proofErr w:type="gramEnd"/>
      <w:r>
        <w:rPr>
          <w:w w:val="105"/>
        </w:rPr>
        <w:t>–752.</w:t>
      </w:r>
    </w:p>
    <w:p w14:paraId="6F81F403" w14:textId="77777777" w:rsidR="00A46697" w:rsidRDefault="005748F0">
      <w:pPr>
        <w:pStyle w:val="BodyText"/>
        <w:spacing w:before="180" w:line="257" w:lineRule="auto"/>
        <w:ind w:left="318" w:right="98" w:hanging="219"/>
        <w:jc w:val="both"/>
      </w:pPr>
      <w:proofErr w:type="spellStart"/>
      <w:r>
        <w:rPr>
          <w:spacing w:val="-3"/>
          <w:w w:val="105"/>
        </w:rPr>
        <w:t>Asc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M.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r>
        <w:rPr>
          <w:w w:val="105"/>
        </w:rPr>
        <w:t>Nitta,</w:t>
      </w:r>
      <w:r>
        <w:rPr>
          <w:spacing w:val="39"/>
          <w:w w:val="105"/>
        </w:rPr>
        <w:t xml:space="preserve"> </w:t>
      </w:r>
      <w:r>
        <w:rPr>
          <w:w w:val="105"/>
        </w:rPr>
        <w:t>N.</w:t>
      </w:r>
      <w:r>
        <w:rPr>
          <w:spacing w:val="36"/>
          <w:w w:val="105"/>
        </w:rPr>
        <w:t xml:space="preserve"> </w:t>
      </w:r>
      <w:r>
        <w:rPr>
          <w:w w:val="105"/>
        </w:rPr>
        <w:t>V.,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Wu</w:t>
      </w:r>
      <w:r>
        <w:rPr>
          <w:spacing w:val="-4"/>
          <w:w w:val="105"/>
        </w:rPr>
        <w:t>else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J</w:t>
      </w:r>
      <w:proofErr w:type="gramStart"/>
      <w:r>
        <w:rPr>
          <w:spacing w:val="-3"/>
          <w:w w:val="105"/>
        </w:rPr>
        <w:t>.</w:t>
      </w:r>
      <w:r>
        <w:rPr>
          <w:spacing w:val="-4"/>
          <w:w w:val="105"/>
        </w:rPr>
        <w:t>-</w:t>
      </w:r>
      <w:proofErr w:type="gramEnd"/>
      <w:r>
        <w:rPr>
          <w:spacing w:val="-3"/>
          <w:w w:val="105"/>
        </w:rPr>
        <w:t>P.,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Lemen</w:t>
      </w:r>
      <w:proofErr w:type="spellEnd"/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R.,</w:t>
      </w:r>
      <w:r>
        <w:rPr>
          <w:spacing w:val="39"/>
          <w:w w:val="105"/>
        </w:rPr>
        <w:t xml:space="preserve"> </w:t>
      </w:r>
      <w:r>
        <w:rPr>
          <w:w w:val="105"/>
        </w:rPr>
        <w:t>Sandman,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40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10"/>
        </w:rPr>
        <w:t xml:space="preserve"> </w:t>
      </w:r>
      <w:proofErr w:type="spellStart"/>
      <w:r>
        <w:rPr>
          <w:w w:val="105"/>
        </w:rPr>
        <w:t>Colaninno</w:t>
      </w:r>
      <w:proofErr w:type="spellEnd"/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R.</w:t>
      </w:r>
      <w:r>
        <w:rPr>
          <w:spacing w:val="26"/>
          <w:w w:val="105"/>
        </w:rPr>
        <w:t xml:space="preserve"> </w:t>
      </w:r>
      <w:r>
        <w:rPr>
          <w:w w:val="105"/>
        </w:rPr>
        <w:t>C.</w:t>
      </w:r>
      <w:r>
        <w:rPr>
          <w:spacing w:val="25"/>
          <w:w w:val="105"/>
        </w:rPr>
        <w:t xml:space="preserve"> </w:t>
      </w:r>
      <w:r>
        <w:rPr>
          <w:w w:val="105"/>
        </w:rPr>
        <w:t>(2009).</w:t>
      </w:r>
      <w:r>
        <w:rPr>
          <w:spacing w:val="7"/>
          <w:w w:val="105"/>
        </w:rPr>
        <w:t xml:space="preserve"> </w:t>
      </w:r>
      <w:r>
        <w:rPr>
          <w:w w:val="105"/>
        </w:rPr>
        <w:t>First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Me</w:t>
      </w:r>
      <w:r>
        <w:rPr>
          <w:spacing w:val="-1"/>
          <w:w w:val="105"/>
        </w:rPr>
        <w:t>asur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s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Mass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Coronal</w:t>
      </w:r>
      <w:r>
        <w:rPr>
          <w:spacing w:val="26"/>
          <w:w w:val="105"/>
        </w:rPr>
        <w:t xml:space="preserve"> </w:t>
      </w:r>
      <w:r>
        <w:rPr>
          <w:w w:val="105"/>
        </w:rPr>
        <w:t>Mass</w:t>
      </w:r>
      <w:r>
        <w:rPr>
          <w:spacing w:val="26"/>
          <w:w w:val="105"/>
        </w:rPr>
        <w:t xml:space="preserve"> </w:t>
      </w:r>
      <w:r>
        <w:rPr>
          <w:w w:val="105"/>
        </w:rPr>
        <w:t>Ejections</w:t>
      </w:r>
      <w:r>
        <w:rPr>
          <w:spacing w:val="26"/>
          <w:w w:val="105"/>
        </w:rPr>
        <w:t xml:space="preserve"> </w:t>
      </w:r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99"/>
        </w:rPr>
        <w:t xml:space="preserve"> </w:t>
      </w:r>
      <w:r>
        <w:rPr>
          <w:w w:val="105"/>
        </w:rPr>
        <w:t>EUV</w:t>
      </w:r>
      <w:r>
        <w:rPr>
          <w:spacing w:val="51"/>
          <w:w w:val="105"/>
        </w:rPr>
        <w:t xml:space="preserve"> </w:t>
      </w:r>
      <w:r>
        <w:rPr>
          <w:w w:val="105"/>
        </w:rPr>
        <w:t>Dimming</w:t>
      </w:r>
      <w:r>
        <w:rPr>
          <w:spacing w:val="51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52"/>
          <w:w w:val="105"/>
        </w:rPr>
        <w:t xml:space="preserve"> </w:t>
      </w:r>
      <w:r>
        <w:rPr>
          <w:w w:val="105"/>
        </w:rPr>
        <w:t>With</w:t>
      </w:r>
      <w:r>
        <w:rPr>
          <w:spacing w:val="51"/>
          <w:w w:val="105"/>
        </w:rPr>
        <w:t xml:space="preserve"> </w:t>
      </w:r>
      <w:r>
        <w:rPr>
          <w:w w:val="105"/>
        </w:rPr>
        <w:t>Stereo</w:t>
      </w:r>
      <w:r>
        <w:rPr>
          <w:spacing w:val="52"/>
          <w:w w:val="105"/>
        </w:rPr>
        <w:t xml:space="preserve"> </w:t>
      </w:r>
      <w:r>
        <w:rPr>
          <w:w w:val="105"/>
        </w:rPr>
        <w:t>EUVI</w:t>
      </w:r>
      <w:r>
        <w:rPr>
          <w:spacing w:val="51"/>
          <w:w w:val="105"/>
        </w:rPr>
        <w:t xml:space="preserve"> </w:t>
      </w:r>
      <w:r>
        <w:rPr>
          <w:w w:val="105"/>
        </w:rPr>
        <w:t>A</w:t>
      </w:r>
      <w:r>
        <w:rPr>
          <w:spacing w:val="52"/>
          <w:w w:val="105"/>
        </w:rPr>
        <w:t xml:space="preserve"> </w:t>
      </w:r>
      <w:r>
        <w:rPr>
          <w:w w:val="105"/>
        </w:rPr>
        <w:t>+</w:t>
      </w:r>
      <w:r>
        <w:rPr>
          <w:spacing w:val="51"/>
          <w:w w:val="105"/>
        </w:rPr>
        <w:t xml:space="preserve"> </w:t>
      </w:r>
      <w:r>
        <w:rPr>
          <w:w w:val="105"/>
        </w:rPr>
        <w:t>B</w:t>
      </w:r>
      <w:r>
        <w:rPr>
          <w:spacing w:val="52"/>
          <w:w w:val="105"/>
        </w:rPr>
        <w:t xml:space="preserve"> </w:t>
      </w:r>
      <w:r>
        <w:rPr>
          <w:w w:val="105"/>
        </w:rPr>
        <w:t>Spacecraft.</w:t>
      </w:r>
      <w:r>
        <w:rPr>
          <w:spacing w:val="21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5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5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706(1)</w:t>
      </w:r>
      <w:proofErr w:type="gramStart"/>
      <w:r>
        <w:rPr>
          <w:w w:val="105"/>
        </w:rPr>
        <w:t>:376</w:t>
      </w:r>
      <w:proofErr w:type="gramEnd"/>
      <w:r>
        <w:rPr>
          <w:w w:val="105"/>
        </w:rPr>
        <w:t>–392.</w:t>
      </w:r>
    </w:p>
    <w:p w14:paraId="677B150B" w14:textId="77777777" w:rsidR="00A46697" w:rsidRDefault="005748F0">
      <w:pPr>
        <w:pStyle w:val="BodyText"/>
        <w:spacing w:before="180" w:line="257" w:lineRule="auto"/>
        <w:ind w:left="318" w:right="98" w:hanging="219"/>
        <w:jc w:val="both"/>
      </w:pPr>
      <w:proofErr w:type="spellStart"/>
      <w:r>
        <w:rPr>
          <w:spacing w:val="-2"/>
          <w:w w:val="110"/>
        </w:rPr>
        <w:t>A</w:t>
      </w:r>
      <w:r>
        <w:rPr>
          <w:spacing w:val="-1"/>
          <w:w w:val="110"/>
        </w:rPr>
        <w:t>ttr</w:t>
      </w:r>
      <w:r>
        <w:rPr>
          <w:spacing w:val="-2"/>
          <w:w w:val="110"/>
        </w:rPr>
        <w:t>ill</w:t>
      </w:r>
      <w:proofErr w:type="spellEnd"/>
      <w:r>
        <w:rPr>
          <w:spacing w:val="-1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G.</w:t>
      </w:r>
      <w:r>
        <w:rPr>
          <w:spacing w:val="-1"/>
          <w:w w:val="110"/>
        </w:rPr>
        <w:t xml:space="preserve"> </w:t>
      </w:r>
      <w:r>
        <w:rPr>
          <w:w w:val="110"/>
        </w:rPr>
        <w:t>D. R.,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Harra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</w:t>
      </w:r>
      <w:r>
        <w:rPr>
          <w:spacing w:val="-1"/>
          <w:w w:val="110"/>
        </w:rPr>
        <w:t xml:space="preserve"> </w:t>
      </w:r>
      <w:r>
        <w:rPr>
          <w:w w:val="110"/>
        </w:rPr>
        <w:t>K.,</w:t>
      </w:r>
      <w:r>
        <w:rPr>
          <w:spacing w:val="1"/>
          <w:w w:val="110"/>
        </w:rPr>
        <w:t xml:space="preserve"> </w:t>
      </w:r>
      <w:r>
        <w:rPr>
          <w:spacing w:val="-5"/>
          <w:w w:val="110"/>
        </w:rPr>
        <w:t>v</w:t>
      </w:r>
      <w:r>
        <w:rPr>
          <w:spacing w:val="-4"/>
          <w:w w:val="110"/>
        </w:rPr>
        <w:t>an</w:t>
      </w:r>
      <w:r>
        <w:rPr>
          <w:w w:val="110"/>
        </w:rPr>
        <w:t xml:space="preserve"> </w:t>
      </w:r>
      <w:proofErr w:type="spellStart"/>
      <w:r>
        <w:rPr>
          <w:w w:val="110"/>
        </w:rPr>
        <w:t>Driel-Gesztelyi</w:t>
      </w:r>
      <w:proofErr w:type="spell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L.,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spacing w:val="-4"/>
          <w:w w:val="110"/>
        </w:rPr>
        <w:t>Wills-D</w:t>
      </w:r>
      <w:r>
        <w:rPr>
          <w:spacing w:val="-3"/>
          <w:w w:val="110"/>
        </w:rPr>
        <w:t>a</w:t>
      </w:r>
      <w:r>
        <w:rPr>
          <w:spacing w:val="-4"/>
          <w:w w:val="110"/>
        </w:rPr>
        <w:t>vey</w:t>
      </w:r>
      <w:r>
        <w:rPr>
          <w:spacing w:val="-3"/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M. J.</w:t>
      </w:r>
      <w:r>
        <w:rPr>
          <w:spacing w:val="-1"/>
          <w:w w:val="110"/>
        </w:rPr>
        <w:t xml:space="preserve"> </w:t>
      </w:r>
      <w:r>
        <w:rPr>
          <w:w w:val="110"/>
        </w:rPr>
        <w:t>(2010).</w:t>
      </w:r>
      <w:r>
        <w:rPr>
          <w:spacing w:val="27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eveali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29"/>
          <w:w w:val="99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Fine</w:t>
      </w:r>
      <w:r>
        <w:rPr>
          <w:spacing w:val="-6"/>
          <w:w w:val="110"/>
        </w:rPr>
        <w:t xml:space="preserve"> </w:t>
      </w:r>
      <w:r>
        <w:rPr>
          <w:w w:val="110"/>
        </w:rPr>
        <w:t>Structure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Coronal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spacing w:val="-6"/>
          <w:w w:val="110"/>
        </w:rPr>
        <w:t xml:space="preserve"> </w:t>
      </w:r>
      <w:proofErr w:type="spellStart"/>
      <w:r>
        <w:rPr>
          <w:w w:val="110"/>
        </w:rPr>
        <w:t>andAssociated</w:t>
      </w:r>
      <w:proofErr w:type="spellEnd"/>
      <w:r>
        <w:rPr>
          <w:spacing w:val="-7"/>
          <w:w w:val="110"/>
        </w:rPr>
        <w:t xml:space="preserve"> </w:t>
      </w:r>
      <w:proofErr w:type="gramStart"/>
      <w:r>
        <w:rPr>
          <w:spacing w:val="-2"/>
          <w:w w:val="110"/>
        </w:rPr>
        <w:t>F</w:t>
      </w:r>
      <w:r>
        <w:rPr>
          <w:spacing w:val="-3"/>
          <w:w w:val="110"/>
        </w:rPr>
        <w:t>lows</w:t>
      </w:r>
      <w:proofErr w:type="gramEnd"/>
      <w:r>
        <w:rPr>
          <w:spacing w:val="-6"/>
          <w:w w:val="110"/>
        </w:rPr>
        <w:t xml:space="preserve"> </w:t>
      </w:r>
      <w:proofErr w:type="spellStart"/>
      <w:r>
        <w:rPr>
          <w:w w:val="110"/>
        </w:rPr>
        <w:t>withHinode</w:t>
      </w:r>
      <w:proofErr w:type="spellEnd"/>
      <w:r>
        <w:rPr>
          <w:w w:val="110"/>
        </w:rPr>
        <w:t>/EIS.</w:t>
      </w:r>
      <w:r>
        <w:rPr>
          <w:spacing w:val="18"/>
          <w:w w:val="110"/>
        </w:rPr>
        <w:t xml:space="preserve"> </w:t>
      </w:r>
      <w:r>
        <w:rPr>
          <w:w w:val="110"/>
          <w:u w:val="single" w:color="000000"/>
        </w:rPr>
        <w:t>Solar</w:t>
      </w:r>
      <w:r>
        <w:rPr>
          <w:spacing w:val="-7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Ph</w:t>
      </w:r>
      <w:r>
        <w:rPr>
          <w:spacing w:val="-2"/>
          <w:w w:val="110"/>
          <w:u w:val="single" w:color="000000"/>
        </w:rPr>
        <w:t>y</w:t>
      </w:r>
      <w:r>
        <w:rPr>
          <w:spacing w:val="-2"/>
          <w:w w:val="110"/>
        </w:rPr>
        <w:t>sics,</w:t>
      </w:r>
      <w:r>
        <w:rPr>
          <w:spacing w:val="34"/>
          <w:w w:val="101"/>
        </w:rPr>
        <w:t xml:space="preserve"> </w:t>
      </w:r>
      <w:r>
        <w:rPr>
          <w:w w:val="110"/>
        </w:rPr>
        <w:t>264(1)</w:t>
      </w:r>
      <w:proofErr w:type="gramStart"/>
      <w:r>
        <w:rPr>
          <w:w w:val="110"/>
        </w:rPr>
        <w:t>:119</w:t>
      </w:r>
      <w:proofErr w:type="gramEnd"/>
      <w:r>
        <w:rPr>
          <w:w w:val="110"/>
        </w:rPr>
        <w:t>–147.</w:t>
      </w:r>
    </w:p>
    <w:p w14:paraId="77E32DDF" w14:textId="77777777" w:rsidR="00A46697" w:rsidRDefault="005748F0">
      <w:pPr>
        <w:pStyle w:val="BodyText"/>
        <w:spacing w:before="180" w:line="257" w:lineRule="auto"/>
        <w:ind w:left="318" w:right="98" w:hanging="219"/>
        <w:jc w:val="both"/>
      </w:pPr>
      <w:proofErr w:type="spellStart"/>
      <w:r>
        <w:rPr>
          <w:w w:val="105"/>
        </w:rPr>
        <w:t>Bevington</w:t>
      </w:r>
      <w:proofErr w:type="spellEnd"/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3"/>
          <w:w w:val="105"/>
        </w:rPr>
        <w:t xml:space="preserve"> </w:t>
      </w:r>
      <w:r>
        <w:rPr>
          <w:w w:val="105"/>
        </w:rPr>
        <w:t>(2003).</w:t>
      </w:r>
      <w:r>
        <w:rPr>
          <w:spacing w:val="3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Data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reduction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and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error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analysis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for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8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sciences</w:t>
      </w:r>
      <w:r>
        <w:rPr>
          <w:w w:val="105"/>
        </w:rPr>
        <w:t>.</w:t>
      </w:r>
      <w:proofErr w:type="gramEnd"/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Mc</w:t>
      </w:r>
      <w:r>
        <w:rPr>
          <w:spacing w:val="-1"/>
          <w:w w:val="105"/>
        </w:rPr>
        <w:t>Gra</w:t>
      </w:r>
      <w:r>
        <w:rPr>
          <w:spacing w:val="-2"/>
          <w:w w:val="105"/>
        </w:rPr>
        <w:t>w-Hill</w:t>
      </w:r>
      <w:r>
        <w:rPr>
          <w:spacing w:val="-1"/>
          <w:w w:val="105"/>
        </w:rPr>
        <w:t>,</w:t>
      </w:r>
      <w:r>
        <w:rPr>
          <w:spacing w:val="30"/>
          <w:w w:val="109"/>
        </w:rPr>
        <w:t xml:space="preserve"> </w:t>
      </w:r>
      <w:r>
        <w:rPr>
          <w:w w:val="105"/>
        </w:rPr>
        <w:t>Boston.</w:t>
      </w:r>
    </w:p>
    <w:p w14:paraId="6163ACE9" w14:textId="77777777" w:rsidR="00A46697" w:rsidRDefault="005748F0">
      <w:pPr>
        <w:pStyle w:val="BodyText"/>
        <w:spacing w:before="180"/>
      </w:pP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A.,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McTiernan</w:t>
      </w:r>
      <w:proofErr w:type="spellEnd"/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J.</w:t>
      </w:r>
      <w:r>
        <w:rPr>
          <w:spacing w:val="24"/>
          <w:w w:val="105"/>
        </w:rPr>
        <w:t xml:space="preserve"> </w:t>
      </w:r>
      <w:r>
        <w:rPr>
          <w:w w:val="105"/>
        </w:rPr>
        <w:t>M.,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23"/>
          <w:w w:val="105"/>
        </w:rPr>
        <w:t xml:space="preserve"> </w:t>
      </w:r>
      <w:r>
        <w:rPr>
          <w:w w:val="105"/>
        </w:rPr>
        <w:t>H.</w:t>
      </w:r>
      <w:r>
        <w:rPr>
          <w:spacing w:val="24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4"/>
          <w:w w:val="105"/>
        </w:rPr>
        <w:t xml:space="preserve"> </w:t>
      </w:r>
      <w:r>
        <w:rPr>
          <w:w w:val="105"/>
        </w:rPr>
        <w:t>(2014).</w:t>
      </w:r>
      <w:r>
        <w:rPr>
          <w:spacing w:val="51"/>
          <w:w w:val="105"/>
        </w:rPr>
        <w:t xml:space="preserve"> </w:t>
      </w:r>
      <w:r>
        <w:rPr>
          <w:w w:val="105"/>
        </w:rPr>
        <w:t>CONSTRAINING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OLAR</w:t>
      </w:r>
      <w:r>
        <w:rPr>
          <w:spacing w:val="24"/>
          <w:w w:val="105"/>
        </w:rPr>
        <w:t xml:space="preserve"> </w:t>
      </w:r>
      <w:r>
        <w:rPr>
          <w:w w:val="105"/>
        </w:rPr>
        <w:t>FLARE</w:t>
      </w:r>
      <w:r>
        <w:rPr>
          <w:spacing w:val="24"/>
          <w:w w:val="105"/>
        </w:rPr>
        <w:t xml:space="preserve"> </w:t>
      </w:r>
      <w:r>
        <w:rPr>
          <w:w w:val="105"/>
        </w:rPr>
        <w:t>DIF-</w:t>
      </w:r>
    </w:p>
    <w:p w14:paraId="47ED4BDF" w14:textId="77777777" w:rsidR="00A46697" w:rsidRDefault="005748F0">
      <w:pPr>
        <w:pStyle w:val="BodyText"/>
        <w:spacing w:before="18" w:line="257" w:lineRule="auto"/>
        <w:ind w:left="318" w:right="98"/>
      </w:pPr>
      <w:proofErr w:type="gramStart"/>
      <w:r>
        <w:rPr>
          <w:w w:val="105"/>
        </w:rPr>
        <w:t>FERENTIAL</w:t>
      </w:r>
      <w:r>
        <w:rPr>
          <w:spacing w:val="21"/>
          <w:w w:val="105"/>
        </w:rPr>
        <w:t xml:space="preserve"> </w:t>
      </w:r>
      <w:r>
        <w:rPr>
          <w:w w:val="105"/>
        </w:rPr>
        <w:t>EMISSION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AS</w:t>
      </w:r>
      <w:r>
        <w:rPr>
          <w:spacing w:val="-1"/>
          <w:w w:val="105"/>
        </w:rPr>
        <w:t>URE</w:t>
      </w:r>
      <w:r>
        <w:rPr>
          <w:spacing w:val="-2"/>
          <w:w w:val="105"/>
        </w:rPr>
        <w:t>S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EVE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RHESSI.</w:t>
      </w:r>
      <w:proofErr w:type="gramEnd"/>
      <w:r>
        <w:rPr>
          <w:spacing w:val="48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8"/>
          <w:w w:val="109"/>
        </w:rPr>
        <w:t xml:space="preserve"> </w:t>
      </w:r>
      <w:r>
        <w:rPr>
          <w:w w:val="105"/>
        </w:rPr>
        <w:t>788(2)</w:t>
      </w:r>
      <w:proofErr w:type="gramStart"/>
      <w:r>
        <w:rPr>
          <w:w w:val="105"/>
        </w:rPr>
        <w:t>:L31</w:t>
      </w:r>
      <w:proofErr w:type="gramEnd"/>
      <w:r>
        <w:rPr>
          <w:w w:val="105"/>
        </w:rPr>
        <w:t>.</w:t>
      </w:r>
    </w:p>
    <w:p w14:paraId="7584930F" w14:textId="77777777" w:rsidR="00A46697" w:rsidRDefault="005748F0">
      <w:pPr>
        <w:pStyle w:val="BodyText"/>
        <w:spacing w:before="180" w:line="257" w:lineRule="auto"/>
        <w:ind w:left="318" w:right="98" w:hanging="219"/>
        <w:jc w:val="both"/>
      </w:pPr>
      <w:r>
        <w:rPr>
          <w:w w:val="105"/>
        </w:rPr>
        <w:t>Chen,</w:t>
      </w:r>
      <w:r>
        <w:rPr>
          <w:spacing w:val="46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F.,</w:t>
      </w:r>
      <w:r>
        <w:rPr>
          <w:spacing w:val="46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47"/>
          <w:w w:val="105"/>
        </w:rPr>
        <w:t xml:space="preserve"> </w:t>
      </w:r>
      <w:r>
        <w:rPr>
          <w:w w:val="105"/>
        </w:rPr>
        <w:t>C.,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Shibata,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K.</w:t>
      </w:r>
      <w:r>
        <w:rPr>
          <w:spacing w:val="41"/>
          <w:w w:val="105"/>
        </w:rPr>
        <w:t xml:space="preserve"> </w:t>
      </w:r>
      <w:r>
        <w:rPr>
          <w:w w:val="105"/>
        </w:rPr>
        <w:t>(2005).</w:t>
      </w:r>
      <w:r>
        <w:rPr>
          <w:spacing w:val="49"/>
          <w:w w:val="105"/>
        </w:rPr>
        <w:t xml:space="preserve"> </w:t>
      </w:r>
      <w:proofErr w:type="gramStart"/>
      <w:r>
        <w:rPr>
          <w:w w:val="105"/>
        </w:rPr>
        <w:t>A</w:t>
      </w:r>
      <w:r>
        <w:rPr>
          <w:spacing w:val="41"/>
          <w:w w:val="105"/>
        </w:rPr>
        <w:t xml:space="preserve"> </w:t>
      </w:r>
      <w:r>
        <w:rPr>
          <w:spacing w:val="-5"/>
          <w:w w:val="105"/>
        </w:rPr>
        <w:t>Fu</w:t>
      </w:r>
      <w:r>
        <w:rPr>
          <w:spacing w:val="-6"/>
          <w:w w:val="105"/>
        </w:rPr>
        <w:t>ll</w:t>
      </w:r>
      <w:r>
        <w:rPr>
          <w:spacing w:val="41"/>
          <w:w w:val="105"/>
        </w:rPr>
        <w:t xml:space="preserve"> </w:t>
      </w:r>
      <w:r>
        <w:rPr>
          <w:w w:val="105"/>
        </w:rPr>
        <w:t>View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EIT</w:t>
      </w:r>
      <w:r>
        <w:rPr>
          <w:spacing w:val="41"/>
          <w:w w:val="105"/>
        </w:rPr>
        <w:t xml:space="preserve"> </w:t>
      </w:r>
      <w:r>
        <w:rPr>
          <w:spacing w:val="-6"/>
          <w:w w:val="105"/>
        </w:rPr>
        <w:t>Wa</w:t>
      </w:r>
      <w:r>
        <w:rPr>
          <w:spacing w:val="-7"/>
          <w:w w:val="105"/>
        </w:rPr>
        <w:t>ves</w:t>
      </w:r>
      <w:r>
        <w:rPr>
          <w:spacing w:val="-6"/>
          <w:w w:val="105"/>
        </w:rPr>
        <w:t>.</w:t>
      </w:r>
      <w:proofErr w:type="gramEnd"/>
      <w:r>
        <w:rPr>
          <w:spacing w:val="50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w w:val="106"/>
        </w:rPr>
        <w:t xml:space="preserve"> </w:t>
      </w:r>
      <w:r>
        <w:rPr>
          <w:w w:val="130"/>
        </w:rPr>
        <w:t xml:space="preserve"> </w:t>
      </w:r>
      <w:r>
        <w:rPr>
          <w:w w:val="105"/>
          <w:u w:val="single" w:color="000000"/>
        </w:rPr>
        <w:t>Journal</w:t>
      </w:r>
      <w:proofErr w:type="gramEnd"/>
      <w:r>
        <w:rPr>
          <w:w w:val="105"/>
        </w:rPr>
        <w:t>,</w:t>
      </w:r>
      <w:r>
        <w:rPr>
          <w:spacing w:val="-29"/>
          <w:w w:val="105"/>
        </w:rPr>
        <w:t xml:space="preserve"> </w:t>
      </w:r>
      <w:r>
        <w:rPr>
          <w:w w:val="105"/>
        </w:rPr>
        <w:t>622(2):1202–1210.</w:t>
      </w:r>
    </w:p>
    <w:p w14:paraId="7A0A999C" w14:textId="77777777" w:rsidR="00A46697" w:rsidRDefault="005748F0">
      <w:pPr>
        <w:pStyle w:val="BodyText"/>
        <w:spacing w:before="180" w:line="257" w:lineRule="auto"/>
        <w:ind w:left="318" w:right="98" w:hanging="219"/>
        <w:jc w:val="both"/>
      </w:pPr>
      <w:r>
        <w:rPr>
          <w:w w:val="105"/>
        </w:rPr>
        <w:t>Chen,</w:t>
      </w:r>
      <w:r>
        <w:rPr>
          <w:spacing w:val="22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2"/>
          <w:w w:val="105"/>
        </w:rPr>
        <w:t xml:space="preserve"> </w:t>
      </w:r>
      <w:r>
        <w:rPr>
          <w:w w:val="105"/>
        </w:rPr>
        <w:t>F.,</w:t>
      </w:r>
      <w:r>
        <w:rPr>
          <w:spacing w:val="22"/>
          <w:w w:val="105"/>
        </w:rPr>
        <w:t xml:space="preserve"> </w:t>
      </w:r>
      <w:r>
        <w:rPr>
          <w:spacing w:val="-6"/>
          <w:w w:val="105"/>
        </w:rPr>
        <w:t>Wu,</w:t>
      </w:r>
      <w:r>
        <w:rPr>
          <w:spacing w:val="23"/>
          <w:w w:val="105"/>
        </w:rPr>
        <w:t xml:space="preserve"> </w:t>
      </w:r>
      <w:r>
        <w:rPr>
          <w:w w:val="105"/>
        </w:rPr>
        <w:t>S.</w:t>
      </w:r>
      <w:r>
        <w:rPr>
          <w:spacing w:val="22"/>
          <w:w w:val="105"/>
        </w:rPr>
        <w:t xml:space="preserve"> </w:t>
      </w:r>
      <w:r>
        <w:rPr>
          <w:w w:val="105"/>
        </w:rPr>
        <w:t>T.,</w:t>
      </w:r>
      <w:r>
        <w:rPr>
          <w:spacing w:val="22"/>
          <w:w w:val="105"/>
        </w:rPr>
        <w:t xml:space="preserve"> </w:t>
      </w:r>
      <w:r>
        <w:rPr>
          <w:w w:val="105"/>
        </w:rPr>
        <w:t>Shibata,</w:t>
      </w:r>
      <w:r>
        <w:rPr>
          <w:spacing w:val="23"/>
          <w:w w:val="105"/>
        </w:rPr>
        <w:t xml:space="preserve"> </w:t>
      </w:r>
      <w:r>
        <w:rPr>
          <w:w w:val="105"/>
        </w:rPr>
        <w:t>K.,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22"/>
          <w:w w:val="105"/>
        </w:rPr>
        <w:t xml:space="preserve"> </w:t>
      </w:r>
      <w:r>
        <w:rPr>
          <w:w w:val="105"/>
        </w:rPr>
        <w:t>C.</w:t>
      </w:r>
      <w:r>
        <w:rPr>
          <w:spacing w:val="23"/>
          <w:w w:val="105"/>
        </w:rPr>
        <w:t xml:space="preserve"> </w:t>
      </w:r>
      <w:r>
        <w:rPr>
          <w:w w:val="105"/>
        </w:rPr>
        <w:t>(2002).</w:t>
      </w:r>
      <w:r>
        <w:rPr>
          <w:spacing w:val="47"/>
          <w:w w:val="105"/>
        </w:rPr>
        <w:t xml:space="preserve"> </w:t>
      </w:r>
      <w:proofErr w:type="gramStart"/>
      <w:r>
        <w:rPr>
          <w:w w:val="105"/>
        </w:rPr>
        <w:t>Evidence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EIT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Moreton</w:t>
      </w:r>
      <w:proofErr w:type="spellEnd"/>
      <w:r>
        <w:rPr>
          <w:spacing w:val="21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10"/>
        </w:rPr>
        <w:t xml:space="preserve"> </w:t>
      </w:r>
      <w:r>
        <w:rPr>
          <w:w w:val="105"/>
        </w:rPr>
        <w:t>Numerical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proofErr w:type="gramEnd"/>
      <w:r>
        <w:rPr>
          <w:spacing w:val="41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572(1)</w:t>
      </w:r>
      <w:proofErr w:type="gramStart"/>
      <w:r>
        <w:rPr>
          <w:w w:val="105"/>
        </w:rPr>
        <w:t>:L99</w:t>
      </w:r>
      <w:proofErr w:type="gramEnd"/>
      <w:r>
        <w:rPr>
          <w:w w:val="105"/>
        </w:rPr>
        <w:t>–L102.</w:t>
      </w:r>
    </w:p>
    <w:p w14:paraId="03B3FCEC" w14:textId="77777777" w:rsidR="00A46697" w:rsidRDefault="005748F0">
      <w:pPr>
        <w:pStyle w:val="BodyText"/>
        <w:spacing w:before="180" w:line="257" w:lineRule="auto"/>
        <w:ind w:left="318" w:right="98" w:hanging="219"/>
        <w:jc w:val="both"/>
      </w:pPr>
      <w:proofErr w:type="spellStart"/>
      <w:proofErr w:type="gramStart"/>
      <w:r>
        <w:rPr>
          <w:w w:val="105"/>
        </w:rPr>
        <w:t>Colaninno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C.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(2009).</w:t>
      </w:r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First</w:t>
      </w:r>
      <w:r>
        <w:rPr>
          <w:spacing w:val="15"/>
          <w:w w:val="105"/>
        </w:rPr>
        <w:t xml:space="preserve"> </w:t>
      </w:r>
      <w:r>
        <w:rPr>
          <w:w w:val="105"/>
        </w:rPr>
        <w:t>Determination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Tru</w:t>
      </w:r>
      <w:r>
        <w:rPr>
          <w:spacing w:val="-6"/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w w:val="105"/>
        </w:rPr>
        <w:t>Mass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Coronal</w:t>
      </w:r>
      <w:r>
        <w:rPr>
          <w:spacing w:val="15"/>
          <w:w w:val="105"/>
        </w:rPr>
        <w:t xml:space="preserve"> </w:t>
      </w:r>
      <w:r>
        <w:rPr>
          <w:w w:val="105"/>
        </w:rPr>
        <w:t>Mass</w:t>
      </w:r>
      <w:r>
        <w:rPr>
          <w:spacing w:val="23"/>
        </w:rPr>
        <w:t xml:space="preserve"> </w:t>
      </w:r>
      <w:r>
        <w:rPr>
          <w:w w:val="105"/>
        </w:rPr>
        <w:t>Ejections: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No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el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Approach</w:t>
      </w:r>
      <w:r>
        <w:rPr>
          <w:spacing w:val="19"/>
          <w:w w:val="105"/>
        </w:rPr>
        <w:t xml:space="preserve"> </w:t>
      </w:r>
      <w:r>
        <w:rPr>
          <w:spacing w:val="-9"/>
          <w:w w:val="105"/>
        </w:rPr>
        <w:t>T</w:t>
      </w:r>
      <w:r>
        <w:rPr>
          <w:spacing w:val="-11"/>
          <w:w w:val="105"/>
        </w:rPr>
        <w:t>o</w:t>
      </w:r>
      <w:r>
        <w:rPr>
          <w:spacing w:val="20"/>
          <w:w w:val="105"/>
        </w:rPr>
        <w:t xml:space="preserve"> </w:t>
      </w:r>
      <w:r>
        <w:rPr>
          <w:w w:val="105"/>
        </w:rPr>
        <w:t>Using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wo</w:t>
      </w:r>
      <w:r>
        <w:rPr>
          <w:spacing w:val="19"/>
          <w:w w:val="105"/>
        </w:rPr>
        <w:t xml:space="preserve"> </w:t>
      </w:r>
      <w:r>
        <w:rPr>
          <w:w w:val="105"/>
        </w:rPr>
        <w:t>Stereo</w:t>
      </w:r>
      <w:r>
        <w:rPr>
          <w:spacing w:val="20"/>
          <w:w w:val="105"/>
        </w:rPr>
        <w:t xml:space="preserve"> </w:t>
      </w:r>
      <w:r>
        <w:rPr>
          <w:w w:val="105"/>
        </w:rPr>
        <w:t>Viewpoints.</w:t>
      </w:r>
      <w:r>
        <w:rPr>
          <w:spacing w:val="46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spacing w:val="1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9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5"/>
          <w:w w:val="109"/>
        </w:rPr>
        <w:t xml:space="preserve"> </w:t>
      </w:r>
      <w:r>
        <w:rPr>
          <w:w w:val="105"/>
        </w:rPr>
        <w:t>698:852–858.</w:t>
      </w:r>
      <w:proofErr w:type="gramEnd"/>
    </w:p>
    <w:p w14:paraId="2AFA97F7" w14:textId="77777777" w:rsidR="00A46697" w:rsidRDefault="005748F0">
      <w:pPr>
        <w:pStyle w:val="BodyText"/>
        <w:spacing w:before="180" w:line="257" w:lineRule="auto"/>
        <w:ind w:left="318" w:right="98" w:hanging="219"/>
        <w:jc w:val="both"/>
      </w:pP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15"/>
          <w:w w:val="105"/>
        </w:rPr>
        <w:t xml:space="preserve"> </w:t>
      </w:r>
      <w:r>
        <w:rPr>
          <w:w w:val="105"/>
        </w:rPr>
        <w:t>L.,</w:t>
      </w:r>
      <w:r>
        <w:rPr>
          <w:spacing w:val="15"/>
          <w:w w:val="105"/>
        </w:rPr>
        <w:t xml:space="preserve"> </w:t>
      </w:r>
      <w:r>
        <w:rPr>
          <w:w w:val="105"/>
        </w:rPr>
        <w:t>Dennis,</w:t>
      </w:r>
      <w:r>
        <w:rPr>
          <w:spacing w:val="15"/>
          <w:w w:val="105"/>
        </w:rPr>
        <w:t xml:space="preserve"> </w:t>
      </w:r>
      <w:r>
        <w:rPr>
          <w:w w:val="105"/>
        </w:rPr>
        <w:t>B.</w:t>
      </w:r>
      <w:r>
        <w:rPr>
          <w:spacing w:val="14"/>
          <w:w w:val="105"/>
        </w:rPr>
        <w:t xml:space="preserve"> </w:t>
      </w:r>
      <w:r>
        <w:rPr>
          <w:w w:val="105"/>
        </w:rPr>
        <w:t>R.,</w:t>
      </w:r>
      <w:r>
        <w:rPr>
          <w:spacing w:val="15"/>
          <w:w w:val="105"/>
        </w:rPr>
        <w:t xml:space="preserve"> </w:t>
      </w:r>
      <w:r>
        <w:rPr>
          <w:w w:val="105"/>
        </w:rPr>
        <w:t>Hudson,</w:t>
      </w:r>
      <w:r>
        <w:rPr>
          <w:spacing w:val="15"/>
          <w:w w:val="105"/>
        </w:rPr>
        <w:t xml:space="preserve"> </w:t>
      </w:r>
      <w:r>
        <w:rPr>
          <w:w w:val="105"/>
        </w:rPr>
        <w:t>H.</w:t>
      </w:r>
      <w:r>
        <w:rPr>
          <w:spacing w:val="14"/>
          <w:w w:val="105"/>
        </w:rPr>
        <w:t xml:space="preserve"> </w:t>
      </w:r>
      <w:r>
        <w:rPr>
          <w:w w:val="105"/>
        </w:rPr>
        <w:t>S.,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2"/>
          <w:w w:val="105"/>
        </w:rPr>
        <w:t>Kru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S.,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Ph</w:t>
      </w:r>
      <w:r>
        <w:rPr>
          <w:spacing w:val="-2"/>
          <w:w w:val="105"/>
        </w:rPr>
        <w:t>illi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K.,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M.,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Battaglia</w:t>
      </w:r>
      <w:proofErr w:type="spell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M.,</w:t>
      </w:r>
      <w:r>
        <w:rPr>
          <w:spacing w:val="35"/>
          <w:w w:val="109"/>
        </w:rPr>
        <w:t xml:space="preserve"> </w:t>
      </w:r>
      <w:r>
        <w:rPr>
          <w:w w:val="105"/>
        </w:rPr>
        <w:t>Bone,</w:t>
      </w:r>
      <w:r>
        <w:rPr>
          <w:spacing w:val="30"/>
          <w:w w:val="105"/>
        </w:rPr>
        <w:t xml:space="preserve"> </w:t>
      </w:r>
      <w:r>
        <w:rPr>
          <w:w w:val="105"/>
        </w:rPr>
        <w:t>L.,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A.,</w:t>
      </w:r>
      <w:r>
        <w:rPr>
          <w:spacing w:val="30"/>
          <w:w w:val="105"/>
        </w:rPr>
        <w:t xml:space="preserve"> </w:t>
      </w:r>
      <w:r>
        <w:rPr>
          <w:w w:val="105"/>
        </w:rPr>
        <w:t>Chen,</w:t>
      </w:r>
      <w:r>
        <w:rPr>
          <w:spacing w:val="30"/>
          <w:w w:val="105"/>
        </w:rPr>
        <w:t xml:space="preserve"> </w:t>
      </w:r>
      <w:r>
        <w:rPr>
          <w:w w:val="105"/>
        </w:rPr>
        <w:t>Q.,</w:t>
      </w:r>
      <w:r>
        <w:rPr>
          <w:spacing w:val="30"/>
          <w:w w:val="105"/>
        </w:rPr>
        <w:t xml:space="preserve"> </w:t>
      </w:r>
      <w:r>
        <w:rPr>
          <w:w w:val="105"/>
        </w:rPr>
        <w:t>Gallagher,</w:t>
      </w:r>
      <w:r>
        <w:rPr>
          <w:spacing w:val="31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Grigis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T.,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Ji</w:t>
      </w:r>
      <w:proofErr w:type="spellEnd"/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H.,</w:t>
      </w:r>
      <w:r>
        <w:rPr>
          <w:spacing w:val="30"/>
          <w:w w:val="105"/>
        </w:rPr>
        <w:t xml:space="preserve"> </w:t>
      </w:r>
      <w:r>
        <w:rPr>
          <w:w w:val="105"/>
        </w:rPr>
        <w:t>Liu,</w:t>
      </w:r>
      <w:r>
        <w:rPr>
          <w:spacing w:val="30"/>
          <w:w w:val="105"/>
        </w:rPr>
        <w:t xml:space="preserve"> </w:t>
      </w:r>
      <w:r>
        <w:rPr>
          <w:w w:val="105"/>
        </w:rPr>
        <w:t>W.,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Milli</w:t>
      </w:r>
      <w:r>
        <w:rPr>
          <w:spacing w:val="-1"/>
          <w:w w:val="105"/>
        </w:rPr>
        <w:t>gan,</w:t>
      </w:r>
      <w:r>
        <w:rPr>
          <w:spacing w:val="30"/>
          <w:w w:val="105"/>
        </w:rPr>
        <w:t xml:space="preserve"> </w:t>
      </w:r>
      <w:r>
        <w:rPr>
          <w:w w:val="105"/>
        </w:rPr>
        <w:t>R.</w:t>
      </w:r>
      <w:r>
        <w:rPr>
          <w:spacing w:val="28"/>
          <w:w w:val="105"/>
        </w:rPr>
        <w:t xml:space="preserve"> </w:t>
      </w:r>
      <w:r>
        <w:rPr>
          <w:w w:val="105"/>
        </w:rPr>
        <w:t>O.,</w:t>
      </w:r>
      <w:r>
        <w:rPr>
          <w:spacing w:val="30"/>
          <w:w w:val="109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w w:val="105"/>
        </w:rPr>
        <w:t>M.</w:t>
      </w:r>
      <w:r>
        <w:rPr>
          <w:spacing w:val="27"/>
          <w:w w:val="105"/>
        </w:rPr>
        <w:t xml:space="preserve"> </w:t>
      </w:r>
      <w:r>
        <w:rPr>
          <w:w w:val="105"/>
        </w:rPr>
        <w:t>(2011).</w:t>
      </w:r>
      <w:r>
        <w:rPr>
          <w:spacing w:val="20"/>
          <w:w w:val="105"/>
        </w:rPr>
        <w:t xml:space="preserve"> </w:t>
      </w:r>
      <w:proofErr w:type="gramStart"/>
      <w:r>
        <w:rPr>
          <w:w w:val="105"/>
        </w:rPr>
        <w:t>An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onal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Ov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iew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Sol</w:t>
      </w:r>
      <w:r>
        <w:rPr>
          <w:spacing w:val="-1"/>
          <w:w w:val="105"/>
        </w:rPr>
        <w:t>ar</w:t>
      </w:r>
      <w:r>
        <w:rPr>
          <w:spacing w:val="27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.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Science</w:t>
      </w:r>
      <w:r>
        <w:rPr>
          <w:spacing w:val="2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Revie</w:t>
      </w:r>
      <w:r>
        <w:rPr>
          <w:w w:val="105"/>
        </w:rPr>
        <w:t>ws,</w:t>
      </w:r>
      <w:r>
        <w:rPr>
          <w:spacing w:val="29"/>
          <w:w w:val="101"/>
        </w:rPr>
        <w:t xml:space="preserve"> </w:t>
      </w:r>
      <w:r>
        <w:rPr>
          <w:w w:val="105"/>
        </w:rPr>
        <w:t>159(1-4)</w:t>
      </w:r>
      <w:proofErr w:type="gramStart"/>
      <w:r>
        <w:rPr>
          <w:w w:val="105"/>
        </w:rPr>
        <w:t>:19</w:t>
      </w:r>
      <w:proofErr w:type="gramEnd"/>
      <w:r>
        <w:rPr>
          <w:w w:val="105"/>
        </w:rPr>
        <w:t>–106.</w:t>
      </w:r>
    </w:p>
    <w:p w14:paraId="6AA4BB57" w14:textId="77777777" w:rsidR="00A46697" w:rsidRDefault="005748F0">
      <w:pPr>
        <w:pStyle w:val="BodyText"/>
        <w:spacing w:before="180" w:line="257" w:lineRule="auto"/>
        <w:ind w:left="318" w:right="98" w:hanging="219"/>
        <w:jc w:val="both"/>
      </w:pPr>
      <w:r>
        <w:rPr>
          <w:w w:val="105"/>
        </w:rPr>
        <w:t>Gilbert,</w:t>
      </w:r>
      <w:r>
        <w:rPr>
          <w:spacing w:val="27"/>
          <w:w w:val="105"/>
        </w:rPr>
        <w:t xml:space="preserve"> </w:t>
      </w:r>
      <w:r>
        <w:rPr>
          <w:w w:val="105"/>
        </w:rPr>
        <w:t>H.</w:t>
      </w:r>
      <w:r>
        <w:rPr>
          <w:spacing w:val="27"/>
          <w:w w:val="105"/>
        </w:rPr>
        <w:t xml:space="preserve"> </w:t>
      </w:r>
      <w:r>
        <w:rPr>
          <w:w w:val="105"/>
        </w:rPr>
        <w:t>R.,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Inglis</w:t>
      </w:r>
      <w:proofErr w:type="spellEnd"/>
      <w:r>
        <w:rPr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a.</w:t>
      </w:r>
      <w:r>
        <w:rPr>
          <w:spacing w:val="26"/>
          <w:w w:val="105"/>
        </w:rPr>
        <w:t xml:space="preserve"> </w:t>
      </w:r>
      <w:r>
        <w:rPr>
          <w:w w:val="105"/>
        </w:rPr>
        <w:t>R.,</w:t>
      </w:r>
      <w:r>
        <w:rPr>
          <w:spacing w:val="28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ay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M.</w:t>
      </w:r>
      <w:r>
        <w:rPr>
          <w:spacing w:val="27"/>
          <w:w w:val="105"/>
        </w:rPr>
        <w:t xml:space="preserve"> </w:t>
      </w:r>
      <w:r>
        <w:rPr>
          <w:w w:val="105"/>
        </w:rPr>
        <w:t>L.,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Ofman</w:t>
      </w:r>
      <w:proofErr w:type="spellEnd"/>
      <w:r>
        <w:rPr>
          <w:w w:val="105"/>
        </w:rPr>
        <w:t>,</w:t>
      </w:r>
      <w:r>
        <w:rPr>
          <w:spacing w:val="28"/>
          <w:w w:val="105"/>
        </w:rPr>
        <w:t xml:space="preserve"> </w:t>
      </w:r>
      <w:r>
        <w:rPr>
          <w:w w:val="105"/>
        </w:rPr>
        <w:t>L.,</w:t>
      </w:r>
      <w:r>
        <w:rPr>
          <w:spacing w:val="28"/>
          <w:w w:val="105"/>
        </w:rPr>
        <w:t xml:space="preserve"> </w:t>
      </w:r>
      <w:r>
        <w:rPr>
          <w:w w:val="105"/>
        </w:rPr>
        <w:t>Thompson,</w:t>
      </w:r>
      <w:r>
        <w:rPr>
          <w:spacing w:val="28"/>
          <w:w w:val="105"/>
        </w:rPr>
        <w:t xml:space="preserve"> </w:t>
      </w:r>
      <w:r>
        <w:rPr>
          <w:w w:val="105"/>
        </w:rPr>
        <w:t>B.</w:t>
      </w:r>
      <w:r>
        <w:rPr>
          <w:spacing w:val="27"/>
          <w:w w:val="105"/>
        </w:rPr>
        <w:t xml:space="preserve"> </w:t>
      </w:r>
      <w:r>
        <w:rPr>
          <w:w w:val="105"/>
        </w:rPr>
        <w:t>J.,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spacing w:val="-5"/>
          <w:w w:val="105"/>
        </w:rPr>
        <w:t>You</w:t>
      </w:r>
      <w:r>
        <w:rPr>
          <w:spacing w:val="-4"/>
          <w:w w:val="105"/>
        </w:rPr>
        <w:t>n</w:t>
      </w:r>
      <w:r>
        <w:rPr>
          <w:spacing w:val="-5"/>
          <w:w w:val="105"/>
        </w:rPr>
        <w:t>g,</w:t>
      </w:r>
      <w:r>
        <w:rPr>
          <w:spacing w:val="28"/>
          <w:w w:val="105"/>
        </w:rPr>
        <w:t xml:space="preserve"> </w:t>
      </w:r>
      <w:r>
        <w:rPr>
          <w:w w:val="105"/>
        </w:rPr>
        <w:t>C.</w:t>
      </w:r>
      <w:r>
        <w:rPr>
          <w:spacing w:val="27"/>
          <w:w w:val="105"/>
        </w:rPr>
        <w:t xml:space="preserve"> </w:t>
      </w:r>
      <w:r>
        <w:rPr>
          <w:w w:val="105"/>
        </w:rPr>
        <w:t>a.</w:t>
      </w:r>
      <w:r>
        <w:rPr>
          <w:spacing w:val="26"/>
          <w:w w:val="105"/>
        </w:rPr>
        <w:t xml:space="preserve"> </w:t>
      </w:r>
      <w:r>
        <w:rPr>
          <w:w w:val="105"/>
        </w:rPr>
        <w:t>(2013).</w:t>
      </w:r>
      <w:r>
        <w:rPr>
          <w:spacing w:val="29"/>
          <w:w w:val="109"/>
        </w:rPr>
        <w:t xml:space="preserve"> </w:t>
      </w:r>
      <w:proofErr w:type="gramStart"/>
      <w:r>
        <w:rPr>
          <w:w w:val="105"/>
        </w:rPr>
        <w:t>Energy</w:t>
      </w:r>
      <w:r>
        <w:rPr>
          <w:spacing w:val="22"/>
          <w:w w:val="105"/>
        </w:rPr>
        <w:t xml:space="preserve"> </w:t>
      </w:r>
      <w:r>
        <w:rPr>
          <w:w w:val="105"/>
        </w:rPr>
        <w:t>Release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r>
        <w:rPr>
          <w:spacing w:val="21"/>
          <w:w w:val="105"/>
        </w:rPr>
        <w:t xml:space="preserve"> </w:t>
      </w:r>
      <w:r>
        <w:rPr>
          <w:w w:val="105"/>
        </w:rPr>
        <w:t>Impacting</w:t>
      </w:r>
      <w:r>
        <w:rPr>
          <w:spacing w:val="21"/>
          <w:w w:val="105"/>
        </w:rPr>
        <w:t xml:space="preserve"> </w:t>
      </w:r>
      <w:r>
        <w:rPr>
          <w:w w:val="105"/>
        </w:rPr>
        <w:t>Prominence</w:t>
      </w:r>
      <w:r>
        <w:rPr>
          <w:spacing w:val="23"/>
          <w:w w:val="105"/>
        </w:rPr>
        <w:t xml:space="preserve"> </w:t>
      </w:r>
      <w:r>
        <w:rPr>
          <w:w w:val="105"/>
        </w:rPr>
        <w:t>Material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F</w:t>
      </w:r>
      <w:r>
        <w:rPr>
          <w:spacing w:val="-4"/>
          <w:w w:val="105"/>
        </w:rPr>
        <w:t>ollowi</w:t>
      </w:r>
      <w:r>
        <w:rPr>
          <w:spacing w:val="-3"/>
          <w:w w:val="105"/>
        </w:rPr>
        <w:t>n</w:t>
      </w:r>
      <w:r>
        <w:rPr>
          <w:spacing w:val="-4"/>
          <w:w w:val="105"/>
        </w:rPr>
        <w:t>g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2011</w:t>
      </w:r>
      <w:r>
        <w:rPr>
          <w:spacing w:val="22"/>
          <w:w w:val="105"/>
        </w:rPr>
        <w:t xml:space="preserve"> </w:t>
      </w:r>
      <w:r>
        <w:rPr>
          <w:w w:val="105"/>
        </w:rPr>
        <w:t>June</w:t>
      </w:r>
      <w:r>
        <w:rPr>
          <w:spacing w:val="22"/>
          <w:w w:val="105"/>
        </w:rPr>
        <w:t xml:space="preserve"> </w:t>
      </w:r>
      <w:r>
        <w:rPr>
          <w:w w:val="105"/>
        </w:rPr>
        <w:t>7</w:t>
      </w:r>
      <w:r>
        <w:rPr>
          <w:spacing w:val="21"/>
          <w:w w:val="105"/>
        </w:rPr>
        <w:t xml:space="preserve"> </w:t>
      </w:r>
      <w:r>
        <w:rPr>
          <w:w w:val="105"/>
        </w:rPr>
        <w:t>Eruption.</w:t>
      </w:r>
      <w:proofErr w:type="gramEnd"/>
      <w:r>
        <w:rPr>
          <w:spacing w:val="47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w w:val="109"/>
        </w:rPr>
        <w:t xml:space="preserve"> </w:t>
      </w:r>
      <w:r>
        <w:rPr>
          <w:w w:val="102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proofErr w:type="gramEnd"/>
      <w:r>
        <w:rPr>
          <w:spacing w:val="2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776(1):L12.</w:t>
      </w:r>
    </w:p>
    <w:p w14:paraId="4CB3E5ED" w14:textId="77777777" w:rsidR="00A46697" w:rsidRDefault="00A46697">
      <w:pPr>
        <w:spacing w:line="257" w:lineRule="auto"/>
        <w:jc w:val="both"/>
        <w:sectPr w:rsidR="00A46697">
          <w:headerReference w:type="even" r:id="rId41"/>
          <w:pgSz w:w="12240" w:h="15840"/>
          <w:pgMar w:top="1500" w:right="1340" w:bottom="280" w:left="1340" w:header="0" w:footer="0" w:gutter="0"/>
          <w:cols w:space="720"/>
        </w:sectPr>
      </w:pPr>
    </w:p>
    <w:p w14:paraId="2C888F76" w14:textId="77777777" w:rsidR="00A46697" w:rsidRDefault="00A46697">
      <w:pPr>
        <w:spacing w:before="5"/>
        <w:rPr>
          <w:rFonts w:ascii="Times New Roman" w:eastAsia="Times New Roman" w:hAnsi="Times New Roman" w:cs="Times New Roman"/>
        </w:rPr>
      </w:pPr>
    </w:p>
    <w:p w14:paraId="0DF47DF5" w14:textId="77777777" w:rsidR="00A46697" w:rsidRDefault="005748F0">
      <w:pPr>
        <w:pStyle w:val="BodyText"/>
        <w:spacing w:before="58" w:line="257" w:lineRule="auto"/>
        <w:ind w:left="318" w:right="117" w:hanging="219"/>
        <w:jc w:val="both"/>
      </w:pPr>
      <w:proofErr w:type="gramStart"/>
      <w:r>
        <w:rPr>
          <w:w w:val="105"/>
        </w:rPr>
        <w:t>Giordano,</w:t>
      </w:r>
      <w:r>
        <w:rPr>
          <w:spacing w:val="53"/>
          <w:w w:val="105"/>
        </w:rPr>
        <w:t xml:space="preserve"> </w:t>
      </w:r>
      <w:r>
        <w:rPr>
          <w:w w:val="105"/>
        </w:rPr>
        <w:t>S.,</w:t>
      </w:r>
      <w:r>
        <w:rPr>
          <w:spacing w:val="54"/>
          <w:w w:val="105"/>
        </w:rPr>
        <w:t xml:space="preserve"> </w:t>
      </w:r>
      <w:proofErr w:type="spellStart"/>
      <w:r>
        <w:rPr>
          <w:spacing w:val="-2"/>
          <w:w w:val="105"/>
        </w:rPr>
        <w:t>Antonu</w:t>
      </w:r>
      <w:r>
        <w:rPr>
          <w:spacing w:val="-3"/>
          <w:w w:val="105"/>
        </w:rPr>
        <w:t>cci</w:t>
      </w:r>
      <w:proofErr w:type="spellEnd"/>
      <w:r>
        <w:rPr>
          <w:spacing w:val="-2"/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E.,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proofErr w:type="spellStart"/>
      <w:r>
        <w:rPr>
          <w:w w:val="105"/>
        </w:rPr>
        <w:t>Dodero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M.</w:t>
      </w:r>
      <w:r>
        <w:rPr>
          <w:spacing w:val="47"/>
          <w:w w:val="105"/>
        </w:rPr>
        <w:t xml:space="preserve"> </w:t>
      </w:r>
      <w:r>
        <w:rPr>
          <w:w w:val="105"/>
        </w:rPr>
        <w:t>(2000).</w:t>
      </w:r>
      <w:proofErr w:type="gramEnd"/>
      <w:r>
        <w:rPr>
          <w:spacing w:val="14"/>
          <w:w w:val="105"/>
        </w:rPr>
        <w:t xml:space="preserve"> </w:t>
      </w:r>
      <w:proofErr w:type="gramStart"/>
      <w:r>
        <w:rPr>
          <w:spacing w:val="-1"/>
          <w:w w:val="105"/>
        </w:rPr>
        <w:t>OXYGEN</w:t>
      </w:r>
      <w:r>
        <w:rPr>
          <w:spacing w:val="47"/>
          <w:w w:val="105"/>
        </w:rPr>
        <w:t xml:space="preserve"> </w:t>
      </w:r>
      <w:r>
        <w:rPr>
          <w:w w:val="105"/>
        </w:rPr>
        <w:t>VELOCITIES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46"/>
          <w:w w:val="105"/>
        </w:rPr>
        <w:t xml:space="preserve"> </w:t>
      </w:r>
      <w:r>
        <w:rPr>
          <w:w w:val="105"/>
        </w:rPr>
        <w:t>A</w:t>
      </w:r>
      <w:r>
        <w:rPr>
          <w:spacing w:val="47"/>
          <w:w w:val="105"/>
        </w:rPr>
        <w:t xml:space="preserve"> </w:t>
      </w:r>
      <w:r>
        <w:rPr>
          <w:w w:val="105"/>
        </w:rPr>
        <w:t>POLAR</w:t>
      </w:r>
      <w:r>
        <w:rPr>
          <w:spacing w:val="28"/>
          <w:w w:val="104"/>
        </w:rPr>
        <w:t xml:space="preserve"> </w:t>
      </w:r>
      <w:r>
        <w:rPr>
          <w:spacing w:val="-1"/>
          <w:w w:val="105"/>
        </w:rPr>
        <w:t>CORONAL.</w:t>
      </w:r>
      <w:proofErr w:type="gramEnd"/>
      <w:r>
        <w:rPr>
          <w:spacing w:val="20"/>
          <w:w w:val="105"/>
        </w:rPr>
        <w:t xml:space="preserve"> </w:t>
      </w:r>
      <w:r>
        <w:rPr>
          <w:spacing w:val="-2"/>
          <w:w w:val="105"/>
          <w:u w:val="single" w:color="000000"/>
        </w:rPr>
        <w:t>Advan</w:t>
      </w:r>
      <w:r>
        <w:rPr>
          <w:spacing w:val="-3"/>
          <w:w w:val="105"/>
          <w:u w:val="single" w:color="000000"/>
        </w:rPr>
        <w:t>ces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in</w:t>
      </w:r>
      <w:r>
        <w:rPr>
          <w:spacing w:val="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Space</w:t>
      </w:r>
      <w:r>
        <w:rPr>
          <w:spacing w:val="1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R</w:t>
      </w:r>
      <w:r>
        <w:rPr>
          <w:spacing w:val="-2"/>
          <w:w w:val="105"/>
          <w:u w:val="single" w:color="000000"/>
        </w:rPr>
        <w:t>ese</w:t>
      </w:r>
      <w:r>
        <w:rPr>
          <w:spacing w:val="-1"/>
          <w:w w:val="105"/>
          <w:u w:val="single" w:color="000000"/>
        </w:rPr>
        <w:t>ar</w:t>
      </w:r>
      <w:r>
        <w:rPr>
          <w:spacing w:val="-2"/>
          <w:w w:val="105"/>
          <w:u w:val="single" w:color="000000"/>
        </w:rPr>
        <w:t>c</w:t>
      </w:r>
      <w:r>
        <w:rPr>
          <w:spacing w:val="-1"/>
          <w:w w:val="105"/>
          <w:u w:val="single" w:color="000000"/>
        </w:rPr>
        <w:t>h</w:t>
      </w:r>
      <w:r>
        <w:rPr>
          <w:spacing w:val="-1"/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w w:val="105"/>
        </w:rPr>
        <w:t>25(9)</w:t>
      </w:r>
      <w:proofErr w:type="gramStart"/>
      <w:r>
        <w:rPr>
          <w:w w:val="105"/>
        </w:rPr>
        <w:t>:1927</w:t>
      </w:r>
      <w:proofErr w:type="gramEnd"/>
      <w:r>
        <w:rPr>
          <w:w w:val="105"/>
        </w:rPr>
        <w:t>–1930.</w:t>
      </w:r>
    </w:p>
    <w:p w14:paraId="7790DC8B" w14:textId="77777777" w:rsidR="00A46697" w:rsidRDefault="005748F0">
      <w:pPr>
        <w:pStyle w:val="BodyText"/>
        <w:spacing w:before="180"/>
      </w:pPr>
      <w:bookmarkStart w:id="261" w:name="_bookmark5"/>
      <w:bookmarkEnd w:id="261"/>
      <w:proofErr w:type="spellStart"/>
      <w:r>
        <w:rPr>
          <w:spacing w:val="-3"/>
          <w:w w:val="105"/>
        </w:rPr>
        <w:t>Gopal</w:t>
      </w:r>
      <w:r>
        <w:rPr>
          <w:spacing w:val="-4"/>
          <w:w w:val="105"/>
        </w:rPr>
        <w:t>sw</w:t>
      </w:r>
      <w:r>
        <w:rPr>
          <w:spacing w:val="-3"/>
          <w:w w:val="105"/>
        </w:rPr>
        <w:t>amy</w:t>
      </w:r>
      <w:proofErr w:type="spellEnd"/>
      <w:r>
        <w:rPr>
          <w:spacing w:val="-3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N.,</w:t>
      </w:r>
      <w:r>
        <w:rPr>
          <w:spacing w:val="44"/>
          <w:w w:val="105"/>
        </w:rPr>
        <w:t xml:space="preserve">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ash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r</w:t>
      </w:r>
      <w:r>
        <w:rPr>
          <w:spacing w:val="-4"/>
          <w:w w:val="105"/>
        </w:rPr>
        <w:t>o,</w:t>
      </w:r>
      <w:r>
        <w:rPr>
          <w:spacing w:val="44"/>
          <w:w w:val="105"/>
        </w:rPr>
        <w:t xml:space="preserve"> </w:t>
      </w:r>
      <w:r>
        <w:rPr>
          <w:w w:val="105"/>
        </w:rPr>
        <w:t>S.,</w:t>
      </w:r>
      <w:r>
        <w:rPr>
          <w:spacing w:val="45"/>
          <w:w w:val="105"/>
        </w:rPr>
        <w:t xml:space="preserve"> </w:t>
      </w:r>
      <w:proofErr w:type="spellStart"/>
      <w:r>
        <w:rPr>
          <w:spacing w:val="-2"/>
          <w:w w:val="105"/>
        </w:rPr>
        <w:t>Mic</w:t>
      </w:r>
      <w:r>
        <w:rPr>
          <w:spacing w:val="-1"/>
          <w:w w:val="105"/>
        </w:rPr>
        <w:t>hal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k</w:t>
      </w:r>
      <w:proofErr w:type="spellEnd"/>
      <w:r>
        <w:rPr>
          <w:spacing w:val="-1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G.,</w:t>
      </w:r>
      <w:r>
        <w:rPr>
          <w:spacing w:val="44"/>
          <w:w w:val="105"/>
        </w:rPr>
        <w:t xml:space="preserve"> </w:t>
      </w:r>
      <w:proofErr w:type="spellStart"/>
      <w:r>
        <w:rPr>
          <w:w w:val="105"/>
        </w:rPr>
        <w:t>Stenborg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G.,</w:t>
      </w:r>
      <w:r>
        <w:rPr>
          <w:spacing w:val="44"/>
          <w:w w:val="105"/>
        </w:rPr>
        <w:t xml:space="preserve"> </w:t>
      </w:r>
      <w:proofErr w:type="spellStart"/>
      <w:r>
        <w:rPr>
          <w:spacing w:val="-3"/>
          <w:w w:val="105"/>
        </w:rPr>
        <w:t>V</w:t>
      </w:r>
      <w:r>
        <w:rPr>
          <w:spacing w:val="-2"/>
          <w:w w:val="105"/>
        </w:rPr>
        <w:t>our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das</w:t>
      </w:r>
      <w:proofErr w:type="spellEnd"/>
      <w:r>
        <w:rPr>
          <w:spacing w:val="-2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A.,</w:t>
      </w:r>
      <w:r>
        <w:rPr>
          <w:spacing w:val="45"/>
          <w:w w:val="105"/>
        </w:rPr>
        <w:t xml:space="preserve"> </w:t>
      </w:r>
      <w:r>
        <w:rPr>
          <w:w w:val="105"/>
        </w:rPr>
        <w:t>L,</w:t>
      </w:r>
      <w:r>
        <w:rPr>
          <w:spacing w:val="39"/>
          <w:w w:val="105"/>
        </w:rPr>
        <w:t xml:space="preserve"> </w:t>
      </w:r>
      <w:r>
        <w:rPr>
          <w:w w:val="105"/>
        </w:rPr>
        <w:t>F.</w:t>
      </w:r>
      <w:r>
        <w:rPr>
          <w:spacing w:val="39"/>
          <w:w w:val="105"/>
        </w:rPr>
        <w:t xml:space="preserve"> </w:t>
      </w:r>
      <w:r>
        <w:rPr>
          <w:w w:val="105"/>
        </w:rPr>
        <w:t>S.,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How</w:t>
      </w:r>
      <w:r>
        <w:rPr>
          <w:spacing w:val="-2"/>
          <w:w w:val="105"/>
        </w:rPr>
        <w:t>ard,</w:t>
      </w:r>
    </w:p>
    <w:p w14:paraId="0B69B7B6" w14:textId="77777777" w:rsidR="00A46697" w:rsidRDefault="005748F0">
      <w:pPr>
        <w:pStyle w:val="BodyText"/>
        <w:spacing w:before="18"/>
        <w:ind w:firstLine="218"/>
      </w:pPr>
      <w:r>
        <w:rPr>
          <w:w w:val="110"/>
        </w:rPr>
        <w:t>R.</w:t>
      </w:r>
      <w:r>
        <w:rPr>
          <w:spacing w:val="-13"/>
          <w:w w:val="110"/>
        </w:rPr>
        <w:t xml:space="preserve"> </w:t>
      </w:r>
      <w:r>
        <w:rPr>
          <w:w w:val="110"/>
        </w:rPr>
        <w:t>A.</w:t>
      </w:r>
      <w:r>
        <w:rPr>
          <w:spacing w:val="-12"/>
          <w:w w:val="110"/>
        </w:rPr>
        <w:t xml:space="preserve"> </w:t>
      </w:r>
      <w:r>
        <w:rPr>
          <w:w w:val="110"/>
        </w:rPr>
        <w:t>(2009).</w:t>
      </w:r>
      <w:r>
        <w:rPr>
          <w:spacing w:val="3"/>
          <w:w w:val="110"/>
        </w:rPr>
        <w:t xml:space="preserve"> </w:t>
      </w:r>
      <w:proofErr w:type="gramStart"/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SOHO</w:t>
      </w:r>
      <w:r>
        <w:rPr>
          <w:spacing w:val="-12"/>
          <w:w w:val="110"/>
        </w:rPr>
        <w:t xml:space="preserve"> </w:t>
      </w:r>
      <w:r>
        <w:rPr>
          <w:w w:val="150"/>
        </w:rPr>
        <w:t>/</w:t>
      </w:r>
      <w:r>
        <w:rPr>
          <w:spacing w:val="-35"/>
          <w:w w:val="150"/>
        </w:rPr>
        <w:t xml:space="preserve"> </w:t>
      </w:r>
      <w:r>
        <w:rPr>
          <w:w w:val="110"/>
        </w:rPr>
        <w:t>LASCO</w:t>
      </w:r>
      <w:r>
        <w:rPr>
          <w:spacing w:val="-13"/>
          <w:w w:val="110"/>
        </w:rPr>
        <w:t xml:space="preserve"> </w:t>
      </w:r>
      <w:r>
        <w:rPr>
          <w:w w:val="110"/>
        </w:rPr>
        <w:t>CME</w:t>
      </w:r>
      <w:r>
        <w:rPr>
          <w:spacing w:val="-13"/>
          <w:w w:val="110"/>
        </w:rPr>
        <w:t xml:space="preserve"> </w:t>
      </w:r>
      <w:r>
        <w:rPr>
          <w:w w:val="110"/>
        </w:rPr>
        <w:t>Catalog.</w:t>
      </w:r>
      <w:proofErr w:type="gramEnd"/>
      <w:r>
        <w:rPr>
          <w:spacing w:val="4"/>
          <w:w w:val="110"/>
        </w:rPr>
        <w:t xml:space="preserve"> </w:t>
      </w:r>
      <w:proofErr w:type="gramStart"/>
      <w:r>
        <w:rPr>
          <w:w w:val="110"/>
          <w:u w:val="single" w:color="000000"/>
        </w:rPr>
        <w:t>Earth</w:t>
      </w:r>
      <w:r>
        <w:rPr>
          <w:spacing w:val="-12"/>
          <w:w w:val="110"/>
          <w:u w:val="single" w:color="000000"/>
        </w:rPr>
        <w:t xml:space="preserve"> </w:t>
      </w:r>
      <w:r>
        <w:rPr>
          <w:spacing w:val="1"/>
          <w:w w:val="110"/>
          <w:u w:val="single" w:color="000000"/>
        </w:rPr>
        <w:t>Moon</w:t>
      </w:r>
      <w:r>
        <w:rPr>
          <w:spacing w:val="-1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Planet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104:295–313.</w:t>
      </w:r>
      <w:proofErr w:type="gramEnd"/>
    </w:p>
    <w:p w14:paraId="71B9744A" w14:textId="77777777" w:rsidR="00A46697" w:rsidRDefault="005748F0">
      <w:pPr>
        <w:pStyle w:val="BodyText"/>
        <w:spacing w:before="197" w:line="257" w:lineRule="auto"/>
        <w:ind w:left="318" w:right="118" w:hanging="219"/>
        <w:jc w:val="both"/>
      </w:pPr>
      <w:r>
        <w:rPr>
          <w:w w:val="105"/>
        </w:rPr>
        <w:t>Greenstein,</w:t>
      </w:r>
      <w:r>
        <w:rPr>
          <w:spacing w:val="22"/>
          <w:w w:val="105"/>
        </w:rPr>
        <w:t xml:space="preserve"> </w:t>
      </w:r>
      <w:r>
        <w:rPr>
          <w:w w:val="105"/>
        </w:rPr>
        <w:t>J.</w:t>
      </w:r>
      <w:r>
        <w:rPr>
          <w:spacing w:val="23"/>
          <w:w w:val="105"/>
        </w:rPr>
        <w:t xml:space="preserve"> </w:t>
      </w:r>
      <w:r>
        <w:rPr>
          <w:w w:val="105"/>
        </w:rPr>
        <w:t>L.</w:t>
      </w:r>
      <w:r>
        <w:rPr>
          <w:spacing w:val="23"/>
          <w:w w:val="105"/>
        </w:rPr>
        <w:t xml:space="preserve"> </w:t>
      </w:r>
      <w:r>
        <w:rPr>
          <w:w w:val="105"/>
        </w:rPr>
        <w:t>(1958).</w:t>
      </w:r>
      <w:r>
        <w:rPr>
          <w:spacing w:val="49"/>
          <w:w w:val="105"/>
        </w:rPr>
        <w:t xml:space="preserve"> </w:t>
      </w:r>
      <w:proofErr w:type="gramStart"/>
      <w:r>
        <w:rPr>
          <w:w w:val="105"/>
        </w:rPr>
        <w:t>High-Resolution</w:t>
      </w:r>
      <w:r>
        <w:rPr>
          <w:spacing w:val="23"/>
          <w:w w:val="105"/>
        </w:rPr>
        <w:t xml:space="preserve"> </w:t>
      </w:r>
      <w:r>
        <w:rPr>
          <w:w w:val="105"/>
        </w:rPr>
        <w:t>Spectra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Comet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RKO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proofErr w:type="gramEnd"/>
      <w:r>
        <w:rPr>
          <w:spacing w:val="4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9"/>
        </w:rPr>
        <w:t xml:space="preserve"> </w:t>
      </w:r>
      <w:r>
        <w:rPr>
          <w:w w:val="105"/>
        </w:rPr>
        <w:t>128:106.</w:t>
      </w:r>
    </w:p>
    <w:p w14:paraId="72AF3D68" w14:textId="77777777" w:rsidR="00A46697" w:rsidRDefault="005748F0">
      <w:pPr>
        <w:pStyle w:val="BodyText"/>
        <w:spacing w:before="180" w:line="253" w:lineRule="auto"/>
        <w:ind w:left="318" w:right="118" w:hanging="219"/>
        <w:jc w:val="both"/>
      </w:pPr>
      <w:proofErr w:type="spellStart"/>
      <w:r>
        <w:t>Harra</w:t>
      </w:r>
      <w:proofErr w:type="spellEnd"/>
      <w:r>
        <w:t>,</w:t>
      </w:r>
      <w:r>
        <w:rPr>
          <w:spacing w:val="29"/>
        </w:rPr>
        <w:t xml:space="preserve"> </w:t>
      </w:r>
      <w:r>
        <w:t>L.</w:t>
      </w:r>
      <w:r>
        <w:rPr>
          <w:spacing w:val="19"/>
        </w:rPr>
        <w:t xml:space="preserve"> </w:t>
      </w:r>
      <w:r>
        <w:t>K.,</w:t>
      </w:r>
      <w:r>
        <w:rPr>
          <w:spacing w:val="30"/>
        </w:rPr>
        <w:t xml:space="preserve"> </w:t>
      </w:r>
      <w:proofErr w:type="spellStart"/>
      <w:r>
        <w:t>Mandrini</w:t>
      </w:r>
      <w:proofErr w:type="spellEnd"/>
      <w:r>
        <w:t>,</w:t>
      </w:r>
      <w:r>
        <w:rPr>
          <w:spacing w:val="29"/>
        </w:rPr>
        <w:t xml:space="preserve"> </w:t>
      </w:r>
      <w:r>
        <w:t>C.</w:t>
      </w:r>
      <w:r>
        <w:rPr>
          <w:spacing w:val="19"/>
        </w:rPr>
        <w:t xml:space="preserve"> </w:t>
      </w:r>
      <w:r>
        <w:t>H.,</w:t>
      </w:r>
      <w:r>
        <w:rPr>
          <w:spacing w:val="30"/>
        </w:rPr>
        <w:t xml:space="preserve"> </w:t>
      </w:r>
      <w:proofErr w:type="spellStart"/>
      <w:r>
        <w:t>Dasso</w:t>
      </w:r>
      <w:proofErr w:type="spellEnd"/>
      <w:r>
        <w:t>,</w:t>
      </w:r>
      <w:r>
        <w:rPr>
          <w:spacing w:val="29"/>
        </w:rPr>
        <w:t xml:space="preserve"> </w:t>
      </w:r>
      <w:r>
        <w:t>S.,</w:t>
      </w:r>
      <w:r>
        <w:rPr>
          <w:spacing w:val="29"/>
        </w:rPr>
        <w:t xml:space="preserve"> </w:t>
      </w:r>
      <w:proofErr w:type="spellStart"/>
      <w:r>
        <w:t>Gulisano</w:t>
      </w:r>
      <w:proofErr w:type="spellEnd"/>
      <w:r>
        <w:t>,</w:t>
      </w:r>
      <w:r>
        <w:rPr>
          <w:spacing w:val="30"/>
        </w:rPr>
        <w:t xml:space="preserve"> </w:t>
      </w:r>
      <w:r>
        <w:t>A.</w:t>
      </w:r>
      <w:r>
        <w:rPr>
          <w:spacing w:val="19"/>
        </w:rPr>
        <w:t xml:space="preserve"> </w:t>
      </w:r>
      <w:r>
        <w:t>M.,</w:t>
      </w:r>
      <w:r>
        <w:rPr>
          <w:spacing w:val="29"/>
        </w:rPr>
        <w:t xml:space="preserve"> </w:t>
      </w:r>
      <w:r>
        <w:t>Steed,</w:t>
      </w:r>
      <w:r>
        <w:rPr>
          <w:spacing w:val="30"/>
        </w:rPr>
        <w:t xml:space="preserve"> </w:t>
      </w:r>
      <w:r>
        <w:t>K.,</w:t>
      </w:r>
      <w:r>
        <w:rPr>
          <w:spacing w:val="29"/>
        </w:rPr>
        <w:t xml:space="preserve"> </w:t>
      </w:r>
      <w:r>
        <w:rPr>
          <w:spacing w:val="-1"/>
        </w:rPr>
        <w:t>and</w:t>
      </w:r>
      <w:r>
        <w:rPr>
          <w:spacing w:val="20"/>
        </w:rPr>
        <w:t xml:space="preserve"> </w:t>
      </w:r>
      <w:proofErr w:type="spellStart"/>
      <w:r>
        <w:t>Imada</w:t>
      </w:r>
      <w:proofErr w:type="spellEnd"/>
      <w:r>
        <w:t>,</w:t>
      </w:r>
      <w:r>
        <w:rPr>
          <w:spacing w:val="29"/>
        </w:rPr>
        <w:t xml:space="preserve"> </w:t>
      </w:r>
      <w:r>
        <w:t>S.</w:t>
      </w:r>
      <w:r>
        <w:rPr>
          <w:spacing w:val="19"/>
        </w:rPr>
        <w:t xml:space="preserve"> </w:t>
      </w:r>
      <w:r>
        <w:t>(2010).</w:t>
      </w:r>
      <w:r>
        <w:rPr>
          <w:spacing w:val="22"/>
          <w:w w:val="109"/>
        </w:rPr>
        <w:t xml:space="preserve"> </w:t>
      </w:r>
      <w:r>
        <w:t>Determining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Solar</w:t>
      </w:r>
      <w:r>
        <w:rPr>
          <w:spacing w:val="42"/>
        </w:rPr>
        <w:t xml:space="preserve"> </w:t>
      </w:r>
      <w:r>
        <w:t>Source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Magnetic</w:t>
      </w:r>
      <w:r>
        <w:rPr>
          <w:spacing w:val="41"/>
        </w:rPr>
        <w:t xml:space="preserve"> </w:t>
      </w:r>
      <w:r>
        <w:rPr>
          <w:spacing w:val="-1"/>
        </w:rPr>
        <w:t>Cloud</w:t>
      </w:r>
      <w:r>
        <w:rPr>
          <w:spacing w:val="41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a</w:t>
      </w:r>
      <w:r>
        <w:rPr>
          <w:spacing w:val="41"/>
        </w:rPr>
        <w:t xml:space="preserve"> </w:t>
      </w:r>
      <w:r>
        <w:rPr>
          <w:spacing w:val="-3"/>
        </w:rPr>
        <w:t>Ve</w:t>
      </w:r>
      <w:r>
        <w:rPr>
          <w:spacing w:val="-4"/>
        </w:rPr>
        <w:t>l</w:t>
      </w:r>
      <w:r>
        <w:rPr>
          <w:spacing w:val="-3"/>
        </w:rPr>
        <w:t>oc</w:t>
      </w:r>
      <w:r>
        <w:rPr>
          <w:spacing w:val="-4"/>
        </w:rPr>
        <w:t>i</w:t>
      </w:r>
      <w:r>
        <w:rPr>
          <w:spacing w:val="-3"/>
        </w:rPr>
        <w:t>ty</w:t>
      </w:r>
      <w:r>
        <w:rPr>
          <w:spacing w:val="42"/>
        </w:rPr>
        <w:t xml:space="preserve"> </w:t>
      </w:r>
      <w:proofErr w:type="spellStart"/>
      <w:r>
        <w:t>Di</w:t>
      </w:r>
      <w:r>
        <w:rPr>
          <w:rFonts w:ascii="Apple Symbols" w:eastAsia="Apple Symbols" w:hAnsi="Apple Symbols" w:cs="Apple Symbols"/>
        </w:rPr>
        <w:t>↵</w:t>
      </w:r>
      <w:r>
        <w:t>erence</w:t>
      </w:r>
      <w:proofErr w:type="spellEnd"/>
      <w:r>
        <w:rPr>
          <w:spacing w:val="41"/>
        </w:rPr>
        <w:t xml:space="preserve"> </w:t>
      </w:r>
      <w:r>
        <w:rPr>
          <w:spacing w:val="-3"/>
        </w:rPr>
        <w:t>Techn</w:t>
      </w:r>
      <w:r>
        <w:rPr>
          <w:spacing w:val="-4"/>
        </w:rPr>
        <w:t>i</w:t>
      </w:r>
      <w:r>
        <w:rPr>
          <w:spacing w:val="-3"/>
        </w:rPr>
        <w:t>que.</w:t>
      </w:r>
      <w:r>
        <w:rPr>
          <w:spacing w:val="17"/>
        </w:rPr>
        <w:t xml:space="preserve"> </w:t>
      </w:r>
      <w:proofErr w:type="gramStart"/>
      <w:r>
        <w:rPr>
          <w:u w:val="single" w:color="000000"/>
        </w:rPr>
        <w:t>Solar</w:t>
      </w:r>
      <w:r>
        <w:rPr>
          <w:w w:val="113"/>
        </w:rPr>
        <w:t xml:space="preserve"> </w:t>
      </w:r>
      <w:r>
        <w:rPr>
          <w:w w:val="121"/>
        </w:rPr>
        <w:t xml:space="preserve"> </w:t>
      </w:r>
      <w:r>
        <w:rPr>
          <w:spacing w:val="-1"/>
          <w:u w:val="single" w:color="000000"/>
        </w:rPr>
        <w:t>Physics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14"/>
        </w:rPr>
        <w:t xml:space="preserve"> </w:t>
      </w:r>
      <w:r>
        <w:t>268(1):213–230.</w:t>
      </w:r>
    </w:p>
    <w:p w14:paraId="47D3A8CE" w14:textId="77777777" w:rsidR="00A46697" w:rsidRDefault="005748F0">
      <w:pPr>
        <w:pStyle w:val="BodyText"/>
        <w:spacing w:before="183" w:line="257" w:lineRule="auto"/>
        <w:ind w:right="118"/>
        <w:jc w:val="right"/>
      </w:pPr>
      <w:proofErr w:type="spellStart"/>
      <w:r>
        <w:rPr>
          <w:w w:val="105"/>
        </w:rPr>
        <w:t>Harra</w:t>
      </w:r>
      <w:proofErr w:type="spellEnd"/>
      <w:r>
        <w:rPr>
          <w:w w:val="105"/>
        </w:rPr>
        <w:t>,</w:t>
      </w:r>
      <w:r>
        <w:rPr>
          <w:spacing w:val="54"/>
          <w:w w:val="105"/>
        </w:rPr>
        <w:t xml:space="preserve"> </w:t>
      </w:r>
      <w:r>
        <w:rPr>
          <w:w w:val="105"/>
        </w:rPr>
        <w:t>L.</w:t>
      </w:r>
      <w:r>
        <w:rPr>
          <w:spacing w:val="48"/>
          <w:w w:val="105"/>
        </w:rPr>
        <w:t xml:space="preserve"> </w:t>
      </w:r>
      <w:r>
        <w:rPr>
          <w:w w:val="105"/>
        </w:rPr>
        <w:t>K.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r>
        <w:rPr>
          <w:w w:val="105"/>
        </w:rPr>
        <w:t>Sterling,</w:t>
      </w:r>
      <w:r>
        <w:rPr>
          <w:spacing w:val="55"/>
          <w:w w:val="105"/>
        </w:rPr>
        <w:t xml:space="preserve"> </w:t>
      </w:r>
      <w:r>
        <w:rPr>
          <w:w w:val="105"/>
        </w:rPr>
        <w:t>A.</w:t>
      </w:r>
      <w:r>
        <w:rPr>
          <w:spacing w:val="47"/>
          <w:w w:val="105"/>
        </w:rPr>
        <w:t xml:space="preserve"> </w:t>
      </w:r>
      <w:r>
        <w:rPr>
          <w:w w:val="105"/>
        </w:rPr>
        <w:t>C.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(2001).  </w:t>
      </w:r>
      <w:r>
        <w:rPr>
          <w:spacing w:val="13"/>
          <w:w w:val="105"/>
        </w:rPr>
        <w:t xml:space="preserve"> </w:t>
      </w:r>
      <w:r>
        <w:rPr>
          <w:w w:val="105"/>
        </w:rPr>
        <w:t>Material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Out</w:t>
      </w:r>
      <w:r>
        <w:rPr>
          <w:spacing w:val="-2"/>
          <w:w w:val="105"/>
        </w:rPr>
        <w:t>flows</w:t>
      </w:r>
      <w:r>
        <w:rPr>
          <w:spacing w:val="47"/>
          <w:w w:val="105"/>
        </w:rPr>
        <w:t xml:space="preserve"> </w:t>
      </w:r>
      <w:r>
        <w:rPr>
          <w:w w:val="105"/>
        </w:rPr>
        <w:t>from</w:t>
      </w:r>
      <w:r>
        <w:rPr>
          <w:spacing w:val="48"/>
          <w:w w:val="105"/>
        </w:rPr>
        <w:t xml:space="preserve"> </w:t>
      </w:r>
      <w:r>
        <w:rPr>
          <w:w w:val="105"/>
        </w:rPr>
        <w:t>Coronal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Int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si</w:t>
      </w:r>
      <w:r>
        <w:rPr>
          <w:spacing w:val="-2"/>
          <w:w w:val="105"/>
        </w:rPr>
        <w:t>ty</w:t>
      </w:r>
      <w:r>
        <w:rPr>
          <w:spacing w:val="48"/>
          <w:w w:val="105"/>
        </w:rPr>
        <w:t xml:space="preserve"> </w:t>
      </w:r>
      <w:r>
        <w:rPr>
          <w:w w:val="105"/>
        </w:rPr>
        <w:t>”Dimming</w:t>
      </w:r>
      <w:r>
        <w:rPr>
          <w:spacing w:val="27"/>
          <w:w w:val="99"/>
        </w:rPr>
        <w:t xml:space="preserve"> </w:t>
      </w:r>
      <w:r>
        <w:rPr>
          <w:w w:val="105"/>
        </w:rPr>
        <w:t>Regions”</w:t>
      </w:r>
      <w:r>
        <w:rPr>
          <w:spacing w:val="9"/>
          <w:w w:val="105"/>
        </w:rPr>
        <w:t xml:space="preserve"> </w:t>
      </w:r>
      <w:r>
        <w:rPr>
          <w:w w:val="105"/>
        </w:rPr>
        <w:t>During</w:t>
      </w:r>
      <w:r>
        <w:rPr>
          <w:spacing w:val="9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9"/>
          <w:w w:val="105"/>
        </w:rPr>
        <w:t xml:space="preserve"> </w:t>
      </w:r>
      <w:r>
        <w:rPr>
          <w:w w:val="105"/>
        </w:rPr>
        <w:t>Mass</w:t>
      </w:r>
      <w:r>
        <w:rPr>
          <w:spacing w:val="9"/>
          <w:w w:val="105"/>
        </w:rPr>
        <w:t xml:space="preserve"> </w:t>
      </w:r>
      <w:r>
        <w:rPr>
          <w:w w:val="105"/>
        </w:rPr>
        <w:t>Ejection</w:t>
      </w:r>
      <w:r>
        <w:rPr>
          <w:spacing w:val="9"/>
          <w:w w:val="105"/>
        </w:rPr>
        <w:t xml:space="preserve"> </w:t>
      </w:r>
      <w:r>
        <w:rPr>
          <w:w w:val="105"/>
        </w:rPr>
        <w:t>Onset.</w:t>
      </w:r>
      <w:r>
        <w:rPr>
          <w:spacing w:val="29"/>
          <w:w w:val="105"/>
        </w:rPr>
        <w:t xml:space="preserve"> </w:t>
      </w:r>
      <w:proofErr w:type="gramStart"/>
      <w:r>
        <w:rPr>
          <w:w w:val="105"/>
          <w:u w:val="single" w:color="000000"/>
        </w:rPr>
        <w:t>The</w:t>
      </w:r>
      <w:r>
        <w:rPr>
          <w:spacing w:val="9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10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561:215–218.</w:t>
      </w:r>
      <w:proofErr w:type="gramEnd"/>
    </w:p>
    <w:p w14:paraId="1DFFC194" w14:textId="77777777" w:rsidR="00A46697" w:rsidRDefault="005748F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Harrison,</w:t>
      </w:r>
      <w:r>
        <w:rPr>
          <w:spacing w:val="47"/>
          <w:w w:val="105"/>
        </w:rPr>
        <w:t xml:space="preserve"> </w:t>
      </w:r>
      <w:r>
        <w:rPr>
          <w:w w:val="105"/>
        </w:rPr>
        <w:t>R.</w:t>
      </w:r>
      <w:r>
        <w:rPr>
          <w:spacing w:val="41"/>
          <w:w w:val="105"/>
        </w:rPr>
        <w:t xml:space="preserve"> </w:t>
      </w:r>
      <w:r>
        <w:rPr>
          <w:w w:val="105"/>
        </w:rPr>
        <w:t>A.,</w:t>
      </w:r>
      <w:r>
        <w:rPr>
          <w:spacing w:val="48"/>
          <w:w w:val="105"/>
        </w:rPr>
        <w:t xml:space="preserve"> </w:t>
      </w:r>
      <w:r>
        <w:rPr>
          <w:spacing w:val="-1"/>
          <w:w w:val="105"/>
        </w:rPr>
        <w:t>Bryan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47"/>
          <w:w w:val="105"/>
        </w:rPr>
        <w:t xml:space="preserve"> </w:t>
      </w:r>
      <w:proofErr w:type="spellStart"/>
      <w:r>
        <w:rPr>
          <w:w w:val="105"/>
        </w:rPr>
        <w:t>Simnett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G.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.,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Ly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(2003).</w:t>
      </w:r>
      <w:r>
        <w:rPr>
          <w:spacing w:val="52"/>
          <w:w w:val="105"/>
        </w:rPr>
        <w:t xml:space="preserve"> </w:t>
      </w:r>
      <w:proofErr w:type="gramStart"/>
      <w:r>
        <w:rPr>
          <w:w w:val="105"/>
        </w:rPr>
        <w:t>Coronal</w:t>
      </w:r>
      <w:r>
        <w:rPr>
          <w:spacing w:val="42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99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5"/>
          <w:w w:val="105"/>
        </w:rPr>
        <w:t xml:space="preserve"> </w:t>
      </w:r>
      <w:r>
        <w:rPr>
          <w:w w:val="105"/>
        </w:rPr>
        <w:t>ejection</w:t>
      </w:r>
      <w:r>
        <w:rPr>
          <w:spacing w:val="5"/>
          <w:w w:val="105"/>
        </w:rPr>
        <w:t xml:space="preserve"> </w:t>
      </w:r>
      <w:r>
        <w:rPr>
          <w:w w:val="105"/>
        </w:rPr>
        <w:t>onset.</w:t>
      </w:r>
      <w:proofErr w:type="gramEnd"/>
      <w:r>
        <w:rPr>
          <w:spacing w:val="26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400:1071–1083.</w:t>
      </w:r>
      <w:proofErr w:type="gramEnd"/>
    </w:p>
    <w:p w14:paraId="77B1FCF7" w14:textId="77777777" w:rsidR="00A46697" w:rsidRDefault="005748F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Harrison,</w:t>
      </w:r>
      <w:r>
        <w:rPr>
          <w:spacing w:val="19"/>
          <w:w w:val="105"/>
        </w:rPr>
        <w:t xml:space="preserve"> </w:t>
      </w:r>
      <w:r>
        <w:rPr>
          <w:w w:val="105"/>
        </w:rPr>
        <w:t>R.</w:t>
      </w:r>
      <w:r>
        <w:rPr>
          <w:spacing w:val="18"/>
          <w:w w:val="105"/>
        </w:rPr>
        <w:t xml:space="preserve"> </w:t>
      </w:r>
      <w:r>
        <w:rPr>
          <w:w w:val="105"/>
        </w:rPr>
        <w:t>A.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Ly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M.</w:t>
      </w:r>
      <w:r>
        <w:rPr>
          <w:spacing w:val="18"/>
          <w:w w:val="105"/>
        </w:rPr>
        <w:t xml:space="preserve"> </w:t>
      </w:r>
      <w:r>
        <w:rPr>
          <w:w w:val="105"/>
        </w:rPr>
        <w:t>(2000).</w:t>
      </w:r>
      <w:r>
        <w:rPr>
          <w:spacing w:val="4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spectroscopic</w:t>
      </w:r>
      <w:r>
        <w:rPr>
          <w:spacing w:val="18"/>
          <w:w w:val="105"/>
        </w:rPr>
        <w:t xml:space="preserve"> </w:t>
      </w:r>
      <w:r>
        <w:rPr>
          <w:w w:val="105"/>
        </w:rPr>
        <w:t>study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coronal</w:t>
      </w:r>
      <w:r>
        <w:rPr>
          <w:spacing w:val="18"/>
          <w:w w:val="105"/>
        </w:rPr>
        <w:t xml:space="preserve"> </w:t>
      </w:r>
      <w:r>
        <w:rPr>
          <w:w w:val="105"/>
        </w:rPr>
        <w:t>dimming</w:t>
      </w:r>
      <w:r>
        <w:rPr>
          <w:spacing w:val="18"/>
          <w:w w:val="105"/>
        </w:rPr>
        <w:t xml:space="preserve"> </w:t>
      </w:r>
      <w:r>
        <w:rPr>
          <w:w w:val="105"/>
        </w:rPr>
        <w:t>associated</w:t>
      </w:r>
      <w:r>
        <w:rPr>
          <w:spacing w:val="18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10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coronal</w:t>
      </w:r>
      <w:r>
        <w:rPr>
          <w:spacing w:val="5"/>
          <w:w w:val="105"/>
        </w:rPr>
        <w:t xml:space="preserve"> </w:t>
      </w:r>
      <w:r>
        <w:rPr>
          <w:w w:val="105"/>
        </w:rPr>
        <w:t>mass</w:t>
      </w:r>
      <w:r>
        <w:rPr>
          <w:spacing w:val="4"/>
          <w:w w:val="105"/>
        </w:rPr>
        <w:t xml:space="preserve"> </w:t>
      </w:r>
      <w:r>
        <w:rPr>
          <w:w w:val="105"/>
        </w:rPr>
        <w:t>ejection.</w:t>
      </w:r>
      <w:r>
        <w:rPr>
          <w:spacing w:val="25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1108:1097–1108.</w:t>
      </w:r>
      <w:proofErr w:type="gramEnd"/>
    </w:p>
    <w:p w14:paraId="02428466" w14:textId="77777777" w:rsidR="00A46697" w:rsidRDefault="005748F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Hudson,</w:t>
      </w:r>
      <w:r>
        <w:rPr>
          <w:spacing w:val="6"/>
          <w:w w:val="105"/>
        </w:rPr>
        <w:t xml:space="preserve"> </w:t>
      </w:r>
      <w:r>
        <w:rPr>
          <w:w w:val="105"/>
        </w:rPr>
        <w:t>H.</w:t>
      </w:r>
      <w:r>
        <w:rPr>
          <w:spacing w:val="55"/>
          <w:w w:val="105"/>
        </w:rPr>
        <w:t xml:space="preserve"> </w:t>
      </w:r>
      <w:r>
        <w:rPr>
          <w:w w:val="105"/>
        </w:rPr>
        <w:t>S.,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T.</w:t>
      </w:r>
      <w:r>
        <w:rPr>
          <w:spacing w:val="55"/>
          <w:w w:val="105"/>
        </w:rPr>
        <w:t xml:space="preserve"> </w:t>
      </w:r>
      <w:r>
        <w:rPr>
          <w:w w:val="105"/>
        </w:rPr>
        <w:t>N.,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7"/>
          <w:w w:val="105"/>
        </w:rPr>
        <w:t xml:space="preserve"> </w:t>
      </w:r>
      <w:r>
        <w:rPr>
          <w:spacing w:val="-9"/>
          <w:w w:val="105"/>
        </w:rPr>
        <w:t>P</w:t>
      </w:r>
      <w:r>
        <w:rPr>
          <w:spacing w:val="-10"/>
          <w:w w:val="105"/>
        </w:rPr>
        <w:t>.</w:t>
      </w:r>
      <w:r>
        <w:rPr>
          <w:spacing w:val="55"/>
          <w:w w:val="105"/>
        </w:rPr>
        <w:t xml:space="preserve"> </w:t>
      </w:r>
      <w:r>
        <w:rPr>
          <w:w w:val="105"/>
        </w:rPr>
        <w:t>C.,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r,</w:t>
      </w:r>
      <w:r>
        <w:rPr>
          <w:spacing w:val="7"/>
          <w:w w:val="105"/>
        </w:rPr>
        <w:t xml:space="preserve"> </w:t>
      </w:r>
      <w:r>
        <w:rPr>
          <w:w w:val="105"/>
        </w:rPr>
        <w:t>L.,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Zanna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G.</w:t>
      </w:r>
      <w:r>
        <w:rPr>
          <w:spacing w:val="55"/>
          <w:w w:val="105"/>
        </w:rPr>
        <w:t xml:space="preserve"> </w:t>
      </w:r>
      <w:r>
        <w:rPr>
          <w:w w:val="105"/>
        </w:rPr>
        <w:t>D.,</w:t>
      </w:r>
      <w:r>
        <w:rPr>
          <w:spacing w:val="7"/>
          <w:w w:val="105"/>
        </w:rPr>
        <w:t xml:space="preserve"> </w:t>
      </w:r>
      <w:proofErr w:type="spellStart"/>
      <w:r>
        <w:rPr>
          <w:spacing w:val="-5"/>
          <w:w w:val="105"/>
        </w:rPr>
        <w:t>Di</w:t>
      </w:r>
      <w:r>
        <w:rPr>
          <w:spacing w:val="-4"/>
          <w:w w:val="105"/>
        </w:rPr>
        <w:t>d</w:t>
      </w:r>
      <w:r>
        <w:rPr>
          <w:spacing w:val="-5"/>
          <w:w w:val="105"/>
        </w:rPr>
        <w:t>kovsky</w:t>
      </w:r>
      <w:proofErr w:type="spellEnd"/>
      <w:r>
        <w:rPr>
          <w:spacing w:val="-4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L.,</w:t>
      </w:r>
      <w:r>
        <w:rPr>
          <w:spacing w:val="53"/>
          <w:w w:val="109"/>
        </w:rPr>
        <w:t xml:space="preserve"> </w:t>
      </w:r>
      <w:proofErr w:type="spellStart"/>
      <w:r>
        <w:rPr>
          <w:w w:val="105"/>
        </w:rPr>
        <w:t>Labrosse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N.,</w:t>
      </w:r>
      <w:r>
        <w:rPr>
          <w:spacing w:val="47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Graham,</w:t>
      </w:r>
      <w:r>
        <w:rPr>
          <w:spacing w:val="46"/>
          <w:w w:val="105"/>
        </w:rPr>
        <w:t xml:space="preserve"> </w:t>
      </w:r>
      <w:r>
        <w:rPr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(2011).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EVE</w:t>
      </w:r>
      <w:r>
        <w:rPr>
          <w:spacing w:val="41"/>
          <w:w w:val="105"/>
        </w:rPr>
        <w:t xml:space="preserve"> </w:t>
      </w:r>
      <w:r>
        <w:rPr>
          <w:w w:val="105"/>
        </w:rPr>
        <w:t>Doppler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ty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Flare</w:t>
      </w:r>
      <w:r>
        <w:rPr>
          <w:spacing w:val="41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w w:val="109"/>
        </w:rPr>
        <w:t xml:space="preserve"> </w:t>
      </w:r>
      <w:r>
        <w:rPr>
          <w:w w:val="98"/>
        </w:rPr>
        <w:t xml:space="preserve"> </w:t>
      </w:r>
      <w:proofErr w:type="gramStart"/>
      <w:r>
        <w:rPr>
          <w:w w:val="105"/>
          <w:u w:val="single" w:color="000000"/>
        </w:rPr>
        <w:t>Solar</w:t>
      </w:r>
      <w:r>
        <w:rPr>
          <w:spacing w:val="-9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9"/>
          <w:w w:val="105"/>
        </w:rPr>
        <w:t xml:space="preserve"> </w:t>
      </w:r>
      <w:r>
        <w:rPr>
          <w:w w:val="105"/>
        </w:rPr>
        <w:t>273:69–80.</w:t>
      </w:r>
      <w:proofErr w:type="gramEnd"/>
    </w:p>
    <w:p w14:paraId="4CDDE97D" w14:textId="77777777" w:rsidR="00A46697" w:rsidRDefault="005748F0">
      <w:pPr>
        <w:pStyle w:val="BodyText"/>
        <w:spacing w:before="180" w:line="257" w:lineRule="auto"/>
        <w:ind w:left="318" w:right="118" w:hanging="219"/>
        <w:jc w:val="both"/>
      </w:pPr>
      <w:proofErr w:type="spellStart"/>
      <w:r>
        <w:rPr>
          <w:w w:val="105"/>
        </w:rPr>
        <w:t>Hyder</w:t>
      </w:r>
      <w:proofErr w:type="spellEnd"/>
      <w:r>
        <w:rPr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C.</w:t>
      </w:r>
      <w:r>
        <w:rPr>
          <w:spacing w:val="39"/>
          <w:w w:val="105"/>
        </w:rPr>
        <w:t xml:space="preserve"> </w:t>
      </w:r>
      <w:r>
        <w:rPr>
          <w:w w:val="105"/>
        </w:rPr>
        <w:t>L.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Lites</w:t>
      </w:r>
      <w:proofErr w:type="spellEnd"/>
      <w:r>
        <w:rPr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B.</w:t>
      </w:r>
      <w:r>
        <w:rPr>
          <w:spacing w:val="38"/>
          <w:w w:val="105"/>
        </w:rPr>
        <w:t xml:space="preserve"> </w:t>
      </w:r>
      <w:r>
        <w:rPr>
          <w:w w:val="105"/>
        </w:rPr>
        <w:t>W.</w:t>
      </w:r>
      <w:r>
        <w:rPr>
          <w:spacing w:val="39"/>
          <w:w w:val="105"/>
        </w:rPr>
        <w:t xml:space="preserve"> </w:t>
      </w:r>
      <w:r>
        <w:rPr>
          <w:w w:val="105"/>
        </w:rPr>
        <w:t>(1970).</w:t>
      </w:r>
      <w:r>
        <w:rPr>
          <w:spacing w:val="44"/>
          <w:w w:val="105"/>
        </w:rPr>
        <w:t xml:space="preserve"> </w:t>
      </w:r>
      <w:proofErr w:type="gramStart"/>
      <w:r>
        <w:rPr>
          <w:w w:val="105"/>
        </w:rPr>
        <w:t>H-alpha</w:t>
      </w:r>
      <w:r>
        <w:rPr>
          <w:spacing w:val="39"/>
          <w:w w:val="105"/>
        </w:rPr>
        <w:t xml:space="preserve"> </w:t>
      </w:r>
      <w:r>
        <w:rPr>
          <w:w w:val="105"/>
        </w:rPr>
        <w:t>Doppler</w:t>
      </w:r>
      <w:r>
        <w:rPr>
          <w:spacing w:val="39"/>
          <w:w w:val="105"/>
        </w:rPr>
        <w:t xml:space="preserve"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ght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Lyman-alpha</w:t>
      </w:r>
      <w:r>
        <w:rPr>
          <w:spacing w:val="38"/>
          <w:w w:val="105"/>
        </w:rPr>
        <w:t xml:space="preserve"> </w:t>
      </w:r>
      <w:r>
        <w:rPr>
          <w:w w:val="105"/>
        </w:rPr>
        <w:t>Doppler</w:t>
      </w:r>
      <w:r>
        <w:rPr>
          <w:spacing w:val="25"/>
          <w:w w:val="116"/>
        </w:rPr>
        <w:t xml:space="preserve"> </w:t>
      </w:r>
      <w:r>
        <w:rPr>
          <w:w w:val="105"/>
        </w:rPr>
        <w:t>Dimming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Mo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6"/>
          <w:w w:val="105"/>
        </w:rPr>
        <w:t xml:space="preserve"> </w:t>
      </w:r>
      <w:r>
        <w:rPr>
          <w:w w:val="105"/>
        </w:rPr>
        <w:t>H-alpha</w:t>
      </w:r>
      <w:r>
        <w:rPr>
          <w:spacing w:val="7"/>
          <w:w w:val="105"/>
        </w:rPr>
        <w:t xml:space="preserve"> </w:t>
      </w:r>
      <w:r>
        <w:rPr>
          <w:w w:val="105"/>
        </w:rPr>
        <w:t>Prominences.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7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14(1)</w:t>
      </w:r>
      <w:proofErr w:type="gramStart"/>
      <w:r>
        <w:rPr>
          <w:w w:val="105"/>
        </w:rPr>
        <w:t>:147</w:t>
      </w:r>
      <w:proofErr w:type="gramEnd"/>
      <w:r>
        <w:rPr>
          <w:w w:val="105"/>
        </w:rPr>
        <w:t>–156.</w:t>
      </w:r>
    </w:p>
    <w:p w14:paraId="78532F3C" w14:textId="77777777" w:rsidR="00A46697" w:rsidRDefault="005748F0">
      <w:pPr>
        <w:pStyle w:val="BodyText"/>
        <w:spacing w:before="180"/>
      </w:pPr>
      <w:proofErr w:type="spellStart"/>
      <w:r>
        <w:rPr>
          <w:w w:val="105"/>
        </w:rPr>
        <w:t>Imada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S.,</w:t>
      </w:r>
      <w:r>
        <w:rPr>
          <w:spacing w:val="18"/>
          <w:w w:val="105"/>
        </w:rPr>
        <w:t xml:space="preserve"> </w:t>
      </w:r>
      <w:r>
        <w:rPr>
          <w:w w:val="105"/>
        </w:rPr>
        <w:t>Hara,</w:t>
      </w:r>
      <w:r>
        <w:rPr>
          <w:spacing w:val="19"/>
          <w:w w:val="105"/>
        </w:rPr>
        <w:t xml:space="preserve"> </w:t>
      </w:r>
      <w:r>
        <w:rPr>
          <w:w w:val="105"/>
        </w:rPr>
        <w:t>H.,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Watanab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T.,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Kamio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.,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Asai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Matsuzaki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K.,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Harra</w:t>
      </w:r>
      <w:proofErr w:type="spell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L.</w:t>
      </w:r>
      <w:r>
        <w:rPr>
          <w:spacing w:val="16"/>
          <w:w w:val="105"/>
        </w:rPr>
        <w:t xml:space="preserve"> </w:t>
      </w:r>
      <w:r>
        <w:rPr>
          <w:w w:val="105"/>
        </w:rPr>
        <w:t>K.,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proofErr w:type="spellStart"/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ka</w:t>
      </w:r>
      <w:proofErr w:type="spellEnd"/>
      <w:r>
        <w:rPr>
          <w:spacing w:val="-2"/>
          <w:w w:val="105"/>
        </w:rPr>
        <w:t>,</w:t>
      </w:r>
    </w:p>
    <w:p w14:paraId="2A4804F0" w14:textId="77777777" w:rsidR="00A46697" w:rsidRDefault="005748F0">
      <w:pPr>
        <w:pStyle w:val="BodyText"/>
        <w:spacing w:before="18" w:line="257" w:lineRule="auto"/>
        <w:ind w:left="318" w:right="117"/>
        <w:jc w:val="both"/>
      </w:pPr>
      <w:r>
        <w:rPr>
          <w:w w:val="110"/>
        </w:rPr>
        <w:t>J.</w:t>
      </w:r>
      <w:r>
        <w:rPr>
          <w:spacing w:val="-29"/>
          <w:w w:val="110"/>
        </w:rPr>
        <w:t xml:space="preserve"> </w:t>
      </w:r>
      <w:r>
        <w:rPr>
          <w:w w:val="110"/>
        </w:rPr>
        <w:t>T.</w:t>
      </w:r>
      <w:r>
        <w:rPr>
          <w:spacing w:val="-28"/>
          <w:w w:val="110"/>
        </w:rPr>
        <w:t xml:space="preserve"> </w:t>
      </w:r>
      <w:r>
        <w:rPr>
          <w:w w:val="110"/>
        </w:rPr>
        <w:t>(2007).</w:t>
      </w:r>
      <w:r>
        <w:rPr>
          <w:spacing w:val="-21"/>
          <w:w w:val="110"/>
        </w:rPr>
        <w:t xml:space="preserve"> </w:t>
      </w:r>
      <w:proofErr w:type="gramStart"/>
      <w:r>
        <w:rPr>
          <w:spacing w:val="-3"/>
          <w:w w:val="110"/>
        </w:rPr>
        <w:t>Discove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y</w:t>
      </w:r>
      <w:r>
        <w:rPr>
          <w:spacing w:val="-28"/>
          <w:w w:val="110"/>
        </w:rPr>
        <w:t xml:space="preserve"> </w:t>
      </w:r>
      <w:r>
        <w:rPr>
          <w:w w:val="110"/>
        </w:rPr>
        <w:t>of</w:t>
      </w:r>
      <w:r>
        <w:rPr>
          <w:spacing w:val="-28"/>
          <w:w w:val="110"/>
        </w:rPr>
        <w:t xml:space="preserve"> </w:t>
      </w:r>
      <w:r>
        <w:rPr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ratur</w:t>
      </w:r>
      <w:r>
        <w:rPr>
          <w:spacing w:val="-2"/>
          <w:w w:val="110"/>
        </w:rPr>
        <w:t>e-De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28"/>
          <w:w w:val="110"/>
        </w:rPr>
        <w:t xml:space="preserve"> </w:t>
      </w:r>
      <w:proofErr w:type="spellStart"/>
      <w:r>
        <w:rPr>
          <w:spacing w:val="-3"/>
          <w:w w:val="110"/>
        </w:rPr>
        <w:t>Upflow</w:t>
      </w:r>
      <w:proofErr w:type="spellEnd"/>
      <w:r>
        <w:rPr>
          <w:spacing w:val="-28"/>
          <w:w w:val="110"/>
        </w:rPr>
        <w:t xml:space="preserve"> </w:t>
      </w:r>
      <w:r>
        <w:rPr>
          <w:w w:val="110"/>
        </w:rPr>
        <w:t>in</w:t>
      </w:r>
      <w:r>
        <w:rPr>
          <w:spacing w:val="-28"/>
          <w:w w:val="110"/>
        </w:rPr>
        <w:t xml:space="preserve"> </w:t>
      </w:r>
      <w:r>
        <w:rPr>
          <w:w w:val="110"/>
        </w:rPr>
        <w:t>the</w:t>
      </w:r>
      <w:r>
        <w:rPr>
          <w:spacing w:val="-28"/>
          <w:w w:val="110"/>
        </w:rPr>
        <w:t xml:space="preserve"> </w:t>
      </w:r>
      <w:proofErr w:type="spellStart"/>
      <w:r>
        <w:rPr>
          <w:w w:val="110"/>
        </w:rPr>
        <w:t>Plage</w:t>
      </w:r>
      <w:proofErr w:type="spellEnd"/>
      <w:r>
        <w:rPr>
          <w:spacing w:val="-28"/>
          <w:w w:val="110"/>
        </w:rPr>
        <w:t xml:space="preserve"> </w:t>
      </w:r>
      <w:r>
        <w:rPr>
          <w:w w:val="110"/>
        </w:rPr>
        <w:t>Region</w:t>
      </w:r>
      <w:r>
        <w:rPr>
          <w:spacing w:val="-28"/>
          <w:w w:val="110"/>
        </w:rPr>
        <w:t xml:space="preserve"> </w:t>
      </w:r>
      <w:r>
        <w:rPr>
          <w:spacing w:val="-1"/>
          <w:w w:val="110"/>
        </w:rPr>
        <w:t>dur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g</w:t>
      </w:r>
      <w:r>
        <w:rPr>
          <w:spacing w:val="-28"/>
          <w:w w:val="110"/>
        </w:rPr>
        <w:t xml:space="preserve"> </w:t>
      </w:r>
      <w:r>
        <w:rPr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w w:val="110"/>
        </w:rPr>
        <w:t>Gradual</w:t>
      </w:r>
      <w:r>
        <w:rPr>
          <w:spacing w:val="47"/>
          <w:w w:val="106"/>
        </w:rPr>
        <w:t xml:space="preserve"> </w:t>
      </w:r>
      <w:r>
        <w:rPr>
          <w:w w:val="110"/>
        </w:rPr>
        <w:t>Phase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X-Class</w:t>
      </w:r>
      <w:r>
        <w:rPr>
          <w:spacing w:val="-3"/>
          <w:w w:val="110"/>
        </w:rPr>
        <w:t xml:space="preserve"> </w:t>
      </w:r>
      <w:r>
        <w:rPr>
          <w:w w:val="110"/>
        </w:rPr>
        <w:t>Flare.</w:t>
      </w:r>
      <w:proofErr w:type="gramEnd"/>
      <w:r>
        <w:rPr>
          <w:spacing w:val="31"/>
          <w:w w:val="110"/>
        </w:rPr>
        <w:t xml:space="preserve"> </w:t>
      </w:r>
      <w:r>
        <w:rPr>
          <w:w w:val="110"/>
          <w:u w:val="single" w:color="000000"/>
        </w:rPr>
        <w:t>Publications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of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the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Astronomical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Society</w:t>
      </w:r>
      <w:r>
        <w:rPr>
          <w:spacing w:val="-2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of</w:t>
      </w:r>
      <w:r>
        <w:rPr>
          <w:spacing w:val="-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Japan</w:t>
      </w:r>
      <w:r>
        <w:rPr>
          <w:w w:val="110"/>
        </w:rPr>
        <w:t>, 59(sp3)</w:t>
      </w:r>
      <w:proofErr w:type="gramStart"/>
      <w:r>
        <w:rPr>
          <w:w w:val="110"/>
        </w:rPr>
        <w:t>:S793</w:t>
      </w:r>
      <w:proofErr w:type="gramEnd"/>
      <w:r>
        <w:rPr>
          <w:w w:val="110"/>
        </w:rPr>
        <w:t>–</w:t>
      </w:r>
      <w:r>
        <w:rPr>
          <w:w w:val="99"/>
        </w:rPr>
        <w:t xml:space="preserve"> </w:t>
      </w:r>
      <w:r>
        <w:rPr>
          <w:w w:val="110"/>
        </w:rPr>
        <w:t>S799.</w:t>
      </w:r>
    </w:p>
    <w:p w14:paraId="27F233A5" w14:textId="77777777" w:rsidR="00A46697" w:rsidRDefault="005748F0">
      <w:pPr>
        <w:pStyle w:val="BodyText"/>
        <w:spacing w:before="180"/>
      </w:pPr>
      <w:r>
        <w:rPr>
          <w:w w:val="105"/>
        </w:rPr>
        <w:t>Jin,</w:t>
      </w:r>
      <w:r>
        <w:rPr>
          <w:spacing w:val="46"/>
          <w:w w:val="105"/>
        </w:rPr>
        <w:t xml:space="preserve"> </w:t>
      </w:r>
      <w:r>
        <w:rPr>
          <w:w w:val="105"/>
        </w:rPr>
        <w:t>M.,</w:t>
      </w:r>
      <w:r>
        <w:rPr>
          <w:spacing w:val="47"/>
          <w:w w:val="105"/>
        </w:rPr>
        <w:t xml:space="preserve"> </w:t>
      </w:r>
      <w:r>
        <w:rPr>
          <w:w w:val="105"/>
        </w:rPr>
        <w:t>Ding,</w:t>
      </w:r>
      <w:r>
        <w:rPr>
          <w:spacing w:val="47"/>
          <w:w w:val="105"/>
        </w:rPr>
        <w:t xml:space="preserve"> </w:t>
      </w:r>
      <w:r>
        <w:rPr>
          <w:w w:val="105"/>
        </w:rPr>
        <w:t>M.</w:t>
      </w:r>
      <w:r>
        <w:rPr>
          <w:spacing w:val="42"/>
          <w:w w:val="105"/>
        </w:rPr>
        <w:t xml:space="preserve"> </w:t>
      </w:r>
      <w:r>
        <w:rPr>
          <w:w w:val="105"/>
        </w:rPr>
        <w:t>D.,</w:t>
      </w:r>
      <w:r>
        <w:rPr>
          <w:spacing w:val="47"/>
          <w:w w:val="105"/>
        </w:rPr>
        <w:t xml:space="preserve"> </w:t>
      </w:r>
      <w:r>
        <w:rPr>
          <w:w w:val="105"/>
        </w:rPr>
        <w:t>Chen,</w:t>
      </w:r>
      <w:r>
        <w:rPr>
          <w:spacing w:val="47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F.,</w:t>
      </w:r>
      <w:r>
        <w:rPr>
          <w:spacing w:val="47"/>
          <w:w w:val="105"/>
        </w:rPr>
        <w:t xml:space="preserve"> </w:t>
      </w:r>
      <w:r>
        <w:rPr>
          <w:spacing w:val="-4"/>
          <w:w w:val="105"/>
        </w:rPr>
        <w:t>Fan</w:t>
      </w:r>
      <w:r>
        <w:rPr>
          <w:spacing w:val="-5"/>
          <w:w w:val="105"/>
        </w:rPr>
        <w:t>g,</w:t>
      </w:r>
      <w:r>
        <w:rPr>
          <w:spacing w:val="47"/>
          <w:w w:val="105"/>
        </w:rPr>
        <w:t xml:space="preserve"> </w:t>
      </w:r>
      <w:r>
        <w:rPr>
          <w:w w:val="105"/>
        </w:rPr>
        <w:t>C.,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proofErr w:type="spellStart"/>
      <w:r>
        <w:rPr>
          <w:w w:val="105"/>
        </w:rPr>
        <w:t>Imada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S.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(2009). </w:t>
      </w:r>
      <w:r>
        <w:rPr>
          <w:spacing w:val="50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2"/>
          <w:w w:val="105"/>
        </w:rPr>
        <w:t xml:space="preserve"> </w:t>
      </w:r>
      <w:r>
        <w:rPr>
          <w:w w:val="105"/>
        </w:rPr>
        <w:t>MASS</w:t>
      </w:r>
      <w:r>
        <w:rPr>
          <w:spacing w:val="41"/>
          <w:w w:val="105"/>
        </w:rPr>
        <w:t xml:space="preserve"> </w:t>
      </w:r>
      <w:r>
        <w:rPr>
          <w:w w:val="105"/>
        </w:rPr>
        <w:t>EJEC-</w:t>
      </w:r>
    </w:p>
    <w:p w14:paraId="11B40D39" w14:textId="77777777" w:rsidR="00A46697" w:rsidRDefault="005748F0">
      <w:pPr>
        <w:pStyle w:val="BodyText"/>
        <w:spacing w:before="18" w:line="257" w:lineRule="auto"/>
        <w:ind w:left="318" w:right="118"/>
        <w:jc w:val="both"/>
      </w:pPr>
      <w:r>
        <w:rPr>
          <w:w w:val="105"/>
        </w:rPr>
        <w:t>TION</w:t>
      </w:r>
      <w:r>
        <w:rPr>
          <w:spacing w:val="18"/>
          <w:w w:val="105"/>
        </w:rPr>
        <w:t xml:space="preserve"> </w:t>
      </w:r>
      <w:r>
        <w:rPr>
          <w:w w:val="105"/>
        </w:rPr>
        <w:t>INDUCED</w:t>
      </w:r>
      <w:r>
        <w:rPr>
          <w:spacing w:val="19"/>
          <w:w w:val="105"/>
        </w:rPr>
        <w:t xml:space="preserve"> </w:t>
      </w:r>
      <w:r>
        <w:rPr>
          <w:w w:val="105"/>
        </w:rPr>
        <w:t>OUTFL</w:t>
      </w:r>
      <w:r>
        <w:rPr>
          <w:spacing w:val="-7"/>
          <w:w w:val="105"/>
        </w:rPr>
        <w:t>O</w:t>
      </w:r>
      <w:r>
        <w:rPr>
          <w:w w:val="105"/>
        </w:rPr>
        <w:t>WS</w:t>
      </w:r>
      <w:r>
        <w:rPr>
          <w:spacing w:val="19"/>
          <w:w w:val="105"/>
        </w:rPr>
        <w:t xml:space="preserve"> </w:t>
      </w:r>
      <w:r>
        <w:rPr>
          <w:w w:val="105"/>
        </w:rPr>
        <w:t>OBSE</w:t>
      </w:r>
      <w:r>
        <w:rPr>
          <w:spacing w:val="-25"/>
          <w:w w:val="105"/>
        </w:rPr>
        <w:t>R</w:t>
      </w:r>
      <w:r>
        <w:rPr>
          <w:w w:val="105"/>
        </w:rPr>
        <w:t>VED</w:t>
      </w:r>
      <w:r>
        <w:rPr>
          <w:spacing w:val="19"/>
          <w:w w:val="105"/>
        </w:rPr>
        <w:t xml:space="preserve"> </w:t>
      </w:r>
      <w:r>
        <w:rPr>
          <w:spacing w:val="-1"/>
          <w:w w:val="105"/>
        </w:rPr>
        <w:t>W</w:t>
      </w:r>
      <w:r>
        <w:rPr>
          <w:w w:val="105"/>
        </w:rPr>
        <w:t>ITH</w:t>
      </w:r>
      <w:r>
        <w:rPr>
          <w:spacing w:val="19"/>
          <w:w w:val="105"/>
        </w:rPr>
        <w:t xml:space="preserve"> </w:t>
      </w:r>
      <w:r>
        <w:rPr>
          <w:w w:val="105"/>
        </w:rPr>
        <w:t>HINODE</w:t>
      </w:r>
      <w:r>
        <w:rPr>
          <w:spacing w:val="19"/>
          <w:w w:val="105"/>
        </w:rPr>
        <w:t xml:space="preserve"> </w:t>
      </w:r>
      <w:r>
        <w:rPr>
          <w:w w:val="105"/>
        </w:rPr>
        <w:t>/EIS.</w:t>
      </w:r>
      <w:r>
        <w:rPr>
          <w:spacing w:val="3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Astrop</w:t>
      </w:r>
      <w:r>
        <w:rPr>
          <w:spacing w:val="-6"/>
          <w:w w:val="105"/>
          <w:u w:val="single" w:color="000000"/>
        </w:rPr>
        <w:t>h</w:t>
      </w:r>
      <w:r>
        <w:rPr>
          <w:w w:val="105"/>
          <w:u w:val="single" w:color="000000"/>
        </w:rPr>
        <w:t>ysical</w:t>
      </w:r>
      <w:r>
        <w:rPr>
          <w:spacing w:val="1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w w:val="109"/>
        </w:rPr>
        <w:t xml:space="preserve"> </w:t>
      </w:r>
      <w:r>
        <w:rPr>
          <w:w w:val="105"/>
        </w:rPr>
        <w:t>702(1)</w:t>
      </w:r>
      <w:proofErr w:type="gramStart"/>
      <w:r>
        <w:rPr>
          <w:w w:val="105"/>
        </w:rPr>
        <w:t>:27</w:t>
      </w:r>
      <w:proofErr w:type="gramEnd"/>
      <w:r>
        <w:rPr>
          <w:w w:val="105"/>
        </w:rPr>
        <w:t>–38.</w:t>
      </w:r>
    </w:p>
    <w:p w14:paraId="436BF3BC" w14:textId="77777777" w:rsidR="00A46697" w:rsidRDefault="005748F0">
      <w:pPr>
        <w:pStyle w:val="BodyText"/>
        <w:spacing w:before="169" w:line="270" w:lineRule="exact"/>
        <w:ind w:left="318" w:right="117" w:hanging="219"/>
        <w:jc w:val="both"/>
      </w:pPr>
      <w:proofErr w:type="spellStart"/>
      <w:r>
        <w:rPr>
          <w:w w:val="110"/>
        </w:rPr>
        <w:t>Labrosse</w:t>
      </w:r>
      <w:proofErr w:type="spellEnd"/>
      <w:r>
        <w:rPr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N.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6"/>
          <w:w w:val="110"/>
        </w:rPr>
        <w:t xml:space="preserve"> </w:t>
      </w:r>
      <w:proofErr w:type="spellStart"/>
      <w:r>
        <w:rPr>
          <w:spacing w:val="-4"/>
          <w:w w:val="110"/>
        </w:rPr>
        <w:t>Mcgli</w:t>
      </w:r>
      <w:r>
        <w:rPr>
          <w:spacing w:val="-3"/>
          <w:w w:val="110"/>
        </w:rPr>
        <w:t>n</w:t>
      </w:r>
      <w:r>
        <w:rPr>
          <w:spacing w:val="-4"/>
          <w:w w:val="110"/>
        </w:rPr>
        <w:t>c</w:t>
      </w:r>
      <w:r>
        <w:rPr>
          <w:spacing w:val="-3"/>
          <w:w w:val="110"/>
        </w:rPr>
        <w:t>h</w:t>
      </w:r>
      <w:r>
        <w:rPr>
          <w:spacing w:val="-4"/>
          <w:w w:val="110"/>
        </w:rPr>
        <w:t>ey</w:t>
      </w:r>
      <w:proofErr w:type="spellEnd"/>
      <w:r>
        <w:rPr>
          <w:spacing w:val="-3"/>
          <w:w w:val="110"/>
        </w:rPr>
        <w:t>,</w:t>
      </w:r>
      <w:r>
        <w:rPr>
          <w:spacing w:val="-4"/>
          <w:w w:val="110"/>
        </w:rPr>
        <w:t xml:space="preserve"> </w:t>
      </w:r>
      <w:r>
        <w:rPr>
          <w:w w:val="110"/>
        </w:rPr>
        <w:t>K.</w:t>
      </w:r>
      <w:r>
        <w:rPr>
          <w:spacing w:val="-6"/>
          <w:w w:val="110"/>
        </w:rPr>
        <w:t xml:space="preserve"> </w:t>
      </w:r>
      <w:r>
        <w:rPr>
          <w:w w:val="110"/>
        </w:rPr>
        <w:t>(2012).</w:t>
      </w:r>
      <w:r>
        <w:rPr>
          <w:spacing w:val="21"/>
          <w:w w:val="110"/>
        </w:rPr>
        <w:t xml:space="preserve"> </w:t>
      </w:r>
      <w:proofErr w:type="gramStart"/>
      <w:r>
        <w:rPr>
          <w:w w:val="110"/>
        </w:rPr>
        <w:t>Plasma</w:t>
      </w:r>
      <w:r>
        <w:rPr>
          <w:spacing w:val="-6"/>
          <w:w w:val="110"/>
        </w:rPr>
        <w:t xml:space="preserve"> </w:t>
      </w:r>
      <w:r>
        <w:rPr>
          <w:w w:val="110"/>
        </w:rPr>
        <w:t>diagnostic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rupt</w:t>
      </w:r>
      <w:r>
        <w:rPr>
          <w:spacing w:val="-2"/>
          <w:w w:val="110"/>
        </w:rPr>
        <w:t>ive</w:t>
      </w:r>
      <w:r>
        <w:rPr>
          <w:spacing w:val="-7"/>
          <w:w w:val="110"/>
        </w:rPr>
        <w:t xml:space="preserve"> </w:t>
      </w:r>
      <w:r>
        <w:rPr>
          <w:w w:val="110"/>
        </w:rPr>
        <w:t>prominences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6"/>
          <w:w w:val="110"/>
        </w:rPr>
        <w:t xml:space="preserve"> </w:t>
      </w:r>
      <w:r>
        <w:rPr>
          <w:w w:val="110"/>
        </w:rPr>
        <w:t>SDO</w:t>
      </w:r>
      <w:r>
        <w:rPr>
          <w:spacing w:val="-6"/>
          <w:w w:val="110"/>
        </w:rPr>
        <w:t xml:space="preserve"> </w:t>
      </w:r>
      <w:r>
        <w:rPr>
          <w:w w:val="150"/>
        </w:rPr>
        <w:t>/</w:t>
      </w:r>
      <w:r>
        <w:rPr>
          <w:spacing w:val="23"/>
          <w:w w:val="178"/>
        </w:rPr>
        <w:t xml:space="preserve"> </w:t>
      </w:r>
      <w:r>
        <w:rPr>
          <w:w w:val="110"/>
        </w:rPr>
        <w:t>AIA</w:t>
      </w:r>
      <w:r>
        <w:rPr>
          <w:spacing w:val="-25"/>
          <w:w w:val="110"/>
        </w:rPr>
        <w:t xml:space="preserve"> </w:t>
      </w:r>
      <w:r>
        <w:rPr>
          <w:w w:val="110"/>
        </w:rPr>
        <w:t>obser</w:t>
      </w:r>
      <w:r>
        <w:rPr>
          <w:spacing w:val="-13"/>
          <w:w w:val="110"/>
        </w:rPr>
        <w:t>v</w:t>
      </w:r>
      <w:r>
        <w:rPr>
          <w:w w:val="110"/>
        </w:rPr>
        <w:t>ations</w:t>
      </w:r>
      <w:r>
        <w:rPr>
          <w:spacing w:val="-25"/>
          <w:w w:val="110"/>
        </w:rPr>
        <w:t xml:space="preserve"> </w:t>
      </w:r>
      <w:r>
        <w:rPr>
          <w:w w:val="110"/>
        </w:rPr>
        <w:t>at</w:t>
      </w:r>
      <w:r>
        <w:rPr>
          <w:spacing w:val="-25"/>
          <w:w w:val="110"/>
        </w:rPr>
        <w:t xml:space="preserve"> </w:t>
      </w:r>
      <w:r>
        <w:rPr>
          <w:w w:val="110"/>
        </w:rPr>
        <w:t>304</w:t>
      </w:r>
      <w:r>
        <w:rPr>
          <w:spacing w:val="-24"/>
          <w:w w:val="110"/>
        </w:rPr>
        <w:t xml:space="preserve"> </w:t>
      </w:r>
      <w:r>
        <w:rPr>
          <w:spacing w:val="-180"/>
          <w:w w:val="110"/>
          <w:position w:val="4"/>
        </w:rPr>
        <w:t>˚</w:t>
      </w:r>
      <w:r>
        <w:rPr>
          <w:w w:val="110"/>
        </w:rPr>
        <w:t>A.</w:t>
      </w:r>
      <w:r>
        <w:rPr>
          <w:spacing w:val="-13"/>
          <w:w w:val="110"/>
        </w:rPr>
        <w:t xml:space="preserve"> </w:t>
      </w:r>
      <w:r>
        <w:rPr>
          <w:w w:val="110"/>
          <w:u w:val="single" w:color="000000"/>
        </w:rPr>
        <w:t>Astrono</w:t>
      </w:r>
      <w:r>
        <w:rPr>
          <w:spacing w:val="-8"/>
          <w:w w:val="110"/>
          <w:u w:val="single" w:color="000000"/>
        </w:rPr>
        <w:t>m</w:t>
      </w:r>
      <w:r>
        <w:rPr>
          <w:w w:val="110"/>
          <w:u w:val="single" w:color="000000"/>
        </w:rPr>
        <w:t>y</w:t>
      </w:r>
      <w:r>
        <w:rPr>
          <w:spacing w:val="-25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&amp;</w:t>
      </w:r>
      <w:r>
        <w:rPr>
          <w:spacing w:val="-24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Astrop</w:t>
      </w:r>
      <w:r>
        <w:rPr>
          <w:spacing w:val="-6"/>
          <w:w w:val="110"/>
          <w:u w:val="single" w:color="000000"/>
        </w:rPr>
        <w:t>h</w:t>
      </w:r>
      <w:r>
        <w:rPr>
          <w:w w:val="110"/>
          <w:u w:val="single" w:color="000000"/>
        </w:rPr>
        <w:t>ysics</w:t>
      </w:r>
      <w:r>
        <w:rPr>
          <w:w w:val="110"/>
        </w:rPr>
        <w:t>,</w:t>
      </w:r>
      <w:r>
        <w:rPr>
          <w:spacing w:val="-24"/>
          <w:w w:val="110"/>
        </w:rPr>
        <w:t xml:space="preserve"> </w:t>
      </w:r>
      <w:r>
        <w:rPr>
          <w:w w:val="110"/>
        </w:rPr>
        <w:t>537:A100.</w:t>
      </w:r>
      <w:proofErr w:type="gramEnd"/>
    </w:p>
    <w:p w14:paraId="1F725DB3" w14:textId="77777777" w:rsidR="00A46697" w:rsidRDefault="005748F0">
      <w:pPr>
        <w:pStyle w:val="BodyText"/>
        <w:spacing w:before="191" w:line="257" w:lineRule="auto"/>
        <w:ind w:left="318" w:right="118" w:hanging="219"/>
        <w:jc w:val="both"/>
      </w:pPr>
      <w:proofErr w:type="gramStart"/>
      <w:r>
        <w:rPr>
          <w:w w:val="105"/>
        </w:rPr>
        <w:t>Liu,</w:t>
      </w:r>
      <w:r>
        <w:rPr>
          <w:spacing w:val="25"/>
          <w:w w:val="105"/>
        </w:rPr>
        <w:t xml:space="preserve"> </w:t>
      </w:r>
      <w:r>
        <w:rPr>
          <w:w w:val="105"/>
        </w:rPr>
        <w:t>W.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proofErr w:type="spellStart"/>
      <w:r>
        <w:rPr>
          <w:w w:val="105"/>
        </w:rPr>
        <w:t>Ofman</w:t>
      </w:r>
      <w:proofErr w:type="spellEnd"/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L.</w:t>
      </w:r>
      <w:r>
        <w:rPr>
          <w:spacing w:val="24"/>
          <w:w w:val="105"/>
        </w:rPr>
        <w:t xml:space="preserve"> </w:t>
      </w:r>
      <w:r>
        <w:rPr>
          <w:w w:val="105"/>
        </w:rPr>
        <w:t>(2014).</w:t>
      </w:r>
      <w:proofErr w:type="gramEnd"/>
      <w:r>
        <w:rPr>
          <w:spacing w:val="5"/>
          <w:w w:val="105"/>
        </w:rPr>
        <w:t xml:space="preserve"> </w:t>
      </w:r>
      <w:proofErr w:type="gramStart"/>
      <w:r>
        <w:rPr>
          <w:spacing w:val="-2"/>
          <w:w w:val="105"/>
        </w:rPr>
        <w:t>Advan</w:t>
      </w:r>
      <w:r>
        <w:rPr>
          <w:spacing w:val="-3"/>
          <w:w w:val="105"/>
        </w:rPr>
        <w:t>ces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Observing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ar</w:t>
      </w:r>
      <w:r>
        <w:rPr>
          <w:spacing w:val="-4"/>
          <w:w w:val="105"/>
        </w:rPr>
        <w:t>i</w:t>
      </w:r>
      <w:r>
        <w:rPr>
          <w:spacing w:val="-3"/>
          <w:w w:val="105"/>
        </w:rPr>
        <w:t>ou</w:t>
      </w:r>
      <w:r>
        <w:rPr>
          <w:spacing w:val="-4"/>
          <w:w w:val="105"/>
        </w:rPr>
        <w:t>s</w:t>
      </w:r>
      <w:r>
        <w:rPr>
          <w:spacing w:val="23"/>
          <w:w w:val="105"/>
        </w:rPr>
        <w:t xml:space="preserve"> </w:t>
      </w:r>
      <w:r>
        <w:rPr>
          <w:w w:val="105"/>
        </w:rPr>
        <w:t>Coronal</w:t>
      </w:r>
      <w:r>
        <w:rPr>
          <w:spacing w:val="24"/>
          <w:w w:val="105"/>
        </w:rPr>
        <w:t xml:space="preserve"> </w:t>
      </w:r>
      <w:r>
        <w:rPr>
          <w:w w:val="105"/>
        </w:rPr>
        <w:t>EUV</w:t>
      </w:r>
      <w:r>
        <w:rPr>
          <w:spacing w:val="23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SDO</w:t>
      </w:r>
      <w:r>
        <w:rPr>
          <w:spacing w:val="30"/>
          <w:w w:val="106"/>
        </w:rPr>
        <w:t xml:space="preserve"> </w:t>
      </w:r>
      <w:r>
        <w:rPr>
          <w:w w:val="105"/>
        </w:rPr>
        <w:t>Era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ei</w:t>
      </w:r>
      <w:r>
        <w:rPr>
          <w:spacing w:val="-1"/>
          <w:w w:val="105"/>
        </w:rPr>
        <w:t>r</w:t>
      </w:r>
      <w:r>
        <w:rPr>
          <w:spacing w:val="10"/>
          <w:w w:val="105"/>
        </w:rPr>
        <w:t xml:space="preserve"> </w:t>
      </w:r>
      <w:r>
        <w:rPr>
          <w:w w:val="105"/>
        </w:rPr>
        <w:t>Seismological</w:t>
      </w:r>
      <w:r>
        <w:rPr>
          <w:spacing w:val="9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(Inv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0"/>
          <w:w w:val="105"/>
        </w:rPr>
        <w:t xml:space="preserve"> </w:t>
      </w:r>
      <w:r>
        <w:rPr>
          <w:w w:val="105"/>
        </w:rPr>
        <w:t>Review).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10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289(9)</w:t>
      </w:r>
      <w:proofErr w:type="gramStart"/>
      <w:r>
        <w:rPr>
          <w:w w:val="105"/>
        </w:rPr>
        <w:t>:3233</w:t>
      </w:r>
      <w:proofErr w:type="gramEnd"/>
      <w:r>
        <w:rPr>
          <w:w w:val="105"/>
        </w:rPr>
        <w:t>–3277.</w:t>
      </w:r>
    </w:p>
    <w:p w14:paraId="01814CCF" w14:textId="77777777" w:rsidR="00A46697" w:rsidRDefault="005748F0">
      <w:pPr>
        <w:pStyle w:val="BodyText"/>
        <w:spacing w:before="180" w:line="257" w:lineRule="auto"/>
        <w:ind w:left="318" w:right="118" w:hanging="219"/>
        <w:jc w:val="both"/>
      </w:pPr>
      <w:r>
        <w:rPr>
          <w:w w:val="105"/>
        </w:rPr>
        <w:t>Mason,</w:t>
      </w:r>
      <w:r>
        <w:rPr>
          <w:spacing w:val="16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T.</w:t>
      </w:r>
      <w:r>
        <w:rPr>
          <w:spacing w:val="15"/>
          <w:w w:val="105"/>
        </w:rPr>
        <w:t xml:space="preserve"> </w:t>
      </w:r>
      <w:r>
        <w:rPr>
          <w:w w:val="105"/>
        </w:rPr>
        <w:t>N.,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Caspi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A.,</w:t>
      </w:r>
      <w:r>
        <w:rPr>
          <w:spacing w:val="16"/>
          <w:w w:val="105"/>
        </w:rPr>
        <w:t xml:space="preserve"> </w:t>
      </w:r>
      <w:r>
        <w:rPr>
          <w:w w:val="105"/>
        </w:rPr>
        <w:t>Thompson,</w:t>
      </w:r>
      <w:r>
        <w:rPr>
          <w:spacing w:val="16"/>
          <w:w w:val="105"/>
        </w:rPr>
        <w:t xml:space="preserve"> </w:t>
      </w:r>
      <w:r>
        <w:rPr>
          <w:w w:val="105"/>
        </w:rPr>
        <w:t>B.</w:t>
      </w:r>
      <w:r>
        <w:rPr>
          <w:spacing w:val="15"/>
          <w:w w:val="105"/>
        </w:rPr>
        <w:t xml:space="preserve"> </w:t>
      </w:r>
      <w:r>
        <w:rPr>
          <w:w w:val="105"/>
        </w:rPr>
        <w:t>J.,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Hoc</w:t>
      </w:r>
      <w:r>
        <w:rPr>
          <w:spacing w:val="-1"/>
          <w:w w:val="105"/>
        </w:rPr>
        <w:t>k,</w:t>
      </w:r>
      <w:r>
        <w:rPr>
          <w:spacing w:val="16"/>
          <w:w w:val="105"/>
        </w:rPr>
        <w:t xml:space="preserve"> </w:t>
      </w:r>
      <w:r>
        <w:rPr>
          <w:w w:val="105"/>
        </w:rPr>
        <w:t>R.</w:t>
      </w:r>
      <w:r>
        <w:rPr>
          <w:spacing w:val="15"/>
          <w:w w:val="105"/>
        </w:rPr>
        <w:t xml:space="preserve"> </w:t>
      </w:r>
      <w:r>
        <w:rPr>
          <w:w w:val="105"/>
        </w:rPr>
        <w:t>A.</w:t>
      </w:r>
      <w:r>
        <w:rPr>
          <w:spacing w:val="15"/>
          <w:w w:val="105"/>
        </w:rPr>
        <w:t xml:space="preserve"> </w:t>
      </w:r>
      <w:r>
        <w:rPr>
          <w:w w:val="105"/>
        </w:rPr>
        <w:t>(2014).</w:t>
      </w:r>
      <w:r>
        <w:rPr>
          <w:spacing w:val="37"/>
          <w:w w:val="105"/>
        </w:rPr>
        <w:t xml:space="preserve"> </w:t>
      </w:r>
      <w:proofErr w:type="gramStart"/>
      <w:r>
        <w:rPr>
          <w:w w:val="105"/>
        </w:rPr>
        <w:t>MECHANISMS</w:t>
      </w:r>
      <w:r>
        <w:rPr>
          <w:spacing w:val="30"/>
          <w:w w:val="98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spacing w:val="-6"/>
          <w:w w:val="105"/>
        </w:rPr>
        <w:t>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19"/>
          <w:w w:val="105"/>
        </w:rPr>
        <w:t xml:space="preserve"> </w:t>
      </w:r>
      <w:r>
        <w:rPr>
          <w:w w:val="105"/>
        </w:rPr>
        <w:t>DIMMING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2010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UG</w:t>
      </w:r>
      <w:r>
        <w:rPr>
          <w:spacing w:val="-3"/>
          <w:w w:val="105"/>
        </w:rPr>
        <w:t>US</w:t>
      </w:r>
      <w:r>
        <w:rPr>
          <w:spacing w:val="-2"/>
          <w:w w:val="105"/>
        </w:rPr>
        <w:t>T</w:t>
      </w:r>
      <w:r>
        <w:rPr>
          <w:spacing w:val="20"/>
          <w:w w:val="105"/>
        </w:rPr>
        <w:t xml:space="preserve"> </w:t>
      </w:r>
      <w:r>
        <w:rPr>
          <w:w w:val="105"/>
        </w:rPr>
        <w:t>7</w:t>
      </w:r>
      <w:r>
        <w:rPr>
          <w:spacing w:val="19"/>
          <w:w w:val="105"/>
        </w:rPr>
        <w:t xml:space="preserve"> </w:t>
      </w:r>
      <w:r>
        <w:rPr>
          <w:w w:val="105"/>
        </w:rPr>
        <w:t>EVENT.</w:t>
      </w:r>
      <w:proofErr w:type="gramEnd"/>
      <w:r>
        <w:rPr>
          <w:spacing w:val="45"/>
          <w:w w:val="105"/>
        </w:rPr>
        <w:t xml:space="preserve"> </w:t>
      </w:r>
      <w:r>
        <w:rPr>
          <w:w w:val="105"/>
          <w:u w:val="single" w:color="000000"/>
        </w:rPr>
        <w:t>The</w:t>
      </w:r>
    </w:p>
    <w:p w14:paraId="586C5E31" w14:textId="77777777" w:rsidR="00A46697" w:rsidRDefault="005748F0">
      <w:pPr>
        <w:pStyle w:val="BodyText"/>
        <w:ind w:left="318"/>
        <w:jc w:val="both"/>
      </w:pP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789(1)</w:t>
      </w:r>
      <w:proofErr w:type="gramStart"/>
      <w:r>
        <w:rPr>
          <w:w w:val="105"/>
        </w:rPr>
        <w:t>:61</w:t>
      </w:r>
      <w:proofErr w:type="gramEnd"/>
      <w:r>
        <w:rPr>
          <w:w w:val="105"/>
        </w:rPr>
        <w:t>.</w:t>
      </w:r>
    </w:p>
    <w:p w14:paraId="50665218" w14:textId="77777777" w:rsidR="00A46697" w:rsidRDefault="005748F0">
      <w:pPr>
        <w:pStyle w:val="BodyText"/>
        <w:spacing w:before="197" w:line="257" w:lineRule="auto"/>
        <w:ind w:left="318" w:right="118" w:hanging="219"/>
        <w:jc w:val="both"/>
      </w:pPr>
      <w:proofErr w:type="spellStart"/>
      <w:r>
        <w:rPr>
          <w:w w:val="105"/>
        </w:rPr>
        <w:t>Muhr</w:t>
      </w:r>
      <w:proofErr w:type="spellEnd"/>
      <w:r>
        <w:rPr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N.,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4"/>
          <w:w w:val="105"/>
        </w:rPr>
        <w:t>Ve</w:t>
      </w:r>
      <w:r>
        <w:rPr>
          <w:spacing w:val="-3"/>
          <w:w w:val="105"/>
        </w:rPr>
        <w:t>ron</w:t>
      </w:r>
      <w:r>
        <w:rPr>
          <w:spacing w:val="-4"/>
          <w:w w:val="105"/>
        </w:rPr>
        <w:t>ig</w:t>
      </w:r>
      <w:proofErr w:type="spellEnd"/>
      <w:r>
        <w:rPr>
          <w:spacing w:val="-4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A.</w:t>
      </w:r>
      <w:r>
        <w:rPr>
          <w:spacing w:val="31"/>
          <w:w w:val="105"/>
        </w:rPr>
        <w:t xml:space="preserve"> </w:t>
      </w:r>
      <w:r>
        <w:rPr>
          <w:w w:val="105"/>
        </w:rPr>
        <w:t>M.,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1"/>
          <w:w w:val="105"/>
        </w:rPr>
        <w:t>K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nr</w:t>
      </w:r>
      <w:r>
        <w:rPr>
          <w:spacing w:val="-2"/>
          <w:w w:val="105"/>
        </w:rPr>
        <w:t>eic</w:t>
      </w:r>
      <w:r>
        <w:rPr>
          <w:spacing w:val="-1"/>
          <w:w w:val="105"/>
        </w:rPr>
        <w:t>h</w:t>
      </w:r>
      <w:proofErr w:type="spellEnd"/>
      <w:r>
        <w:rPr>
          <w:spacing w:val="-1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I.</w:t>
      </w:r>
      <w:r>
        <w:rPr>
          <w:spacing w:val="31"/>
          <w:w w:val="105"/>
        </w:rPr>
        <w:t xml:space="preserve"> </w:t>
      </w:r>
      <w:r>
        <w:rPr>
          <w:w w:val="105"/>
        </w:rPr>
        <w:t>W.,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proofErr w:type="spellStart"/>
      <w:r>
        <w:rPr>
          <w:spacing w:val="-3"/>
          <w:w w:val="105"/>
        </w:rPr>
        <w:t>T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mm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r</w:t>
      </w:r>
      <w:proofErr w:type="spellEnd"/>
      <w:r>
        <w:rPr>
          <w:spacing w:val="-3"/>
          <w:w w:val="105"/>
        </w:rPr>
        <w:t>,</w:t>
      </w:r>
      <w:r>
        <w:rPr>
          <w:spacing w:val="34"/>
          <w:w w:val="105"/>
        </w:rPr>
        <w:t xml:space="preserve"> </w:t>
      </w:r>
      <w:r>
        <w:rPr>
          <w:w w:val="105"/>
        </w:rPr>
        <w:t>M.</w:t>
      </w:r>
      <w:r>
        <w:rPr>
          <w:spacing w:val="31"/>
          <w:w w:val="105"/>
        </w:rPr>
        <w:t xml:space="preserve"> </w:t>
      </w:r>
      <w:r>
        <w:rPr>
          <w:w w:val="105"/>
        </w:rPr>
        <w:t>(2011).</w:t>
      </w:r>
      <w:r>
        <w:rPr>
          <w:spacing w:val="24"/>
          <w:w w:val="105"/>
        </w:rPr>
        <w:t xml:space="preserve"> </w:t>
      </w:r>
      <w:proofErr w:type="gramStart"/>
      <w:r>
        <w:rPr>
          <w:w w:val="105"/>
        </w:rPr>
        <w:t>Analysis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Characteristic</w:t>
      </w:r>
      <w:r>
        <w:rPr>
          <w:spacing w:val="21"/>
          <w:w w:val="99"/>
        </w:rPr>
        <w:t xml:space="preserve"> </w:t>
      </w:r>
      <w:r>
        <w:rPr>
          <w:spacing w:val="-1"/>
          <w:w w:val="105"/>
        </w:rPr>
        <w:t>Param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Large-Scale</w:t>
      </w:r>
      <w:r>
        <w:rPr>
          <w:spacing w:val="25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r>
        <w:rPr>
          <w:spacing w:val="-7"/>
          <w:w w:val="105"/>
        </w:rPr>
        <w:t>Wa</w:t>
      </w:r>
      <w:r>
        <w:rPr>
          <w:spacing w:val="-8"/>
          <w:w w:val="105"/>
        </w:rPr>
        <w:t>ves</w:t>
      </w:r>
      <w:r>
        <w:rPr>
          <w:spacing w:val="25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25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spacing w:val="-3"/>
          <w:w w:val="105"/>
        </w:rPr>
        <w:t>Sol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-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rr</w:t>
      </w:r>
      <w:r>
        <w:rPr>
          <w:spacing w:val="-3"/>
          <w:w w:val="105"/>
        </w:rPr>
        <w:t>es</w:t>
      </w:r>
      <w:r>
        <w:rPr>
          <w:spacing w:val="-2"/>
          <w:w w:val="105"/>
        </w:rPr>
        <w:t>tr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al</w:t>
      </w:r>
      <w:r>
        <w:rPr>
          <w:spacing w:val="25"/>
          <w:w w:val="105"/>
        </w:rPr>
        <w:t xml:space="preserve"> </w:t>
      </w:r>
      <w:r>
        <w:rPr>
          <w:w w:val="105"/>
        </w:rPr>
        <w:t>Relations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2"/>
          <w:w w:val="105"/>
        </w:rPr>
        <w:t>Ob</w:t>
      </w:r>
      <w:r>
        <w:rPr>
          <w:spacing w:val="-3"/>
          <w:w w:val="105"/>
        </w:rPr>
        <w:t>se</w:t>
      </w:r>
      <w:r>
        <w:rPr>
          <w:spacing w:val="-2"/>
          <w:w w:val="105"/>
        </w:rPr>
        <w:t>rva</w:t>
      </w:r>
      <w:proofErr w:type="spellEnd"/>
      <w:r>
        <w:rPr>
          <w:spacing w:val="-2"/>
          <w:w w:val="105"/>
        </w:rPr>
        <w:t>-</w:t>
      </w:r>
      <w:r>
        <w:rPr>
          <w:spacing w:val="57"/>
          <w:w w:val="106"/>
        </w:rPr>
        <w:t xml:space="preserve"> </w:t>
      </w:r>
      <w:r>
        <w:rPr>
          <w:w w:val="105"/>
        </w:rPr>
        <w:t>tory/Extreme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41"/>
          <w:w w:val="105"/>
        </w:rPr>
        <w:t xml:space="preserve"> </w:t>
      </w:r>
      <w:r>
        <w:rPr>
          <w:w w:val="105"/>
        </w:rPr>
        <w:t>Imager.</w:t>
      </w:r>
      <w:proofErr w:type="gramEnd"/>
      <w:r>
        <w:rPr>
          <w:w w:val="105"/>
        </w:rPr>
        <w:t xml:space="preserve"> </w:t>
      </w:r>
      <w:r>
        <w:rPr>
          <w:spacing w:val="15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0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89:89.</w:t>
      </w:r>
    </w:p>
    <w:p w14:paraId="0068554A" w14:textId="77777777" w:rsidR="00A46697" w:rsidRDefault="00A46697">
      <w:pPr>
        <w:spacing w:line="257" w:lineRule="auto"/>
        <w:jc w:val="both"/>
        <w:sectPr w:rsidR="00A46697">
          <w:headerReference w:type="default" r:id="rId42"/>
          <w:pgSz w:w="12240" w:h="15840"/>
          <w:pgMar w:top="1340" w:right="1320" w:bottom="280" w:left="1340" w:header="1132" w:footer="0" w:gutter="0"/>
          <w:cols w:space="720"/>
        </w:sectPr>
      </w:pPr>
    </w:p>
    <w:p w14:paraId="3D9CA0F2" w14:textId="77777777" w:rsidR="00A46697" w:rsidRDefault="005748F0">
      <w:pPr>
        <w:pStyle w:val="BodyText"/>
        <w:spacing w:before="30"/>
        <w:ind w:left="0" w:right="119"/>
        <w:jc w:val="right"/>
      </w:pPr>
      <w:r>
        <w:rPr>
          <w:w w:val="95"/>
        </w:rPr>
        <w:lastRenderedPageBreak/>
        <w:t>52</w:t>
      </w:r>
    </w:p>
    <w:p w14:paraId="3CD72C12" w14:textId="77777777" w:rsidR="00A46697" w:rsidRDefault="00A46697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14:paraId="25C293B2" w14:textId="77777777" w:rsidR="00A46697" w:rsidRDefault="005748F0">
      <w:pPr>
        <w:pStyle w:val="BodyText"/>
        <w:spacing w:line="257" w:lineRule="auto"/>
        <w:ind w:left="318" w:right="118" w:hanging="219"/>
        <w:jc w:val="both"/>
      </w:pPr>
      <w:proofErr w:type="spellStart"/>
      <w:proofErr w:type="gramStart"/>
      <w:r>
        <w:rPr>
          <w:spacing w:val="-1"/>
          <w:w w:val="105"/>
        </w:rPr>
        <w:t>Pohj</w:t>
      </w:r>
      <w:r>
        <w:rPr>
          <w:spacing w:val="-2"/>
          <w:w w:val="105"/>
        </w:rPr>
        <w:t>ol</w:t>
      </w:r>
      <w:r>
        <w:rPr>
          <w:spacing w:val="-1"/>
          <w:w w:val="105"/>
        </w:rPr>
        <w:t>ain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proofErr w:type="spellEnd"/>
      <w:r>
        <w:rPr>
          <w:spacing w:val="-1"/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S.,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Vilmer</w:t>
      </w:r>
      <w:proofErr w:type="spellEnd"/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N.,</w:t>
      </w:r>
      <w:r>
        <w:rPr>
          <w:spacing w:val="21"/>
          <w:w w:val="105"/>
        </w:rPr>
        <w:t xml:space="preserve"> </w:t>
      </w:r>
      <w:r>
        <w:rPr>
          <w:w w:val="105"/>
        </w:rPr>
        <w:t>Khan,</w:t>
      </w:r>
      <w:r>
        <w:rPr>
          <w:spacing w:val="21"/>
          <w:w w:val="105"/>
        </w:rPr>
        <w:t xml:space="preserve"> </w:t>
      </w:r>
      <w:r>
        <w:rPr>
          <w:w w:val="105"/>
        </w:rPr>
        <w:t>J.</w:t>
      </w:r>
      <w:r>
        <w:rPr>
          <w:spacing w:val="20"/>
          <w:w w:val="105"/>
        </w:rPr>
        <w:t xml:space="preserve"> </w:t>
      </w:r>
      <w:r>
        <w:rPr>
          <w:w w:val="105"/>
        </w:rPr>
        <w:t>I.,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Hillaris</w:t>
      </w:r>
      <w:proofErr w:type="spellEnd"/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A.</w:t>
      </w:r>
      <w:r>
        <w:rPr>
          <w:spacing w:val="21"/>
          <w:w w:val="105"/>
        </w:rPr>
        <w:t xml:space="preserve"> </w:t>
      </w:r>
      <w:r>
        <w:rPr>
          <w:w w:val="105"/>
        </w:rPr>
        <w:t>E.</w:t>
      </w:r>
      <w:r>
        <w:rPr>
          <w:spacing w:val="19"/>
          <w:w w:val="105"/>
        </w:rPr>
        <w:t xml:space="preserve"> </w:t>
      </w:r>
      <w:r>
        <w:rPr>
          <w:w w:val="105"/>
        </w:rPr>
        <w:t>(2005).</w:t>
      </w:r>
      <w:proofErr w:type="gramEnd"/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Ear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y</w:t>
      </w:r>
      <w:r>
        <w:rPr>
          <w:spacing w:val="20"/>
          <w:w w:val="105"/>
        </w:rPr>
        <w:t xml:space="preserve"> </w:t>
      </w:r>
      <w:r>
        <w:rPr>
          <w:w w:val="105"/>
        </w:rPr>
        <w:t>signatures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large-scale</w:t>
      </w:r>
      <w:r>
        <w:rPr>
          <w:spacing w:val="20"/>
          <w:w w:val="99"/>
        </w:rPr>
        <w:t xml:space="preserve"> </w:t>
      </w:r>
      <w:r>
        <w:rPr>
          <w:w w:val="105"/>
        </w:rPr>
        <w:t>field</w:t>
      </w:r>
      <w:r>
        <w:rPr>
          <w:spacing w:val="41"/>
          <w:w w:val="105"/>
        </w:rPr>
        <w:t xml:space="preserve"> </w:t>
      </w:r>
      <w:r>
        <w:rPr>
          <w:w w:val="105"/>
        </w:rPr>
        <w:t>line</w:t>
      </w:r>
      <w:r>
        <w:rPr>
          <w:spacing w:val="41"/>
          <w:w w:val="105"/>
        </w:rPr>
        <w:t xml:space="preserve"> </w:t>
      </w:r>
      <w:r>
        <w:rPr>
          <w:w w:val="105"/>
        </w:rPr>
        <w:t>opening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M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l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i-w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ele</w:t>
      </w:r>
      <w:r>
        <w:rPr>
          <w:spacing w:val="-2"/>
          <w:w w:val="105"/>
        </w:rPr>
        <w:t>ngth</w:t>
      </w:r>
      <w:r>
        <w:rPr>
          <w:spacing w:val="41"/>
          <w:w w:val="105"/>
        </w:rPr>
        <w:t xml:space="preserve"> </w:t>
      </w:r>
      <w:r>
        <w:rPr>
          <w:w w:val="105"/>
        </w:rPr>
        <w:t>analysis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features</w:t>
      </w:r>
      <w:r>
        <w:rPr>
          <w:spacing w:val="41"/>
          <w:w w:val="105"/>
        </w:rPr>
        <w:t xml:space="preserve"> </w:t>
      </w:r>
      <w:r>
        <w:rPr>
          <w:w w:val="105"/>
        </w:rPr>
        <w:t>connected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halo</w:t>
      </w:r>
      <w:r>
        <w:rPr>
          <w:spacing w:val="25"/>
          <w:w w:val="105"/>
        </w:rPr>
        <w:t xml:space="preserve"> </w:t>
      </w:r>
      <w:r>
        <w:rPr>
          <w:w w:val="105"/>
        </w:rPr>
        <w:t>CME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nt.</w:t>
      </w:r>
      <w:r>
        <w:rPr>
          <w:w w:val="109"/>
        </w:rPr>
        <w:t xml:space="preserve"> </w:t>
      </w:r>
      <w:r>
        <w:rPr>
          <w:w w:val="102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-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-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-3"/>
          <w:w w:val="105"/>
        </w:rPr>
        <w:t xml:space="preserve"> </w:t>
      </w:r>
      <w:r>
        <w:rPr>
          <w:w w:val="105"/>
        </w:rPr>
        <w:t>434:329–341.</w:t>
      </w:r>
      <w:proofErr w:type="gramEnd"/>
    </w:p>
    <w:p w14:paraId="34A8CF62" w14:textId="77777777" w:rsidR="00A46697" w:rsidRDefault="005748F0">
      <w:pPr>
        <w:pStyle w:val="BodyText"/>
        <w:spacing w:before="180"/>
      </w:pPr>
      <w:proofErr w:type="spellStart"/>
      <w:r>
        <w:rPr>
          <w:w w:val="105"/>
        </w:rPr>
        <w:t>Reinard</w:t>
      </w:r>
      <w:proofErr w:type="spellEnd"/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D.</w:t>
      </w:r>
      <w:r>
        <w:rPr>
          <w:spacing w:val="6"/>
          <w:w w:val="105"/>
        </w:rPr>
        <w:t xml:space="preserve"> </w:t>
      </w:r>
      <w:r>
        <w:rPr>
          <w:w w:val="105"/>
        </w:rPr>
        <w:t>A.</w:t>
      </w:r>
      <w:r>
        <w:rPr>
          <w:spacing w:val="6"/>
          <w:w w:val="105"/>
        </w:rPr>
        <w:t xml:space="preserve"> </w:t>
      </w:r>
      <w:r>
        <w:rPr>
          <w:w w:val="105"/>
        </w:rPr>
        <w:t>(2008).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Coronal</w:t>
      </w:r>
      <w:r>
        <w:rPr>
          <w:spacing w:val="6"/>
          <w:w w:val="105"/>
        </w:rPr>
        <w:t xml:space="preserve"> </w:t>
      </w:r>
      <w:r>
        <w:rPr>
          <w:w w:val="105"/>
        </w:rPr>
        <w:t>Mass</w:t>
      </w:r>
      <w:r>
        <w:rPr>
          <w:spacing w:val="6"/>
          <w:w w:val="105"/>
        </w:rPr>
        <w:t xml:space="preserve"> </w:t>
      </w:r>
      <w:r>
        <w:rPr>
          <w:w w:val="105"/>
        </w:rPr>
        <w:t>Ejection-Associated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w w:val="105"/>
        </w:rPr>
        <w:t>.</w:t>
      </w:r>
    </w:p>
    <w:p w14:paraId="4B28B386" w14:textId="77777777" w:rsidR="00A46697" w:rsidRDefault="005748F0">
      <w:pPr>
        <w:pStyle w:val="BodyText"/>
        <w:spacing w:before="18"/>
        <w:ind w:left="318"/>
      </w:pPr>
      <w:proofErr w:type="gramStart"/>
      <w:r>
        <w:rPr>
          <w:w w:val="105"/>
          <w:u w:val="single" w:color="000000"/>
        </w:rPr>
        <w:t>The</w:t>
      </w:r>
      <w:r>
        <w:rPr>
          <w:spacing w:val="12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12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674:576–585.</w:t>
      </w:r>
      <w:proofErr w:type="gramEnd"/>
    </w:p>
    <w:p w14:paraId="737BFC1C" w14:textId="77777777" w:rsidR="00A46697" w:rsidRDefault="005748F0">
      <w:pPr>
        <w:pStyle w:val="BodyText"/>
        <w:spacing w:before="197" w:line="257" w:lineRule="auto"/>
        <w:ind w:left="318" w:right="118" w:hanging="219"/>
        <w:jc w:val="both"/>
      </w:pPr>
      <w:proofErr w:type="spellStart"/>
      <w:r>
        <w:rPr>
          <w:w w:val="105"/>
        </w:rPr>
        <w:t>Reinard</w:t>
      </w:r>
      <w:proofErr w:type="spellEnd"/>
      <w:r>
        <w:rPr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proofErr w:type="spellStart"/>
      <w:r>
        <w:rPr>
          <w:spacing w:val="-2"/>
          <w:w w:val="105"/>
        </w:rPr>
        <w:t>B</w:t>
      </w:r>
      <w:r>
        <w:rPr>
          <w:spacing w:val="-3"/>
          <w:w w:val="105"/>
        </w:rPr>
        <w:t>iesec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D.</w:t>
      </w:r>
      <w:r>
        <w:rPr>
          <w:spacing w:val="42"/>
          <w:w w:val="105"/>
        </w:rPr>
        <w:t xml:space="preserve"> </w:t>
      </w:r>
      <w:r>
        <w:rPr>
          <w:w w:val="105"/>
        </w:rPr>
        <w:t>A.</w:t>
      </w:r>
      <w:r>
        <w:rPr>
          <w:spacing w:val="42"/>
          <w:w w:val="105"/>
        </w:rPr>
        <w:t xml:space="preserve"> </w:t>
      </w:r>
      <w:r>
        <w:rPr>
          <w:w w:val="105"/>
        </w:rPr>
        <w:t>(2009).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p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wee</w:t>
      </w:r>
      <w:r>
        <w:rPr>
          <w:spacing w:val="-2"/>
          <w:w w:val="105"/>
        </w:rPr>
        <w:t>n</w:t>
      </w:r>
      <w:r>
        <w:rPr>
          <w:spacing w:val="42"/>
          <w:w w:val="105"/>
        </w:rPr>
        <w:t xml:space="preserve"> </w:t>
      </w:r>
      <w:r>
        <w:rPr>
          <w:w w:val="105"/>
        </w:rPr>
        <w:t>Coronal</w:t>
      </w:r>
      <w:r>
        <w:rPr>
          <w:spacing w:val="43"/>
          <w:w w:val="105"/>
        </w:rPr>
        <w:t xml:space="preserve"> </w:t>
      </w:r>
      <w:r>
        <w:rPr>
          <w:w w:val="105"/>
        </w:rPr>
        <w:t>Dimming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10"/>
        </w:rPr>
        <w:t xml:space="preserve"> </w:t>
      </w:r>
      <w:r>
        <w:rPr>
          <w:w w:val="105"/>
        </w:rPr>
        <w:t>Coronal</w:t>
      </w:r>
      <w:r>
        <w:rPr>
          <w:spacing w:val="19"/>
          <w:w w:val="105"/>
        </w:rPr>
        <w:t xml:space="preserve"> </w:t>
      </w:r>
      <w:r>
        <w:rPr>
          <w:w w:val="105"/>
        </w:rPr>
        <w:t>Mass</w:t>
      </w:r>
      <w:r>
        <w:rPr>
          <w:spacing w:val="20"/>
          <w:w w:val="105"/>
        </w:rPr>
        <w:t xml:space="preserve"> </w:t>
      </w:r>
      <w:r>
        <w:rPr>
          <w:w w:val="105"/>
        </w:rPr>
        <w:t>Ejection</w:t>
      </w:r>
      <w:r>
        <w:rPr>
          <w:spacing w:val="20"/>
          <w:w w:val="105"/>
        </w:rPr>
        <w:t xml:space="preserve"> </w:t>
      </w:r>
      <w:r>
        <w:rPr>
          <w:w w:val="105"/>
        </w:rPr>
        <w:t>Properties.</w:t>
      </w:r>
      <w:proofErr w:type="gramEnd"/>
      <w:r>
        <w:rPr>
          <w:spacing w:val="46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0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1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w w:val="105"/>
        </w:rPr>
        <w:t>705(1)</w:t>
      </w:r>
      <w:proofErr w:type="gramStart"/>
      <w:r>
        <w:rPr>
          <w:w w:val="105"/>
        </w:rPr>
        <w:t>:914</w:t>
      </w:r>
      <w:proofErr w:type="gramEnd"/>
      <w:r>
        <w:rPr>
          <w:w w:val="105"/>
        </w:rPr>
        <w:t>–919.</w:t>
      </w:r>
    </w:p>
    <w:p w14:paraId="7683B59B" w14:textId="77777777" w:rsidR="00A46697" w:rsidRDefault="005748F0">
      <w:pPr>
        <w:pStyle w:val="BodyText"/>
        <w:spacing w:before="180"/>
      </w:pPr>
      <w:proofErr w:type="spellStart"/>
      <w:r>
        <w:rPr>
          <w:spacing w:val="-2"/>
          <w:w w:val="110"/>
        </w:rPr>
        <w:t>R</w:t>
      </w:r>
      <w:r>
        <w:rPr>
          <w:spacing w:val="-3"/>
          <w:w w:val="110"/>
        </w:rPr>
        <w:t>ob</w:t>
      </w:r>
      <w:r>
        <w:rPr>
          <w:spacing w:val="-2"/>
          <w:w w:val="110"/>
        </w:rPr>
        <w:t>br</w:t>
      </w:r>
      <w:r>
        <w:rPr>
          <w:spacing w:val="-3"/>
          <w:w w:val="110"/>
        </w:rPr>
        <w:t>ec</w:t>
      </w:r>
      <w:r>
        <w:rPr>
          <w:spacing w:val="-2"/>
          <w:w w:val="110"/>
        </w:rPr>
        <w:t>ht</w:t>
      </w:r>
      <w:proofErr w:type="spellEnd"/>
      <w:r>
        <w:rPr>
          <w:spacing w:val="-2"/>
          <w:w w:val="110"/>
        </w:rPr>
        <w:t>,</w:t>
      </w:r>
      <w:r>
        <w:rPr>
          <w:spacing w:val="-28"/>
          <w:w w:val="110"/>
        </w:rPr>
        <w:t xml:space="preserve"> </w:t>
      </w:r>
      <w:r>
        <w:rPr>
          <w:w w:val="110"/>
        </w:rPr>
        <w:t>E.</w:t>
      </w:r>
      <w:r>
        <w:rPr>
          <w:spacing w:val="-30"/>
          <w:w w:val="110"/>
        </w:rPr>
        <w:t xml:space="preserve"> </w:t>
      </w:r>
      <w:r>
        <w:rPr>
          <w:spacing w:val="-1"/>
          <w:w w:val="110"/>
        </w:rPr>
        <w:t>and</w:t>
      </w:r>
      <w:r>
        <w:rPr>
          <w:spacing w:val="-30"/>
          <w:w w:val="110"/>
        </w:rPr>
        <w:t xml:space="preserve"> </w:t>
      </w:r>
      <w:r>
        <w:rPr>
          <w:spacing w:val="-5"/>
          <w:w w:val="110"/>
        </w:rPr>
        <w:t>W</w:t>
      </w:r>
      <w:r>
        <w:rPr>
          <w:spacing w:val="-4"/>
          <w:w w:val="110"/>
        </w:rPr>
        <w:t>an</w:t>
      </w:r>
      <w:r>
        <w:rPr>
          <w:spacing w:val="-5"/>
          <w:w w:val="110"/>
        </w:rPr>
        <w:t>g,</w:t>
      </w:r>
      <w:r>
        <w:rPr>
          <w:spacing w:val="-28"/>
          <w:w w:val="110"/>
        </w:rPr>
        <w:t xml:space="preserve"> </w:t>
      </w:r>
      <w:r>
        <w:rPr>
          <w:w w:val="110"/>
        </w:rPr>
        <w:t>Y</w:t>
      </w:r>
      <w:proofErr w:type="gramStart"/>
      <w:r>
        <w:rPr>
          <w:w w:val="110"/>
        </w:rPr>
        <w:t>.-</w:t>
      </w:r>
      <w:proofErr w:type="gramEnd"/>
      <w:r>
        <w:rPr>
          <w:w w:val="110"/>
        </w:rPr>
        <w:t>M.</w:t>
      </w:r>
      <w:r>
        <w:rPr>
          <w:spacing w:val="-30"/>
          <w:w w:val="110"/>
        </w:rPr>
        <w:t xml:space="preserve"> </w:t>
      </w:r>
      <w:r>
        <w:rPr>
          <w:w w:val="110"/>
        </w:rPr>
        <w:t>(2010).</w:t>
      </w:r>
      <w:r>
        <w:rPr>
          <w:spacing w:val="-24"/>
          <w:w w:val="110"/>
        </w:rPr>
        <w:t xml:space="preserve"> </w:t>
      </w:r>
      <w:proofErr w:type="gramStart"/>
      <w:r>
        <w:rPr>
          <w:w w:val="110"/>
        </w:rPr>
        <w:t>The</w:t>
      </w:r>
      <w:r>
        <w:rPr>
          <w:spacing w:val="-30"/>
          <w:w w:val="110"/>
        </w:rPr>
        <w:t xml:space="preserve"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em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ratur</w:t>
      </w:r>
      <w:r>
        <w:rPr>
          <w:spacing w:val="-2"/>
          <w:w w:val="110"/>
        </w:rPr>
        <w:t>e-De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-30"/>
          <w:w w:val="110"/>
        </w:rPr>
        <w:t xml:space="preserve"> </w:t>
      </w:r>
      <w:r>
        <w:rPr>
          <w:w w:val="110"/>
        </w:rPr>
        <w:t>Nature</w:t>
      </w:r>
      <w:r>
        <w:rPr>
          <w:spacing w:val="-30"/>
          <w:w w:val="110"/>
        </w:rPr>
        <w:t xml:space="preserve"> </w:t>
      </w:r>
      <w:r>
        <w:rPr>
          <w:w w:val="110"/>
        </w:rPr>
        <w:t>of</w:t>
      </w:r>
      <w:r>
        <w:rPr>
          <w:spacing w:val="-29"/>
          <w:w w:val="110"/>
        </w:rPr>
        <w:t xml:space="preserve"> </w:t>
      </w:r>
      <w:r>
        <w:rPr>
          <w:w w:val="110"/>
        </w:rPr>
        <w:t>Coronal</w:t>
      </w:r>
      <w:r>
        <w:rPr>
          <w:spacing w:val="-30"/>
          <w:w w:val="110"/>
        </w:rPr>
        <w:t xml:space="preserve"> </w:t>
      </w:r>
      <w:proofErr w:type="spellStart"/>
      <w:r>
        <w:rPr>
          <w:w w:val="110"/>
        </w:rPr>
        <w:t>Dimmings</w:t>
      </w:r>
      <w:proofErr w:type="spellEnd"/>
      <w:r>
        <w:rPr>
          <w:w w:val="110"/>
        </w:rPr>
        <w:t>.</w:t>
      </w:r>
      <w:proofErr w:type="gramEnd"/>
    </w:p>
    <w:p w14:paraId="35DAE9D4" w14:textId="77777777" w:rsidR="00A46697" w:rsidRDefault="005748F0">
      <w:pPr>
        <w:pStyle w:val="BodyText"/>
        <w:spacing w:before="18"/>
        <w:ind w:left="318"/>
      </w:pPr>
      <w:proofErr w:type="gramStart"/>
      <w:r>
        <w:rPr>
          <w:w w:val="105"/>
          <w:u w:val="single" w:color="000000"/>
        </w:rPr>
        <w:t>The</w:t>
      </w:r>
      <w:r>
        <w:rPr>
          <w:spacing w:val="2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4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spacing w:val="25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Letters</w:t>
      </w:r>
      <w:r>
        <w:rPr>
          <w:w w:val="105"/>
        </w:rPr>
        <w:t>,</w:t>
      </w:r>
      <w:r>
        <w:rPr>
          <w:spacing w:val="23"/>
          <w:w w:val="105"/>
        </w:rPr>
        <w:t xml:space="preserve"> </w:t>
      </w:r>
      <w:r>
        <w:rPr>
          <w:w w:val="105"/>
        </w:rPr>
        <w:t>720:88–92.</w:t>
      </w:r>
      <w:proofErr w:type="gramEnd"/>
    </w:p>
    <w:p w14:paraId="2A4940DC" w14:textId="77777777" w:rsidR="00A46697" w:rsidRDefault="005748F0">
      <w:pPr>
        <w:pStyle w:val="BodyText"/>
        <w:spacing w:before="123" w:line="221" w:lineRule="auto"/>
        <w:ind w:left="318" w:right="118" w:hanging="219"/>
        <w:jc w:val="both"/>
      </w:pPr>
      <w:proofErr w:type="spellStart"/>
      <w:r>
        <w:rPr>
          <w:w w:val="105"/>
        </w:rPr>
        <w:t>Rompolt</w:t>
      </w:r>
      <w:proofErr w:type="spellEnd"/>
      <w:proofErr w:type="gramStart"/>
      <w:r>
        <w:rPr>
          <w:w w:val="105"/>
        </w:rPr>
        <w:t>,</w:t>
      </w:r>
      <w:r>
        <w:rPr>
          <w:spacing w:val="36"/>
          <w:w w:val="105"/>
        </w:rPr>
        <w:t xml:space="preserve"> </w:t>
      </w:r>
      <w:r>
        <w:rPr>
          <w:w w:val="105"/>
        </w:rPr>
        <w:t>.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(1967)</w:t>
      </w:r>
      <w:proofErr w:type="gramStart"/>
      <w:r>
        <w:rPr>
          <w:w w:val="105"/>
        </w:rPr>
        <w:t>.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H</w:t>
      </w:r>
      <w:r>
        <w:rPr>
          <w:rFonts w:ascii="メイリオ" w:eastAsia="メイリオ" w:hAnsi="メイリオ" w:cs="メイリオ"/>
          <w:i/>
          <w:spacing w:val="-1"/>
          <w:w w:val="105"/>
        </w:rPr>
        <w:t>↵</w:t>
      </w:r>
      <w:r>
        <w:rPr>
          <w:rFonts w:ascii="メイリオ" w:eastAsia="メイリオ" w:hAnsi="メイリオ" w:cs="メイリオ"/>
          <w:i/>
          <w:spacing w:val="13"/>
          <w:w w:val="105"/>
        </w:rPr>
        <w:t xml:space="preserve"> </w:t>
      </w:r>
      <w:r>
        <w:rPr>
          <w:w w:val="105"/>
        </w:rPr>
        <w:t>Radiation</w:t>
      </w:r>
      <w:r>
        <w:rPr>
          <w:spacing w:val="33"/>
          <w:w w:val="105"/>
        </w:rPr>
        <w:t xml:space="preserve"> </w:t>
      </w:r>
      <w:r>
        <w:rPr>
          <w:w w:val="105"/>
        </w:rPr>
        <w:t>Field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Solar</w:t>
      </w:r>
      <w:r>
        <w:rPr>
          <w:spacing w:val="33"/>
          <w:w w:val="105"/>
        </w:rPr>
        <w:t xml:space="preserve"> </w:t>
      </w:r>
      <w:r>
        <w:rPr>
          <w:w w:val="105"/>
        </w:rPr>
        <w:t>Corona</w:t>
      </w:r>
      <w:r>
        <w:rPr>
          <w:spacing w:val="33"/>
          <w:w w:val="105"/>
        </w:rPr>
        <w:t xml:space="preserve"> </w:t>
      </w:r>
      <w:r>
        <w:rPr>
          <w:w w:val="105"/>
        </w:rPr>
        <w:t>for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Mo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</w:t>
      </w:r>
      <w:r>
        <w:rPr>
          <w:spacing w:val="-3"/>
          <w:w w:val="105"/>
        </w:rPr>
        <w:t>g</w:t>
      </w:r>
      <w:r>
        <w:rPr>
          <w:spacing w:val="32"/>
          <w:w w:val="105"/>
        </w:rPr>
        <w:t xml:space="preserve"> </w:t>
      </w:r>
      <w:r>
        <w:rPr>
          <w:w w:val="105"/>
        </w:rPr>
        <w:t>Prominences.</w:t>
      </w:r>
      <w:proofErr w:type="gramEnd"/>
      <w:r>
        <w:rPr>
          <w:spacing w:val="27"/>
          <w:w w:val="105"/>
        </w:rPr>
        <w:t xml:space="preserve"> </w:t>
      </w:r>
      <w:proofErr w:type="spellStart"/>
      <w:proofErr w:type="gramStart"/>
      <w:r>
        <w:rPr>
          <w:w w:val="105"/>
          <w:u w:val="single" w:color="000000"/>
        </w:rPr>
        <w:t>Acta</w:t>
      </w:r>
      <w:proofErr w:type="spellEnd"/>
      <w:r>
        <w:rPr>
          <w:w w:val="111"/>
        </w:rPr>
        <w:t xml:space="preserve"> </w:t>
      </w:r>
      <w:r>
        <w:rPr>
          <w:w w:val="102"/>
        </w:rPr>
        <w:t xml:space="preserve"> </w:t>
      </w:r>
      <w:proofErr w:type="spellStart"/>
      <w:r>
        <w:rPr>
          <w:w w:val="105"/>
          <w:u w:val="single" w:color="000000"/>
        </w:rPr>
        <w:t>Astronomica</w:t>
      </w:r>
      <w:proofErr w:type="spellEnd"/>
      <w:proofErr w:type="gramEnd"/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17.</w:t>
      </w:r>
    </w:p>
    <w:p w14:paraId="5749FF67" w14:textId="77777777" w:rsidR="00A46697" w:rsidRDefault="00A46697">
      <w:pPr>
        <w:spacing w:before="6"/>
        <w:rPr>
          <w:rFonts w:ascii="Times New Roman" w:eastAsia="Times New Roman" w:hAnsi="Times New Roman" w:cs="Times New Roman"/>
          <w:sz w:val="17"/>
          <w:szCs w:val="17"/>
        </w:rPr>
      </w:pPr>
    </w:p>
    <w:p w14:paraId="4CD7F732" w14:textId="77777777" w:rsidR="00A46697" w:rsidRDefault="005748F0">
      <w:pPr>
        <w:pStyle w:val="BodyText"/>
        <w:spacing w:line="257" w:lineRule="auto"/>
        <w:ind w:left="318" w:right="118" w:hanging="219"/>
        <w:jc w:val="both"/>
      </w:pP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1"/>
          <w:w w:val="105"/>
        </w:rPr>
        <w:t xml:space="preserve"> </w:t>
      </w:r>
      <w:r>
        <w:rPr>
          <w:w w:val="105"/>
        </w:rPr>
        <w:t>C.</w:t>
      </w:r>
      <w:r>
        <w:rPr>
          <w:spacing w:val="29"/>
          <w:w w:val="105"/>
        </w:rPr>
        <w:t xml:space="preserve"> </w:t>
      </w:r>
      <w:r>
        <w:rPr>
          <w:w w:val="105"/>
        </w:rPr>
        <w:t>J.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Higgins,</w:t>
      </w:r>
      <w:r>
        <w:rPr>
          <w:spacing w:val="32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9"/>
          <w:w w:val="105"/>
        </w:rPr>
        <w:t xml:space="preserve"> </w:t>
      </w:r>
      <w:r>
        <w:rPr>
          <w:w w:val="105"/>
        </w:rPr>
        <w:t>A.</w:t>
      </w:r>
      <w:r>
        <w:rPr>
          <w:spacing w:val="29"/>
          <w:w w:val="105"/>
        </w:rPr>
        <w:t xml:space="preserve"> </w:t>
      </w:r>
      <w:r>
        <w:rPr>
          <w:w w:val="105"/>
        </w:rPr>
        <w:t>(2015).</w:t>
      </w:r>
      <w:r>
        <w:rPr>
          <w:spacing w:val="16"/>
          <w:w w:val="105"/>
        </w:rPr>
        <w:t xml:space="preserve"> </w:t>
      </w:r>
      <w:proofErr w:type="gramStart"/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Statistical</w:t>
      </w:r>
      <w:r>
        <w:rPr>
          <w:spacing w:val="30"/>
          <w:w w:val="105"/>
        </w:rPr>
        <w:t xml:space="preserve"> </w:t>
      </w:r>
      <w:r>
        <w:rPr>
          <w:w w:val="105"/>
        </w:rPr>
        <w:t>Study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tant</w:t>
      </w:r>
      <w:r>
        <w:rPr>
          <w:spacing w:val="29"/>
          <w:w w:val="105"/>
        </w:rPr>
        <w:t xml:space="preserve"> </w:t>
      </w:r>
      <w:r>
        <w:rPr>
          <w:spacing w:val="-1"/>
          <w:w w:val="105"/>
        </w:rPr>
        <w:t>Con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qu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ces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</w:t>
      </w:r>
      <w:r>
        <w:rPr>
          <w:spacing w:val="-2"/>
          <w:w w:val="105"/>
        </w:rPr>
        <w:t>ge</w:t>
      </w:r>
      <w:r>
        <w:rPr>
          <w:spacing w:val="43"/>
          <w:w w:val="99"/>
        </w:rPr>
        <w:t xml:space="preserve"> </w:t>
      </w:r>
      <w:r>
        <w:rPr>
          <w:w w:val="105"/>
        </w:rPr>
        <w:t>Solar</w:t>
      </w:r>
      <w:r>
        <w:rPr>
          <w:spacing w:val="5"/>
          <w:w w:val="105"/>
        </w:rPr>
        <w:t xml:space="preserve"> </w:t>
      </w:r>
      <w:r>
        <w:rPr>
          <w:w w:val="105"/>
        </w:rPr>
        <w:t>Energetic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nt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.</w:t>
      </w:r>
      <w:proofErr w:type="gramEnd"/>
      <w:r>
        <w:rPr>
          <w:spacing w:val="26"/>
          <w:w w:val="105"/>
        </w:rPr>
        <w:t xml:space="preserve"> </w:t>
      </w:r>
      <w:r>
        <w:rPr>
          <w:w w:val="105"/>
          <w:u w:val="single" w:color="000000"/>
        </w:rPr>
        <w:t>Solar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1"/>
          <w:w w:val="105"/>
          <w:u w:val="single" w:color="000000"/>
        </w:rPr>
        <w:t>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290(10)</w:t>
      </w:r>
      <w:proofErr w:type="gramStart"/>
      <w:r>
        <w:rPr>
          <w:w w:val="105"/>
        </w:rPr>
        <w:t>:2943</w:t>
      </w:r>
      <w:proofErr w:type="gramEnd"/>
      <w:r>
        <w:rPr>
          <w:w w:val="105"/>
        </w:rPr>
        <w:t>–2950.</w:t>
      </w:r>
    </w:p>
    <w:p w14:paraId="14331EC5" w14:textId="77777777" w:rsidR="00A46697" w:rsidRDefault="005748F0">
      <w:pPr>
        <w:pStyle w:val="BodyText"/>
        <w:spacing w:before="180"/>
      </w:pPr>
      <w:proofErr w:type="gramStart"/>
      <w:r>
        <w:rPr>
          <w:w w:val="105"/>
        </w:rPr>
        <w:t>Sterling,</w:t>
      </w:r>
      <w:r>
        <w:rPr>
          <w:spacing w:val="-1"/>
          <w:w w:val="105"/>
        </w:rPr>
        <w:t xml:space="preserve"> </w:t>
      </w:r>
      <w:r>
        <w:rPr>
          <w:w w:val="105"/>
        </w:rPr>
        <w:t>A.</w:t>
      </w:r>
      <w:r>
        <w:rPr>
          <w:spacing w:val="-6"/>
          <w:w w:val="105"/>
        </w:rPr>
        <w:t xml:space="preserve"> </w:t>
      </w:r>
      <w:r>
        <w:rPr>
          <w:w w:val="105"/>
        </w:rPr>
        <w:t>C.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Hudson, H.</w:t>
      </w:r>
      <w:r>
        <w:rPr>
          <w:spacing w:val="-6"/>
          <w:w w:val="105"/>
        </w:rPr>
        <w:t xml:space="preserve"> </w:t>
      </w:r>
      <w:r>
        <w:rPr>
          <w:w w:val="105"/>
        </w:rPr>
        <w:t>S.</w:t>
      </w:r>
      <w:r>
        <w:rPr>
          <w:spacing w:val="-6"/>
          <w:w w:val="105"/>
        </w:rPr>
        <w:t xml:space="preserve"> </w:t>
      </w:r>
      <w:r>
        <w:rPr>
          <w:w w:val="105"/>
        </w:rPr>
        <w:t>(1997).</w:t>
      </w:r>
      <w:proofErr w:type="gramEnd"/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YOHKOH</w:t>
      </w:r>
      <w:r>
        <w:rPr>
          <w:spacing w:val="-5"/>
          <w:w w:val="105"/>
        </w:rPr>
        <w:t xml:space="preserve"> </w:t>
      </w:r>
      <w:r>
        <w:rPr>
          <w:w w:val="105"/>
        </w:rPr>
        <w:t>SXT</w:t>
      </w:r>
      <w:r>
        <w:rPr>
          <w:spacing w:val="-6"/>
          <w:w w:val="105"/>
        </w:rPr>
        <w:t xml:space="preserve"> OB</w:t>
      </w:r>
      <w:r>
        <w:rPr>
          <w:spacing w:val="-7"/>
          <w:w w:val="105"/>
        </w:rPr>
        <w:t>S</w:t>
      </w:r>
      <w:r>
        <w:rPr>
          <w:spacing w:val="-6"/>
          <w:w w:val="105"/>
        </w:rPr>
        <w:t>ER</w:t>
      </w:r>
      <w:r>
        <w:rPr>
          <w:spacing w:val="-7"/>
          <w:w w:val="105"/>
        </w:rPr>
        <w:t>VA</w:t>
      </w:r>
      <w:r>
        <w:rPr>
          <w:spacing w:val="-6"/>
          <w:w w:val="105"/>
        </w:rPr>
        <w:t>TIO</w:t>
      </w:r>
      <w:r>
        <w:rPr>
          <w:spacing w:val="-7"/>
          <w:w w:val="105"/>
        </w:rPr>
        <w:t>NS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spacing w:val="-5"/>
          <w:w w:val="105"/>
        </w:rPr>
        <w:t>X-</w:t>
      </w:r>
      <w:r>
        <w:rPr>
          <w:spacing w:val="-4"/>
          <w:w w:val="105"/>
        </w:rPr>
        <w:t>R</w:t>
      </w:r>
      <w:r>
        <w:rPr>
          <w:spacing w:val="-5"/>
          <w:w w:val="105"/>
        </w:rPr>
        <w:t>AY</w:t>
      </w:r>
      <w:r>
        <w:rPr>
          <w:spacing w:val="-6"/>
          <w:w w:val="105"/>
        </w:rPr>
        <w:t xml:space="preserve"> </w:t>
      </w:r>
      <w:r>
        <w:rPr>
          <w:w w:val="105"/>
        </w:rPr>
        <w:t>DIMMING</w:t>
      </w:r>
    </w:p>
    <w:p w14:paraId="08302ABC" w14:textId="77777777" w:rsidR="00A46697" w:rsidRDefault="005748F0">
      <w:pPr>
        <w:pStyle w:val="BodyText"/>
        <w:spacing w:before="18" w:line="257" w:lineRule="auto"/>
        <w:ind w:left="318"/>
      </w:pPr>
      <w:r>
        <w:rPr>
          <w:spacing w:val="-3"/>
          <w:w w:val="105"/>
        </w:rPr>
        <w:t>ASS</w:t>
      </w:r>
      <w:r>
        <w:rPr>
          <w:spacing w:val="-2"/>
          <w:w w:val="105"/>
        </w:rPr>
        <w:t>OCI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TED</w:t>
      </w:r>
      <w:r>
        <w:rPr>
          <w:spacing w:val="48"/>
          <w:w w:val="105"/>
        </w:rPr>
        <w:t xml:space="preserve"> </w:t>
      </w:r>
      <w:r>
        <w:rPr>
          <w:w w:val="105"/>
        </w:rPr>
        <w:t>WITH</w:t>
      </w:r>
      <w:r>
        <w:rPr>
          <w:spacing w:val="47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w w:val="105"/>
        </w:rPr>
        <w:t>HALO</w:t>
      </w:r>
      <w:r>
        <w:rPr>
          <w:spacing w:val="49"/>
          <w:w w:val="105"/>
        </w:rPr>
        <w:t xml:space="preserve"> </w:t>
      </w:r>
      <w:r>
        <w:rPr>
          <w:spacing w:val="-1"/>
          <w:w w:val="105"/>
        </w:rPr>
        <w:t>CORO</w:t>
      </w:r>
      <w:r>
        <w:rPr>
          <w:spacing w:val="-2"/>
          <w:w w:val="105"/>
        </w:rPr>
        <w:t>NAL</w:t>
      </w:r>
      <w:r>
        <w:rPr>
          <w:spacing w:val="47"/>
          <w:w w:val="105"/>
        </w:rPr>
        <w:t xml:space="preserve"> </w:t>
      </w:r>
      <w:r>
        <w:rPr>
          <w:w w:val="105"/>
        </w:rPr>
        <w:t>MASS</w:t>
      </w:r>
      <w:r>
        <w:rPr>
          <w:spacing w:val="48"/>
          <w:w w:val="105"/>
        </w:rPr>
        <w:t xml:space="preserve"> </w:t>
      </w:r>
      <w:r>
        <w:rPr>
          <w:w w:val="105"/>
        </w:rPr>
        <w:t xml:space="preserve">EJECTION.  </w:t>
      </w:r>
      <w:r>
        <w:rPr>
          <w:spacing w:val="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48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48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9"/>
          <w:w w:val="109"/>
        </w:rPr>
        <w:t xml:space="preserve"> </w:t>
      </w:r>
      <w:r>
        <w:rPr>
          <w:w w:val="105"/>
        </w:rPr>
        <w:t>491:L55–L58.</w:t>
      </w:r>
    </w:p>
    <w:p w14:paraId="3AE4267E" w14:textId="77777777" w:rsidR="00A46697" w:rsidRDefault="005748F0">
      <w:pPr>
        <w:pStyle w:val="BodyText"/>
        <w:spacing w:before="180" w:line="257" w:lineRule="auto"/>
        <w:ind w:left="318" w:right="118" w:hanging="219"/>
        <w:jc w:val="both"/>
      </w:pPr>
      <w:proofErr w:type="gramStart"/>
      <w:r>
        <w:rPr>
          <w:w w:val="110"/>
        </w:rPr>
        <w:t>Swings,</w:t>
      </w:r>
      <w:r>
        <w:rPr>
          <w:spacing w:val="-4"/>
          <w:w w:val="110"/>
        </w:rPr>
        <w:t xml:space="preserve"> </w:t>
      </w:r>
      <w:r>
        <w:rPr>
          <w:spacing w:val="-10"/>
          <w:w w:val="110"/>
        </w:rPr>
        <w:t>P</w:t>
      </w:r>
      <w:r>
        <w:rPr>
          <w:spacing w:val="-11"/>
          <w:w w:val="110"/>
        </w:rPr>
        <w:t>.</w:t>
      </w:r>
      <w:r>
        <w:rPr>
          <w:spacing w:val="-3"/>
          <w:w w:val="110"/>
        </w:rPr>
        <w:t xml:space="preserve"> </w:t>
      </w:r>
      <w:r>
        <w:rPr>
          <w:w w:val="110"/>
        </w:rPr>
        <w:t>(1941).</w:t>
      </w:r>
      <w:proofErr w:type="gramEnd"/>
      <w:r>
        <w:rPr>
          <w:spacing w:val="18"/>
          <w:w w:val="110"/>
        </w:rPr>
        <w:t xml:space="preserve"> </w:t>
      </w:r>
      <w:r>
        <w:rPr>
          <w:w w:val="110"/>
        </w:rPr>
        <w:t>Complex</w:t>
      </w:r>
      <w:r>
        <w:rPr>
          <w:spacing w:val="-3"/>
          <w:w w:val="110"/>
        </w:rPr>
        <w:t xml:space="preserve"> </w:t>
      </w:r>
      <w:r>
        <w:rPr>
          <w:w w:val="110"/>
        </w:rPr>
        <w:t>Structure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proofErr w:type="spellStart"/>
      <w:r>
        <w:rPr>
          <w:w w:val="110"/>
        </w:rPr>
        <w:t>Cometary</w:t>
      </w:r>
      <w:proofErr w:type="spellEnd"/>
      <w:r>
        <w:rPr>
          <w:spacing w:val="-3"/>
          <w:w w:val="110"/>
        </w:rPr>
        <w:t xml:space="preserve"> </w:t>
      </w:r>
      <w:r>
        <w:rPr>
          <w:w w:val="110"/>
        </w:rPr>
        <w:t>bands</w:t>
      </w:r>
      <w:r>
        <w:rPr>
          <w:spacing w:val="-4"/>
          <w:w w:val="110"/>
        </w:rPr>
        <w:t xml:space="preserve"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e</w:t>
      </w:r>
      <w:r>
        <w:rPr>
          <w:spacing w:val="-3"/>
          <w:w w:val="110"/>
        </w:rPr>
        <w:t>ntat</w:t>
      </w:r>
      <w:r>
        <w:rPr>
          <w:spacing w:val="-4"/>
          <w:w w:val="110"/>
        </w:rPr>
        <w:t>ively</w:t>
      </w:r>
      <w:r>
        <w:rPr>
          <w:spacing w:val="-3"/>
          <w:w w:val="110"/>
        </w:rPr>
        <w:t xml:space="preserve"> </w:t>
      </w:r>
      <w:r>
        <w:rPr>
          <w:w w:val="110"/>
        </w:rPr>
        <w:t>Ascribed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ou</w:t>
      </w:r>
      <w:r>
        <w:rPr>
          <w:spacing w:val="-1"/>
          <w:w w:val="110"/>
        </w:rPr>
        <w:t>r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95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Solar</w:t>
      </w:r>
      <w:r>
        <w:rPr>
          <w:spacing w:val="-12"/>
          <w:w w:val="110"/>
        </w:rPr>
        <w:t xml:space="preserve"> </w:t>
      </w:r>
      <w:r>
        <w:rPr>
          <w:w w:val="110"/>
        </w:rPr>
        <w:t>Spectrum.</w:t>
      </w:r>
      <w:r>
        <w:rPr>
          <w:spacing w:val="3"/>
          <w:w w:val="110"/>
        </w:rPr>
        <w:t xml:space="preserve"> </w:t>
      </w:r>
      <w:r>
        <w:rPr>
          <w:spacing w:val="-3"/>
          <w:w w:val="110"/>
          <w:u w:val="single" w:color="000000"/>
        </w:rPr>
        <w:t>Lick</w:t>
      </w:r>
      <w:r>
        <w:rPr>
          <w:spacing w:val="-13"/>
          <w:w w:val="110"/>
          <w:u w:val="single" w:color="000000"/>
        </w:rPr>
        <w:t xml:space="preserve"> </w:t>
      </w:r>
      <w:r>
        <w:rPr>
          <w:spacing w:val="-3"/>
          <w:w w:val="110"/>
          <w:u w:val="single" w:color="000000"/>
        </w:rPr>
        <w:t>O</w:t>
      </w:r>
      <w:r>
        <w:rPr>
          <w:spacing w:val="-2"/>
          <w:w w:val="110"/>
          <w:u w:val="single" w:color="000000"/>
        </w:rPr>
        <w:t>b</w:t>
      </w:r>
      <w:r>
        <w:rPr>
          <w:spacing w:val="-3"/>
          <w:w w:val="110"/>
          <w:u w:val="single" w:color="000000"/>
        </w:rPr>
        <w:t>se</w:t>
      </w:r>
      <w:r>
        <w:rPr>
          <w:spacing w:val="-2"/>
          <w:w w:val="110"/>
          <w:u w:val="single" w:color="000000"/>
        </w:rPr>
        <w:t>r</w:t>
      </w:r>
      <w:r>
        <w:rPr>
          <w:spacing w:val="-3"/>
          <w:w w:val="110"/>
          <w:u w:val="single" w:color="000000"/>
        </w:rPr>
        <w:t>v</w:t>
      </w:r>
      <w:r>
        <w:rPr>
          <w:spacing w:val="-2"/>
          <w:w w:val="110"/>
          <w:u w:val="single" w:color="000000"/>
        </w:rPr>
        <w:t>at</w:t>
      </w:r>
      <w:r>
        <w:rPr>
          <w:spacing w:val="-3"/>
          <w:w w:val="110"/>
          <w:u w:val="single" w:color="000000"/>
        </w:rPr>
        <w:t>ory</w:t>
      </w:r>
      <w:r>
        <w:rPr>
          <w:spacing w:val="-13"/>
          <w:w w:val="110"/>
          <w:u w:val="single" w:color="000000"/>
        </w:rPr>
        <w:t xml:space="preserve"> </w:t>
      </w:r>
      <w:r>
        <w:rPr>
          <w:w w:val="110"/>
          <w:u w:val="single" w:color="000000"/>
        </w:rPr>
        <w:t>Bulletin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508.</w:t>
      </w:r>
    </w:p>
    <w:p w14:paraId="5DA59274" w14:textId="77777777" w:rsidR="00A46697" w:rsidRDefault="005748F0">
      <w:pPr>
        <w:pStyle w:val="BodyText"/>
        <w:spacing w:before="180" w:line="257" w:lineRule="auto"/>
        <w:ind w:left="318" w:right="118" w:hanging="219"/>
        <w:jc w:val="both"/>
      </w:pPr>
      <w:proofErr w:type="spellStart"/>
      <w:proofErr w:type="gramStart"/>
      <w:r>
        <w:rPr>
          <w:w w:val="105"/>
        </w:rPr>
        <w:t>Tian</w:t>
      </w:r>
      <w:proofErr w:type="spellEnd"/>
      <w:r>
        <w:rPr>
          <w:w w:val="105"/>
        </w:rPr>
        <w:t>,</w:t>
      </w:r>
      <w:r>
        <w:rPr>
          <w:spacing w:val="45"/>
          <w:w w:val="105"/>
        </w:rPr>
        <w:t xml:space="preserve"> </w:t>
      </w:r>
      <w:r>
        <w:rPr>
          <w:w w:val="105"/>
        </w:rPr>
        <w:t>H.,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Mc</w:t>
      </w:r>
      <w:r>
        <w:rPr>
          <w:spacing w:val="-1"/>
          <w:w w:val="105"/>
        </w:rPr>
        <w:t>Int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h,</w:t>
      </w:r>
      <w:r>
        <w:rPr>
          <w:spacing w:val="46"/>
          <w:w w:val="105"/>
        </w:rPr>
        <w:t xml:space="preserve"> </w:t>
      </w:r>
      <w:r>
        <w:rPr>
          <w:w w:val="105"/>
        </w:rPr>
        <w:t>S.</w:t>
      </w:r>
      <w:r>
        <w:rPr>
          <w:spacing w:val="41"/>
          <w:w w:val="105"/>
        </w:rPr>
        <w:t xml:space="preserve"> </w:t>
      </w:r>
      <w:r>
        <w:rPr>
          <w:w w:val="105"/>
        </w:rPr>
        <w:t>W.,</w:t>
      </w:r>
      <w:r>
        <w:rPr>
          <w:spacing w:val="45"/>
          <w:w w:val="105"/>
        </w:rPr>
        <w:t xml:space="preserve"> </w:t>
      </w:r>
      <w:r>
        <w:rPr>
          <w:w w:val="105"/>
        </w:rPr>
        <w:t>Xia,</w:t>
      </w:r>
      <w:r>
        <w:rPr>
          <w:spacing w:val="46"/>
          <w:w w:val="105"/>
        </w:rPr>
        <w:t xml:space="preserve"> </w:t>
      </w:r>
      <w:r>
        <w:rPr>
          <w:w w:val="105"/>
        </w:rPr>
        <w:t>L.,</w:t>
      </w:r>
      <w:r>
        <w:rPr>
          <w:spacing w:val="45"/>
          <w:w w:val="105"/>
        </w:rPr>
        <w:t xml:space="preserve"> </w:t>
      </w:r>
      <w:r>
        <w:rPr>
          <w:w w:val="105"/>
        </w:rPr>
        <w:t>He,</w:t>
      </w:r>
      <w:r>
        <w:rPr>
          <w:spacing w:val="46"/>
          <w:w w:val="105"/>
        </w:rPr>
        <w:t xml:space="preserve"> </w:t>
      </w:r>
      <w:r>
        <w:rPr>
          <w:w w:val="105"/>
        </w:rPr>
        <w:t>J.,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spacing w:val="-4"/>
          <w:w w:val="105"/>
        </w:rPr>
        <w:t>Wan</w:t>
      </w:r>
      <w:r>
        <w:rPr>
          <w:spacing w:val="-5"/>
          <w:w w:val="105"/>
        </w:rPr>
        <w:t>g,</w:t>
      </w:r>
      <w:r>
        <w:rPr>
          <w:spacing w:val="46"/>
          <w:w w:val="105"/>
        </w:rPr>
        <w:t xml:space="preserve"> </w:t>
      </w:r>
      <w:r>
        <w:rPr>
          <w:w w:val="105"/>
        </w:rPr>
        <w:t>X.</w:t>
      </w:r>
      <w:r>
        <w:rPr>
          <w:spacing w:val="41"/>
          <w:w w:val="105"/>
        </w:rPr>
        <w:t xml:space="preserve"> </w:t>
      </w:r>
      <w:r>
        <w:rPr>
          <w:w w:val="105"/>
        </w:rPr>
        <w:t>(2012).</w:t>
      </w:r>
      <w:proofErr w:type="gramEnd"/>
      <w:r>
        <w:rPr>
          <w:spacing w:val="47"/>
          <w:w w:val="105"/>
        </w:rPr>
        <w:t xml:space="preserve"> </w:t>
      </w:r>
      <w:r>
        <w:rPr>
          <w:w w:val="105"/>
        </w:rPr>
        <w:t>What</w:t>
      </w:r>
      <w:r>
        <w:rPr>
          <w:spacing w:val="41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1"/>
          <w:w w:val="105"/>
        </w:rPr>
        <w:t xml:space="preserve"> </w:t>
      </w:r>
      <w:r>
        <w:rPr>
          <w:w w:val="105"/>
        </w:rPr>
        <w:t>Learn</w:t>
      </w:r>
      <w:r>
        <w:rPr>
          <w:spacing w:val="40"/>
          <w:w w:val="105"/>
        </w:rPr>
        <w:t xml:space="preserve"> </w:t>
      </w:r>
      <w:r>
        <w:rPr>
          <w:spacing w:val="1"/>
          <w:w w:val="105"/>
        </w:rPr>
        <w:t>Abou</w:t>
      </w:r>
      <w:r>
        <w:rPr>
          <w:w w:val="105"/>
        </w:rPr>
        <w:t>t</w:t>
      </w:r>
      <w:r>
        <w:rPr>
          <w:spacing w:val="27"/>
          <w:w w:val="138"/>
        </w:rPr>
        <w:t xml:space="preserve"> </w:t>
      </w:r>
      <w:r>
        <w:rPr>
          <w:w w:val="105"/>
        </w:rPr>
        <w:t>Solar</w:t>
      </w:r>
      <w:r>
        <w:rPr>
          <w:spacing w:val="24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r>
        <w:rPr>
          <w:w w:val="105"/>
        </w:rPr>
        <w:t>Mass</w:t>
      </w:r>
      <w:r>
        <w:rPr>
          <w:spacing w:val="25"/>
          <w:w w:val="105"/>
        </w:rPr>
        <w:t xml:space="preserve"> </w:t>
      </w:r>
      <w:r>
        <w:rPr>
          <w:w w:val="105"/>
        </w:rPr>
        <w:t>Ejections,</w:t>
      </w:r>
      <w:r>
        <w:rPr>
          <w:spacing w:val="24"/>
          <w:w w:val="105"/>
        </w:rPr>
        <w:t xml:space="preserve"> </w:t>
      </w:r>
      <w:r>
        <w:rPr>
          <w:w w:val="105"/>
        </w:rPr>
        <w:t>Coronal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1"/>
          <w:w w:val="105"/>
        </w:rPr>
        <w:t>D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mm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gs</w:t>
      </w:r>
      <w:proofErr w:type="spellEnd"/>
      <w:r>
        <w:rPr>
          <w:spacing w:val="-1"/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spacing w:val="-1"/>
          <w:w w:val="105"/>
        </w:rPr>
        <w:t>Extr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e-Ul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25"/>
          <w:w w:val="105"/>
        </w:rPr>
        <w:t xml:space="preserve"> </w:t>
      </w:r>
      <w:r>
        <w:rPr>
          <w:w w:val="105"/>
        </w:rPr>
        <w:t>Jets</w:t>
      </w:r>
      <w:r>
        <w:rPr>
          <w:spacing w:val="25"/>
          <w:w w:val="105"/>
        </w:rPr>
        <w:t xml:space="preserve"> </w:t>
      </w:r>
      <w:r>
        <w:rPr>
          <w:w w:val="105"/>
        </w:rPr>
        <w:t>Through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S</w:t>
      </w:r>
      <w:r>
        <w:rPr>
          <w:w w:val="105"/>
        </w:rPr>
        <w:t>p</w:t>
      </w:r>
      <w:r>
        <w:rPr>
          <w:spacing w:val="1"/>
          <w:w w:val="105"/>
        </w:rPr>
        <w:t>ec-</w:t>
      </w:r>
      <w:r>
        <w:rPr>
          <w:spacing w:val="42"/>
          <w:w w:val="99"/>
        </w:rPr>
        <w:t xml:space="preserve"> </w:t>
      </w:r>
      <w:proofErr w:type="spellStart"/>
      <w:r>
        <w:rPr>
          <w:w w:val="105"/>
        </w:rPr>
        <w:t>troscopic</w:t>
      </w:r>
      <w:proofErr w:type="spellEnd"/>
      <w:r>
        <w:rPr>
          <w:spacing w:val="2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?</w:t>
      </w:r>
      <w:r>
        <w:rPr>
          <w:w w:val="105"/>
        </w:rPr>
        <w:t xml:space="preserve"> </w:t>
      </w:r>
      <w:r>
        <w:rPr>
          <w:spacing w:val="19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4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3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748(2)</w:t>
      </w:r>
      <w:proofErr w:type="gramStart"/>
      <w:r>
        <w:rPr>
          <w:w w:val="105"/>
        </w:rPr>
        <w:t>:106</w:t>
      </w:r>
      <w:proofErr w:type="gramEnd"/>
      <w:r>
        <w:rPr>
          <w:w w:val="105"/>
        </w:rPr>
        <w:t>.</w:t>
      </w:r>
    </w:p>
    <w:p w14:paraId="33F04E73" w14:textId="77777777" w:rsidR="00A46697" w:rsidRDefault="005748F0">
      <w:pPr>
        <w:pStyle w:val="BodyText"/>
        <w:spacing w:before="180" w:line="257" w:lineRule="auto"/>
        <w:ind w:left="318" w:right="118" w:hanging="219"/>
        <w:jc w:val="both"/>
      </w:pP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T.</w:t>
      </w:r>
      <w:r>
        <w:rPr>
          <w:spacing w:val="39"/>
          <w:w w:val="105"/>
        </w:rPr>
        <w:t xml:space="preserve"> </w:t>
      </w:r>
      <w:r>
        <w:rPr>
          <w:w w:val="105"/>
        </w:rPr>
        <w:t>N.,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Hoc</w:t>
      </w:r>
      <w:r>
        <w:rPr>
          <w:spacing w:val="-1"/>
          <w:w w:val="105"/>
        </w:rPr>
        <w:t>k,</w:t>
      </w:r>
      <w:r>
        <w:rPr>
          <w:spacing w:val="44"/>
          <w:w w:val="105"/>
        </w:rPr>
        <w:t xml:space="preserve"> </w:t>
      </w:r>
      <w:r>
        <w:rPr>
          <w:w w:val="105"/>
        </w:rPr>
        <w:t>R.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43"/>
          <w:w w:val="105"/>
        </w:rPr>
        <w:t xml:space="preserve"> </w:t>
      </w:r>
      <w:proofErr w:type="spellStart"/>
      <w:r>
        <w:rPr>
          <w:spacing w:val="-1"/>
          <w:w w:val="105"/>
        </w:rPr>
        <w:t>Eparv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r</w:t>
      </w:r>
      <w:proofErr w:type="spellEnd"/>
      <w:r>
        <w:rPr>
          <w:spacing w:val="-1"/>
          <w:w w:val="105"/>
        </w:rPr>
        <w:t>,</w:t>
      </w:r>
      <w:r>
        <w:rPr>
          <w:spacing w:val="44"/>
          <w:w w:val="105"/>
        </w:rPr>
        <w:t xml:space="preserve"> </w:t>
      </w:r>
      <w:r>
        <w:rPr>
          <w:w w:val="105"/>
        </w:rPr>
        <w:t>F.</w:t>
      </w:r>
      <w:r>
        <w:rPr>
          <w:spacing w:val="39"/>
          <w:w w:val="105"/>
        </w:rPr>
        <w:t xml:space="preserve"> </w:t>
      </w:r>
      <w:r>
        <w:rPr>
          <w:w w:val="105"/>
        </w:rPr>
        <w:t>G.,</w:t>
      </w:r>
      <w:r>
        <w:rPr>
          <w:spacing w:val="43"/>
          <w:w w:val="105"/>
        </w:rPr>
        <w:t xml:space="preserve"> </w:t>
      </w:r>
      <w:r>
        <w:rPr>
          <w:w w:val="105"/>
        </w:rPr>
        <w:t>Jones,</w:t>
      </w:r>
      <w:r>
        <w:rPr>
          <w:spacing w:val="44"/>
          <w:w w:val="105"/>
        </w:rPr>
        <w:t xml:space="preserve"> </w:t>
      </w:r>
      <w:r>
        <w:rPr>
          <w:w w:val="105"/>
        </w:rPr>
        <w:t>A.</w:t>
      </w:r>
      <w:r>
        <w:rPr>
          <w:spacing w:val="39"/>
          <w:w w:val="105"/>
        </w:rPr>
        <w:t xml:space="preserve"> </w:t>
      </w:r>
      <w:r>
        <w:rPr>
          <w:w w:val="105"/>
        </w:rPr>
        <w:t>R.,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Chamb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n,</w:t>
      </w:r>
      <w:r>
        <w:rPr>
          <w:spacing w:val="43"/>
          <w:w w:val="105"/>
        </w:rPr>
        <w:t xml:space="preserve"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39"/>
          <w:w w:val="105"/>
        </w:rPr>
        <w:t xml:space="preserve"> </w:t>
      </w:r>
      <w:r>
        <w:rPr>
          <w:w w:val="105"/>
        </w:rPr>
        <w:t>C.,</w:t>
      </w:r>
      <w:r>
        <w:rPr>
          <w:spacing w:val="44"/>
          <w:w w:val="105"/>
        </w:rPr>
        <w:t xml:space="preserve"> </w:t>
      </w:r>
      <w:proofErr w:type="spellStart"/>
      <w:r>
        <w:rPr>
          <w:spacing w:val="-2"/>
          <w:w w:val="105"/>
        </w:rPr>
        <w:t>K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m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huk</w:t>
      </w:r>
      <w:proofErr w:type="spellEnd"/>
      <w:r>
        <w:rPr>
          <w:spacing w:val="-2"/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J.</w:t>
      </w:r>
      <w:r>
        <w:rPr>
          <w:spacing w:val="39"/>
          <w:w w:val="105"/>
        </w:rPr>
        <w:t xml:space="preserve"> </w:t>
      </w:r>
      <w:r>
        <w:rPr>
          <w:w w:val="105"/>
        </w:rPr>
        <w:t>A.,</w:t>
      </w:r>
      <w:r>
        <w:rPr>
          <w:spacing w:val="65"/>
          <w:w w:val="109"/>
        </w:rPr>
        <w:t xml:space="preserve"> </w:t>
      </w:r>
      <w:proofErr w:type="spellStart"/>
      <w:r>
        <w:rPr>
          <w:spacing w:val="-5"/>
          <w:w w:val="105"/>
        </w:rPr>
        <w:t>Di</w:t>
      </w:r>
      <w:r>
        <w:rPr>
          <w:spacing w:val="-4"/>
          <w:w w:val="105"/>
        </w:rPr>
        <w:t>d</w:t>
      </w:r>
      <w:r>
        <w:rPr>
          <w:spacing w:val="-5"/>
          <w:w w:val="105"/>
        </w:rPr>
        <w:t>kovsky</w:t>
      </w:r>
      <w:proofErr w:type="spellEnd"/>
      <w:r>
        <w:rPr>
          <w:spacing w:val="-4"/>
          <w:w w:val="105"/>
        </w:rPr>
        <w:t>,</w:t>
      </w:r>
      <w:r>
        <w:rPr>
          <w:spacing w:val="38"/>
          <w:w w:val="105"/>
        </w:rPr>
        <w:t xml:space="preserve"> </w:t>
      </w:r>
      <w:r>
        <w:rPr>
          <w:w w:val="105"/>
        </w:rPr>
        <w:t>L.,</w:t>
      </w:r>
      <w:r>
        <w:rPr>
          <w:spacing w:val="39"/>
          <w:w w:val="105"/>
        </w:rPr>
        <w:t xml:space="preserve"> </w:t>
      </w:r>
      <w:r>
        <w:rPr>
          <w:w w:val="105"/>
        </w:rPr>
        <w:t>Judge,</w:t>
      </w:r>
      <w:r>
        <w:rPr>
          <w:spacing w:val="39"/>
          <w:w w:val="105"/>
        </w:rPr>
        <w:t xml:space="preserve"> </w:t>
      </w:r>
      <w:r>
        <w:rPr>
          <w:w w:val="105"/>
        </w:rPr>
        <w:t>D.,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M</w:t>
      </w:r>
      <w:r>
        <w:rPr>
          <w:spacing w:val="-2"/>
          <w:w w:val="105"/>
        </w:rPr>
        <w:t>ar</w:t>
      </w:r>
      <w:r>
        <w:rPr>
          <w:spacing w:val="-3"/>
          <w:w w:val="105"/>
        </w:rPr>
        <w:t>is</w:t>
      </w:r>
      <w:r>
        <w:rPr>
          <w:spacing w:val="-2"/>
          <w:w w:val="105"/>
        </w:rPr>
        <w:t>ka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J.</w:t>
      </w:r>
      <w:r>
        <w:rPr>
          <w:spacing w:val="35"/>
          <w:w w:val="105"/>
        </w:rPr>
        <w:t xml:space="preserve"> </w:t>
      </w:r>
      <w:r>
        <w:rPr>
          <w:w w:val="105"/>
        </w:rPr>
        <w:t>T.,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Warr</w:t>
      </w:r>
      <w:r>
        <w:rPr>
          <w:spacing w:val="-4"/>
          <w:w w:val="105"/>
        </w:rPr>
        <w:t>e</w:t>
      </w:r>
      <w:r>
        <w:rPr>
          <w:spacing w:val="-3"/>
          <w:w w:val="105"/>
        </w:rPr>
        <w:t>n,</w:t>
      </w:r>
      <w:r>
        <w:rPr>
          <w:spacing w:val="39"/>
          <w:w w:val="105"/>
        </w:rPr>
        <w:t xml:space="preserve"> </w:t>
      </w:r>
      <w:r>
        <w:rPr>
          <w:w w:val="105"/>
        </w:rPr>
        <w:t>H.</w:t>
      </w:r>
      <w:r>
        <w:rPr>
          <w:spacing w:val="35"/>
          <w:w w:val="105"/>
        </w:rPr>
        <w:t xml:space="preserve"> </w:t>
      </w:r>
      <w:r>
        <w:rPr>
          <w:spacing w:val="-6"/>
          <w:w w:val="105"/>
        </w:rPr>
        <w:t>P.,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3"/>
          <w:w w:val="105"/>
        </w:rPr>
        <w:t>Sc</w:t>
      </w:r>
      <w:r>
        <w:rPr>
          <w:spacing w:val="-2"/>
          <w:w w:val="105"/>
        </w:rPr>
        <w:t>hr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jv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C.</w:t>
      </w:r>
      <w:r>
        <w:rPr>
          <w:spacing w:val="35"/>
          <w:w w:val="105"/>
        </w:rPr>
        <w:t xml:space="preserve"> </w:t>
      </w:r>
      <w:r>
        <w:rPr>
          <w:w w:val="105"/>
        </w:rPr>
        <w:t>J.,</w:t>
      </w:r>
      <w:r>
        <w:rPr>
          <w:spacing w:val="39"/>
          <w:w w:val="105"/>
        </w:rPr>
        <w:t xml:space="preserve"> </w:t>
      </w:r>
      <w:r>
        <w:rPr>
          <w:spacing w:val="-4"/>
          <w:w w:val="105"/>
        </w:rPr>
        <w:t>W</w:t>
      </w:r>
      <w:r>
        <w:rPr>
          <w:spacing w:val="-5"/>
          <w:w w:val="105"/>
        </w:rPr>
        <w:t>e</w:t>
      </w:r>
      <w:r>
        <w:rPr>
          <w:spacing w:val="-4"/>
          <w:w w:val="105"/>
        </w:rPr>
        <w:t>bb,</w:t>
      </w:r>
      <w:r>
        <w:rPr>
          <w:spacing w:val="39"/>
          <w:w w:val="105"/>
        </w:rPr>
        <w:t xml:space="preserve"> </w:t>
      </w:r>
      <w:r>
        <w:rPr>
          <w:w w:val="105"/>
        </w:rPr>
        <w:t>D.</w:t>
      </w:r>
      <w:r>
        <w:rPr>
          <w:spacing w:val="35"/>
          <w:w w:val="105"/>
        </w:rPr>
        <w:t xml:space="preserve"> </w:t>
      </w:r>
      <w:r>
        <w:rPr>
          <w:w w:val="105"/>
        </w:rPr>
        <w:t>F.,</w:t>
      </w:r>
      <w:r>
        <w:rPr>
          <w:spacing w:val="39"/>
          <w:w w:val="105"/>
        </w:rPr>
        <w:t xml:space="preserve"> </w:t>
      </w:r>
      <w:r>
        <w:rPr>
          <w:spacing w:val="-3"/>
          <w:w w:val="105"/>
        </w:rPr>
        <w:t>Bai</w:t>
      </w:r>
      <w:r>
        <w:rPr>
          <w:spacing w:val="-4"/>
          <w:w w:val="105"/>
        </w:rPr>
        <w:t>le</w:t>
      </w:r>
      <w:r>
        <w:rPr>
          <w:spacing w:val="-3"/>
          <w:w w:val="105"/>
        </w:rPr>
        <w:t>y,</w:t>
      </w:r>
    </w:p>
    <w:p w14:paraId="24FE513E" w14:textId="77777777" w:rsidR="00A46697" w:rsidRDefault="005748F0">
      <w:pPr>
        <w:pStyle w:val="BodyText"/>
        <w:spacing w:line="257" w:lineRule="auto"/>
        <w:ind w:left="318"/>
      </w:pPr>
      <w:r>
        <w:rPr>
          <w:w w:val="105"/>
        </w:rPr>
        <w:t>S.</w:t>
      </w:r>
      <w:r>
        <w:rPr>
          <w:spacing w:val="3"/>
          <w:w w:val="105"/>
        </w:rPr>
        <w:t xml:space="preserve"> </w:t>
      </w:r>
      <w:r>
        <w:rPr>
          <w:w w:val="105"/>
        </w:rPr>
        <w:t>M.,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proofErr w:type="spellStart"/>
      <w:r>
        <w:rPr>
          <w:spacing w:val="-4"/>
          <w:w w:val="105"/>
        </w:rPr>
        <w:t>T</w:t>
      </w:r>
      <w:r>
        <w:rPr>
          <w:spacing w:val="-5"/>
          <w:w w:val="105"/>
        </w:rPr>
        <w:t>obisk</w:t>
      </w:r>
      <w:r>
        <w:rPr>
          <w:spacing w:val="-4"/>
          <w:w w:val="105"/>
        </w:rPr>
        <w:t>a</w:t>
      </w:r>
      <w:proofErr w:type="spellEnd"/>
      <w:r>
        <w:rPr>
          <w:spacing w:val="-4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W.</w:t>
      </w:r>
      <w:r>
        <w:rPr>
          <w:spacing w:val="3"/>
          <w:w w:val="105"/>
        </w:rPr>
        <w:t xml:space="preserve"> </w:t>
      </w:r>
      <w:r>
        <w:rPr>
          <w:w w:val="105"/>
        </w:rPr>
        <w:t>K.</w:t>
      </w:r>
      <w:r>
        <w:rPr>
          <w:spacing w:val="3"/>
          <w:w w:val="105"/>
        </w:rPr>
        <w:t xml:space="preserve"> </w:t>
      </w:r>
      <w:r>
        <w:rPr>
          <w:w w:val="105"/>
        </w:rPr>
        <w:t>(2011).</w:t>
      </w:r>
      <w:r>
        <w:rPr>
          <w:spacing w:val="17"/>
          <w:w w:val="105"/>
        </w:rPr>
        <w:t xml:space="preserve"> </w:t>
      </w:r>
      <w:proofErr w:type="gramStart"/>
      <w:r>
        <w:rPr>
          <w:w w:val="105"/>
        </w:rPr>
        <w:t>New</w:t>
      </w:r>
      <w:r>
        <w:rPr>
          <w:spacing w:val="3"/>
          <w:w w:val="105"/>
        </w:rPr>
        <w:t xml:space="preserve"> </w:t>
      </w:r>
      <w:r>
        <w:rPr>
          <w:w w:val="105"/>
        </w:rPr>
        <w:t>Solar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Extr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e-Ul</w:t>
      </w:r>
      <w:r>
        <w:rPr>
          <w:spacing w:val="-1"/>
          <w:w w:val="105"/>
        </w:rPr>
        <w:t>trav</w:t>
      </w:r>
      <w:r>
        <w:rPr>
          <w:spacing w:val="-2"/>
          <w:w w:val="105"/>
        </w:rPr>
        <w:t>iole</w:t>
      </w:r>
      <w:r>
        <w:rPr>
          <w:spacing w:val="-1"/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irradiance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Ob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rvat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on</w:t>
      </w:r>
      <w:r>
        <w:rPr>
          <w:spacing w:val="-2"/>
          <w:w w:val="105"/>
        </w:rPr>
        <w:t>s</w:t>
      </w:r>
      <w:r>
        <w:rPr>
          <w:spacing w:val="3"/>
          <w:w w:val="105"/>
        </w:rPr>
        <w:t xml:space="preserve"> </w:t>
      </w:r>
      <w:r>
        <w:rPr>
          <w:w w:val="105"/>
        </w:rPr>
        <w:t>During</w:t>
      </w:r>
      <w:r>
        <w:rPr>
          <w:spacing w:val="27"/>
          <w:w w:val="99"/>
        </w:rPr>
        <w:t xml:space="preserve"> </w:t>
      </w:r>
      <w:r>
        <w:rPr>
          <w:w w:val="105"/>
        </w:rPr>
        <w:t>Flares.</w:t>
      </w:r>
      <w:proofErr w:type="gramEnd"/>
      <w:r>
        <w:rPr>
          <w:spacing w:val="52"/>
          <w:w w:val="105"/>
        </w:rPr>
        <w:t xml:space="preserve"> </w:t>
      </w:r>
      <w:r>
        <w:rPr>
          <w:w w:val="105"/>
          <w:u w:val="single" w:color="000000"/>
        </w:rPr>
        <w:t>The</w:t>
      </w:r>
      <w:r>
        <w:rPr>
          <w:spacing w:val="25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</w:t>
      </w:r>
      <w:r>
        <w:rPr>
          <w:spacing w:val="-1"/>
          <w:w w:val="105"/>
          <w:u w:val="single" w:color="000000"/>
        </w:rPr>
        <w:t>al</w:t>
      </w:r>
      <w:r>
        <w:rPr>
          <w:spacing w:val="26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Journal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739:59.</w:t>
      </w:r>
    </w:p>
    <w:p w14:paraId="4B7F8B98" w14:textId="77777777" w:rsidR="00A46697" w:rsidRDefault="005748F0">
      <w:pPr>
        <w:pStyle w:val="BodyText"/>
        <w:spacing w:before="180" w:line="257" w:lineRule="auto"/>
        <w:ind w:left="318" w:right="118" w:hanging="219"/>
        <w:jc w:val="both"/>
      </w:pPr>
      <w:proofErr w:type="gramStart"/>
      <w:r>
        <w:rPr>
          <w:w w:val="105"/>
        </w:rPr>
        <w:t>Z</w:t>
      </w:r>
      <w:r>
        <w:rPr>
          <w:spacing w:val="-6"/>
          <w:w w:val="105"/>
        </w:rPr>
        <w:t>h</w:t>
      </w:r>
      <w:r>
        <w:rPr>
          <w:w w:val="105"/>
        </w:rPr>
        <w:t>u</w:t>
      </w:r>
      <w:r>
        <w:rPr>
          <w:spacing w:val="-7"/>
          <w:w w:val="105"/>
        </w:rPr>
        <w:t>ko</w:t>
      </w:r>
      <w:r>
        <w:rPr>
          <w:w w:val="105"/>
        </w:rPr>
        <w:t>v,</w:t>
      </w:r>
      <w:r>
        <w:rPr>
          <w:spacing w:val="16"/>
          <w:w w:val="105"/>
        </w:rPr>
        <w:t xml:space="preserve"> </w:t>
      </w:r>
      <w:r>
        <w:rPr>
          <w:w w:val="105"/>
        </w:rPr>
        <w:t>A.</w:t>
      </w:r>
      <w:r>
        <w:rPr>
          <w:spacing w:val="14"/>
          <w:w w:val="105"/>
        </w:rPr>
        <w:t xml:space="preserve"> </w:t>
      </w:r>
      <w:r>
        <w:rPr>
          <w:w w:val="105"/>
        </w:rPr>
        <w:t>N.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Au</w:t>
      </w:r>
      <w:r>
        <w:rPr>
          <w:spacing w:val="-8"/>
          <w:w w:val="105"/>
        </w:rPr>
        <w:t>c</w:t>
      </w:r>
      <w:r>
        <w:rPr>
          <w:spacing w:val="-6"/>
          <w:w w:val="105"/>
        </w:rPr>
        <w:t>h</w:t>
      </w:r>
      <w:r>
        <w:rPr>
          <w:spacing w:val="-74"/>
          <w:w w:val="105"/>
        </w:rPr>
        <w:t>`</w:t>
      </w:r>
      <w:r>
        <w:rPr>
          <w:w w:val="105"/>
        </w:rPr>
        <w:t>ere</w:t>
      </w:r>
      <w:proofErr w:type="spellEnd"/>
      <w:r>
        <w:rPr>
          <w:w w:val="105"/>
        </w:rPr>
        <w:t>,</w:t>
      </w:r>
      <w:r>
        <w:rPr>
          <w:spacing w:val="16"/>
          <w:w w:val="105"/>
        </w:rPr>
        <w:t xml:space="preserve"> </w:t>
      </w:r>
      <w:r>
        <w:rPr>
          <w:w w:val="105"/>
        </w:rPr>
        <w:t>F.</w:t>
      </w:r>
      <w:r>
        <w:rPr>
          <w:spacing w:val="15"/>
          <w:w w:val="105"/>
        </w:rPr>
        <w:t xml:space="preserve"> </w:t>
      </w:r>
      <w:r>
        <w:rPr>
          <w:w w:val="105"/>
        </w:rPr>
        <w:t>(2004).</w:t>
      </w:r>
      <w:proofErr w:type="gramEnd"/>
      <w:r>
        <w:rPr>
          <w:spacing w:val="37"/>
          <w:w w:val="105"/>
        </w:rPr>
        <w:t xml:space="preserve"> </w:t>
      </w:r>
      <w:proofErr w:type="gramStart"/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nature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EIT</w:t>
      </w:r>
      <w:r>
        <w:rPr>
          <w:spacing w:val="14"/>
          <w:w w:val="105"/>
        </w:rPr>
        <w:t xml:space="preserve"> </w:t>
      </w:r>
      <w:r>
        <w:rPr>
          <w:spacing w:val="-8"/>
          <w:w w:val="105"/>
        </w:rPr>
        <w:t>w</w:t>
      </w:r>
      <w:r>
        <w:rPr>
          <w:spacing w:val="-7"/>
          <w:w w:val="105"/>
        </w:rPr>
        <w:t>av</w:t>
      </w:r>
      <w:r>
        <w:rPr>
          <w:w w:val="105"/>
        </w:rPr>
        <w:t>es,</w:t>
      </w:r>
      <w:r>
        <w:rPr>
          <w:spacing w:val="16"/>
          <w:w w:val="105"/>
        </w:rPr>
        <w:t xml:space="preserve"> </w:t>
      </w:r>
      <w:r>
        <w:rPr>
          <w:w w:val="105"/>
        </w:rPr>
        <w:t>EUV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dimmings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link</w:t>
      </w:r>
      <w:r>
        <w:rPr>
          <w:w w:val="104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CMEs.</w:t>
      </w:r>
      <w:proofErr w:type="gramEnd"/>
      <w:r>
        <w:rPr>
          <w:spacing w:val="29"/>
          <w:w w:val="105"/>
        </w:rPr>
        <w:t xml:space="preserve"> </w:t>
      </w:r>
      <w:proofErr w:type="gramStart"/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tronomy</w:t>
      </w:r>
      <w:r>
        <w:rPr>
          <w:spacing w:val="7"/>
          <w:w w:val="105"/>
          <w:u w:val="single" w:color="000000"/>
        </w:rPr>
        <w:t xml:space="preserve"> </w:t>
      </w:r>
      <w:r>
        <w:rPr>
          <w:w w:val="105"/>
          <w:u w:val="single" w:color="000000"/>
        </w:rPr>
        <w:t>&amp;</w:t>
      </w:r>
      <w:r>
        <w:rPr>
          <w:spacing w:val="6"/>
          <w:w w:val="105"/>
          <w:u w:val="single" w:color="000000"/>
        </w:rPr>
        <w:t xml:space="preserve"> </w:t>
      </w:r>
      <w:r>
        <w:rPr>
          <w:spacing w:val="-2"/>
          <w:w w:val="105"/>
          <w:u w:val="single" w:color="000000"/>
        </w:rPr>
        <w:t>As</w:t>
      </w:r>
      <w:r>
        <w:rPr>
          <w:spacing w:val="-1"/>
          <w:w w:val="105"/>
          <w:u w:val="single" w:color="000000"/>
        </w:rPr>
        <w:t>trophy</w:t>
      </w:r>
      <w:r>
        <w:rPr>
          <w:spacing w:val="-2"/>
          <w:w w:val="105"/>
          <w:u w:val="single" w:color="000000"/>
        </w:rPr>
        <w:t>sics</w:t>
      </w:r>
      <w:r>
        <w:rPr>
          <w:spacing w:val="-1"/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427:705–716.</w:t>
      </w:r>
      <w:proofErr w:type="gramEnd"/>
    </w:p>
    <w:sectPr w:rsidR="00A46697">
      <w:headerReference w:type="even" r:id="rId43"/>
      <w:pgSz w:w="12240" w:h="15840"/>
      <w:pgMar w:top="1060" w:right="1320" w:bottom="280" w:left="1340" w:header="0" w:footer="0" w:gutter="0"/>
      <w:cols w:space="72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comment w:id="55" w:author="Tom Woods" w:date="2016-01-27T18:55:00Z" w:initials="TW">
    <w:p w14:paraId="067884A3" w14:textId="77777777" w:rsidR="00655B41" w:rsidRDefault="00655B41">
      <w:pPr>
        <w:pStyle w:val="CommentText"/>
      </w:pPr>
      <w:r>
        <w:rPr>
          <w:rStyle w:val="CommentReference"/>
        </w:rPr>
        <w:annotationRef/>
      </w:r>
      <w:r>
        <w:t>Explain “true space velocity”.</w:t>
      </w:r>
    </w:p>
    <w:p w14:paraId="0204F82B" w14:textId="77777777" w:rsidR="00655B41" w:rsidRDefault="00655B41">
      <w:pPr>
        <w:pStyle w:val="CommentText"/>
      </w:pPr>
      <w:r>
        <w:t>Is that 3-D analysis?</w:t>
      </w:r>
    </w:p>
    <w:p w14:paraId="51F61AC3" w14:textId="77777777" w:rsidR="00655B41" w:rsidRDefault="00655B41">
      <w:pPr>
        <w:pStyle w:val="CommentText"/>
      </w:pPr>
      <w:r>
        <w:t>Or is that correction for viewing projection out of the plane of the observation?</w:t>
      </w:r>
    </w:p>
    <w:p w14:paraId="18E7AB9E" w14:textId="696D978F" w:rsidR="00655B41" w:rsidRDefault="00655B41">
      <w:pPr>
        <w:pStyle w:val="CommentText"/>
      </w:pPr>
    </w:p>
  </w:comment>
  <w:comment w:id="63" w:author="Tom Woods" w:date="2016-01-27T19:02:00Z" w:initials="TW">
    <w:p w14:paraId="0D292BB9" w14:textId="77777777" w:rsidR="00655B41" w:rsidRDefault="00655B41">
      <w:pPr>
        <w:pStyle w:val="CommentText"/>
      </w:pPr>
      <w:r>
        <w:rPr>
          <w:rStyle w:val="CommentReference"/>
        </w:rPr>
        <w:annotationRef/>
      </w:r>
      <w:r>
        <w:t>Can you provide a link to this movie?</w:t>
      </w:r>
    </w:p>
    <w:p w14:paraId="61408D9B" w14:textId="4AC189C9" w:rsidR="00655B41" w:rsidRDefault="00655B41">
      <w:pPr>
        <w:pStyle w:val="CommentText"/>
      </w:pPr>
      <w:r>
        <w:t>(</w:t>
      </w:r>
      <w:proofErr w:type="gramStart"/>
      <w:r>
        <w:t>such</w:t>
      </w:r>
      <w:proofErr w:type="gramEnd"/>
      <w:r>
        <w:t xml:space="preserve"> as from </w:t>
      </w:r>
      <w:proofErr w:type="spellStart"/>
      <w:r>
        <w:t>HelioViewer</w:t>
      </w:r>
      <w:proofErr w:type="spellEnd"/>
      <w:r>
        <w:t>)</w:t>
      </w:r>
    </w:p>
  </w:comment>
  <w:comment w:id="77" w:author="Tom Woods" w:date="2016-01-27T19:06:00Z" w:initials="TW">
    <w:p w14:paraId="3D25CC6A" w14:textId="0A8134AD" w:rsidR="00655B41" w:rsidRDefault="00655B41">
      <w:pPr>
        <w:pStyle w:val="CommentText"/>
      </w:pPr>
      <w:ins w:id="80" w:author="Tom Woods" w:date="2016-01-27T19:04:00Z">
        <w:r>
          <w:rPr>
            <w:rStyle w:val="CommentReference"/>
          </w:rPr>
          <w:annotationRef/>
        </w:r>
      </w:ins>
      <w:r>
        <w:t>“</w:t>
      </w:r>
      <w:proofErr w:type="gramStart"/>
      <w:r>
        <w:t>since</w:t>
      </w:r>
      <w:proofErr w:type="gramEnd"/>
      <w:r>
        <w:t>” normally is used when referring to an event in time, so “because” or “as’ Is better word choice.</w:t>
      </w:r>
    </w:p>
  </w:comment>
</w:comment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29BD69B0" w14:textId="77777777" w:rsidR="00655B41" w:rsidRDefault="00655B41">
      <w:r>
        <w:separator/>
      </w:r>
    </w:p>
  </w:endnote>
  <w:endnote w:type="continuationSeparator" w:id="0">
    <w:p w14:paraId="3BEF230E" w14:textId="77777777" w:rsidR="00655B41" w:rsidRDefault="00655B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pple Symbols">
    <w:panose1 w:val="02000000000000000000"/>
    <w:charset w:val="00"/>
    <w:family w:val="auto"/>
    <w:pitch w:val="variable"/>
    <w:sig w:usb0="00000003" w:usb1="00000000" w:usb2="00000000" w:usb3="00000000" w:csb0="00000001" w:csb1="00000000"/>
  </w:font>
  <w:font w:name="メイリオ">
    <w:altName w:val="メイリオ"/>
    <w:charset w:val="00"/>
    <w:family w:val="auto"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0C1AA880" w14:textId="77777777" w:rsidR="00655B41" w:rsidRDefault="00655B41">
      <w:r>
        <w:separator/>
      </w:r>
    </w:p>
  </w:footnote>
  <w:footnote w:type="continuationSeparator" w:id="0">
    <w:p w14:paraId="3A95914D" w14:textId="77777777" w:rsidR="00655B41" w:rsidRDefault="00655B4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F26C626" w14:textId="77777777" w:rsidR="00655B41" w:rsidRDefault="00655B41">
    <w:pPr>
      <w:spacing w:line="14" w:lineRule="auto"/>
      <w:rPr>
        <w:sz w:val="20"/>
        <w:szCs w:val="20"/>
      </w:rPr>
    </w:pPr>
    <w:r>
      <w:pict w14:anchorId="0E4E35A4">
        <v:shapetype id="_x0000_t202" coordsize="21600,21600" o:spt="202" path="m0,0l0,21600,21600,21600,21600,0xe">
          <v:stroke joinstyle="miter"/>
          <v:path gradientshapeok="t" o:connecttype="rect"/>
        </v:shapetype>
        <v:shape id="_x0000_s1037" type="#_x0000_t202" style="position:absolute;margin-left:527.05pt;margin-top:55.6pt;width:14.95pt;height:12.95pt;z-index:-45904;mso-position-horizontal-relative:page;mso-position-vertical-relative:page" filled="f" stroked="f">
          <v:textbox inset="0,0,0,0">
            <w:txbxContent>
              <w:p w14:paraId="4CF160E0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A526C11" w14:textId="77777777" w:rsidR="00655B41" w:rsidRDefault="00655B41">
    <w:pPr>
      <w:spacing w:line="14" w:lineRule="auto"/>
      <w:rPr>
        <w:sz w:val="20"/>
        <w:szCs w:val="20"/>
      </w:rPr>
    </w:pPr>
    <w:r>
      <w:pict w14:anchorId="7558B8F7">
        <v:shapetype id="_x0000_t202" coordsize="21600,21600" o:spt="202" path="m0,0l0,21600,21600,21600,21600,0xe">
          <v:stroke joinstyle="miter"/>
          <v:path gradientshapeok="t" o:connecttype="rect"/>
        </v:shapetype>
        <v:shape id="_x0000_s1031" type="#_x0000_t202" style="position:absolute;margin-left:527.05pt;margin-top:55.6pt;width:14.95pt;height:12.95pt;z-index:-45760;mso-position-horizontal-relative:page;mso-position-vertical-relative:page" filled="f" stroked="f">
          <v:textbox inset="0,0,0,0">
            <w:txbxContent>
              <w:p w14:paraId="51F6B448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C347F10" w14:textId="77777777" w:rsidR="00655B41" w:rsidRDefault="00655B41">
    <w:pPr>
      <w:spacing w:line="14" w:lineRule="auto"/>
      <w:rPr>
        <w:sz w:val="20"/>
        <w:szCs w:val="20"/>
      </w:rPr>
    </w:pPr>
    <w:r>
      <w:pict w14:anchorId="67BCE49F">
        <v:shapetype id="_x0000_t202" coordsize="21600,21600" o:spt="202" path="m0,0l0,21600,21600,21600,21600,0xe">
          <v:stroke joinstyle="miter"/>
          <v:path gradientshapeok="t" o:connecttype="rect"/>
        </v:shapetype>
        <v:shape id="_x0000_s1030" type="#_x0000_t202" style="position:absolute;margin-left:527.05pt;margin-top:55.6pt;width:14.95pt;height:12.95pt;z-index:-45736;mso-position-horizontal-relative:page;mso-position-vertical-relative:page" filled="f" stroked="f">
          <v:textbox inset="0,0,0,0">
            <w:txbxContent>
              <w:p w14:paraId="3DB81D23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BAB2AD8" w14:textId="77777777" w:rsidR="00655B41" w:rsidRDefault="00655B41">
    <w:pPr>
      <w:spacing w:line="14" w:lineRule="auto"/>
      <w:rPr>
        <w:sz w:val="20"/>
        <w:szCs w:val="20"/>
      </w:rPr>
    </w:pPr>
    <w:r>
      <w:pict w14:anchorId="549BA291">
        <v:shapetype id="_x0000_t202" coordsize="21600,21600" o:spt="202" path="m0,0l0,21600,21600,21600,21600,0xe">
          <v:stroke joinstyle="miter"/>
          <v:path gradientshapeok="t" o:connecttype="rect"/>
        </v:shapetype>
        <v:shape id="_x0000_s1029" type="#_x0000_t202" style="position:absolute;margin-left:527.05pt;margin-top:55.6pt;width:14.95pt;height:12.95pt;z-index:-45712;mso-position-horizontal-relative:page;mso-position-vertical-relative:page" filled="f" stroked="f">
          <v:textbox inset="0,0,0,0">
            <w:txbxContent>
              <w:p w14:paraId="271CD7A3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717CCA0" w14:textId="77777777" w:rsidR="00655B41" w:rsidRDefault="00655B41">
    <w:pPr>
      <w:spacing w:line="14" w:lineRule="auto"/>
      <w:rPr>
        <w:sz w:val="20"/>
        <w:szCs w:val="20"/>
      </w:rPr>
    </w:pPr>
    <w:r>
      <w:pict w14:anchorId="71B889B6">
        <v:shapetype id="_x0000_t202" coordsize="21600,21600" o:spt="202" path="m0,0l0,21600,21600,21600,21600,0xe">
          <v:stroke joinstyle="miter"/>
          <v:path gradientshapeok="t" o:connecttype="rect"/>
        </v:shapetype>
        <v:shape id="_x0000_s1028" type="#_x0000_t202" style="position:absolute;margin-left:527.05pt;margin-top:55.6pt;width:14.95pt;height:12.95pt;z-index:-45688;mso-position-horizontal-relative:page;mso-position-vertical-relative:page" filled="f" stroked="f">
          <v:textbox inset="0,0,0,0">
            <w:txbxContent>
              <w:p w14:paraId="66110C75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236162F" w14:textId="77777777" w:rsidR="00655B41" w:rsidRDefault="00655B41">
    <w:pPr>
      <w:spacing w:line="14" w:lineRule="auto"/>
      <w:rPr>
        <w:sz w:val="2"/>
        <w:szCs w:val="2"/>
      </w:rPr>
    </w:pP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A0DFBA5" w14:textId="77777777" w:rsidR="00655B41" w:rsidRDefault="00655B41">
    <w:pPr>
      <w:spacing w:line="14" w:lineRule="auto"/>
      <w:rPr>
        <w:sz w:val="20"/>
        <w:szCs w:val="20"/>
      </w:rPr>
    </w:pPr>
    <w:r>
      <w:pict w14:anchorId="4F8800AE">
        <v:shapetype id="_x0000_t202" coordsize="21600,21600" o:spt="202" path="m0,0l0,21600,21600,21600,21600,0xe">
          <v:stroke joinstyle="miter"/>
          <v:path gradientshapeok="t" o:connecttype="rect"/>
        </v:shapetype>
        <v:shape id="_x0000_s1027" type="#_x0000_t202" style="position:absolute;margin-left:527.05pt;margin-top:55.6pt;width:14.95pt;height:12.95pt;z-index:-45664;mso-position-horizontal-relative:page;mso-position-vertical-relative:page" filled="f" stroked="f">
          <v:textbox inset="0,0,0,0">
            <w:txbxContent>
              <w:p w14:paraId="2A7CE7A0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8A9FBCB" w14:textId="77777777" w:rsidR="00655B41" w:rsidRDefault="00655B41">
    <w:pPr>
      <w:spacing w:line="14" w:lineRule="auto"/>
      <w:rPr>
        <w:sz w:val="2"/>
        <w:szCs w:val="2"/>
      </w:rPr>
    </w:pPr>
  </w:p>
</w:hdr>
</file>

<file path=word/header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648F6E4" w14:textId="77777777" w:rsidR="00655B41" w:rsidRDefault="00655B41">
    <w:pPr>
      <w:spacing w:line="14" w:lineRule="auto"/>
      <w:rPr>
        <w:sz w:val="20"/>
        <w:szCs w:val="20"/>
      </w:rPr>
    </w:pPr>
    <w:r>
      <w:pict w14:anchorId="2F8EECE7">
        <v:shapetype id="_x0000_t202" coordsize="21600,21600" o:spt="202" path="m0,0l0,21600,21600,21600,21600,0xe">
          <v:stroke joinstyle="miter"/>
          <v:path gradientshapeok="t" o:connecttype="rect"/>
        </v:shapetype>
        <v:shape id="_x0000_s1026" type="#_x0000_t202" style="position:absolute;margin-left:527.05pt;margin-top:55.6pt;width:14.95pt;height:12.95pt;z-index:-45640;mso-position-horizontal-relative:page;mso-position-vertical-relative:page" filled="f" stroked="f">
          <v:textbox inset="0,0,0,0">
            <w:txbxContent>
              <w:p w14:paraId="596FC7B0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A4D27BA" w14:textId="77777777" w:rsidR="00655B41" w:rsidRDefault="00655B41">
    <w:pPr>
      <w:spacing w:line="14" w:lineRule="auto"/>
      <w:rPr>
        <w:sz w:val="2"/>
        <w:szCs w:val="2"/>
      </w:rPr>
    </w:pPr>
  </w:p>
</w:hdr>
</file>

<file path=word/header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AD61525" w14:textId="77777777" w:rsidR="00655B41" w:rsidRDefault="00655B41">
    <w:pPr>
      <w:spacing w:line="14" w:lineRule="auto"/>
      <w:rPr>
        <w:sz w:val="20"/>
        <w:szCs w:val="20"/>
      </w:rPr>
    </w:pPr>
    <w:r>
      <w:pict w14:anchorId="19231DA8">
        <v:shapetype id="_x0000_t202" coordsize="21600,21600" o:spt="202" path="m0,0l0,21600,21600,21600,21600,0xe">
          <v:stroke joinstyle="miter"/>
          <v:path gradientshapeok="t" o:connecttype="rect"/>
        </v:shapetype>
        <v:shape id="_x0000_s1025" type="#_x0000_t202" style="position:absolute;margin-left:528.05pt;margin-top:55.6pt;width:12.95pt;height:12.95pt;z-index:-45616;mso-position-horizontal-relative:page;mso-position-vertical-relative:page" filled="f" stroked="f">
          <v:textbox inset="0,0,0,0">
            <w:txbxContent>
              <w:p w14:paraId="03AB2B2A" w14:textId="77777777" w:rsidR="00655B41" w:rsidRDefault="00655B41">
                <w:pPr>
                  <w:pStyle w:val="BodyText"/>
                  <w:spacing w:line="231" w:lineRule="exact"/>
                  <w:ind w:left="20"/>
                </w:pPr>
                <w:r>
                  <w:t>51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3AD2363" w14:textId="77777777" w:rsidR="00655B41" w:rsidRDefault="00655B41">
    <w:pPr>
      <w:spacing w:line="14" w:lineRule="auto"/>
      <w:rPr>
        <w:sz w:val="20"/>
        <w:szCs w:val="20"/>
      </w:rPr>
    </w:pPr>
    <w:r>
      <w:pict w14:anchorId="696C837B">
        <v:shapetype id="_x0000_t202" coordsize="21600,21600" o:spt="202" path="m0,0l0,21600,21600,21600,21600,0xe">
          <v:stroke joinstyle="miter"/>
          <v:path gradientshapeok="t" o:connecttype="rect"/>
        </v:shapetype>
        <v:shape id="_x0000_s1036" type="#_x0000_t202" style="position:absolute;margin-left:527.05pt;margin-top:55.6pt;width:14.95pt;height:12.95pt;z-index:-45880;mso-position-horizontal-relative:page;mso-position-vertical-relative:page" filled="f" stroked="f">
          <v:textbox inset="0,0,0,0">
            <w:txbxContent>
              <w:p w14:paraId="1E859425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3426D85" w14:textId="77777777" w:rsidR="00655B41" w:rsidRDefault="00655B41">
    <w:pPr>
      <w:spacing w:line="14" w:lineRule="auto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15251A6" w14:textId="77777777" w:rsidR="00655B41" w:rsidRDefault="00655B41">
    <w:pPr>
      <w:spacing w:line="14" w:lineRule="auto"/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F2ACF9D" w14:textId="77777777" w:rsidR="00655B41" w:rsidRDefault="00655B41">
    <w:pPr>
      <w:spacing w:line="14" w:lineRule="auto"/>
      <w:rPr>
        <w:sz w:val="20"/>
        <w:szCs w:val="20"/>
      </w:rPr>
    </w:pPr>
    <w:r>
      <w:pict w14:anchorId="02FCFAA7">
        <v:shapetype id="_x0000_t202" coordsize="21600,21600" o:spt="202" path="m0,0l0,21600,21600,21600,21600,0xe">
          <v:stroke joinstyle="miter"/>
          <v:path gradientshapeok="t" o:connecttype="rect"/>
        </v:shapetype>
        <v:shape id="_x0000_s1035" type="#_x0000_t202" style="position:absolute;margin-left:527.05pt;margin-top:55.6pt;width:14.95pt;height:12.95pt;z-index:-45856;mso-position-horizontal-relative:page;mso-position-vertical-relative:page" filled="f" stroked="f">
          <v:textbox inset="0,0,0,0">
            <w:txbxContent>
              <w:p w14:paraId="26F8E53E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356BBA3" w14:textId="77777777" w:rsidR="00655B41" w:rsidRDefault="00655B41">
    <w:pPr>
      <w:spacing w:line="14" w:lineRule="auto"/>
      <w:rPr>
        <w:sz w:val="20"/>
        <w:szCs w:val="20"/>
      </w:rPr>
    </w:pPr>
    <w:r>
      <w:pict w14:anchorId="3E287A89">
        <v:shapetype id="_x0000_t202" coordsize="21600,21600" o:spt="202" path="m0,0l0,21600,21600,21600,21600,0xe">
          <v:stroke joinstyle="miter"/>
          <v:path gradientshapeok="t" o:connecttype="rect"/>
        </v:shapetype>
        <v:shape id="_x0000_s1034" type="#_x0000_t202" style="position:absolute;margin-left:527.05pt;margin-top:55.6pt;width:14.95pt;height:12.95pt;z-index:-45832;mso-position-horizontal-relative:page;mso-position-vertical-relative:page" filled="f" stroked="f">
          <v:textbox inset="0,0,0,0">
            <w:txbxContent>
              <w:p w14:paraId="6FE98EBE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D179F93" w14:textId="77777777" w:rsidR="00655B41" w:rsidRDefault="00655B41">
    <w:pPr>
      <w:spacing w:line="14" w:lineRule="auto"/>
      <w:rPr>
        <w:sz w:val="2"/>
        <w:szCs w:val="2"/>
      </w:rPr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F2A7845" w14:textId="77777777" w:rsidR="00655B41" w:rsidRDefault="00655B41">
    <w:pPr>
      <w:spacing w:line="14" w:lineRule="auto"/>
      <w:rPr>
        <w:sz w:val="20"/>
        <w:szCs w:val="20"/>
      </w:rPr>
    </w:pPr>
    <w:r>
      <w:pict w14:anchorId="31F1B782">
        <v:shapetype id="_x0000_t202" coordsize="21600,21600" o:spt="202" path="m0,0l0,21600,21600,21600,21600,0xe">
          <v:stroke joinstyle="miter"/>
          <v:path gradientshapeok="t" o:connecttype="rect"/>
        </v:shapetype>
        <v:shape id="_x0000_s1032" type="#_x0000_t202" style="position:absolute;margin-left:527.05pt;margin-top:55.6pt;width:14.95pt;height:12.95pt;z-index:-45784;mso-position-horizontal-relative:page;mso-position-vertical-relative:page" filled="f" stroked="f">
          <v:textbox inset="0,0,0,0">
            <w:txbxContent>
              <w:p w14:paraId="07C127A5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F58B631" w14:textId="77777777" w:rsidR="00655B41" w:rsidRDefault="00655B41">
    <w:pPr>
      <w:spacing w:line="14" w:lineRule="auto"/>
      <w:rPr>
        <w:sz w:val="20"/>
        <w:szCs w:val="20"/>
      </w:rPr>
    </w:pPr>
    <w:r>
      <w:pict w14:anchorId="2119C9A0">
        <v:shapetype id="_x0000_t202" coordsize="21600,21600" o:spt="202" path="m0,0l0,21600,21600,21600,21600,0xe">
          <v:stroke joinstyle="miter"/>
          <v:path gradientshapeok="t" o:connecttype="rect"/>
        </v:shapetype>
        <v:shape id="_x0000_s1033" type="#_x0000_t202" style="position:absolute;margin-left:527.05pt;margin-top:55.6pt;width:14.95pt;height:12.95pt;z-index:-45808;mso-position-horizontal-relative:page;mso-position-vertical-relative:page" filled="f" stroked="f">
          <v:textbox inset="0,0,0,0">
            <w:txbxContent>
              <w:p w14:paraId="5AAFCB4D" w14:textId="77777777" w:rsidR="00655B41" w:rsidRDefault="00655B41">
                <w:pPr>
                  <w:pStyle w:val="BodyText"/>
                  <w:spacing w:line="231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60B74">
                  <w:rPr>
                    <w:noProof/>
                  </w:rP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8E53460" w14:textId="77777777" w:rsidR="00655B41" w:rsidRDefault="00655B41">
    <w:pPr>
      <w:spacing w:line="14" w:lineRule="auto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21365C52"/>
    <w:multiLevelType w:val="hybridMultilevel"/>
    <w:tmpl w:val="21A8AD56"/>
    <w:lvl w:ilvl="0" w:tplc="6CD8F2D0">
      <w:start w:val="4"/>
      <w:numFmt w:val="decimal"/>
      <w:lvlText w:val="%1"/>
      <w:lvlJc w:val="left"/>
      <w:pPr>
        <w:ind w:left="1127" w:hanging="918"/>
        <w:jc w:val="left"/>
      </w:pPr>
      <w:rPr>
        <w:rFonts w:hint="default"/>
      </w:rPr>
    </w:lvl>
    <w:lvl w:ilvl="1" w:tplc="AA7A9250">
      <w:start w:val="2"/>
      <w:numFmt w:val="decimal"/>
      <w:lvlText w:val="%1.%2"/>
      <w:lvlJc w:val="left"/>
      <w:pPr>
        <w:ind w:left="112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 w:tplc="7DBE4092">
      <w:start w:val="1"/>
      <w:numFmt w:val="bullet"/>
      <w:lvlText w:val="•"/>
      <w:lvlJc w:val="left"/>
      <w:pPr>
        <w:ind w:left="2821" w:hanging="918"/>
      </w:pPr>
      <w:rPr>
        <w:rFonts w:hint="default"/>
      </w:rPr>
    </w:lvl>
    <w:lvl w:ilvl="3" w:tplc="7D8CFB78">
      <w:start w:val="1"/>
      <w:numFmt w:val="bullet"/>
      <w:lvlText w:val="•"/>
      <w:lvlJc w:val="left"/>
      <w:pPr>
        <w:ind w:left="3669" w:hanging="918"/>
      </w:pPr>
      <w:rPr>
        <w:rFonts w:hint="default"/>
      </w:rPr>
    </w:lvl>
    <w:lvl w:ilvl="4" w:tplc="B1581E8E">
      <w:start w:val="1"/>
      <w:numFmt w:val="bullet"/>
      <w:lvlText w:val="•"/>
      <w:lvlJc w:val="left"/>
      <w:pPr>
        <w:ind w:left="4516" w:hanging="918"/>
      </w:pPr>
      <w:rPr>
        <w:rFonts w:hint="default"/>
      </w:rPr>
    </w:lvl>
    <w:lvl w:ilvl="5" w:tplc="6CEAB5DE">
      <w:start w:val="1"/>
      <w:numFmt w:val="bullet"/>
      <w:lvlText w:val="•"/>
      <w:lvlJc w:val="left"/>
      <w:pPr>
        <w:ind w:left="5363" w:hanging="918"/>
      </w:pPr>
      <w:rPr>
        <w:rFonts w:hint="default"/>
      </w:rPr>
    </w:lvl>
    <w:lvl w:ilvl="6" w:tplc="97760D50">
      <w:start w:val="1"/>
      <w:numFmt w:val="bullet"/>
      <w:lvlText w:val="•"/>
      <w:lvlJc w:val="left"/>
      <w:pPr>
        <w:ind w:left="6210" w:hanging="918"/>
      </w:pPr>
      <w:rPr>
        <w:rFonts w:hint="default"/>
      </w:rPr>
    </w:lvl>
    <w:lvl w:ilvl="7" w:tplc="0254C0F6">
      <w:start w:val="1"/>
      <w:numFmt w:val="bullet"/>
      <w:lvlText w:val="•"/>
      <w:lvlJc w:val="left"/>
      <w:pPr>
        <w:ind w:left="7058" w:hanging="918"/>
      </w:pPr>
      <w:rPr>
        <w:rFonts w:hint="default"/>
      </w:rPr>
    </w:lvl>
    <w:lvl w:ilvl="8" w:tplc="35682D9E">
      <w:start w:val="1"/>
      <w:numFmt w:val="bullet"/>
      <w:lvlText w:val="•"/>
      <w:lvlJc w:val="left"/>
      <w:pPr>
        <w:ind w:left="7905" w:hanging="918"/>
      </w:pPr>
      <w:rPr>
        <w:rFonts w:hint="default"/>
      </w:rPr>
    </w:lvl>
  </w:abstractNum>
  <w:abstractNum w:abstractNumId="1">
    <w:nsid w:val="26A663CE"/>
    <w:multiLevelType w:val="hybridMultilevel"/>
    <w:tmpl w:val="3104AF08"/>
    <w:lvl w:ilvl="0" w:tplc="7CA2B82A">
      <w:start w:val="4"/>
      <w:numFmt w:val="decimal"/>
      <w:lvlText w:val="%1"/>
      <w:lvlJc w:val="left"/>
      <w:pPr>
        <w:ind w:left="1107" w:hanging="918"/>
        <w:jc w:val="left"/>
      </w:pPr>
      <w:rPr>
        <w:rFonts w:hint="default"/>
      </w:rPr>
    </w:lvl>
    <w:lvl w:ilvl="1" w:tplc="93F6B274">
      <w:start w:val="1"/>
      <w:numFmt w:val="decimal"/>
      <w:lvlText w:val="%1.%2"/>
      <w:lvlJc w:val="left"/>
      <w:pPr>
        <w:ind w:left="1107" w:hanging="918"/>
        <w:jc w:val="left"/>
      </w:pPr>
      <w:rPr>
        <w:rFonts w:ascii="Times New Roman" w:eastAsia="Times New Roman" w:hAnsi="Times New Roman" w:hint="default"/>
        <w:b/>
        <w:bCs/>
        <w:w w:val="111"/>
        <w:sz w:val="24"/>
        <w:szCs w:val="24"/>
      </w:rPr>
    </w:lvl>
    <w:lvl w:ilvl="2" w:tplc="AE9AD1F4">
      <w:start w:val="1"/>
      <w:numFmt w:val="decimal"/>
      <w:lvlText w:val="%1.%2.%3"/>
      <w:lvlJc w:val="left"/>
      <w:pPr>
        <w:ind w:left="1213" w:hanging="1030"/>
        <w:jc w:val="left"/>
      </w:pPr>
      <w:rPr>
        <w:rFonts w:ascii="Times New Roman" w:eastAsia="Times New Roman" w:hAnsi="Times New Roman" w:hint="default"/>
        <w:b/>
        <w:bCs/>
        <w:w w:val="118"/>
        <w:sz w:val="22"/>
        <w:szCs w:val="22"/>
      </w:rPr>
    </w:lvl>
    <w:lvl w:ilvl="3" w:tplc="3754E996">
      <w:start w:val="1"/>
      <w:numFmt w:val="bullet"/>
      <w:lvlText w:val="•"/>
      <w:lvlJc w:val="left"/>
      <w:pPr>
        <w:ind w:left="3094" w:hanging="1030"/>
      </w:pPr>
      <w:rPr>
        <w:rFonts w:hint="default"/>
      </w:rPr>
    </w:lvl>
    <w:lvl w:ilvl="4" w:tplc="AE8CA8DE">
      <w:start w:val="1"/>
      <w:numFmt w:val="bullet"/>
      <w:lvlText w:val="•"/>
      <w:lvlJc w:val="left"/>
      <w:pPr>
        <w:ind w:left="4035" w:hanging="1030"/>
      </w:pPr>
      <w:rPr>
        <w:rFonts w:hint="default"/>
      </w:rPr>
    </w:lvl>
    <w:lvl w:ilvl="5" w:tplc="CB76EF32">
      <w:start w:val="1"/>
      <w:numFmt w:val="bullet"/>
      <w:lvlText w:val="•"/>
      <w:lvlJc w:val="left"/>
      <w:pPr>
        <w:ind w:left="4976" w:hanging="1030"/>
      </w:pPr>
      <w:rPr>
        <w:rFonts w:hint="default"/>
      </w:rPr>
    </w:lvl>
    <w:lvl w:ilvl="6" w:tplc="E3DE4B90">
      <w:start w:val="1"/>
      <w:numFmt w:val="bullet"/>
      <w:lvlText w:val="•"/>
      <w:lvlJc w:val="left"/>
      <w:pPr>
        <w:ind w:left="5916" w:hanging="1030"/>
      </w:pPr>
      <w:rPr>
        <w:rFonts w:hint="default"/>
      </w:rPr>
    </w:lvl>
    <w:lvl w:ilvl="7" w:tplc="68EC7C3E">
      <w:start w:val="1"/>
      <w:numFmt w:val="bullet"/>
      <w:lvlText w:val="•"/>
      <w:lvlJc w:val="left"/>
      <w:pPr>
        <w:ind w:left="6857" w:hanging="1030"/>
      </w:pPr>
      <w:rPr>
        <w:rFonts w:hint="default"/>
      </w:rPr>
    </w:lvl>
    <w:lvl w:ilvl="8" w:tplc="E0524D52">
      <w:start w:val="1"/>
      <w:numFmt w:val="bullet"/>
      <w:lvlText w:val="•"/>
      <w:lvlJc w:val="left"/>
      <w:pPr>
        <w:ind w:left="7798" w:hanging="103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trackRevisions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12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A46697"/>
    <w:rsid w:val="00182339"/>
    <w:rsid w:val="0020637D"/>
    <w:rsid w:val="00220C01"/>
    <w:rsid w:val="002257CD"/>
    <w:rsid w:val="00324A94"/>
    <w:rsid w:val="00360B74"/>
    <w:rsid w:val="0038548A"/>
    <w:rsid w:val="003C55A3"/>
    <w:rsid w:val="005748F0"/>
    <w:rsid w:val="00655B41"/>
    <w:rsid w:val="00666955"/>
    <w:rsid w:val="00714AD3"/>
    <w:rsid w:val="00944FE4"/>
    <w:rsid w:val="00953971"/>
    <w:rsid w:val="00A46697"/>
    <w:rsid w:val="00A75E65"/>
    <w:rsid w:val="00AC538B"/>
    <w:rsid w:val="00CC7A68"/>
    <w:rsid w:val="00CE25DB"/>
    <w:rsid w:val="00D65EE4"/>
    <w:rsid w:val="00ED6ADD"/>
    <w:rsid w:val="00F82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29"/>
    <o:shapelayout v:ext="edit">
      <o:idmap v:ext="edit" data="2"/>
    </o:shapelayout>
  </w:shapeDefaults>
  <w:decimalSymbol w:val="."/>
  <w:listSeparator w:val=","/>
  <w14:docId w14:val="0B82E4F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55"/>
      <w:ind w:left="189"/>
      <w:outlineLvl w:val="0"/>
    </w:pPr>
    <w:rPr>
      <w:rFonts w:ascii="Times New Roman" w:eastAsia="Times New Roman" w:hAnsi="Times New Roman"/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spacing w:before="162"/>
      <w:ind w:left="676"/>
      <w:outlineLvl w:val="1"/>
    </w:pPr>
    <w:rPr>
      <w:rFonts w:ascii="Times New Roman" w:eastAsia="Times New Roman" w:hAnsi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rFonts w:ascii="Times New Roman" w:eastAsia="Times New Roman" w:hAnsi="Times New Roman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38548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548A"/>
    <w:rPr>
      <w:rFonts w:ascii="Lucida Grande" w:hAnsi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8548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8548A"/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8548A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8548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8548A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jpeg"/><Relationship Id="rId21" Type="http://schemas.openxmlformats.org/officeDocument/2006/relationships/header" Target="header4.xml"/><Relationship Id="rId22" Type="http://schemas.openxmlformats.org/officeDocument/2006/relationships/header" Target="header5.xml"/><Relationship Id="rId23" Type="http://schemas.openxmlformats.org/officeDocument/2006/relationships/image" Target="media/image10.jpeg"/><Relationship Id="rId24" Type="http://schemas.openxmlformats.org/officeDocument/2006/relationships/image" Target="media/image11.png"/><Relationship Id="rId25" Type="http://schemas.openxmlformats.org/officeDocument/2006/relationships/header" Target="header6.xml"/><Relationship Id="rId26" Type="http://schemas.openxmlformats.org/officeDocument/2006/relationships/header" Target="header7.xml"/><Relationship Id="rId27" Type="http://schemas.openxmlformats.org/officeDocument/2006/relationships/header" Target="header8.xml"/><Relationship Id="rId28" Type="http://schemas.openxmlformats.org/officeDocument/2006/relationships/image" Target="media/image12.jpe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eader" Target="header9.xml"/><Relationship Id="rId31" Type="http://schemas.openxmlformats.org/officeDocument/2006/relationships/header" Target="header10.xml"/><Relationship Id="rId32" Type="http://schemas.openxmlformats.org/officeDocument/2006/relationships/header" Target="header11.xml"/><Relationship Id="rId9" Type="http://schemas.openxmlformats.org/officeDocument/2006/relationships/header" Target="head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header" Target="header12.xml"/><Relationship Id="rId34" Type="http://schemas.openxmlformats.org/officeDocument/2006/relationships/header" Target="header13.xml"/><Relationship Id="rId35" Type="http://schemas.openxmlformats.org/officeDocument/2006/relationships/image" Target="media/image14.jpeg"/><Relationship Id="rId36" Type="http://schemas.openxmlformats.org/officeDocument/2006/relationships/header" Target="header14.xml"/><Relationship Id="rId10" Type="http://schemas.openxmlformats.org/officeDocument/2006/relationships/header" Target="header2.xml"/><Relationship Id="rId11" Type="http://schemas.openxmlformats.org/officeDocument/2006/relationships/comments" Target="comments.xml"/><Relationship Id="rId12" Type="http://schemas.openxmlformats.org/officeDocument/2006/relationships/image" Target="media/image2.jpeg"/><Relationship Id="rId13" Type="http://schemas.openxmlformats.org/officeDocument/2006/relationships/image" Target="media/image3.jpeg"/><Relationship Id="rId14" Type="http://schemas.openxmlformats.org/officeDocument/2006/relationships/image" Target="media/image4.jpe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header" Target="header3.xml"/><Relationship Id="rId37" Type="http://schemas.openxmlformats.org/officeDocument/2006/relationships/header" Target="header15.xml"/><Relationship Id="rId38" Type="http://schemas.openxmlformats.org/officeDocument/2006/relationships/image" Target="media/image15.jpeg"/><Relationship Id="rId39" Type="http://schemas.openxmlformats.org/officeDocument/2006/relationships/header" Target="header16.xml"/><Relationship Id="rId40" Type="http://schemas.openxmlformats.org/officeDocument/2006/relationships/header" Target="header17.xml"/><Relationship Id="rId41" Type="http://schemas.openxmlformats.org/officeDocument/2006/relationships/header" Target="header18.xml"/><Relationship Id="rId42" Type="http://schemas.openxmlformats.org/officeDocument/2006/relationships/header" Target="header19.xml"/><Relationship Id="rId43" Type="http://schemas.openxmlformats.org/officeDocument/2006/relationships/header" Target="header20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42</Pages>
  <Words>7735</Words>
  <Characters>44094</Characters>
  <Application>Microsoft Macintosh Word</Application>
  <DocSecurity>0</DocSecurity>
  <Lines>367</Lines>
  <Paragraphs>103</Paragraphs>
  <ScaleCrop>false</ScaleCrop>
  <Company>LASP</Company>
  <LinksUpToDate>false</LinksUpToDate>
  <CharactersWithSpaces>51726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Tom Woods</cp:lastModifiedBy>
  <cp:revision>7</cp:revision>
  <dcterms:created xsi:type="dcterms:W3CDTF">2016-01-27T18:42:00Z</dcterms:created>
  <dcterms:modified xsi:type="dcterms:W3CDTF">2016-01-28T04:24:00Z</dcterms:modified>
</cp:coreProperties>
</file>